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97724"/>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97725"/>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97726"/>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97727"/>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97728"/>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97729"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4FDB48C4" w14:textId="77777777" w:rsidR="005144F1" w:rsidRPr="005144F1" w:rsidRDefault="00AA7E3A">
          <w:pPr>
            <w:pStyle w:val="TJ1"/>
            <w:tabs>
              <w:tab w:val="right" w:leader="dot" w:pos="7928"/>
            </w:tabs>
            <w:rPr>
              <w:rFonts w:ascii="Times New Roman" w:eastAsiaTheme="minorEastAsia" w:hAnsi="Times New Roman" w:cs="Times New Roman"/>
              <w:noProof/>
              <w:sz w:val="24"/>
              <w:szCs w:val="24"/>
              <w:lang w:val="en-US"/>
            </w:rPr>
          </w:pPr>
          <w:r w:rsidRPr="005144F1">
            <w:rPr>
              <w:rFonts w:ascii="Times New Roman" w:hAnsi="Times New Roman" w:cs="Times New Roman"/>
              <w:sz w:val="24"/>
              <w:szCs w:val="24"/>
            </w:rPr>
            <w:fldChar w:fldCharType="begin"/>
          </w:r>
          <w:r w:rsidRPr="005144F1">
            <w:rPr>
              <w:rFonts w:ascii="Times New Roman" w:hAnsi="Times New Roman" w:cs="Times New Roman"/>
              <w:sz w:val="24"/>
              <w:szCs w:val="24"/>
            </w:rPr>
            <w:instrText xml:space="preserve"> TOC \o "1-3" \h \z \u </w:instrText>
          </w:r>
          <w:r w:rsidRPr="005144F1">
            <w:rPr>
              <w:rFonts w:ascii="Times New Roman" w:hAnsi="Times New Roman" w:cs="Times New Roman"/>
              <w:sz w:val="24"/>
              <w:szCs w:val="24"/>
            </w:rPr>
            <w:fldChar w:fldCharType="separate"/>
          </w:r>
          <w:hyperlink w:anchor="_Toc417297724" w:history="1">
            <w:r w:rsidR="005144F1" w:rsidRPr="005144F1">
              <w:rPr>
                <w:rStyle w:val="Hiperhivatkozs"/>
                <w:rFonts w:ascii="Times New Roman" w:hAnsi="Times New Roman" w:cs="Times New Roman"/>
                <w:noProof/>
                <w:sz w:val="24"/>
                <w:szCs w:val="24"/>
              </w:rPr>
              <w:t>Feladatkiírás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w:t>
            </w:r>
            <w:r w:rsidR="005144F1" w:rsidRPr="005144F1">
              <w:rPr>
                <w:rFonts w:ascii="Times New Roman" w:hAnsi="Times New Roman" w:cs="Times New Roman"/>
                <w:noProof/>
                <w:webHidden/>
                <w:sz w:val="24"/>
                <w:szCs w:val="24"/>
              </w:rPr>
              <w:fldChar w:fldCharType="end"/>
            </w:r>
          </w:hyperlink>
        </w:p>
        <w:p w14:paraId="2A8368B0"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25" w:history="1">
            <w:r w:rsidR="005144F1" w:rsidRPr="005144F1">
              <w:rPr>
                <w:rStyle w:val="Hiperhivatkozs"/>
                <w:rFonts w:ascii="Times New Roman" w:hAnsi="Times New Roman" w:cs="Times New Roman"/>
                <w:noProof/>
                <w:sz w:val="24"/>
                <w:szCs w:val="24"/>
              </w:rPr>
              <w:t>Nyilatkozat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w:t>
            </w:r>
            <w:r w:rsidR="005144F1" w:rsidRPr="005144F1">
              <w:rPr>
                <w:rFonts w:ascii="Times New Roman" w:hAnsi="Times New Roman" w:cs="Times New Roman"/>
                <w:noProof/>
                <w:webHidden/>
                <w:sz w:val="24"/>
                <w:szCs w:val="24"/>
              </w:rPr>
              <w:fldChar w:fldCharType="end"/>
            </w:r>
          </w:hyperlink>
        </w:p>
        <w:p w14:paraId="0E53E77B"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26" w:history="1">
            <w:r w:rsidR="005144F1" w:rsidRPr="005144F1">
              <w:rPr>
                <w:rStyle w:val="Hiperhivatkozs"/>
                <w:rFonts w:ascii="Times New Roman" w:hAnsi="Times New Roman" w:cs="Times New Roman"/>
                <w:noProof/>
                <w:sz w:val="24"/>
                <w:szCs w:val="24"/>
              </w:rPr>
              <w:t>Köszönetnyilvánítás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w:t>
            </w:r>
            <w:r w:rsidR="005144F1" w:rsidRPr="005144F1">
              <w:rPr>
                <w:rFonts w:ascii="Times New Roman" w:hAnsi="Times New Roman" w:cs="Times New Roman"/>
                <w:noProof/>
                <w:webHidden/>
                <w:sz w:val="24"/>
                <w:szCs w:val="24"/>
              </w:rPr>
              <w:fldChar w:fldCharType="end"/>
            </w:r>
          </w:hyperlink>
        </w:p>
        <w:p w14:paraId="43E40E5C"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27" w:history="1">
            <w:r w:rsidR="005144F1" w:rsidRPr="005144F1">
              <w:rPr>
                <w:rStyle w:val="Hiperhivatkozs"/>
                <w:rFonts w:ascii="Times New Roman" w:hAnsi="Times New Roman" w:cs="Times New Roman"/>
                <w:noProof/>
                <w:sz w:val="24"/>
                <w:szCs w:val="24"/>
              </w:rPr>
              <w:t>TARTALMI ÖSSZEFOGLALÓ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5</w:t>
            </w:r>
            <w:r w:rsidR="005144F1" w:rsidRPr="005144F1">
              <w:rPr>
                <w:rFonts w:ascii="Times New Roman" w:hAnsi="Times New Roman" w:cs="Times New Roman"/>
                <w:noProof/>
                <w:webHidden/>
                <w:sz w:val="24"/>
                <w:szCs w:val="24"/>
              </w:rPr>
              <w:fldChar w:fldCharType="end"/>
            </w:r>
          </w:hyperlink>
        </w:p>
        <w:p w14:paraId="1F07AD80"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28" w:history="1">
            <w:r w:rsidR="005144F1" w:rsidRPr="005144F1">
              <w:rPr>
                <w:rStyle w:val="Hiperhivatkozs"/>
                <w:rFonts w:ascii="Times New Roman" w:hAnsi="Times New Roman" w:cs="Times New Roman"/>
                <w:noProof/>
                <w:sz w:val="24"/>
                <w:szCs w:val="24"/>
              </w:rPr>
              <w:t>ABSTRACT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w:t>
            </w:r>
            <w:r w:rsidR="005144F1" w:rsidRPr="005144F1">
              <w:rPr>
                <w:rFonts w:ascii="Times New Roman" w:hAnsi="Times New Roman" w:cs="Times New Roman"/>
                <w:noProof/>
                <w:webHidden/>
                <w:sz w:val="24"/>
                <w:szCs w:val="24"/>
              </w:rPr>
              <w:fldChar w:fldCharType="end"/>
            </w:r>
          </w:hyperlink>
        </w:p>
        <w:p w14:paraId="0497C552"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29" w:history="1">
            <w:r w:rsidR="005144F1" w:rsidRPr="005144F1">
              <w:rPr>
                <w:rStyle w:val="Hiperhivatkozs"/>
                <w:rFonts w:ascii="Times New Roman" w:hAnsi="Times New Roman" w:cs="Times New Roman"/>
                <w:noProof/>
                <w:sz w:val="24"/>
                <w:szCs w:val="24"/>
              </w:rPr>
              <w:t>Tartalomjegyzék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w:t>
            </w:r>
            <w:r w:rsidR="005144F1" w:rsidRPr="005144F1">
              <w:rPr>
                <w:rFonts w:ascii="Times New Roman" w:hAnsi="Times New Roman" w:cs="Times New Roman"/>
                <w:noProof/>
                <w:webHidden/>
                <w:sz w:val="24"/>
                <w:szCs w:val="24"/>
              </w:rPr>
              <w:fldChar w:fldCharType="end"/>
            </w:r>
          </w:hyperlink>
        </w:p>
        <w:p w14:paraId="4D7988A5"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0" w:history="1">
            <w:r w:rsidR="005144F1" w:rsidRPr="005144F1">
              <w:rPr>
                <w:rStyle w:val="Hiperhivatkozs"/>
                <w:rFonts w:ascii="Times New Roman" w:hAnsi="Times New Roman" w:cs="Times New Roman"/>
                <w:noProof/>
                <w:sz w:val="24"/>
                <w:szCs w:val="24"/>
              </w:rPr>
              <w:t>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Bevezetés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10</w:t>
            </w:r>
            <w:r w:rsidR="005144F1" w:rsidRPr="005144F1">
              <w:rPr>
                <w:rFonts w:ascii="Times New Roman" w:hAnsi="Times New Roman" w:cs="Times New Roman"/>
                <w:noProof/>
                <w:webHidden/>
                <w:sz w:val="24"/>
                <w:szCs w:val="24"/>
              </w:rPr>
              <w:fldChar w:fldCharType="end"/>
            </w:r>
          </w:hyperlink>
        </w:p>
        <w:p w14:paraId="4A7C0213"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1" w:history="1">
            <w:r w:rsidR="005144F1" w:rsidRPr="005144F1">
              <w:rPr>
                <w:rStyle w:val="Hiperhivatkozs"/>
                <w:rFonts w:ascii="Times New Roman" w:hAnsi="Times New Roman" w:cs="Times New Roman"/>
                <w:noProof/>
                <w:sz w:val="24"/>
                <w:szCs w:val="24"/>
              </w:rPr>
              <w:t>1.1.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probléma és megoldása</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10</w:t>
            </w:r>
            <w:r w:rsidR="005144F1" w:rsidRPr="005144F1">
              <w:rPr>
                <w:rFonts w:ascii="Times New Roman" w:hAnsi="Times New Roman" w:cs="Times New Roman"/>
                <w:noProof/>
                <w:webHidden/>
                <w:sz w:val="24"/>
                <w:szCs w:val="24"/>
              </w:rPr>
              <w:fldChar w:fldCharType="end"/>
            </w:r>
          </w:hyperlink>
        </w:p>
        <w:p w14:paraId="12686E78"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2" w:history="1">
            <w:r w:rsidR="005144F1" w:rsidRPr="005144F1">
              <w:rPr>
                <w:rStyle w:val="Hiperhivatkozs"/>
                <w:rFonts w:ascii="Times New Roman" w:hAnsi="Times New Roman" w:cs="Times New Roman"/>
                <w:noProof/>
                <w:sz w:val="24"/>
                <w:szCs w:val="24"/>
              </w:rPr>
              <w:t>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Szálláskereső portálok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4B62A3B8"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3" w:history="1">
            <w:r w:rsidR="005144F1" w:rsidRPr="005144F1">
              <w:rPr>
                <w:rStyle w:val="Hiperhivatkozs"/>
                <w:rFonts w:ascii="Times New Roman" w:hAnsi="Times New Roman" w:cs="Times New Roman"/>
                <w:noProof/>
                <w:sz w:val="24"/>
                <w:szCs w:val="24"/>
              </w:rPr>
              <w:t>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Szallas.hu</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222FB78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4" w:history="1">
            <w:r w:rsidR="005144F1" w:rsidRPr="005144F1">
              <w:rPr>
                <w:rStyle w:val="Hiperhivatkozs"/>
                <w:rFonts w:ascii="Times New Roman" w:hAnsi="Times New Roman" w:cs="Times New Roman"/>
                <w:noProof/>
                <w:sz w:val="24"/>
                <w:szCs w:val="24"/>
              </w:rPr>
              <w:t>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Booking.com</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1BA0FFF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5" w:history="1">
            <w:r w:rsidR="005144F1" w:rsidRPr="005144F1">
              <w:rPr>
                <w:rStyle w:val="Hiperhivatkozs"/>
                <w:rFonts w:ascii="Times New Roman" w:hAnsi="Times New Roman" w:cs="Times New Roman"/>
                <w:noProof/>
                <w:sz w:val="24"/>
                <w:szCs w:val="24"/>
              </w:rPr>
              <w:t>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Trivago.hu</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13</w:t>
            </w:r>
            <w:r w:rsidR="005144F1" w:rsidRPr="005144F1">
              <w:rPr>
                <w:rFonts w:ascii="Times New Roman" w:hAnsi="Times New Roman" w:cs="Times New Roman"/>
                <w:noProof/>
                <w:webHidden/>
                <w:sz w:val="24"/>
                <w:szCs w:val="24"/>
              </w:rPr>
              <w:fldChar w:fldCharType="end"/>
            </w:r>
          </w:hyperlink>
        </w:p>
        <w:p w14:paraId="0A88E14E"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6" w:history="1">
            <w:r w:rsidR="005144F1" w:rsidRPr="005144F1">
              <w:rPr>
                <w:rStyle w:val="Hiperhivatkozs"/>
                <w:rFonts w:ascii="Times New Roman" w:hAnsi="Times New Roman" w:cs="Times New Roman"/>
                <w:noProof/>
                <w:sz w:val="24"/>
                <w:szCs w:val="24"/>
              </w:rPr>
              <w:t>2.4.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Konklúzió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13</w:t>
            </w:r>
            <w:r w:rsidR="005144F1" w:rsidRPr="005144F1">
              <w:rPr>
                <w:rFonts w:ascii="Times New Roman" w:hAnsi="Times New Roman" w:cs="Times New Roman"/>
                <w:noProof/>
                <w:webHidden/>
                <w:sz w:val="24"/>
                <w:szCs w:val="24"/>
              </w:rPr>
              <w:fldChar w:fldCharType="end"/>
            </w:r>
          </w:hyperlink>
        </w:p>
        <w:p w14:paraId="40382BC0"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7" w:history="1">
            <w:r w:rsidR="005144F1" w:rsidRPr="005144F1">
              <w:rPr>
                <w:rStyle w:val="Hiperhivatkozs"/>
                <w:rFonts w:ascii="Times New Roman" w:hAnsi="Times New Roman" w:cs="Times New Roman"/>
                <w:noProof/>
                <w:sz w:val="24"/>
                <w:szCs w:val="24"/>
              </w:rPr>
              <w:t>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Matematikai optimalizálás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14</w:t>
            </w:r>
            <w:r w:rsidR="005144F1" w:rsidRPr="005144F1">
              <w:rPr>
                <w:rFonts w:ascii="Times New Roman" w:hAnsi="Times New Roman" w:cs="Times New Roman"/>
                <w:noProof/>
                <w:webHidden/>
                <w:sz w:val="24"/>
                <w:szCs w:val="24"/>
              </w:rPr>
              <w:fldChar w:fldCharType="end"/>
            </w:r>
          </w:hyperlink>
        </w:p>
        <w:p w14:paraId="45F34A5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8" w:history="1">
            <w:r w:rsidR="005144F1" w:rsidRPr="005144F1">
              <w:rPr>
                <w:rStyle w:val="Hiperhivatkozs"/>
                <w:rFonts w:ascii="Times New Roman" w:hAnsi="Times New Roman" w:cs="Times New Roman"/>
                <w:noProof/>
                <w:sz w:val="24"/>
                <w:szCs w:val="24"/>
              </w:rPr>
              <w:t>3.1.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matematikai optimalizálás története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14</w:t>
            </w:r>
            <w:r w:rsidR="005144F1" w:rsidRPr="005144F1">
              <w:rPr>
                <w:rFonts w:ascii="Times New Roman" w:hAnsi="Times New Roman" w:cs="Times New Roman"/>
                <w:noProof/>
                <w:webHidden/>
                <w:sz w:val="24"/>
                <w:szCs w:val="24"/>
              </w:rPr>
              <w:fldChar w:fldCharType="end"/>
            </w:r>
          </w:hyperlink>
        </w:p>
        <w:p w14:paraId="2178443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9" w:history="1">
            <w:r w:rsidR="005144F1" w:rsidRPr="005144F1">
              <w:rPr>
                <w:rStyle w:val="Hiperhivatkozs"/>
                <w:rFonts w:ascii="Times New Roman" w:hAnsi="Times New Roman" w:cs="Times New Roman"/>
                <w:noProof/>
                <w:sz w:val="24"/>
                <w:szCs w:val="24"/>
              </w:rPr>
              <w:t>3.2.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Matematikai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18</w:t>
            </w:r>
            <w:r w:rsidR="005144F1" w:rsidRPr="005144F1">
              <w:rPr>
                <w:rFonts w:ascii="Times New Roman" w:hAnsi="Times New Roman" w:cs="Times New Roman"/>
                <w:noProof/>
                <w:webHidden/>
                <w:sz w:val="24"/>
                <w:szCs w:val="24"/>
              </w:rPr>
              <w:fldChar w:fldCharType="end"/>
            </w:r>
          </w:hyperlink>
        </w:p>
        <w:p w14:paraId="1DDE1D45"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0" w:history="1">
            <w:r w:rsidR="005144F1" w:rsidRPr="005144F1">
              <w:rPr>
                <w:rStyle w:val="Hiperhivatkozs"/>
                <w:rFonts w:ascii="Times New Roman" w:hAnsi="Times New Roman" w:cs="Times New Roman"/>
                <w:noProof/>
                <w:sz w:val="24"/>
                <w:szCs w:val="24"/>
              </w:rPr>
              <w:t>3.3.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Lineáris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19</w:t>
            </w:r>
            <w:r w:rsidR="005144F1" w:rsidRPr="005144F1">
              <w:rPr>
                <w:rFonts w:ascii="Times New Roman" w:hAnsi="Times New Roman" w:cs="Times New Roman"/>
                <w:noProof/>
                <w:webHidden/>
                <w:sz w:val="24"/>
                <w:szCs w:val="24"/>
              </w:rPr>
              <w:fldChar w:fldCharType="end"/>
            </w:r>
          </w:hyperlink>
        </w:p>
        <w:p w14:paraId="6D159C62"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1" w:history="1">
            <w:r w:rsidR="005144F1" w:rsidRPr="005144F1">
              <w:rPr>
                <w:rStyle w:val="Hiperhivatkozs"/>
                <w:rFonts w:ascii="Times New Roman" w:hAnsi="Times New Roman" w:cs="Times New Roman"/>
                <w:noProof/>
                <w:sz w:val="24"/>
                <w:szCs w:val="24"/>
              </w:rPr>
              <w:t>3.4.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20</w:t>
            </w:r>
            <w:r w:rsidR="005144F1" w:rsidRPr="005144F1">
              <w:rPr>
                <w:rFonts w:ascii="Times New Roman" w:hAnsi="Times New Roman" w:cs="Times New Roman"/>
                <w:noProof/>
                <w:webHidden/>
                <w:sz w:val="24"/>
                <w:szCs w:val="24"/>
              </w:rPr>
              <w:fldChar w:fldCharType="end"/>
            </w:r>
          </w:hyperlink>
        </w:p>
        <w:p w14:paraId="711D3DE8"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2" w:history="1">
            <w:r w:rsidR="005144F1" w:rsidRPr="005144F1">
              <w:rPr>
                <w:rStyle w:val="Hiperhivatkozs"/>
                <w:rFonts w:ascii="Times New Roman" w:hAnsi="Times New Roman" w:cs="Times New Roman"/>
                <w:noProof/>
                <w:sz w:val="24"/>
                <w:szCs w:val="24"/>
              </w:rPr>
              <w:t>3.5.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Alkalmazási területek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20</w:t>
            </w:r>
            <w:r w:rsidR="005144F1" w:rsidRPr="005144F1">
              <w:rPr>
                <w:rFonts w:ascii="Times New Roman" w:hAnsi="Times New Roman" w:cs="Times New Roman"/>
                <w:noProof/>
                <w:webHidden/>
                <w:sz w:val="24"/>
                <w:szCs w:val="24"/>
              </w:rPr>
              <w:fldChar w:fldCharType="end"/>
            </w:r>
          </w:hyperlink>
        </w:p>
        <w:p w14:paraId="09DCD31D"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3" w:history="1">
            <w:r w:rsidR="005144F1" w:rsidRPr="005144F1">
              <w:rPr>
                <w:rStyle w:val="Hiperhivatkozs"/>
                <w:rFonts w:ascii="Times New Roman" w:hAnsi="Times New Roman" w:cs="Times New Roman"/>
                <w:noProof/>
                <w:sz w:val="24"/>
                <w:szCs w:val="24"/>
              </w:rPr>
              <w:t>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Ruby on Rails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21</w:t>
            </w:r>
            <w:r w:rsidR="005144F1" w:rsidRPr="005144F1">
              <w:rPr>
                <w:rFonts w:ascii="Times New Roman" w:hAnsi="Times New Roman" w:cs="Times New Roman"/>
                <w:noProof/>
                <w:webHidden/>
                <w:sz w:val="24"/>
                <w:szCs w:val="24"/>
              </w:rPr>
              <w:fldChar w:fldCharType="end"/>
            </w:r>
          </w:hyperlink>
        </w:p>
        <w:p w14:paraId="779BAD50"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4" w:history="1">
            <w:r w:rsidR="005144F1" w:rsidRPr="005144F1">
              <w:rPr>
                <w:rStyle w:val="Hiperhivatkozs"/>
                <w:rFonts w:ascii="Times New Roman" w:hAnsi="Times New Roman" w:cs="Times New Roman"/>
                <w:noProof/>
                <w:sz w:val="24"/>
                <w:szCs w:val="24"/>
              </w:rPr>
              <w:t>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Specifikáció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2A54D598"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5" w:history="1">
            <w:r w:rsidR="005144F1" w:rsidRPr="005144F1">
              <w:rPr>
                <w:rStyle w:val="Hiperhivatkozs"/>
                <w:rFonts w:ascii="Times New Roman" w:hAnsi="Times New Roman" w:cs="Times New Roman"/>
                <w:noProof/>
                <w:sz w:val="24"/>
                <w:szCs w:val="24"/>
              </w:rPr>
              <w:t>5.1.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Szereplők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1392E1B1"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6" w:history="1">
            <w:r w:rsidR="005144F1" w:rsidRPr="005144F1">
              <w:rPr>
                <w:rStyle w:val="Hiperhivatkozs"/>
                <w:rFonts w:ascii="Times New Roman" w:hAnsi="Times New Roman" w:cs="Times New Roman"/>
                <w:noProof/>
                <w:sz w:val="24"/>
                <w:szCs w:val="24"/>
              </w:rPr>
              <w:t>5.2.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Funkcionális követelmények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04E902FE"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7" w:history="1">
            <w:r w:rsidR="005144F1" w:rsidRPr="005144F1">
              <w:rPr>
                <w:rStyle w:val="Hiperhivatkozs"/>
                <w:rFonts w:ascii="Times New Roman" w:hAnsi="Times New Roman" w:cs="Times New Roman"/>
                <w:noProof/>
                <w:sz w:val="24"/>
                <w:szCs w:val="24"/>
              </w:rPr>
              <w:t>5.2.1.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Felhasználói fiókok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7A248CE2"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8" w:history="1">
            <w:r w:rsidR="005144F1" w:rsidRPr="005144F1">
              <w:rPr>
                <w:rStyle w:val="Hiperhivatkozs"/>
                <w:rFonts w:ascii="Times New Roman" w:hAnsi="Times New Roman" w:cs="Times New Roman"/>
                <w:noProof/>
                <w:sz w:val="24"/>
                <w:szCs w:val="24"/>
              </w:rPr>
              <w:t>5.2.2.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 szűrése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673DA64C"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9" w:history="1">
            <w:r w:rsidR="005144F1" w:rsidRPr="005144F1">
              <w:rPr>
                <w:rStyle w:val="Hiperhivatkozs"/>
                <w:rFonts w:ascii="Times New Roman" w:hAnsi="Times New Roman" w:cs="Times New Roman"/>
                <w:noProof/>
                <w:sz w:val="24"/>
                <w:szCs w:val="24"/>
              </w:rPr>
              <w:t>5.2.3.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Szobafoglalás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4321968A"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0" w:history="1">
            <w:r w:rsidR="005144F1" w:rsidRPr="005144F1">
              <w:rPr>
                <w:rStyle w:val="Hiperhivatkozs"/>
                <w:rFonts w:ascii="Times New Roman" w:hAnsi="Times New Roman" w:cs="Times New Roman"/>
                <w:noProof/>
                <w:sz w:val="24"/>
                <w:szCs w:val="24"/>
              </w:rPr>
              <w:t>5.2.4.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Értékelés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7A98F94E"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1" w:history="1">
            <w:r w:rsidR="005144F1" w:rsidRPr="005144F1">
              <w:rPr>
                <w:rStyle w:val="Hiperhivatkozs"/>
                <w:rFonts w:ascii="Times New Roman" w:hAnsi="Times New Roman" w:cs="Times New Roman"/>
                <w:noProof/>
                <w:sz w:val="24"/>
                <w:szCs w:val="24"/>
              </w:rPr>
              <w:t>5.2.5.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59A128FC"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2" w:history="1">
            <w:r w:rsidR="005144F1" w:rsidRPr="005144F1">
              <w:rPr>
                <w:rStyle w:val="Hiperhivatkozs"/>
                <w:rFonts w:ascii="Times New Roman" w:hAnsi="Times New Roman" w:cs="Times New Roman"/>
                <w:noProof/>
                <w:sz w:val="24"/>
                <w:szCs w:val="24"/>
              </w:rPr>
              <w:t>5.2.6.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Törzsadatok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16AE2AEF"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3" w:history="1">
            <w:r w:rsidR="005144F1" w:rsidRPr="005144F1">
              <w:rPr>
                <w:rStyle w:val="Hiperhivatkozs"/>
                <w:rFonts w:ascii="Times New Roman" w:hAnsi="Times New Roman" w:cs="Times New Roman"/>
                <w:noProof/>
                <w:sz w:val="24"/>
                <w:szCs w:val="24"/>
              </w:rPr>
              <w:t>5.2.7.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Tartós címek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32B1CF11"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4" w:history="1">
            <w:r w:rsidR="005144F1" w:rsidRPr="005144F1">
              <w:rPr>
                <w:rStyle w:val="Hiperhivatkozs"/>
                <w:rFonts w:ascii="Times New Roman" w:hAnsi="Times New Roman" w:cs="Times New Roman"/>
                <w:noProof/>
                <w:sz w:val="24"/>
                <w:szCs w:val="24"/>
              </w:rPr>
              <w:t>5.3.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Célcsoport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6A619A83"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55" w:history="1">
            <w:r w:rsidR="005144F1" w:rsidRPr="005144F1">
              <w:rPr>
                <w:rStyle w:val="Hiperhivatkozs"/>
                <w:rFonts w:ascii="Times New Roman" w:hAnsi="Times New Roman" w:cs="Times New Roman"/>
                <w:noProof/>
                <w:sz w:val="24"/>
                <w:szCs w:val="24"/>
              </w:rPr>
              <w:t>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Tervezés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3D717D8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6" w:history="1">
            <w:r w:rsidR="005144F1" w:rsidRPr="005144F1">
              <w:rPr>
                <w:rStyle w:val="Hiperhivatkozs"/>
                <w:rFonts w:ascii="Times New Roman" w:hAnsi="Times New Roman" w:cs="Times New Roman"/>
                <w:noProof/>
                <w:sz w:val="24"/>
                <w:szCs w:val="24"/>
              </w:rPr>
              <w:t>6.1.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rendszerben megjelenő fő folyamatok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45E9EAD4"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7" w:history="1">
            <w:r w:rsidR="005144F1" w:rsidRPr="005144F1">
              <w:rPr>
                <w:rStyle w:val="Hiperhivatkozs"/>
                <w:rFonts w:ascii="Times New Roman" w:hAnsi="Times New Roman" w:cs="Times New Roman"/>
                <w:noProof/>
                <w:sz w:val="24"/>
                <w:szCs w:val="24"/>
              </w:rPr>
              <w:t>6.1.1.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Szobafoglalás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39E29CBC"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8" w:history="1">
            <w:r w:rsidR="005144F1" w:rsidRPr="005144F1">
              <w:rPr>
                <w:rStyle w:val="Hiperhivatkozs"/>
                <w:rFonts w:ascii="Times New Roman" w:hAnsi="Times New Roman" w:cs="Times New Roman"/>
                <w:noProof/>
                <w:sz w:val="24"/>
                <w:szCs w:val="24"/>
              </w:rPr>
              <w:t>6.1.2.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visszaigazolás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28</w:t>
            </w:r>
            <w:r w:rsidR="005144F1" w:rsidRPr="005144F1">
              <w:rPr>
                <w:rFonts w:ascii="Times New Roman" w:hAnsi="Times New Roman" w:cs="Times New Roman"/>
                <w:noProof/>
                <w:webHidden/>
                <w:sz w:val="24"/>
                <w:szCs w:val="24"/>
              </w:rPr>
              <w:fldChar w:fldCharType="end"/>
            </w:r>
          </w:hyperlink>
        </w:p>
        <w:p w14:paraId="45A3AA58"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9" w:history="1">
            <w:r w:rsidR="005144F1" w:rsidRPr="005144F1">
              <w:rPr>
                <w:rStyle w:val="Hiperhivatkozs"/>
                <w:rFonts w:ascii="Times New Roman" w:hAnsi="Times New Roman" w:cs="Times New Roman"/>
                <w:noProof/>
                <w:sz w:val="24"/>
                <w:szCs w:val="24"/>
              </w:rPr>
              <w:t>6.1.3.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28</w:t>
            </w:r>
            <w:r w:rsidR="005144F1" w:rsidRPr="005144F1">
              <w:rPr>
                <w:rFonts w:ascii="Times New Roman" w:hAnsi="Times New Roman" w:cs="Times New Roman"/>
                <w:noProof/>
                <w:webHidden/>
                <w:sz w:val="24"/>
                <w:szCs w:val="24"/>
              </w:rPr>
              <w:fldChar w:fldCharType="end"/>
            </w:r>
          </w:hyperlink>
        </w:p>
        <w:p w14:paraId="32CAC7D6"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0" w:history="1">
            <w:r w:rsidR="005144F1" w:rsidRPr="005144F1">
              <w:rPr>
                <w:rStyle w:val="Hiperhivatkozs"/>
                <w:rFonts w:ascii="Times New Roman" w:hAnsi="Times New Roman" w:cs="Times New Roman"/>
                <w:noProof/>
                <w:sz w:val="24"/>
                <w:szCs w:val="24"/>
              </w:rPr>
              <w:t>6.2.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optimalizálási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29</w:t>
            </w:r>
            <w:r w:rsidR="005144F1" w:rsidRPr="005144F1">
              <w:rPr>
                <w:rFonts w:ascii="Times New Roman" w:hAnsi="Times New Roman" w:cs="Times New Roman"/>
                <w:noProof/>
                <w:webHidden/>
                <w:sz w:val="24"/>
                <w:szCs w:val="24"/>
              </w:rPr>
              <w:fldChar w:fldCharType="end"/>
            </w:r>
          </w:hyperlink>
        </w:p>
        <w:p w14:paraId="28613CBA"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1" w:history="1">
            <w:r w:rsidR="005144F1" w:rsidRPr="005144F1">
              <w:rPr>
                <w:rStyle w:val="Hiperhivatkozs"/>
                <w:rFonts w:ascii="Times New Roman" w:hAnsi="Times New Roman" w:cs="Times New Roman"/>
                <w:noProof/>
                <w:sz w:val="24"/>
                <w:szCs w:val="24"/>
              </w:rPr>
              <w:t>6.2.1.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Olcsó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32</w:t>
            </w:r>
            <w:r w:rsidR="005144F1" w:rsidRPr="005144F1">
              <w:rPr>
                <w:rFonts w:ascii="Times New Roman" w:hAnsi="Times New Roman" w:cs="Times New Roman"/>
                <w:noProof/>
                <w:webHidden/>
                <w:sz w:val="24"/>
                <w:szCs w:val="24"/>
              </w:rPr>
              <w:fldChar w:fldCharType="end"/>
            </w:r>
          </w:hyperlink>
        </w:p>
        <w:p w14:paraId="35637932"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2" w:history="1">
            <w:r w:rsidR="005144F1" w:rsidRPr="005144F1">
              <w:rPr>
                <w:rStyle w:val="Hiperhivatkozs"/>
                <w:rFonts w:ascii="Times New Roman" w:hAnsi="Times New Roman" w:cs="Times New Roman"/>
                <w:noProof/>
                <w:sz w:val="24"/>
                <w:szCs w:val="24"/>
              </w:rPr>
              <w:t>6.2.2.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Közeli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32</w:t>
            </w:r>
            <w:r w:rsidR="005144F1" w:rsidRPr="005144F1">
              <w:rPr>
                <w:rFonts w:ascii="Times New Roman" w:hAnsi="Times New Roman" w:cs="Times New Roman"/>
                <w:noProof/>
                <w:webHidden/>
                <w:sz w:val="24"/>
                <w:szCs w:val="24"/>
              </w:rPr>
              <w:fldChar w:fldCharType="end"/>
            </w:r>
          </w:hyperlink>
        </w:p>
        <w:p w14:paraId="442D53E6"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3" w:history="1">
            <w:r w:rsidR="005144F1" w:rsidRPr="005144F1">
              <w:rPr>
                <w:rStyle w:val="Hiperhivatkozs"/>
                <w:rFonts w:ascii="Times New Roman" w:hAnsi="Times New Roman" w:cs="Times New Roman"/>
                <w:noProof/>
                <w:sz w:val="24"/>
                <w:szCs w:val="24"/>
              </w:rPr>
              <w:t>6.2.3.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Olcsó és közeli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33</w:t>
            </w:r>
            <w:r w:rsidR="005144F1" w:rsidRPr="005144F1">
              <w:rPr>
                <w:rFonts w:ascii="Times New Roman" w:hAnsi="Times New Roman" w:cs="Times New Roman"/>
                <w:noProof/>
                <w:webHidden/>
                <w:sz w:val="24"/>
                <w:szCs w:val="24"/>
              </w:rPr>
              <w:fldChar w:fldCharType="end"/>
            </w:r>
          </w:hyperlink>
        </w:p>
        <w:p w14:paraId="19F86524"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4" w:history="1">
            <w:r w:rsidR="005144F1" w:rsidRPr="005144F1">
              <w:rPr>
                <w:rStyle w:val="Hiperhivatkozs"/>
                <w:rFonts w:ascii="Times New Roman" w:hAnsi="Times New Roman" w:cs="Times New Roman"/>
                <w:noProof/>
                <w:sz w:val="24"/>
                <w:szCs w:val="24"/>
              </w:rPr>
              <w:t>6.3.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tervezet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34</w:t>
            </w:r>
            <w:r w:rsidR="005144F1" w:rsidRPr="005144F1">
              <w:rPr>
                <w:rFonts w:ascii="Times New Roman" w:hAnsi="Times New Roman" w:cs="Times New Roman"/>
                <w:noProof/>
                <w:webHidden/>
                <w:sz w:val="24"/>
                <w:szCs w:val="24"/>
              </w:rPr>
              <w:fldChar w:fldCharType="end"/>
            </w:r>
          </w:hyperlink>
        </w:p>
        <w:p w14:paraId="694CCD99"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5" w:history="1">
            <w:r w:rsidR="005144F1" w:rsidRPr="005144F1">
              <w:rPr>
                <w:rStyle w:val="Hiperhivatkozs"/>
                <w:rFonts w:ascii="Times New Roman" w:hAnsi="Times New Roman" w:cs="Times New Roman"/>
                <w:noProof/>
                <w:sz w:val="24"/>
                <w:szCs w:val="24"/>
              </w:rPr>
              <w:t>6.4.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Technológia</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35</w:t>
            </w:r>
            <w:r w:rsidR="005144F1" w:rsidRPr="005144F1">
              <w:rPr>
                <w:rFonts w:ascii="Times New Roman" w:hAnsi="Times New Roman" w:cs="Times New Roman"/>
                <w:noProof/>
                <w:webHidden/>
                <w:sz w:val="24"/>
                <w:szCs w:val="24"/>
              </w:rPr>
              <w:fldChar w:fldCharType="end"/>
            </w:r>
          </w:hyperlink>
        </w:p>
        <w:p w14:paraId="42785746"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6" w:history="1">
            <w:r w:rsidR="005144F1" w:rsidRPr="005144F1">
              <w:rPr>
                <w:rStyle w:val="Hiperhivatkozs"/>
                <w:rFonts w:ascii="Times New Roman" w:hAnsi="Times New Roman" w:cs="Times New Roman"/>
                <w:noProof/>
                <w:sz w:val="24"/>
                <w:szCs w:val="24"/>
              </w:rPr>
              <w:t>6.4.1.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Keretrendszer</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35</w:t>
            </w:r>
            <w:r w:rsidR="005144F1" w:rsidRPr="005144F1">
              <w:rPr>
                <w:rFonts w:ascii="Times New Roman" w:hAnsi="Times New Roman" w:cs="Times New Roman"/>
                <w:noProof/>
                <w:webHidden/>
                <w:sz w:val="24"/>
                <w:szCs w:val="24"/>
              </w:rPr>
              <w:fldChar w:fldCharType="end"/>
            </w:r>
          </w:hyperlink>
        </w:p>
        <w:p w14:paraId="1DB8F977"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7" w:history="1">
            <w:r w:rsidR="005144F1" w:rsidRPr="005144F1">
              <w:rPr>
                <w:rStyle w:val="Hiperhivatkozs"/>
                <w:rFonts w:ascii="Times New Roman" w:hAnsi="Times New Roman" w:cs="Times New Roman"/>
                <w:noProof/>
                <w:sz w:val="24"/>
                <w:szCs w:val="24"/>
              </w:rPr>
              <w:t>6.4.2.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36</w:t>
            </w:r>
            <w:r w:rsidR="005144F1" w:rsidRPr="005144F1">
              <w:rPr>
                <w:rFonts w:ascii="Times New Roman" w:hAnsi="Times New Roman" w:cs="Times New Roman"/>
                <w:noProof/>
                <w:webHidden/>
                <w:sz w:val="24"/>
                <w:szCs w:val="24"/>
              </w:rPr>
              <w:fldChar w:fldCharType="end"/>
            </w:r>
          </w:hyperlink>
        </w:p>
        <w:p w14:paraId="5C470652"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8" w:history="1">
            <w:r w:rsidR="005144F1" w:rsidRPr="005144F1">
              <w:rPr>
                <w:rStyle w:val="Hiperhivatkozs"/>
                <w:rFonts w:ascii="Times New Roman" w:hAnsi="Times New Roman" w:cs="Times New Roman"/>
                <w:noProof/>
                <w:sz w:val="24"/>
                <w:szCs w:val="24"/>
              </w:rPr>
              <w:t>6.4.3.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Optimalizálási modellezés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36</w:t>
            </w:r>
            <w:r w:rsidR="005144F1" w:rsidRPr="005144F1">
              <w:rPr>
                <w:rFonts w:ascii="Times New Roman" w:hAnsi="Times New Roman" w:cs="Times New Roman"/>
                <w:noProof/>
                <w:webHidden/>
                <w:sz w:val="24"/>
                <w:szCs w:val="24"/>
              </w:rPr>
              <w:fldChar w:fldCharType="end"/>
            </w:r>
          </w:hyperlink>
        </w:p>
        <w:p w14:paraId="2BCA6B8E"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9" w:history="1">
            <w:r w:rsidR="005144F1" w:rsidRPr="005144F1">
              <w:rPr>
                <w:rStyle w:val="Hiperhivatkozs"/>
                <w:rFonts w:ascii="Times New Roman" w:hAnsi="Times New Roman" w:cs="Times New Roman"/>
                <w:noProof/>
                <w:sz w:val="24"/>
                <w:szCs w:val="24"/>
              </w:rPr>
              <w:t>6.4.4.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megoldó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37</w:t>
            </w:r>
            <w:r w:rsidR="005144F1" w:rsidRPr="005144F1">
              <w:rPr>
                <w:rFonts w:ascii="Times New Roman" w:hAnsi="Times New Roman" w:cs="Times New Roman"/>
                <w:noProof/>
                <w:webHidden/>
                <w:sz w:val="24"/>
                <w:szCs w:val="24"/>
              </w:rPr>
              <w:fldChar w:fldCharType="end"/>
            </w:r>
          </w:hyperlink>
        </w:p>
        <w:p w14:paraId="0F8CF26B"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0" w:history="1">
            <w:r w:rsidR="005144F1" w:rsidRPr="005144F1">
              <w:rPr>
                <w:rStyle w:val="Hiperhivatkozs"/>
                <w:rFonts w:ascii="Times New Roman" w:hAnsi="Times New Roman" w:cs="Times New Roman"/>
                <w:noProof/>
                <w:sz w:val="24"/>
                <w:szCs w:val="24"/>
              </w:rPr>
              <w:t>6.4.5.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Megjelenés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38</w:t>
            </w:r>
            <w:r w:rsidR="005144F1" w:rsidRPr="005144F1">
              <w:rPr>
                <w:rFonts w:ascii="Times New Roman" w:hAnsi="Times New Roman" w:cs="Times New Roman"/>
                <w:noProof/>
                <w:webHidden/>
                <w:sz w:val="24"/>
                <w:szCs w:val="24"/>
              </w:rPr>
              <w:fldChar w:fldCharType="end"/>
            </w:r>
          </w:hyperlink>
        </w:p>
        <w:p w14:paraId="2D3C9F74"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1" w:history="1">
            <w:r w:rsidR="005144F1" w:rsidRPr="005144F1">
              <w:rPr>
                <w:rStyle w:val="Hiperhivatkozs"/>
                <w:rFonts w:ascii="Times New Roman" w:hAnsi="Times New Roman" w:cs="Times New Roman"/>
                <w:noProof/>
                <w:sz w:val="24"/>
                <w:szCs w:val="24"/>
              </w:rPr>
              <w:t>6.4.6.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Autentikáció és autorizáció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39</w:t>
            </w:r>
            <w:r w:rsidR="005144F1" w:rsidRPr="005144F1">
              <w:rPr>
                <w:rFonts w:ascii="Times New Roman" w:hAnsi="Times New Roman" w:cs="Times New Roman"/>
                <w:noProof/>
                <w:webHidden/>
                <w:sz w:val="24"/>
                <w:szCs w:val="24"/>
              </w:rPr>
              <w:fldChar w:fldCharType="end"/>
            </w:r>
          </w:hyperlink>
        </w:p>
        <w:p w14:paraId="09BE01E8"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2" w:history="1">
            <w:r w:rsidR="005144F1" w:rsidRPr="005144F1">
              <w:rPr>
                <w:rStyle w:val="Hiperhivatkozs"/>
                <w:rFonts w:ascii="Times New Roman" w:hAnsi="Times New Roman" w:cs="Times New Roman"/>
                <w:noProof/>
                <w:sz w:val="24"/>
                <w:szCs w:val="24"/>
              </w:rPr>
              <w:t>6.4.7.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Geolokáció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40</w:t>
            </w:r>
            <w:r w:rsidR="005144F1" w:rsidRPr="005144F1">
              <w:rPr>
                <w:rFonts w:ascii="Times New Roman" w:hAnsi="Times New Roman" w:cs="Times New Roman"/>
                <w:noProof/>
                <w:webHidden/>
                <w:sz w:val="24"/>
                <w:szCs w:val="24"/>
              </w:rPr>
              <w:fldChar w:fldCharType="end"/>
            </w:r>
          </w:hyperlink>
        </w:p>
        <w:p w14:paraId="595BCFCF"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3" w:history="1">
            <w:r w:rsidR="005144F1" w:rsidRPr="005144F1">
              <w:rPr>
                <w:rStyle w:val="Hiperhivatkozs"/>
                <w:rFonts w:ascii="Times New Roman" w:hAnsi="Times New Roman" w:cs="Times New Roman"/>
                <w:noProof/>
                <w:sz w:val="24"/>
                <w:szCs w:val="24"/>
              </w:rPr>
              <w:t>6.4.8.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Űrlapok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40</w:t>
            </w:r>
            <w:r w:rsidR="005144F1" w:rsidRPr="005144F1">
              <w:rPr>
                <w:rFonts w:ascii="Times New Roman" w:hAnsi="Times New Roman" w:cs="Times New Roman"/>
                <w:noProof/>
                <w:webHidden/>
                <w:sz w:val="24"/>
                <w:szCs w:val="24"/>
              </w:rPr>
              <w:fldChar w:fldCharType="end"/>
            </w:r>
          </w:hyperlink>
        </w:p>
        <w:p w14:paraId="324030AF" w14:textId="77777777" w:rsidR="005144F1" w:rsidRPr="005144F1" w:rsidRDefault="005073B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4" w:history="1">
            <w:r w:rsidR="005144F1" w:rsidRPr="005144F1">
              <w:rPr>
                <w:rStyle w:val="Hiperhivatkozs"/>
                <w:rFonts w:ascii="Times New Roman" w:hAnsi="Times New Roman" w:cs="Times New Roman"/>
                <w:noProof/>
                <w:sz w:val="24"/>
                <w:szCs w:val="24"/>
              </w:rPr>
              <w:t>6.4.9.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Képek tárolása és megjelenítése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41</w:t>
            </w:r>
            <w:r w:rsidR="005144F1" w:rsidRPr="005144F1">
              <w:rPr>
                <w:rFonts w:ascii="Times New Roman" w:hAnsi="Times New Roman" w:cs="Times New Roman"/>
                <w:noProof/>
                <w:webHidden/>
                <w:sz w:val="24"/>
                <w:szCs w:val="24"/>
              </w:rPr>
              <w:fldChar w:fldCharType="end"/>
            </w:r>
          </w:hyperlink>
        </w:p>
        <w:p w14:paraId="63988669"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75" w:history="1">
            <w:r w:rsidR="005144F1" w:rsidRPr="005144F1">
              <w:rPr>
                <w:rStyle w:val="Hiperhivatkozs"/>
                <w:rFonts w:ascii="Times New Roman" w:hAnsi="Times New Roman" w:cs="Times New Roman"/>
                <w:noProof/>
                <w:sz w:val="24"/>
                <w:szCs w:val="24"/>
              </w:rPr>
              <w:t>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Megvalósítás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42</w:t>
            </w:r>
            <w:r w:rsidR="005144F1" w:rsidRPr="005144F1">
              <w:rPr>
                <w:rFonts w:ascii="Times New Roman" w:hAnsi="Times New Roman" w:cs="Times New Roman"/>
                <w:noProof/>
                <w:webHidden/>
                <w:sz w:val="24"/>
                <w:szCs w:val="24"/>
              </w:rPr>
              <w:fldChar w:fldCharType="end"/>
            </w:r>
          </w:hyperlink>
        </w:p>
        <w:p w14:paraId="6D694601"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6" w:history="1">
            <w:r w:rsidR="005144F1" w:rsidRPr="005144F1">
              <w:rPr>
                <w:rStyle w:val="Hiperhivatkozs"/>
                <w:rFonts w:ascii="Times New Roman" w:hAnsi="Times New Roman" w:cs="Times New Roman"/>
                <w:noProof/>
                <w:sz w:val="24"/>
                <w:szCs w:val="24"/>
              </w:rPr>
              <w:t>7.1.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kapcsolat és modellek elkészítése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42</w:t>
            </w:r>
            <w:r w:rsidR="005144F1" w:rsidRPr="005144F1">
              <w:rPr>
                <w:rFonts w:ascii="Times New Roman" w:hAnsi="Times New Roman" w:cs="Times New Roman"/>
                <w:noProof/>
                <w:webHidden/>
                <w:sz w:val="24"/>
                <w:szCs w:val="24"/>
              </w:rPr>
              <w:fldChar w:fldCharType="end"/>
            </w:r>
          </w:hyperlink>
        </w:p>
        <w:p w14:paraId="7AAF88B9"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7" w:history="1">
            <w:r w:rsidR="005144F1" w:rsidRPr="005144F1">
              <w:rPr>
                <w:rStyle w:val="Hiperhivatkozs"/>
                <w:rFonts w:ascii="Times New Roman" w:hAnsi="Times New Roman" w:cs="Times New Roman"/>
                <w:noProof/>
                <w:sz w:val="24"/>
                <w:szCs w:val="24"/>
              </w:rPr>
              <w:t>7.2.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Autentikáció és autorizáció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46</w:t>
            </w:r>
            <w:r w:rsidR="005144F1" w:rsidRPr="005144F1">
              <w:rPr>
                <w:rFonts w:ascii="Times New Roman" w:hAnsi="Times New Roman" w:cs="Times New Roman"/>
                <w:noProof/>
                <w:webHidden/>
                <w:sz w:val="24"/>
                <w:szCs w:val="24"/>
              </w:rPr>
              <w:fldChar w:fldCharType="end"/>
            </w:r>
          </w:hyperlink>
        </w:p>
        <w:p w14:paraId="3B1D24DB"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8" w:history="1">
            <w:r w:rsidR="005144F1" w:rsidRPr="005144F1">
              <w:rPr>
                <w:rStyle w:val="Hiperhivatkozs"/>
                <w:rFonts w:ascii="Times New Roman" w:hAnsi="Times New Roman" w:cs="Times New Roman"/>
                <w:noProof/>
                <w:sz w:val="24"/>
                <w:szCs w:val="24"/>
              </w:rPr>
              <w:t>7.3.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 szűrése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49</w:t>
            </w:r>
            <w:r w:rsidR="005144F1" w:rsidRPr="005144F1">
              <w:rPr>
                <w:rFonts w:ascii="Times New Roman" w:hAnsi="Times New Roman" w:cs="Times New Roman"/>
                <w:noProof/>
                <w:webHidden/>
                <w:sz w:val="24"/>
                <w:szCs w:val="24"/>
              </w:rPr>
              <w:fldChar w:fldCharType="end"/>
            </w:r>
          </w:hyperlink>
        </w:p>
        <w:p w14:paraId="681BC4F1"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9" w:history="1">
            <w:r w:rsidR="005144F1" w:rsidRPr="005144F1">
              <w:rPr>
                <w:rStyle w:val="Hiperhivatkozs"/>
                <w:rFonts w:ascii="Times New Roman" w:hAnsi="Times New Roman" w:cs="Times New Roman"/>
                <w:noProof/>
                <w:sz w:val="24"/>
                <w:szCs w:val="24"/>
              </w:rPr>
              <w:t>7.4.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52</w:t>
            </w:r>
            <w:r w:rsidR="005144F1" w:rsidRPr="005144F1">
              <w:rPr>
                <w:rFonts w:ascii="Times New Roman" w:hAnsi="Times New Roman" w:cs="Times New Roman"/>
                <w:noProof/>
                <w:webHidden/>
                <w:sz w:val="24"/>
                <w:szCs w:val="24"/>
              </w:rPr>
              <w:fldChar w:fldCharType="end"/>
            </w:r>
          </w:hyperlink>
        </w:p>
        <w:p w14:paraId="0C5F3429"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0" w:history="1">
            <w:r w:rsidR="005144F1" w:rsidRPr="005144F1">
              <w:rPr>
                <w:rStyle w:val="Hiperhivatkozs"/>
                <w:rFonts w:ascii="Times New Roman" w:hAnsi="Times New Roman" w:cs="Times New Roman"/>
                <w:noProof/>
                <w:sz w:val="24"/>
                <w:szCs w:val="24"/>
              </w:rPr>
              <w:t>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Felületek és használat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61</w:t>
            </w:r>
            <w:r w:rsidR="005144F1" w:rsidRPr="005144F1">
              <w:rPr>
                <w:rFonts w:ascii="Times New Roman" w:hAnsi="Times New Roman" w:cs="Times New Roman"/>
                <w:noProof/>
                <w:webHidden/>
                <w:sz w:val="24"/>
                <w:szCs w:val="24"/>
              </w:rPr>
              <w:fldChar w:fldCharType="end"/>
            </w:r>
          </w:hyperlink>
        </w:p>
        <w:p w14:paraId="3B60BDDF"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1" w:history="1">
            <w:r w:rsidR="005144F1" w:rsidRPr="005144F1">
              <w:rPr>
                <w:rStyle w:val="Hiperhivatkozs"/>
                <w:rFonts w:ascii="Times New Roman" w:hAnsi="Times New Roman" w:cs="Times New Roman"/>
                <w:noProof/>
                <w:sz w:val="24"/>
                <w:szCs w:val="24"/>
              </w:rPr>
              <w:t>8.1.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Menüsáv</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61</w:t>
            </w:r>
            <w:r w:rsidR="005144F1" w:rsidRPr="005144F1">
              <w:rPr>
                <w:rFonts w:ascii="Times New Roman" w:hAnsi="Times New Roman" w:cs="Times New Roman"/>
                <w:noProof/>
                <w:webHidden/>
                <w:sz w:val="24"/>
                <w:szCs w:val="24"/>
              </w:rPr>
              <w:fldChar w:fldCharType="end"/>
            </w:r>
          </w:hyperlink>
        </w:p>
        <w:p w14:paraId="0960D79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2" w:history="1">
            <w:r w:rsidR="005144F1" w:rsidRPr="005144F1">
              <w:rPr>
                <w:rStyle w:val="Hiperhivatkozs"/>
                <w:rFonts w:ascii="Times New Roman" w:hAnsi="Times New Roman" w:cs="Times New Roman"/>
                <w:noProof/>
                <w:sz w:val="24"/>
                <w:szCs w:val="24"/>
              </w:rPr>
              <w:t>8.2.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63</w:t>
            </w:r>
            <w:r w:rsidR="005144F1" w:rsidRPr="005144F1">
              <w:rPr>
                <w:rFonts w:ascii="Times New Roman" w:hAnsi="Times New Roman" w:cs="Times New Roman"/>
                <w:noProof/>
                <w:webHidden/>
                <w:sz w:val="24"/>
                <w:szCs w:val="24"/>
              </w:rPr>
              <w:fldChar w:fldCharType="end"/>
            </w:r>
          </w:hyperlink>
        </w:p>
        <w:p w14:paraId="633BDC46"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3" w:history="1">
            <w:r w:rsidR="005144F1" w:rsidRPr="005144F1">
              <w:rPr>
                <w:rStyle w:val="Hiperhivatkozs"/>
                <w:rFonts w:ascii="Times New Roman" w:hAnsi="Times New Roman" w:cs="Times New Roman"/>
                <w:noProof/>
                <w:sz w:val="24"/>
                <w:szCs w:val="24"/>
              </w:rPr>
              <w:t>8.3.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Szálláshelyek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66</w:t>
            </w:r>
            <w:r w:rsidR="005144F1" w:rsidRPr="005144F1">
              <w:rPr>
                <w:rFonts w:ascii="Times New Roman" w:hAnsi="Times New Roman" w:cs="Times New Roman"/>
                <w:noProof/>
                <w:webHidden/>
                <w:sz w:val="24"/>
                <w:szCs w:val="24"/>
              </w:rPr>
              <w:fldChar w:fldCharType="end"/>
            </w:r>
          </w:hyperlink>
        </w:p>
        <w:p w14:paraId="0A7E6584"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4" w:history="1">
            <w:r w:rsidR="005144F1" w:rsidRPr="005144F1">
              <w:rPr>
                <w:rStyle w:val="Hiperhivatkozs"/>
                <w:rFonts w:ascii="Times New Roman" w:hAnsi="Times New Roman" w:cs="Times New Roman"/>
                <w:noProof/>
                <w:sz w:val="24"/>
                <w:szCs w:val="24"/>
              </w:rPr>
              <w:t>8.4.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67</w:t>
            </w:r>
            <w:r w:rsidR="005144F1" w:rsidRPr="005144F1">
              <w:rPr>
                <w:rFonts w:ascii="Times New Roman" w:hAnsi="Times New Roman" w:cs="Times New Roman"/>
                <w:noProof/>
                <w:webHidden/>
                <w:sz w:val="24"/>
                <w:szCs w:val="24"/>
              </w:rPr>
              <w:fldChar w:fldCharType="end"/>
            </w:r>
          </w:hyperlink>
        </w:p>
        <w:p w14:paraId="2E0924A3"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5" w:history="1">
            <w:r w:rsidR="005144F1" w:rsidRPr="005144F1">
              <w:rPr>
                <w:rStyle w:val="Hiperhivatkozs"/>
                <w:rFonts w:ascii="Times New Roman" w:hAnsi="Times New Roman" w:cs="Times New Roman"/>
                <w:noProof/>
                <w:sz w:val="24"/>
                <w:szCs w:val="24"/>
              </w:rPr>
              <w:t>8.5.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Kosár</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68</w:t>
            </w:r>
            <w:r w:rsidR="005144F1" w:rsidRPr="005144F1">
              <w:rPr>
                <w:rFonts w:ascii="Times New Roman" w:hAnsi="Times New Roman" w:cs="Times New Roman"/>
                <w:noProof/>
                <w:webHidden/>
                <w:sz w:val="24"/>
                <w:szCs w:val="24"/>
              </w:rPr>
              <w:fldChar w:fldCharType="end"/>
            </w:r>
          </w:hyperlink>
        </w:p>
        <w:p w14:paraId="2FCF5715"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6" w:history="1">
            <w:r w:rsidR="005144F1" w:rsidRPr="005144F1">
              <w:rPr>
                <w:rStyle w:val="Hiperhivatkozs"/>
                <w:rFonts w:ascii="Times New Roman" w:hAnsi="Times New Roman" w:cs="Times New Roman"/>
                <w:noProof/>
                <w:sz w:val="24"/>
                <w:szCs w:val="24"/>
              </w:rPr>
              <w:t>8.6.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69</w:t>
            </w:r>
            <w:r w:rsidR="005144F1" w:rsidRPr="005144F1">
              <w:rPr>
                <w:rFonts w:ascii="Times New Roman" w:hAnsi="Times New Roman" w:cs="Times New Roman"/>
                <w:noProof/>
                <w:webHidden/>
                <w:sz w:val="24"/>
                <w:szCs w:val="24"/>
              </w:rPr>
              <w:fldChar w:fldCharType="end"/>
            </w:r>
          </w:hyperlink>
        </w:p>
        <w:p w14:paraId="404CA09D" w14:textId="77777777" w:rsidR="005144F1" w:rsidRPr="005144F1" w:rsidRDefault="005073B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7" w:history="1">
            <w:r w:rsidR="005144F1" w:rsidRPr="005144F1">
              <w:rPr>
                <w:rStyle w:val="Hiperhivatkozs"/>
                <w:rFonts w:ascii="Times New Roman" w:hAnsi="Times New Roman" w:cs="Times New Roman"/>
                <w:noProof/>
                <w:sz w:val="24"/>
                <w:szCs w:val="24"/>
              </w:rPr>
              <w:t>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56BA74A9"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8" w:history="1">
            <w:r w:rsidR="005144F1" w:rsidRPr="005144F1">
              <w:rPr>
                <w:rStyle w:val="Hiperhivatkozs"/>
                <w:rFonts w:ascii="Times New Roman" w:hAnsi="Times New Roman" w:cs="Times New Roman"/>
                <w:noProof/>
                <w:sz w:val="24"/>
                <w:szCs w:val="24"/>
              </w:rPr>
              <w:t>9.1.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Tesztelési környezet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4A1A5820"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9" w:history="1">
            <w:r w:rsidR="005144F1" w:rsidRPr="005144F1">
              <w:rPr>
                <w:rStyle w:val="Hiperhivatkozs"/>
                <w:rFonts w:ascii="Times New Roman" w:hAnsi="Times New Roman" w:cs="Times New Roman"/>
                <w:noProof/>
                <w:sz w:val="24"/>
                <w:szCs w:val="24"/>
              </w:rPr>
              <w:t>9.2.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 adatok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6FB3B091"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0" w:history="1">
            <w:r w:rsidR="005144F1" w:rsidRPr="005144F1">
              <w:rPr>
                <w:rStyle w:val="Hiperhivatkozs"/>
                <w:rFonts w:ascii="Times New Roman" w:hAnsi="Times New Roman" w:cs="Times New Roman"/>
                <w:noProof/>
                <w:sz w:val="24"/>
                <w:szCs w:val="24"/>
              </w:rPr>
              <w:t>9.3.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 eredmények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72</w:t>
            </w:r>
            <w:r w:rsidR="005144F1" w:rsidRPr="005144F1">
              <w:rPr>
                <w:rFonts w:ascii="Times New Roman" w:hAnsi="Times New Roman" w:cs="Times New Roman"/>
                <w:noProof/>
                <w:webHidden/>
                <w:sz w:val="24"/>
                <w:szCs w:val="24"/>
              </w:rPr>
              <w:fldChar w:fldCharType="end"/>
            </w:r>
          </w:hyperlink>
        </w:p>
        <w:p w14:paraId="5B89AEEC" w14:textId="77777777" w:rsidR="005144F1" w:rsidRPr="005144F1" w:rsidRDefault="005073B1">
          <w:pPr>
            <w:pStyle w:val="TJ1"/>
            <w:tabs>
              <w:tab w:val="left" w:pos="660"/>
              <w:tab w:val="right" w:leader="dot" w:pos="7928"/>
            </w:tabs>
            <w:rPr>
              <w:rFonts w:ascii="Times New Roman" w:eastAsiaTheme="minorEastAsia" w:hAnsi="Times New Roman" w:cs="Times New Roman"/>
              <w:noProof/>
              <w:sz w:val="24"/>
              <w:szCs w:val="24"/>
              <w:lang w:val="en-US"/>
            </w:rPr>
          </w:pPr>
          <w:hyperlink w:anchor="_Toc417297791" w:history="1">
            <w:r w:rsidR="005144F1" w:rsidRPr="005144F1">
              <w:rPr>
                <w:rStyle w:val="Hiperhivatkozs"/>
                <w:rFonts w:ascii="Times New Roman" w:hAnsi="Times New Roman" w:cs="Times New Roman"/>
                <w:noProof/>
                <w:sz w:val="24"/>
                <w:szCs w:val="24"/>
              </w:rPr>
              <w:t>10.</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Összefoglalás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73</w:t>
            </w:r>
            <w:r w:rsidR="005144F1" w:rsidRPr="005144F1">
              <w:rPr>
                <w:rFonts w:ascii="Times New Roman" w:hAnsi="Times New Roman" w:cs="Times New Roman"/>
                <w:noProof/>
                <w:webHidden/>
                <w:sz w:val="24"/>
                <w:szCs w:val="24"/>
              </w:rPr>
              <w:fldChar w:fldCharType="end"/>
            </w:r>
          </w:hyperlink>
        </w:p>
        <w:p w14:paraId="4C088480"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92" w:history="1">
            <w:r w:rsidR="005144F1" w:rsidRPr="005144F1">
              <w:rPr>
                <w:rStyle w:val="Hiperhivatkozs"/>
                <w:rFonts w:ascii="Times New Roman" w:hAnsi="Times New Roman" w:cs="Times New Roman"/>
                <w:noProof/>
                <w:sz w:val="24"/>
                <w:szCs w:val="24"/>
              </w:rPr>
              <w:t>Irodalomjegyzék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74</w:t>
            </w:r>
            <w:r w:rsidR="005144F1" w:rsidRPr="005144F1">
              <w:rPr>
                <w:rFonts w:ascii="Times New Roman" w:hAnsi="Times New Roman" w:cs="Times New Roman"/>
                <w:noProof/>
                <w:webHidden/>
                <w:sz w:val="24"/>
                <w:szCs w:val="24"/>
              </w:rPr>
              <w:fldChar w:fldCharType="end"/>
            </w:r>
          </w:hyperlink>
        </w:p>
        <w:p w14:paraId="7DD00A7F"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93" w:history="1">
            <w:r w:rsidR="005144F1" w:rsidRPr="005144F1">
              <w:rPr>
                <w:rStyle w:val="Hiperhivatkozs"/>
                <w:rFonts w:ascii="Times New Roman" w:hAnsi="Times New Roman" w:cs="Times New Roman"/>
                <w:noProof/>
                <w:sz w:val="24"/>
                <w:szCs w:val="24"/>
              </w:rPr>
              <w:t>Ábrajegyzék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76</w:t>
            </w:r>
            <w:r w:rsidR="005144F1" w:rsidRPr="005144F1">
              <w:rPr>
                <w:rFonts w:ascii="Times New Roman" w:hAnsi="Times New Roman" w:cs="Times New Roman"/>
                <w:noProof/>
                <w:webHidden/>
                <w:sz w:val="24"/>
                <w:szCs w:val="24"/>
              </w:rPr>
              <w:fldChar w:fldCharType="end"/>
            </w:r>
          </w:hyperlink>
        </w:p>
        <w:p w14:paraId="312FAED6"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794" w:history="1">
            <w:r w:rsidR="005144F1" w:rsidRPr="005144F1">
              <w:rPr>
                <w:rStyle w:val="Hiperhivatkozs"/>
                <w:rFonts w:ascii="Times New Roman" w:hAnsi="Times New Roman" w:cs="Times New Roman"/>
                <w:noProof/>
                <w:sz w:val="24"/>
                <w:szCs w:val="24"/>
              </w:rPr>
              <w:t>Mellékletek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77</w:t>
            </w:r>
            <w:r w:rsidR="005144F1" w:rsidRPr="005144F1">
              <w:rPr>
                <w:rFonts w:ascii="Times New Roman" w:hAnsi="Times New Roman" w:cs="Times New Roman"/>
                <w:noProof/>
                <w:webHidden/>
                <w:sz w:val="24"/>
                <w:szCs w:val="24"/>
              </w:rPr>
              <w:fldChar w:fldCharType="end"/>
            </w:r>
          </w:hyperlink>
        </w:p>
        <w:p w14:paraId="0D531599"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5" w:history="1">
            <w:r w:rsidR="005144F1" w:rsidRPr="005144F1">
              <w:rPr>
                <w:rStyle w:val="Hiperhivatkozs"/>
                <w:rFonts w:ascii="Times New Roman" w:hAnsi="Times New Roman" w:cs="Times New Roman"/>
                <w:noProof/>
                <w:sz w:val="24"/>
                <w:szCs w:val="24"/>
              </w:rPr>
              <w:t>[1]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diagram</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77</w:t>
            </w:r>
            <w:r w:rsidR="005144F1" w:rsidRPr="005144F1">
              <w:rPr>
                <w:rFonts w:ascii="Times New Roman" w:hAnsi="Times New Roman" w:cs="Times New Roman"/>
                <w:noProof/>
                <w:webHidden/>
                <w:sz w:val="24"/>
                <w:szCs w:val="24"/>
              </w:rPr>
              <w:fldChar w:fldCharType="end"/>
            </w:r>
          </w:hyperlink>
        </w:p>
        <w:p w14:paraId="4770377E"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6" w:history="1">
            <w:r w:rsidR="005144F1" w:rsidRPr="005144F1">
              <w:rPr>
                <w:rStyle w:val="Hiperhivatkozs"/>
                <w:rFonts w:ascii="Times New Roman" w:hAnsi="Times New Roman" w:cs="Times New Roman"/>
                <w:noProof/>
                <w:sz w:val="24"/>
                <w:szCs w:val="24"/>
              </w:rPr>
              <w:t>[2]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UrlHelper segédosztály</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78</w:t>
            </w:r>
            <w:r w:rsidR="005144F1" w:rsidRPr="005144F1">
              <w:rPr>
                <w:rFonts w:ascii="Times New Roman" w:hAnsi="Times New Roman" w:cs="Times New Roman"/>
                <w:noProof/>
                <w:webHidden/>
                <w:sz w:val="24"/>
                <w:szCs w:val="24"/>
              </w:rPr>
              <w:fldChar w:fldCharType="end"/>
            </w:r>
          </w:hyperlink>
        </w:p>
        <w:p w14:paraId="370DBD5B"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7" w:history="1">
            <w:r w:rsidR="005144F1" w:rsidRPr="005144F1">
              <w:rPr>
                <w:rStyle w:val="Hiperhivatkozs"/>
                <w:rFonts w:ascii="Times New Roman" w:hAnsi="Times New Roman" w:cs="Times New Roman"/>
                <w:noProof/>
                <w:sz w:val="24"/>
                <w:szCs w:val="24"/>
              </w:rPr>
              <w:t>[3]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FilterHelper segédosztály szobák szűrését megvalósító metódusai</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80</w:t>
            </w:r>
            <w:r w:rsidR="005144F1" w:rsidRPr="005144F1">
              <w:rPr>
                <w:rFonts w:ascii="Times New Roman" w:hAnsi="Times New Roman" w:cs="Times New Roman"/>
                <w:noProof/>
                <w:webHidden/>
                <w:sz w:val="24"/>
                <w:szCs w:val="24"/>
              </w:rPr>
              <w:fldChar w:fldCharType="end"/>
            </w:r>
          </w:hyperlink>
        </w:p>
        <w:p w14:paraId="25262B12"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8" w:history="1">
            <w:r w:rsidR="005144F1" w:rsidRPr="005144F1">
              <w:rPr>
                <w:rStyle w:val="Hiperhivatkozs"/>
                <w:rFonts w:ascii="Times New Roman" w:hAnsi="Times New Roman" w:cs="Times New Roman"/>
                <w:noProof/>
                <w:sz w:val="24"/>
                <w:szCs w:val="24"/>
              </w:rPr>
              <w:t>[4]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 felület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84</w:t>
            </w:r>
            <w:r w:rsidR="005144F1" w:rsidRPr="005144F1">
              <w:rPr>
                <w:rFonts w:ascii="Times New Roman" w:hAnsi="Times New Roman" w:cs="Times New Roman"/>
                <w:noProof/>
                <w:webHidden/>
                <w:sz w:val="24"/>
                <w:szCs w:val="24"/>
              </w:rPr>
              <w:fldChar w:fldCharType="end"/>
            </w:r>
          </w:hyperlink>
        </w:p>
        <w:p w14:paraId="444F114E"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9" w:history="1">
            <w:r w:rsidR="005144F1" w:rsidRPr="005144F1">
              <w:rPr>
                <w:rStyle w:val="Hiperhivatkozs"/>
                <w:rFonts w:ascii="Times New Roman" w:hAnsi="Times New Roman" w:cs="Times New Roman"/>
                <w:noProof/>
                <w:sz w:val="24"/>
                <w:szCs w:val="24"/>
              </w:rPr>
              <w:t>[5]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véglegesítés felület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85</w:t>
            </w:r>
            <w:r w:rsidR="005144F1" w:rsidRPr="005144F1">
              <w:rPr>
                <w:rFonts w:ascii="Times New Roman" w:hAnsi="Times New Roman" w:cs="Times New Roman"/>
                <w:noProof/>
                <w:webHidden/>
                <w:sz w:val="24"/>
                <w:szCs w:val="24"/>
              </w:rPr>
              <w:fldChar w:fldCharType="end"/>
            </w:r>
          </w:hyperlink>
        </w:p>
        <w:p w14:paraId="2857A6EB"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0" w:history="1">
            <w:r w:rsidR="005144F1" w:rsidRPr="005144F1">
              <w:rPr>
                <w:rStyle w:val="Hiperhivatkozs"/>
                <w:rFonts w:ascii="Times New Roman" w:hAnsi="Times New Roman" w:cs="Times New Roman"/>
                <w:noProof/>
                <w:sz w:val="24"/>
                <w:szCs w:val="24"/>
              </w:rPr>
              <w:t>[6]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 (szálláskereső)</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86</w:t>
            </w:r>
            <w:r w:rsidR="005144F1" w:rsidRPr="005144F1">
              <w:rPr>
                <w:rFonts w:ascii="Times New Roman" w:hAnsi="Times New Roman" w:cs="Times New Roman"/>
                <w:noProof/>
                <w:webHidden/>
                <w:sz w:val="24"/>
                <w:szCs w:val="24"/>
              </w:rPr>
              <w:fldChar w:fldCharType="end"/>
            </w:r>
          </w:hyperlink>
        </w:p>
        <w:p w14:paraId="45AB4715"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1" w:history="1">
            <w:r w:rsidR="005144F1" w:rsidRPr="005144F1">
              <w:rPr>
                <w:rStyle w:val="Hiperhivatkozs"/>
                <w:rFonts w:ascii="Times New Roman" w:hAnsi="Times New Roman" w:cs="Times New Roman"/>
                <w:noProof/>
                <w:sz w:val="24"/>
                <w:szCs w:val="24"/>
              </w:rPr>
              <w:t>[7]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 (szállásadó)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86</w:t>
            </w:r>
            <w:r w:rsidR="005144F1" w:rsidRPr="005144F1">
              <w:rPr>
                <w:rFonts w:ascii="Times New Roman" w:hAnsi="Times New Roman" w:cs="Times New Roman"/>
                <w:noProof/>
                <w:webHidden/>
                <w:sz w:val="24"/>
                <w:szCs w:val="24"/>
              </w:rPr>
              <w:fldChar w:fldCharType="end"/>
            </w:r>
          </w:hyperlink>
        </w:p>
        <w:p w14:paraId="56D2D5EE"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2" w:history="1">
            <w:r w:rsidR="005144F1" w:rsidRPr="005144F1">
              <w:rPr>
                <w:rStyle w:val="Hiperhivatkozs"/>
                <w:rFonts w:ascii="Times New Roman" w:hAnsi="Times New Roman" w:cs="Times New Roman"/>
                <w:noProof/>
                <w:sz w:val="24"/>
                <w:szCs w:val="24"/>
              </w:rPr>
              <w:t>[8]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részletei (szálláskereső)</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87</w:t>
            </w:r>
            <w:r w:rsidR="005144F1" w:rsidRPr="005144F1">
              <w:rPr>
                <w:rFonts w:ascii="Times New Roman" w:hAnsi="Times New Roman" w:cs="Times New Roman"/>
                <w:noProof/>
                <w:webHidden/>
                <w:sz w:val="24"/>
                <w:szCs w:val="24"/>
              </w:rPr>
              <w:fldChar w:fldCharType="end"/>
            </w:r>
          </w:hyperlink>
        </w:p>
        <w:p w14:paraId="7165FB7A"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3" w:history="1">
            <w:r w:rsidR="005144F1" w:rsidRPr="005144F1">
              <w:rPr>
                <w:rStyle w:val="Hiperhivatkozs"/>
                <w:rFonts w:ascii="Times New Roman" w:hAnsi="Times New Roman" w:cs="Times New Roman"/>
                <w:noProof/>
                <w:sz w:val="24"/>
                <w:szCs w:val="24"/>
              </w:rPr>
              <w:t>[9]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részletei (szállásadó)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88</w:t>
            </w:r>
            <w:r w:rsidR="005144F1" w:rsidRPr="005144F1">
              <w:rPr>
                <w:rFonts w:ascii="Times New Roman" w:hAnsi="Times New Roman" w:cs="Times New Roman"/>
                <w:noProof/>
                <w:webHidden/>
                <w:sz w:val="24"/>
                <w:szCs w:val="24"/>
              </w:rPr>
              <w:fldChar w:fldCharType="end"/>
            </w:r>
          </w:hyperlink>
        </w:p>
        <w:p w14:paraId="706D665D" w14:textId="77777777" w:rsidR="005144F1" w:rsidRPr="005144F1" w:rsidRDefault="005073B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4" w:history="1">
            <w:r w:rsidR="005144F1" w:rsidRPr="005144F1">
              <w:rPr>
                <w:rStyle w:val="Hiperhivatkozs"/>
                <w:rFonts w:ascii="Times New Roman" w:hAnsi="Times New Roman" w:cs="Times New Roman"/>
                <w:noProof/>
                <w:sz w:val="24"/>
                <w:szCs w:val="24"/>
              </w:rPr>
              <w:t>[10]</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Tesztelési eredmények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89</w:t>
            </w:r>
            <w:r w:rsidR="005144F1" w:rsidRPr="005144F1">
              <w:rPr>
                <w:rFonts w:ascii="Times New Roman" w:hAnsi="Times New Roman" w:cs="Times New Roman"/>
                <w:noProof/>
                <w:webHidden/>
                <w:sz w:val="24"/>
                <w:szCs w:val="24"/>
              </w:rPr>
              <w:fldChar w:fldCharType="end"/>
            </w:r>
          </w:hyperlink>
        </w:p>
        <w:p w14:paraId="2FFCDF1E" w14:textId="77777777" w:rsidR="005144F1" w:rsidRPr="005144F1" w:rsidRDefault="005073B1">
          <w:pPr>
            <w:pStyle w:val="TJ1"/>
            <w:tabs>
              <w:tab w:val="right" w:leader="dot" w:pos="7928"/>
            </w:tabs>
            <w:rPr>
              <w:rFonts w:ascii="Times New Roman" w:eastAsiaTheme="minorEastAsia" w:hAnsi="Times New Roman" w:cs="Times New Roman"/>
              <w:noProof/>
              <w:sz w:val="24"/>
              <w:szCs w:val="24"/>
              <w:lang w:val="en-US"/>
            </w:rPr>
          </w:pPr>
          <w:hyperlink w:anchor="_Toc417297805" w:history="1">
            <w:r w:rsidR="005144F1" w:rsidRPr="005144F1">
              <w:rPr>
                <w:rStyle w:val="Hiperhivatkozs"/>
                <w:rFonts w:ascii="Times New Roman" w:hAnsi="Times New Roman" w:cs="Times New Roman"/>
                <w:noProof/>
                <w:sz w:val="24"/>
                <w:szCs w:val="24"/>
              </w:rPr>
              <w:t>CD Melléklet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93</w:t>
            </w:r>
            <w:r w:rsidR="005144F1" w:rsidRPr="005144F1">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5144F1">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97730"/>
      <w:r w:rsidRPr="000C21EE">
        <w:lastRenderedPageBreak/>
        <w:t>Bevezetés</w:t>
      </w:r>
      <w:bookmarkEnd w:id="9"/>
      <w:bookmarkEnd w:id="10"/>
      <w:bookmarkEnd w:id="11"/>
    </w:p>
    <w:p w14:paraId="0F95CE2C" w14:textId="73F4206D"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97731"/>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4B6171D" w:rsidR="002B03D6" w:rsidRDefault="005B0978" w:rsidP="00C3557E">
      <w:pPr>
        <w:pStyle w:val="ThesisSzvegElsBekezds"/>
      </w:pPr>
      <w:r>
        <w:t xml:space="preserve">A csoportos turizmus jelentős </w:t>
      </w:r>
      <w:r w:rsidR="00F0229A">
        <w:t>szereppel bír a turizmusban, gondol</w:t>
      </w:r>
      <w:r w:rsidR="00B20A3A">
        <w:t>junk csak a tavasszal és ősszel</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08A1B5D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5936AA14"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97732"/>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97733"/>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97734"/>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97735"/>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97736"/>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97737"/>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97738"/>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97739"/>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5073B1"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97740"/>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5073B1"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97741"/>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97742"/>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97743"/>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97744"/>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97745"/>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97746"/>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97747"/>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97748"/>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97749"/>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97750"/>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97751"/>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97752"/>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97753"/>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97754"/>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97755"/>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97756"/>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97757"/>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584076BA" w:rsidR="00036A18" w:rsidRDefault="003B7B90"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5pt" o:ole="">
            <v:imagedata r:id="rId18" o:title=""/>
          </v:shape>
          <o:OLEObject Type="Link" ProgID="Visio.Drawing.15" ShapeID="_x0000_i1025"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52" w:name="_Toc417297697"/>
      <w:r>
        <w:rPr>
          <w:noProof/>
        </w:rPr>
        <w:t>6</w:t>
      </w:r>
      <w:r>
        <w:fldChar w:fldCharType="end"/>
      </w:r>
      <w:r>
        <w:t>.</w:t>
      </w:r>
      <w:r>
        <w:fldChar w:fldCharType="begin"/>
      </w:r>
      <w:r>
        <w:instrText xml:space="preserve"> SEQ ábra \* ARABIC \s 1 </w:instrText>
      </w:r>
      <w:r>
        <w:fldChar w:fldCharType="separate"/>
      </w:r>
      <w:r>
        <w:rPr>
          <w:noProof/>
        </w:rPr>
        <w:t>1</w:t>
      </w:r>
      <w:r>
        <w:fldChar w:fldCharType="end"/>
      </w:r>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97758"/>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3F8E6A12" w:rsidR="00036A18" w:rsidRDefault="003B7B90" w:rsidP="00C3557E">
      <w:pPr>
        <w:pStyle w:val="ThesisSzvegElsBekezds"/>
      </w:pPr>
      <w:r>
        <w:object w:dxaOrig="6015" w:dyaOrig="5280" w14:anchorId="410B5B67">
          <v:shape id="_x0000_i1026" type="#_x0000_t75" style="width:338.25pt;height:295.5pt" o:ole="">
            <v:imagedata r:id="rId20" o:title=""/>
          </v:shape>
          <o:OLEObject Type="Link" ProgID="Visio.Drawing.15" ShapeID="_x0000_i1026"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54" w:name="_Toc417297698"/>
      <w:r>
        <w:rPr>
          <w:noProof/>
        </w:rPr>
        <w:t>6</w:t>
      </w:r>
      <w:r>
        <w:fldChar w:fldCharType="end"/>
      </w:r>
      <w:r>
        <w:t>.</w:t>
      </w:r>
      <w:r>
        <w:fldChar w:fldCharType="begin"/>
      </w:r>
      <w:r>
        <w:instrText xml:space="preserve"> SEQ ábra \* ARABIC \s 1 </w:instrText>
      </w:r>
      <w:r>
        <w:fldChar w:fldCharType="separate"/>
      </w:r>
      <w:r>
        <w:rPr>
          <w:noProof/>
        </w:rPr>
        <w:t>2</w:t>
      </w:r>
      <w:r>
        <w:fldChar w:fldCharType="end"/>
      </w:r>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97759"/>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25D30AAF" w:rsidR="00036A18" w:rsidRDefault="003B7B90" w:rsidP="00C3557E">
      <w:pPr>
        <w:pStyle w:val="ThesisSzvegElsBekezds"/>
      </w:pPr>
      <w:r>
        <w:object w:dxaOrig="7695" w:dyaOrig="4260" w14:anchorId="6BBE539C">
          <v:shape id="_x0000_i1027" type="#_x0000_t75" style="width:389.25pt;height:3in" o:ole="">
            <v:imagedata r:id="rId22" o:title=""/>
          </v:shape>
          <o:OLEObject Type="Link" ProgID="Visio.Drawing.15" ShapeID="_x0000_i1027"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56" w:name="_Toc417297699"/>
      <w:r>
        <w:rPr>
          <w:noProof/>
        </w:rPr>
        <w:t>6</w:t>
      </w:r>
      <w:r>
        <w:fldChar w:fldCharType="end"/>
      </w:r>
      <w:r>
        <w:t>.</w:t>
      </w:r>
      <w:r>
        <w:fldChar w:fldCharType="begin"/>
      </w:r>
      <w:r>
        <w:instrText xml:space="preserve"> SEQ ábra \* ARABIC \s 1 </w:instrText>
      </w:r>
      <w:r>
        <w:fldChar w:fldCharType="separate"/>
      </w:r>
      <w:r>
        <w:rPr>
          <w:noProof/>
        </w:rPr>
        <w:t>3</w:t>
      </w:r>
      <w:r>
        <w:fldChar w:fldCharType="end"/>
      </w:r>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97760"/>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C3557E">
      <w:pPr>
        <w:pStyle w:val="ThesisSzvegElsBekezds"/>
      </w:pPr>
      <w:r>
        <w:object w:dxaOrig="8161" w:dyaOrig="600" w14:anchorId="7F9A75AA">
          <v:shape id="_x0000_i1028" type="#_x0000_t75" style="width:392.25pt;height:26.25pt" o:ole="">
            <v:imagedata r:id="rId24" o:title=""/>
          </v:shape>
          <o:OLEObject Type="Embed" ProgID="Visio.Drawing.15" ShapeID="_x0000_i1028" DrawAspect="Content" ObjectID="_1491041446"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61" w:name="_Toc417297700"/>
      <w:r>
        <w:rPr>
          <w:noProof/>
        </w:rPr>
        <w:t>6</w:t>
      </w:r>
      <w:r>
        <w:fldChar w:fldCharType="end"/>
      </w:r>
      <w:r>
        <w:t>.</w:t>
      </w:r>
      <w:r>
        <w:fldChar w:fldCharType="begin"/>
      </w:r>
      <w:r>
        <w:instrText xml:space="preserve"> SEQ ábra \* ARABIC \s 1 </w:instrText>
      </w:r>
      <w:r>
        <w:fldChar w:fldCharType="separate"/>
      </w:r>
      <w:r>
        <w:rPr>
          <w:noProof/>
        </w:rPr>
        <w:t>4</w:t>
      </w:r>
      <w:r>
        <w:fldChar w:fldCharType="end"/>
      </w:r>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C3557E">
      <w:pPr>
        <w:pStyle w:val="ThesisSzvegElsBekezds"/>
      </w:pPr>
      <w:r>
        <w:object w:dxaOrig="5296" w:dyaOrig="600" w14:anchorId="63A0ED79">
          <v:shape id="_x0000_i1029" type="#_x0000_t75" style="width:267pt;height:27.75pt" o:ole="">
            <v:imagedata r:id="rId26" o:title=""/>
          </v:shape>
          <o:OLEObject Type="Embed" ProgID="Visio.Drawing.15" ShapeID="_x0000_i1029" DrawAspect="Content" ObjectID="_1491041447"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62" w:name="_Toc417297701"/>
      <w:r>
        <w:rPr>
          <w:noProof/>
        </w:rPr>
        <w:t>6</w:t>
      </w:r>
      <w:r>
        <w:fldChar w:fldCharType="end"/>
      </w:r>
      <w:r>
        <w:t>.</w:t>
      </w:r>
      <w:r>
        <w:fldChar w:fldCharType="begin"/>
      </w:r>
      <w:r>
        <w:instrText xml:space="preserve"> SEQ ábra \* ARABIC \s 1 </w:instrText>
      </w:r>
      <w:r>
        <w:fldChar w:fldCharType="separate"/>
      </w:r>
      <w:r>
        <w:rPr>
          <w:noProof/>
        </w:rPr>
        <w:t>5</w:t>
      </w:r>
      <w:r>
        <w:fldChar w:fldCharType="end"/>
      </w:r>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5073B1"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297716"/>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67CA96AB" w:rsidR="0033408E" w:rsidRDefault="003B7B90"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bookmarkStart w:id="66" w:name="_Toc417297702"/>
      <w:r>
        <w:rPr>
          <w:noProof/>
        </w:rPr>
        <w:t>6</w:t>
      </w:r>
      <w:r>
        <w:fldChar w:fldCharType="end"/>
      </w:r>
      <w:r>
        <w:t>.</w:t>
      </w:r>
      <w:r>
        <w:fldChar w:fldCharType="begin"/>
      </w:r>
      <w:r>
        <w:instrText xml:space="preserve"> SEQ ábra \* ARABIC \s 1 </w:instrText>
      </w:r>
      <w:r>
        <w:fldChar w:fldCharType="separate"/>
      </w:r>
      <w:r>
        <w:rPr>
          <w:noProof/>
        </w:rPr>
        <w:t>6</w:t>
      </w:r>
      <w:r>
        <w:fldChar w:fldCharType="end"/>
      </w:r>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5073B1"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29771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97761"/>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264BC51A" w:rsidR="0033408E" w:rsidRDefault="003B7B90"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70" w:name="_Toc417297703"/>
      <w:r>
        <w:rPr>
          <w:noProof/>
        </w:rPr>
        <w:t>6</w:t>
      </w:r>
      <w:r>
        <w:fldChar w:fldCharType="end"/>
      </w:r>
      <w:r>
        <w:t>.</w:t>
      </w:r>
      <w:r>
        <w:fldChar w:fldCharType="begin"/>
      </w:r>
      <w:r>
        <w:instrText xml:space="preserve"> SEQ ábra \* ARABIC \s 1 </w:instrText>
      </w:r>
      <w:r>
        <w:fldChar w:fldCharType="separate"/>
      </w:r>
      <w:r>
        <w:rPr>
          <w:noProof/>
        </w:rPr>
        <w:t>7</w:t>
      </w:r>
      <w:r>
        <w:fldChar w:fldCharType="end"/>
      </w:r>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5073B1"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29771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97762"/>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2F8A49AC" w:rsidR="003620FF" w:rsidRDefault="003B7B90"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74" w:name="_Toc417297704"/>
      <w:r>
        <w:rPr>
          <w:noProof/>
        </w:rPr>
        <w:t>6</w:t>
      </w:r>
      <w:r>
        <w:fldChar w:fldCharType="end"/>
      </w:r>
      <w:r>
        <w:t>.</w:t>
      </w:r>
      <w:r>
        <w:fldChar w:fldCharType="begin"/>
      </w:r>
      <w:r>
        <w:instrText xml:space="preserve"> SEQ ábra \* ARABIC \s 1 </w:instrText>
      </w:r>
      <w:r>
        <w:fldChar w:fldCharType="separate"/>
      </w:r>
      <w:r>
        <w:rPr>
          <w:noProof/>
        </w:rPr>
        <w:t>8</w:t>
      </w:r>
      <w:r>
        <w:fldChar w:fldCharType="end"/>
      </w:r>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5073B1"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297719"/>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97763"/>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284876B4" w:rsidR="003620FF" w:rsidRDefault="003B7B90" w:rsidP="00C3557E">
      <w:pPr>
        <w:pStyle w:val="ThesisSzvegElsBekezds"/>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79" w:name="_Toc417297705"/>
      <w:r>
        <w:rPr>
          <w:noProof/>
        </w:rPr>
        <w:t>6</w:t>
      </w:r>
      <w:r>
        <w:fldChar w:fldCharType="end"/>
      </w:r>
      <w:r>
        <w:t>.</w:t>
      </w:r>
      <w:r>
        <w:fldChar w:fldCharType="begin"/>
      </w:r>
      <w:r>
        <w:instrText xml:space="preserve"> SEQ ábra \* ARABIC \s 1 </w:instrText>
      </w:r>
      <w:r>
        <w:fldChar w:fldCharType="separate"/>
      </w:r>
      <w:r>
        <w:rPr>
          <w:noProof/>
        </w:rPr>
        <w:t>9</w:t>
      </w:r>
      <w:r>
        <w:fldChar w:fldCharType="end"/>
      </w:r>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5073B1"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297720"/>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97764"/>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a  mellékletben található ábra mutatja be.</w:t>
      </w:r>
    </w:p>
    <w:p w14:paraId="246780C2" w14:textId="7F49DE31" w:rsidR="00530FAE" w:rsidRDefault="00C3557E" w:rsidP="00C3557E">
      <w:pPr>
        <w:pStyle w:val="ThesisSzveg"/>
      </w:pPr>
      <w:r>
        <w:t>Az adatbázisban négy tábla</w:t>
      </w:r>
      <w:r w:rsidR="00E53C9B">
        <w:t xml:space="preserve">, a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97765"/>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97766"/>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97767"/>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97768"/>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97769"/>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97770"/>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97771"/>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97772"/>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97773"/>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97774"/>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97775"/>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97776"/>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97" w:name="_Toc417297777"/>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98" w:name="_Toc417297778"/>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97779"/>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lastRenderedPageBreak/>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t xml:space="preserve">A metódus megnyitja a korábban létrehozott .raw_solution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97780"/>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97781"/>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102" w:name="_Toc417297706"/>
      <w:r>
        <w:rPr>
          <w:noProof/>
        </w:rPr>
        <w:t>8</w:t>
      </w:r>
      <w:r>
        <w:fldChar w:fldCharType="end"/>
      </w:r>
      <w:r>
        <w:t>.</w:t>
      </w:r>
      <w:r>
        <w:fldChar w:fldCharType="begin"/>
      </w:r>
      <w:r>
        <w:instrText xml:space="preserve"> SEQ ábra \* ARABIC \s 1 </w:instrText>
      </w:r>
      <w:r>
        <w:fldChar w:fldCharType="separate"/>
      </w:r>
      <w:r>
        <w:rPr>
          <w:noProof/>
        </w:rPr>
        <w:t>1</w:t>
      </w:r>
      <w:r>
        <w:fldChar w:fldCharType="end"/>
      </w:r>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103" w:name="_Toc417297707"/>
      <w:r>
        <w:rPr>
          <w:noProof/>
        </w:rPr>
        <w:t>8</w:t>
      </w:r>
      <w:r>
        <w:fldChar w:fldCharType="end"/>
      </w:r>
      <w:r>
        <w:t>.</w:t>
      </w:r>
      <w:r>
        <w:fldChar w:fldCharType="begin"/>
      </w:r>
      <w:r>
        <w:instrText xml:space="preserve"> SEQ ábra \* ARABIC \s 1 </w:instrText>
      </w:r>
      <w:r>
        <w:fldChar w:fldCharType="separate"/>
      </w:r>
      <w:r>
        <w:rPr>
          <w:noProof/>
        </w:rPr>
        <w:t>2</w:t>
      </w:r>
      <w:r>
        <w:fldChar w:fldCharType="end"/>
      </w:r>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104" w:name="_Toc417297708"/>
      <w:r>
        <w:rPr>
          <w:noProof/>
        </w:rPr>
        <w:t>8</w:t>
      </w:r>
      <w:r>
        <w:fldChar w:fldCharType="end"/>
      </w:r>
      <w:r>
        <w:t>.</w:t>
      </w:r>
      <w:r>
        <w:fldChar w:fldCharType="begin"/>
      </w:r>
      <w:r>
        <w:instrText xml:space="preserve"> SEQ ábra \* ARABIC \s 1 </w:instrText>
      </w:r>
      <w:r>
        <w:fldChar w:fldCharType="separate"/>
      </w:r>
      <w:r>
        <w:rPr>
          <w:noProof/>
        </w:rPr>
        <w:t>3</w:t>
      </w:r>
      <w:r>
        <w:fldChar w:fldCharType="end"/>
      </w:r>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105" w:name="_Toc417297709"/>
      <w:r>
        <w:rPr>
          <w:noProof/>
        </w:rPr>
        <w:t>8</w:t>
      </w:r>
      <w:r>
        <w:fldChar w:fldCharType="end"/>
      </w:r>
      <w:r>
        <w:t>.</w:t>
      </w:r>
      <w:r>
        <w:fldChar w:fldCharType="begin"/>
      </w:r>
      <w:r>
        <w:instrText xml:space="preserve"> SEQ ábra \* ARABIC \s 1 </w:instrText>
      </w:r>
      <w:r>
        <w:fldChar w:fldCharType="separate"/>
      </w:r>
      <w:r>
        <w:rPr>
          <w:noProof/>
        </w:rPr>
        <w:t>4</w:t>
      </w:r>
      <w:r>
        <w:fldChar w:fldCharType="end"/>
      </w:r>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97782"/>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bookmarkStart w:id="107" w:name="_Toc417297710"/>
      <w:r>
        <w:rPr>
          <w:noProof/>
        </w:rPr>
        <w:t>8</w:t>
      </w:r>
      <w:r>
        <w:fldChar w:fldCharType="end"/>
      </w:r>
      <w:r>
        <w:t>.</w:t>
      </w:r>
      <w:r>
        <w:fldChar w:fldCharType="begin"/>
      </w:r>
      <w:r>
        <w:instrText xml:space="preserve"> SEQ ábra \* ARABIC \s 1 </w:instrText>
      </w:r>
      <w:r>
        <w:fldChar w:fldCharType="separate"/>
      </w:r>
      <w:r>
        <w:rPr>
          <w:noProof/>
        </w:rPr>
        <w:t>5</w:t>
      </w:r>
      <w:r>
        <w:fldChar w:fldCharType="end"/>
      </w:r>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109" w:name="_Toc417297711"/>
      <w:r>
        <w:rPr>
          <w:noProof/>
        </w:rPr>
        <w:t>8</w:t>
      </w:r>
      <w:r>
        <w:fldChar w:fldCharType="end"/>
      </w:r>
      <w:r>
        <w:t>.</w:t>
      </w:r>
      <w:r>
        <w:fldChar w:fldCharType="begin"/>
      </w:r>
      <w:r>
        <w:instrText xml:space="preserve"> SEQ ábra \* ARABIC \s 1 </w:instrText>
      </w:r>
      <w:r>
        <w:fldChar w:fldCharType="separate"/>
      </w:r>
      <w:r>
        <w:rPr>
          <w:noProof/>
        </w:rPr>
        <w:t>6</w:t>
      </w:r>
      <w:r>
        <w:fldChar w:fldCharType="end"/>
      </w:r>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111" w:name="_Toc417297712"/>
      <w:r>
        <w:rPr>
          <w:noProof/>
        </w:rPr>
        <w:t>8</w:t>
      </w:r>
      <w:r>
        <w:fldChar w:fldCharType="end"/>
      </w:r>
      <w:r>
        <w:t>.</w:t>
      </w:r>
      <w:r>
        <w:fldChar w:fldCharType="begin"/>
      </w:r>
      <w:r>
        <w:instrText xml:space="preserve"> SEQ ábra \* ARABIC \s 1 </w:instrText>
      </w:r>
      <w:r>
        <w:fldChar w:fldCharType="separate"/>
      </w:r>
      <w:r>
        <w:rPr>
          <w:noProof/>
        </w:rPr>
        <w:t>7</w:t>
      </w:r>
      <w:r>
        <w:fldChar w:fldCharType="end"/>
      </w:r>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113" w:name="_Toc417297713"/>
      <w:r>
        <w:rPr>
          <w:noProof/>
        </w:rPr>
        <w:t>8</w:t>
      </w:r>
      <w:r>
        <w:fldChar w:fldCharType="end"/>
      </w:r>
      <w:r>
        <w:t>.</w:t>
      </w:r>
      <w:r>
        <w:fldChar w:fldCharType="begin"/>
      </w:r>
      <w:r>
        <w:instrText xml:space="preserve"> SEQ ábra \* ARABIC \s 1 </w:instrText>
      </w:r>
      <w:r>
        <w:fldChar w:fldCharType="separate"/>
      </w:r>
      <w:r>
        <w:rPr>
          <w:noProof/>
        </w:rPr>
        <w:t>8</w:t>
      </w:r>
      <w:r>
        <w:fldChar w:fldCharType="end"/>
      </w:r>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115" w:name="_Toc417297714"/>
      <w:r>
        <w:rPr>
          <w:noProof/>
        </w:rPr>
        <w:t>8</w:t>
      </w:r>
      <w:r>
        <w:fldChar w:fldCharType="end"/>
      </w:r>
      <w:r>
        <w:t>.</w:t>
      </w:r>
      <w:r>
        <w:fldChar w:fldCharType="begin"/>
      </w:r>
      <w:r>
        <w:instrText xml:space="preserve"> SEQ ábra \* ARABIC \s 1 </w:instrText>
      </w:r>
      <w:r>
        <w:fldChar w:fldCharType="separate"/>
      </w:r>
      <w:r>
        <w:rPr>
          <w:noProof/>
        </w:rPr>
        <w:t>9</w:t>
      </w:r>
      <w:r>
        <w:fldChar w:fldCharType="end"/>
      </w:r>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97783"/>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117" w:name="_Toc417297715"/>
      <w:r>
        <w:rPr>
          <w:noProof/>
        </w:rPr>
        <w:t>8</w:t>
      </w:r>
      <w:r>
        <w:fldChar w:fldCharType="end"/>
      </w:r>
      <w:r>
        <w:t>.</w:t>
      </w:r>
      <w:r>
        <w:fldChar w:fldCharType="begin"/>
      </w:r>
      <w:r>
        <w:instrText xml:space="preserve"> SEQ ábra \* ARABIC \s 1 </w:instrText>
      </w:r>
      <w:r>
        <w:fldChar w:fldCharType="separate"/>
      </w:r>
      <w:r>
        <w:rPr>
          <w:noProof/>
        </w:rPr>
        <w:t>10</w:t>
      </w:r>
      <w:r>
        <w:fldChar w:fldCharType="end"/>
      </w:r>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97784"/>
      <w:r w:rsidRPr="00964772">
        <w:rPr>
          <w:szCs w:val="24"/>
        </w:rPr>
        <w:t>Intelligens keresés</w:t>
      </w:r>
      <w:bookmarkEnd w:id="118"/>
    </w:p>
    <w:p w14:paraId="18600CC0" w14:textId="12DA903A" w:rsidR="00530FAE" w:rsidRDefault="00675D82" w:rsidP="00C3557E">
      <w:pPr>
        <w:pStyle w:val="ThesisSzvegElsBekezds"/>
      </w:pPr>
      <w:r>
        <w:t xml:space="preserve">Az intelligens keresés funkció a szobák listája felett található Intelligens keresés feliratú gomb megnyomásával érhető el. Ekkor a felhasználó egy új oldalra kerül, ahol a szűrési panelhez hasonló űrlap fogadja. Az űrlapon ki kell tölteni a keresés </w:t>
      </w:r>
      <w:r>
        <w:lastRenderedPageBreak/>
        <w:t>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6D7BBD">
        <w:t>[4]</w:t>
      </w:r>
      <w:r w:rsidR="006D7BBD">
        <w:fldChar w:fldCharType="end"/>
      </w:r>
      <w:r>
        <w:t xml:space="preserve"> melléklet mutatja be.</w:t>
      </w:r>
    </w:p>
    <w:p w14:paraId="766364BA" w14:textId="227472B6" w:rsidR="006D7BBD" w:rsidRDefault="006D7BBD" w:rsidP="006D7BBD">
      <w:pPr>
        <w:pStyle w:val="ThesisSzveg"/>
      </w:pPr>
      <w:r>
        <w:t>A keresés eredménye az űrlap alatt kerül megjelenítésre. A felhasználó láthatja, hogy az eredmény hány szobát foglal magába, mennyi ideig tartott a művelet, mi a szobák átlagos ára és egymáshoz viszonyított átlagos távolsága. Ezután a kiválasztott szobák kerülnek felsorolásra a szobák listáján látott módon. A lista alján, egy térképen piros jelzések mutatják az eredményben szereplő szálláshelyek elhelyezkedését. Egy jelzés kattintva a szálláshely nevét tartalmazó szövegbuborék jelenik meg.</w:t>
      </w:r>
    </w:p>
    <w:p w14:paraId="166985B7" w14:textId="4E3BDAC4" w:rsidR="004772E8" w:rsidRPr="006D7BBD" w:rsidRDefault="004772E8" w:rsidP="006D7BBD">
      <w:pPr>
        <w:pStyle w:val="ThesisSzveg"/>
      </w:pPr>
      <w:r>
        <w:t>A találati lista felett, jobb oldalon található a Kosárba gomb, amellyel a szálláskereső a kosarába helyezheti a keresés eredményeként szolgáló szobákat.</w:t>
      </w:r>
    </w:p>
    <w:p w14:paraId="37D5DA79" w14:textId="53A2B157" w:rsidR="00965E6C" w:rsidRDefault="00965E6C" w:rsidP="00965E6C">
      <w:pPr>
        <w:pStyle w:val="Cmsor2"/>
        <w:rPr>
          <w:szCs w:val="24"/>
        </w:rPr>
      </w:pPr>
      <w:bookmarkStart w:id="119" w:name="_Toc417297785"/>
      <w:r w:rsidRPr="00964772">
        <w:rPr>
          <w:szCs w:val="24"/>
        </w:rPr>
        <w:t>Kosár</w:t>
      </w:r>
      <w:bookmarkEnd w:id="119"/>
    </w:p>
    <w:p w14:paraId="0EC8A252" w14:textId="0F4978CE" w:rsidR="00B617AA" w:rsidRDefault="003B7B90" w:rsidP="00C3557E">
      <w:pPr>
        <w:pStyle w:val="ThesisSzvegElsBekezds"/>
      </w:pPr>
      <w:r>
        <w:t>A szálláskereső felhasználó a virtuális kosarába gyűjti a foglalni kívánt szobákat. A kosár tartalmának megjelenése látható az alábbi ábrán.</w:t>
      </w:r>
    </w:p>
    <w:p w14:paraId="36C06E05" w14:textId="3A193721" w:rsidR="003B7B90" w:rsidRDefault="003B7B90" w:rsidP="003B7B90">
      <w:pPr>
        <w:pStyle w:val="ThesisSzvegElsBekezds"/>
      </w:pPr>
      <w:r>
        <w:rPr>
          <w:noProof/>
          <w:lang w:val="en-US"/>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6E7D41EB" w:rsidR="003B7B90" w:rsidRDefault="003B7B90" w:rsidP="003B7B90">
      <w:pPr>
        <w:pStyle w:val="ThesisSzveg"/>
      </w:pPr>
      <w:r>
        <w:t xml:space="preserve">Az oldal tetején a kiválasztott időszak látható, az érkezési és távozási dátum, valamint az eltöltendő éjszakák száma formátumban. Ezt követi egy 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w:t>
      </w:r>
      <w:r>
        <w:lastRenderedPageBreak/>
        <w:t xml:space="preserve">egy szoba távolítható el a szobatípusból. A táblázatot az árat összesítő sor következik. Az oldal alján két gomb látható. A bal oldali </w:t>
      </w:r>
      <w:r w:rsidRPr="003B7B90">
        <w:rPr>
          <w:i/>
        </w:rPr>
        <w:t>Kiürít</w:t>
      </w:r>
      <w:r>
        <w:t xml:space="preserve"> gomb a kosár teljes tartalmát törli, míg a középen lévő </w:t>
      </w:r>
      <w:r w:rsidRPr="003B7B90">
        <w:rPr>
          <w:i/>
        </w:rPr>
        <w:t>Foglal</w:t>
      </w:r>
      <w:r>
        <w:t xml:space="preserve"> gomb a kosár tartalmának végleges foglalását kezdeményezi.</w:t>
      </w:r>
    </w:p>
    <w:p w14:paraId="5656D89E" w14:textId="0FEECA9A" w:rsidR="003B7B90" w:rsidRPr="003B7B90" w:rsidRDefault="003B7B90" w:rsidP="003B7B90">
      <w:pPr>
        <w:pStyle w:val="ThesisSzveg"/>
      </w:pPr>
      <w:r>
        <w:t>A Foglalás megnyomásakor a felhasználó egy új oldalra kerül, ahol véglegesítheti foglalását. Ez az oldal a vendégadatok megadására szolgál. Felsorolja a korábban kosárba helyezett minden szobát, és egyenként, a szobákhoz rendelve kell megadni utastársai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223255">
        <w:t>[5]</w:t>
      </w:r>
      <w:r w:rsidR="00223255">
        <w:fldChar w:fldCharType="end"/>
      </w:r>
      <w:r>
        <w:t xml:space="preserve"> melléklet mutatja be.</w:t>
      </w:r>
      <w:r w:rsidR="00223255">
        <w:t xml:space="preserve"> A szálláskereső saját adatai automatikusan kittöltésre </w:t>
      </w:r>
      <w:r w:rsidR="00571F00">
        <w:t>kerülnek az első szobához tartozó mezőkben.</w:t>
      </w:r>
    </w:p>
    <w:p w14:paraId="599BA3ED" w14:textId="113F88BF" w:rsidR="000726F6" w:rsidRDefault="00B617AA" w:rsidP="00C3557E">
      <w:pPr>
        <w:pStyle w:val="Cmsor2"/>
        <w:rPr>
          <w:szCs w:val="24"/>
        </w:rPr>
      </w:pPr>
      <w:bookmarkStart w:id="120" w:name="_Toc417297786"/>
      <w:r w:rsidRPr="00964772">
        <w:rPr>
          <w:szCs w:val="24"/>
        </w:rPr>
        <w:t>Foglalások</w:t>
      </w:r>
      <w:bookmarkEnd w:id="120"/>
    </w:p>
    <w:p w14:paraId="1512E83E" w14:textId="77777777" w:rsidR="00F4532D" w:rsidRDefault="00F4532D" w:rsidP="002031B0">
      <w:pPr>
        <w:pStyle w:val="ThesisSzvegElsBekezds"/>
      </w:pPr>
      <w:r>
        <w:t>A foglalások kezelése és megtekintése a szálláskereső ás szállásadó számára fontos feladat, ezért a felületeket az egyszerűség és átláthatóság jegyében valósítottam meg.</w:t>
      </w:r>
    </w:p>
    <w:p w14:paraId="1FFA207A" w14:textId="56AE7661"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E137BE">
        <w:t>[6]</w:t>
      </w:r>
      <w:r w:rsidR="00E137BE">
        <w:fldChar w:fldCharType="end"/>
      </w:r>
      <w:r>
        <w:t xml:space="preserve"> mellékelt mutatja be. A foglalások állapotuk szerint vannak három táblázatba osztva. A táblázatok állapotuk szerint más színűek, így könnyen megkülönböztethetők.</w:t>
      </w:r>
      <w:r w:rsidR="00AC4F84">
        <w:t xml:space="preserve"> A foglalás állapota lehet függő, visszaigazolt vagy teljesített.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4876C15B"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E137BE">
        <w:t>[7]</w:t>
      </w:r>
      <w:r w:rsidR="00E137BE">
        <w:fldChar w:fldCharType="end"/>
      </w:r>
      <w:r>
        <w:t xml:space="preserve"> melléklet mutatja be. A táblázatokban megjelenő adatok megegyeznek a szálláskeresőnél látottakkal. A színezésen változtattam, a táblázatoknak nem szükséges, hogy eltérő színük legyen. A visszaigazolt foglalások elfogadott és elutasított állapotát zöld és piros hátterű sorral jeleztem.</w:t>
      </w:r>
    </w:p>
    <w:p w14:paraId="043C03A1" w14:textId="61F78421" w:rsidR="00AC4F84" w:rsidRDefault="00AC4F84" w:rsidP="00F4532D">
      <w:pPr>
        <w:pStyle w:val="ThesisSzveg"/>
      </w:pPr>
      <w:r>
        <w:lastRenderedPageBreak/>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A foglalás állapota szerint tud 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E137BE">
        <w:t>[8]</w:t>
      </w:r>
      <w:r w:rsidR="00E137BE">
        <w:fldChar w:fldCharType="end"/>
      </w:r>
      <w:r w:rsidR="00885D8E">
        <w:t xml:space="preserve"> melléklet mutatja be.</w:t>
      </w:r>
    </w:p>
    <w:p w14:paraId="4E62BF7D" w14:textId="54815A6F" w:rsidR="00885D8E" w:rsidRDefault="00885D8E" w:rsidP="00F4532D">
      <w:pPr>
        <w:pStyle w:val="ThesisSzveg"/>
      </w:pPr>
      <w:r>
        <w:t xml:space="preserve">A szállásadó részére a foglalás részletei oldalon látható a foglaló szálláskeresőhöz tartozó személyes adatok is, úgy, mint név, szülerési idő, lakcím, 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E137BE">
        <w:t>[9]</w:t>
      </w:r>
      <w:r w:rsidR="00E137BE">
        <w:fldChar w:fldCharType="end"/>
      </w:r>
      <w:r>
        <w:t xml:space="preserve"> mellékletben látható. A szállásadó szintén tud akciókat végrehajtani a foglalás állapota szerint. Foglalt állapotban az elfogadást és visszautasítást megvalósító gombok jelennek. Elfogadott foglalás esetén, ha a napi dátum a foglalás dátuma utáni, akkor aktiválódik a teljesítést igazoló gomb.</w:t>
      </w:r>
    </w:p>
    <w:p w14:paraId="3C5CED7C" w14:textId="77777777" w:rsidR="002031B0" w:rsidRDefault="002031B0" w:rsidP="002031B0">
      <w:pPr>
        <w:pStyle w:val="ThesisSzveg"/>
      </w:pPr>
    </w:p>
    <w:p w14:paraId="540F8C9B" w14:textId="77777777" w:rsidR="002031B0" w:rsidRPr="002031B0" w:rsidRDefault="002031B0" w:rsidP="002031B0">
      <w:pPr>
        <w:pStyle w:val="ThesisSzveg"/>
        <w:sectPr w:rsidR="002031B0" w:rsidRPr="002031B0" w:rsidSect="00FD5FB2">
          <w:headerReference w:type="default" r:id="rId50"/>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1" w:name="_Toc417297787"/>
      <w:r w:rsidRPr="00964772">
        <w:lastRenderedPageBreak/>
        <w:t>Tesztelés</w:t>
      </w:r>
      <w:bookmarkEnd w:id="121"/>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2" w:name="_Toc417297788"/>
      <w:r w:rsidRPr="00964772">
        <w:rPr>
          <w:szCs w:val="24"/>
        </w:rPr>
        <w:t>Tesztelési környezet</w:t>
      </w:r>
      <w:bookmarkEnd w:id="122"/>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3" w:name="_Toc417297789"/>
      <w:r w:rsidRPr="00964772">
        <w:rPr>
          <w:szCs w:val="24"/>
        </w:rPr>
        <w:t>Teszt adatok</w:t>
      </w:r>
      <w:bookmarkEnd w:id="123"/>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4" w:name="_Toc417297790"/>
      <w:r w:rsidRPr="00964772">
        <w:rPr>
          <w:szCs w:val="24"/>
        </w:rPr>
        <w:lastRenderedPageBreak/>
        <w:t>Teszt eredmények</w:t>
      </w:r>
      <w:bookmarkEnd w:id="124"/>
    </w:p>
    <w:p w14:paraId="3598A9F9" w14:textId="71BB5DC4" w:rsidR="00B513E0" w:rsidRDefault="00B513E0" w:rsidP="00C3557E">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1"/>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5" w:name="_Toc417297791"/>
      <w:r w:rsidRPr="00964772">
        <w:lastRenderedPageBreak/>
        <w:t>Összefoglalás</w:t>
      </w:r>
      <w:bookmarkEnd w:id="125"/>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2"/>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6" w:name="_Toc417297792"/>
      <w:r w:rsidRPr="00964772">
        <w:rPr>
          <w:szCs w:val="24"/>
        </w:rPr>
        <w:lastRenderedPageBreak/>
        <w:t>Irodalomjegyzék</w:t>
      </w:r>
      <w:bookmarkEnd w:id="126"/>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7" w:name="_Toc417297793"/>
      <w:r>
        <w:lastRenderedPageBreak/>
        <w:t>Ábrajegyzék</w:t>
      </w:r>
      <w:bookmarkEnd w:id="127"/>
    </w:p>
    <w:p w14:paraId="1BCFD38E" w14:textId="77777777" w:rsidR="00E137BE" w:rsidRPr="00E137BE" w:rsidRDefault="00E257D0">
      <w:pPr>
        <w:pStyle w:val="brajegyzk"/>
        <w:tabs>
          <w:tab w:val="right" w:leader="dot" w:pos="7928"/>
        </w:tabs>
        <w:rPr>
          <w:rFonts w:ascii="Times New Roman" w:eastAsiaTheme="minorEastAsia" w:hAnsi="Times New Roman" w:cs="Times New Roman"/>
          <w:noProof/>
          <w:sz w:val="24"/>
          <w:lang w:val="en-US"/>
        </w:rPr>
      </w:pP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\f F \h \z \c "ábra" </w:instrText>
      </w:r>
      <w:r w:rsidRPr="00E137BE">
        <w:rPr>
          <w:rFonts w:ascii="Times New Roman" w:hAnsi="Times New Roman" w:cs="Times New Roman"/>
          <w:sz w:val="24"/>
        </w:rPr>
        <w:fldChar w:fldCharType="separate"/>
      </w:r>
      <w:hyperlink w:anchor="_Toc417297697" w:history="1">
        <w:r w:rsidR="00E137BE" w:rsidRPr="00E137BE">
          <w:rPr>
            <w:rStyle w:val="Hiperhivatkozs"/>
            <w:rFonts w:ascii="Times New Roman" w:hAnsi="Times New Roman" w:cs="Times New Roman"/>
            <w:noProof/>
            <w:sz w:val="24"/>
          </w:rPr>
          <w:t>6.1 ábra Szobafoglalás 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27</w:t>
        </w:r>
        <w:r w:rsidR="00E137BE" w:rsidRPr="00E137BE">
          <w:rPr>
            <w:rFonts w:ascii="Times New Roman" w:hAnsi="Times New Roman" w:cs="Times New Roman"/>
            <w:noProof/>
            <w:webHidden/>
            <w:sz w:val="24"/>
          </w:rPr>
          <w:fldChar w:fldCharType="end"/>
        </w:r>
      </w:hyperlink>
    </w:p>
    <w:p w14:paraId="0EF3C19C"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698" w:history="1">
        <w:r w:rsidR="00E137BE" w:rsidRPr="00E137BE">
          <w:rPr>
            <w:rStyle w:val="Hiperhivatkozs"/>
            <w:rFonts w:ascii="Times New Roman" w:hAnsi="Times New Roman" w:cs="Times New Roman"/>
            <w:noProof/>
            <w:sz w:val="24"/>
          </w:rPr>
          <w:t>6.2 ábra Foglalás visszaigazolás 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28</w:t>
        </w:r>
        <w:r w:rsidR="00E137BE" w:rsidRPr="00E137BE">
          <w:rPr>
            <w:rFonts w:ascii="Times New Roman" w:hAnsi="Times New Roman" w:cs="Times New Roman"/>
            <w:noProof/>
            <w:webHidden/>
            <w:sz w:val="24"/>
          </w:rPr>
          <w:fldChar w:fldCharType="end"/>
        </w:r>
      </w:hyperlink>
    </w:p>
    <w:p w14:paraId="38573B0A"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699" w:history="1">
        <w:r w:rsidR="00E137BE" w:rsidRPr="00E137BE">
          <w:rPr>
            <w:rStyle w:val="Hiperhivatkozs"/>
            <w:rFonts w:ascii="Times New Roman" w:hAnsi="Times New Roman" w:cs="Times New Roman"/>
            <w:noProof/>
            <w:sz w:val="24"/>
          </w:rPr>
          <w:t>6.3 ábra Intelligens keresés háttérfolyamata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29</w:t>
        </w:r>
        <w:r w:rsidR="00E137BE" w:rsidRPr="00E137BE">
          <w:rPr>
            <w:rFonts w:ascii="Times New Roman" w:hAnsi="Times New Roman" w:cs="Times New Roman"/>
            <w:noProof/>
            <w:webHidden/>
            <w:sz w:val="24"/>
          </w:rPr>
          <w:fldChar w:fldCharType="end"/>
        </w:r>
      </w:hyperlink>
    </w:p>
    <w:p w14:paraId="0580BF69"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0" w:history="1">
        <w:r w:rsidR="00E137BE" w:rsidRPr="00E137BE">
          <w:rPr>
            <w:rStyle w:val="Hiperhivatkozs"/>
            <w:rFonts w:ascii="Times New Roman" w:hAnsi="Times New Roman" w:cs="Times New Roman"/>
            <w:noProof/>
            <w:sz w:val="24"/>
          </w:rPr>
          <w:t>6.4 ábra Árak átalakítása (Ft)</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30</w:t>
        </w:r>
        <w:r w:rsidR="00E137BE" w:rsidRPr="00E137BE">
          <w:rPr>
            <w:rFonts w:ascii="Times New Roman" w:hAnsi="Times New Roman" w:cs="Times New Roman"/>
            <w:noProof/>
            <w:webHidden/>
            <w:sz w:val="24"/>
          </w:rPr>
          <w:fldChar w:fldCharType="end"/>
        </w:r>
      </w:hyperlink>
    </w:p>
    <w:p w14:paraId="373BCB47"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1" w:history="1">
        <w:r w:rsidR="00E137BE" w:rsidRPr="00E137BE">
          <w:rPr>
            <w:rStyle w:val="Hiperhivatkozs"/>
            <w:rFonts w:ascii="Times New Roman" w:hAnsi="Times New Roman" w:cs="Times New Roman"/>
            <w:noProof/>
            <w:sz w:val="24"/>
          </w:rPr>
          <w:t>6.5 ábra Távolságok átalakítása (km)</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_Toc417297701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30</w:t>
        </w:r>
        <w:r w:rsidR="00E137BE" w:rsidRPr="00E137BE">
          <w:rPr>
            <w:rFonts w:ascii="Times New Roman" w:hAnsi="Times New Roman" w:cs="Times New Roman"/>
            <w:noProof/>
            <w:webHidden/>
            <w:sz w:val="24"/>
          </w:rPr>
          <w:fldChar w:fldCharType="end"/>
        </w:r>
      </w:hyperlink>
    </w:p>
    <w:p w14:paraId="0BF23C1C"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2" w:history="1">
        <w:r w:rsidR="00E137BE" w:rsidRPr="00E137BE">
          <w:rPr>
            <w:rStyle w:val="Hiperhivatkozs"/>
            <w:rFonts w:ascii="Times New Roman" w:hAnsi="Times New Roman" w:cs="Times New Roman"/>
            <w:noProof/>
            <w:sz w:val="24"/>
          </w:rPr>
          <w:t>6.6 ábra A modellben megjelenő szoba objektum és a hozzá kapcsolódó változó és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_Toc417297702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66F8C56D"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3" w:history="1">
        <w:r w:rsidR="00E137BE" w:rsidRPr="00E137BE">
          <w:rPr>
            <w:rStyle w:val="Hiperhivatkozs"/>
            <w:rFonts w:ascii="Times New Roman" w:hAnsi="Times New Roman" w:cs="Times New Roman"/>
            <w:noProof/>
            <w:sz w:val="24"/>
          </w:rPr>
          <w:t>6.7 ábra Az olcsó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_Toc417297703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70BADCD5"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4" w:history="1">
        <w:r w:rsidR="00E137BE" w:rsidRPr="00E137BE">
          <w:rPr>
            <w:rStyle w:val="Hiperhivatkozs"/>
            <w:rFonts w:ascii="Times New Roman" w:hAnsi="Times New Roman" w:cs="Times New Roman"/>
            <w:noProof/>
            <w:sz w:val="24"/>
          </w:rPr>
          <w:t>6.8 ábra A közeli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_Toc417297704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4BB6C958"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5" w:history="1">
        <w:r w:rsidR="00E137BE" w:rsidRPr="00E137BE">
          <w:rPr>
            <w:rStyle w:val="Hiperhivatkozs"/>
            <w:rFonts w:ascii="Times New Roman" w:hAnsi="Times New Roman" w:cs="Times New Roman"/>
            <w:noProof/>
            <w:sz w:val="24"/>
          </w:rPr>
          <w:t>6.9 ábra Az olcsó és közeli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_Toc417297705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3E571973"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6" w:history="1">
        <w:r w:rsidR="00E137BE" w:rsidRPr="00E137BE">
          <w:rPr>
            <w:rStyle w:val="Hiperhivatkozs"/>
            <w:rFonts w:ascii="Times New Roman" w:hAnsi="Times New Roman" w:cs="Times New Roman"/>
            <w:noProof/>
            <w:sz w:val="24"/>
          </w:rPr>
          <w:t>8.1 ábra Látogató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_Toc417297706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61</w:t>
        </w:r>
        <w:r w:rsidR="00E137BE" w:rsidRPr="00E137BE">
          <w:rPr>
            <w:rFonts w:ascii="Times New Roman" w:hAnsi="Times New Roman" w:cs="Times New Roman"/>
            <w:noProof/>
            <w:webHidden/>
            <w:sz w:val="24"/>
          </w:rPr>
          <w:fldChar w:fldCharType="end"/>
        </w:r>
      </w:hyperlink>
    </w:p>
    <w:p w14:paraId="2E781A82"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7" w:history="1">
        <w:r w:rsidR="00E137BE" w:rsidRPr="00E137BE">
          <w:rPr>
            <w:rStyle w:val="Hiperhivatkozs"/>
            <w:rFonts w:ascii="Times New Roman" w:hAnsi="Times New Roman" w:cs="Times New Roman"/>
            <w:noProof/>
            <w:sz w:val="24"/>
          </w:rPr>
          <w:t>8.2 ábra Szálláskereső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62</w:t>
        </w:r>
        <w:r w:rsidR="00E137BE" w:rsidRPr="00E137BE">
          <w:rPr>
            <w:rFonts w:ascii="Times New Roman" w:hAnsi="Times New Roman" w:cs="Times New Roman"/>
            <w:noProof/>
            <w:webHidden/>
            <w:sz w:val="24"/>
          </w:rPr>
          <w:fldChar w:fldCharType="end"/>
        </w:r>
      </w:hyperlink>
    </w:p>
    <w:p w14:paraId="509DBCE0"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8" w:history="1">
        <w:r w:rsidR="00E137BE" w:rsidRPr="00E137BE">
          <w:rPr>
            <w:rStyle w:val="Hiperhivatkozs"/>
            <w:rFonts w:ascii="Times New Roman" w:hAnsi="Times New Roman" w:cs="Times New Roman"/>
            <w:noProof/>
            <w:sz w:val="24"/>
          </w:rPr>
          <w:t>8.3 ábra Szállásadó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62</w:t>
        </w:r>
        <w:r w:rsidR="00E137BE" w:rsidRPr="00E137BE">
          <w:rPr>
            <w:rFonts w:ascii="Times New Roman" w:hAnsi="Times New Roman" w:cs="Times New Roman"/>
            <w:noProof/>
            <w:webHidden/>
            <w:sz w:val="24"/>
          </w:rPr>
          <w:fldChar w:fldCharType="end"/>
        </w:r>
      </w:hyperlink>
    </w:p>
    <w:p w14:paraId="4E63BA6F"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09" w:history="1">
        <w:r w:rsidR="00E137BE" w:rsidRPr="00E137BE">
          <w:rPr>
            <w:rStyle w:val="Hiperhivatkozs"/>
            <w:rFonts w:ascii="Times New Roman" w:hAnsi="Times New Roman" w:cs="Times New Roman"/>
            <w:noProof/>
            <w:sz w:val="24"/>
          </w:rPr>
          <w:t>8.4 ábra Adminisztrátor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63</w:t>
        </w:r>
        <w:r w:rsidR="00E137BE" w:rsidRPr="00E137BE">
          <w:rPr>
            <w:rFonts w:ascii="Times New Roman" w:hAnsi="Times New Roman" w:cs="Times New Roman"/>
            <w:noProof/>
            <w:webHidden/>
            <w:sz w:val="24"/>
          </w:rPr>
          <w:fldChar w:fldCharType="end"/>
        </w:r>
      </w:hyperlink>
    </w:p>
    <w:p w14:paraId="62F42517"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0" w:history="1">
        <w:r w:rsidR="00E137BE" w:rsidRPr="00E137BE">
          <w:rPr>
            <w:rStyle w:val="Hiperhivatkozs"/>
            <w:rFonts w:ascii="Times New Roman" w:hAnsi="Times New Roman" w:cs="Times New Roman"/>
            <w:noProof/>
            <w:sz w:val="24"/>
          </w:rPr>
          <w:t>8.5 ábra Szobák listája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63</w:t>
        </w:r>
        <w:r w:rsidR="00E137BE" w:rsidRPr="00E137BE">
          <w:rPr>
            <w:rFonts w:ascii="Times New Roman" w:hAnsi="Times New Roman" w:cs="Times New Roman"/>
            <w:noProof/>
            <w:webHidden/>
            <w:sz w:val="24"/>
          </w:rPr>
          <w:fldChar w:fldCharType="end"/>
        </w:r>
      </w:hyperlink>
    </w:p>
    <w:p w14:paraId="4B3FCB5B"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1" w:history="1">
        <w:r w:rsidR="00E137BE" w:rsidRPr="00E137BE">
          <w:rPr>
            <w:rStyle w:val="Hiperhivatkozs"/>
            <w:rFonts w:ascii="Times New Roman" w:hAnsi="Times New Roman" w:cs="Times New Roman"/>
            <w:noProof/>
            <w:sz w:val="24"/>
          </w:rPr>
          <w:t>8.6 ábra Szobák szűrési feltételeit tartalmazó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_Toc417297711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64</w:t>
        </w:r>
        <w:r w:rsidR="00E137BE" w:rsidRPr="00E137BE">
          <w:rPr>
            <w:rFonts w:ascii="Times New Roman" w:hAnsi="Times New Roman" w:cs="Times New Roman"/>
            <w:noProof/>
            <w:webHidden/>
            <w:sz w:val="24"/>
          </w:rPr>
          <w:fldChar w:fldCharType="end"/>
        </w:r>
      </w:hyperlink>
    </w:p>
    <w:p w14:paraId="69694064"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2" w:history="1">
        <w:r w:rsidR="00E137BE" w:rsidRPr="00E137BE">
          <w:rPr>
            <w:rStyle w:val="Hiperhivatkozs"/>
            <w:rFonts w:ascii="Times New Roman" w:hAnsi="Times New Roman" w:cs="Times New Roman"/>
            <w:noProof/>
            <w:sz w:val="24"/>
          </w:rPr>
          <w:t>8.7 ábra Egy szoba részletes bemutató oldala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_Toc417297712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05D83079"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3" w:history="1">
        <w:r w:rsidR="00E137BE" w:rsidRPr="00E137BE">
          <w:rPr>
            <w:rStyle w:val="Hiperhivatkozs"/>
            <w:rFonts w:ascii="Times New Roman" w:hAnsi="Times New Roman" w:cs="Times New Roman"/>
            <w:noProof/>
            <w:sz w:val="24"/>
          </w:rPr>
          <w:t>8.8 ábra A szálláskereső számára megjelenő szobafoglalási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_Toc417297713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51C833E6"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4" w:history="1">
        <w:r w:rsidR="00E137BE" w:rsidRPr="00E137BE">
          <w:rPr>
            <w:rStyle w:val="Hiperhivatkozs"/>
            <w:rFonts w:ascii="Times New Roman" w:hAnsi="Times New Roman" w:cs="Times New Roman"/>
            <w:noProof/>
            <w:sz w:val="24"/>
          </w:rPr>
          <w:t>8.9 ábra Rögzített szobafoglalási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_Toc417297714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087BE343"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5" w:history="1">
        <w:r w:rsidR="00E137BE" w:rsidRPr="00E137BE">
          <w:rPr>
            <w:rStyle w:val="Hiperhivatkozs"/>
            <w:rFonts w:ascii="Times New Roman" w:hAnsi="Times New Roman" w:cs="Times New Roman"/>
            <w:noProof/>
            <w:sz w:val="24"/>
          </w:rPr>
          <w:t>8.10 ábra Szálláshelyek listája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_Toc417297715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66</w:t>
        </w:r>
        <w:r w:rsidR="00E137BE" w:rsidRPr="00E137BE">
          <w:rPr>
            <w:rFonts w:ascii="Times New Roman" w:hAnsi="Times New Roman" w:cs="Times New Roman"/>
            <w:noProof/>
            <w:webHidden/>
            <w:sz w:val="24"/>
          </w:rPr>
          <w:fldChar w:fldCharType="end"/>
        </w:r>
      </w:hyperlink>
    </w:p>
    <w:p w14:paraId="48E45527" w14:textId="77777777" w:rsidR="00E137BE" w:rsidRPr="00E137BE" w:rsidRDefault="00E257D0" w:rsidP="00E257D0">
      <w:pPr>
        <w:pStyle w:val="brajegyzk"/>
        <w:tabs>
          <w:tab w:val="right" w:leader="dot" w:pos="8261"/>
        </w:tabs>
        <w:rPr>
          <w:rFonts w:ascii="Times New Roman" w:hAnsi="Times New Roman" w:cs="Times New Roman"/>
          <w:noProof/>
          <w:sz w:val="24"/>
        </w:rPr>
      </w:pPr>
      <w:r w:rsidRPr="00E137BE">
        <w:rPr>
          <w:rFonts w:ascii="Times New Roman" w:hAnsi="Times New Roman" w:cs="Times New Roman"/>
          <w:sz w:val="24"/>
        </w:rPr>
        <w:fldChar w:fldCharType="end"/>
      </w: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\h \z \c "egyenlet" </w:instrText>
      </w:r>
      <w:r w:rsidRPr="00E137BE">
        <w:rPr>
          <w:rFonts w:ascii="Times New Roman" w:hAnsi="Times New Roman" w:cs="Times New Roman"/>
          <w:sz w:val="24"/>
        </w:rPr>
        <w:fldChar w:fldCharType="separate"/>
      </w:r>
    </w:p>
    <w:p w14:paraId="7AA397F3"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6" w:history="1">
        <w:r w:rsidR="00E137BE" w:rsidRPr="00E137BE">
          <w:rPr>
            <w:rStyle w:val="Hiperhivatkozs"/>
            <w:rFonts w:ascii="Times New Roman" w:hAnsi="Times New Roman" w:cs="Times New Roman"/>
            <w:noProof/>
            <w:sz w:val="24"/>
          </w:rPr>
          <w:t>6.1 képlet Speciális relatív szórás képlet</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_Toc417297716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71093CDC"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7" w:history="1">
        <w:r w:rsidR="00E137BE" w:rsidRPr="00E137BE">
          <w:rPr>
            <w:rStyle w:val="Hiperhivatkozs"/>
            <w:rFonts w:ascii="Times New Roman" w:hAnsi="Times New Roman" w:cs="Times New Roman"/>
            <w:noProof/>
            <w:sz w:val="24"/>
          </w:rPr>
          <w:t>6.2 képlet Korlátozás a vendégek száma alapján</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0A70C03B"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8" w:history="1">
        <w:r w:rsidR="00E137BE" w:rsidRPr="00E137BE">
          <w:rPr>
            <w:rStyle w:val="Hiperhivatkozs"/>
            <w:rFonts w:ascii="Times New Roman" w:hAnsi="Times New Roman" w:cs="Times New Roman"/>
            <w:noProof/>
            <w:sz w:val="24"/>
          </w:rPr>
          <w:t>6.3 képlet Az olcsó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228B5819"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19" w:history="1">
        <w:r w:rsidR="00E137BE" w:rsidRPr="00E137BE">
          <w:rPr>
            <w:rStyle w:val="Hiperhivatkozs"/>
            <w:rFonts w:ascii="Times New Roman" w:hAnsi="Times New Roman" w:cs="Times New Roman"/>
            <w:noProof/>
            <w:sz w:val="24"/>
          </w:rPr>
          <w:t>6.4 képlet A közeli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56BF878E" w14:textId="77777777" w:rsidR="00E137BE" w:rsidRPr="00E137BE" w:rsidRDefault="005073B1">
      <w:pPr>
        <w:pStyle w:val="brajegyzk"/>
        <w:tabs>
          <w:tab w:val="right" w:leader="dot" w:pos="7928"/>
        </w:tabs>
        <w:rPr>
          <w:rFonts w:ascii="Times New Roman" w:eastAsiaTheme="minorEastAsia" w:hAnsi="Times New Roman" w:cs="Times New Roman"/>
          <w:noProof/>
          <w:sz w:val="24"/>
          <w:lang w:val="en-US"/>
        </w:rPr>
      </w:pPr>
      <w:hyperlink w:anchor="_Toc417297720" w:history="1">
        <w:r w:rsidR="00E137BE" w:rsidRPr="00E137BE">
          <w:rPr>
            <w:rStyle w:val="Hiperhivatkozs"/>
            <w:rFonts w:ascii="Times New Roman" w:hAnsi="Times New Roman" w:cs="Times New Roman"/>
            <w:noProof/>
            <w:sz w:val="24"/>
          </w:rPr>
          <w:t>6.5 Az olcsó és közeli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_Toc417297720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5B1FD2F2" w14:textId="77777777" w:rsidR="00E257D0" w:rsidRPr="00E257D0" w:rsidRDefault="00E257D0" w:rsidP="00E257D0">
      <w:pPr>
        <w:pStyle w:val="brajegyzk"/>
        <w:tabs>
          <w:tab w:val="right" w:leader="dot" w:pos="8261"/>
        </w:tabs>
      </w:pPr>
      <w:r w:rsidRPr="00E137BE">
        <w:rPr>
          <w:rFonts w:ascii="Times New Roman" w:hAnsi="Times New Roman" w:cs="Times New Roman"/>
          <w:sz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8" w:name="_Toc417297794"/>
      <w:r w:rsidRPr="00964772">
        <w:rPr>
          <w:szCs w:val="24"/>
        </w:rPr>
        <w:lastRenderedPageBreak/>
        <w:t>Mellékletek</w:t>
      </w:r>
      <w:bookmarkEnd w:id="128"/>
    </w:p>
    <w:p w14:paraId="30B4B15E" w14:textId="7311E794" w:rsidR="00C3557E" w:rsidRDefault="00C3557E" w:rsidP="00C3557E">
      <w:pPr>
        <w:pStyle w:val="ThesisH2"/>
        <w:numPr>
          <w:ilvl w:val="0"/>
          <w:numId w:val="31"/>
        </w:numPr>
        <w:ind w:left="540" w:hanging="540"/>
      </w:pPr>
      <w:bookmarkStart w:id="129" w:name="_Toc417297795"/>
      <w:r>
        <w:t>Adatbázis diagram</w:t>
      </w:r>
      <w:bookmarkEnd w:id="129"/>
    </w:p>
    <w:p w14:paraId="2B659500" w14:textId="65903EE0" w:rsidR="00C3557E" w:rsidRPr="00C3557E" w:rsidRDefault="003B7B90" w:rsidP="00C3557E">
      <w:pPr>
        <w:pStyle w:val="ThesisSzvegElsBekezds"/>
      </w:pPr>
      <w:r>
        <w:object w:dxaOrig="16350" w:dyaOrig="25380" w14:anchorId="10EE1D04">
          <v:shape id="_x0000_i1034" type="#_x0000_t75" style="width:392.25pt;height:605.25pt" o:ole="">
            <v:imagedata r:id="rId53" o:title=""/>
          </v:shape>
          <o:OLEObject Type="Link" ProgID="Visio.Drawing.15" ShapeID="_x0000_i1034" DrawAspect="Content" r:id="rId54"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0" w:name="_Ref417215046"/>
      <w:bookmarkStart w:id="131" w:name="_Toc417297796"/>
      <w:r>
        <w:lastRenderedPageBreak/>
        <w:t>UrlHelper segédosztály</w:t>
      </w:r>
      <w:bookmarkEnd w:id="130"/>
      <w:bookmarkEnd w:id="131"/>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lastRenderedPageBreak/>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2" w:name="_Ref417215119"/>
      <w:bookmarkStart w:id="133" w:name="_Toc417297797"/>
      <w:r>
        <w:lastRenderedPageBreak/>
        <w:t>FilterHelper segédosztály szobák szűrését megvalósító metódusai</w:t>
      </w:r>
      <w:bookmarkEnd w:id="132"/>
      <w:bookmarkEnd w:id="133"/>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4492E7D5" w14:textId="63BA0283" w:rsidR="009C64A4" w:rsidRDefault="00F1177C" w:rsidP="000516A1">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0B4EFC22" w14:textId="4320D1C0" w:rsidR="00675D82" w:rsidRDefault="00675D82" w:rsidP="00C3557E">
      <w:pPr>
        <w:pStyle w:val="ThesisH2"/>
        <w:numPr>
          <w:ilvl w:val="0"/>
          <w:numId w:val="31"/>
        </w:numPr>
        <w:ind w:left="540" w:hanging="540"/>
      </w:pPr>
      <w:bookmarkStart w:id="134" w:name="_Ref417290846"/>
      <w:bookmarkStart w:id="135" w:name="_Toc417297798"/>
      <w:bookmarkStart w:id="136" w:name="_Ref417220361"/>
      <w:r>
        <w:lastRenderedPageBreak/>
        <w:t>Intelligens keresés felület</w:t>
      </w:r>
      <w:bookmarkEnd w:id="134"/>
      <w:bookmarkEnd w:id="135"/>
    </w:p>
    <w:p w14:paraId="607F16D6" w14:textId="71FF5A24" w:rsidR="00675D82" w:rsidRPr="00675D82" w:rsidRDefault="004772E8" w:rsidP="00675D82">
      <w:pPr>
        <w:pStyle w:val="ThesisSzvegElsBekezds"/>
      </w:pPr>
      <w:r>
        <w:rPr>
          <w:noProof/>
          <w:lang w:val="en-US"/>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Default="00A64044" w:rsidP="00C3557E">
      <w:pPr>
        <w:pStyle w:val="ThesisH2"/>
        <w:numPr>
          <w:ilvl w:val="0"/>
          <w:numId w:val="31"/>
        </w:numPr>
        <w:ind w:left="540" w:hanging="540"/>
      </w:pPr>
      <w:bookmarkStart w:id="137" w:name="_Ref417292817"/>
      <w:bookmarkStart w:id="138" w:name="_Toc417297799"/>
      <w:r>
        <w:lastRenderedPageBreak/>
        <w:t>Foglalás véglegesítés felület</w:t>
      </w:r>
      <w:bookmarkEnd w:id="137"/>
      <w:bookmarkEnd w:id="138"/>
    </w:p>
    <w:p w14:paraId="1B242DAA" w14:textId="6C320F43" w:rsidR="00223255" w:rsidRDefault="00223255" w:rsidP="00223255">
      <w:pPr>
        <w:pStyle w:val="ThesisSzvegElsBekezds"/>
        <w:jc w:val="center"/>
      </w:pPr>
      <w:r>
        <w:rPr>
          <w:noProof/>
          <w:lang w:val="en-US"/>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Default="00885D8E" w:rsidP="00C3557E">
      <w:pPr>
        <w:pStyle w:val="ThesisH2"/>
        <w:numPr>
          <w:ilvl w:val="0"/>
          <w:numId w:val="31"/>
        </w:numPr>
        <w:ind w:left="540" w:hanging="540"/>
      </w:pPr>
      <w:bookmarkStart w:id="139" w:name="_Ref417297649"/>
      <w:bookmarkStart w:id="140" w:name="_Toc417297800"/>
      <w:r>
        <w:lastRenderedPageBreak/>
        <w:t>Foglalások (szálláskereső)</w:t>
      </w:r>
      <w:bookmarkEnd w:id="139"/>
      <w:bookmarkEnd w:id="140"/>
    </w:p>
    <w:p w14:paraId="02D53540" w14:textId="486885E2" w:rsidR="00F4532D" w:rsidRPr="00F4532D" w:rsidRDefault="00F4532D" w:rsidP="00F4532D">
      <w:pPr>
        <w:pStyle w:val="ThesisSzvegElsBekezds"/>
      </w:pPr>
      <w:r>
        <w:rPr>
          <w:noProof/>
          <w:lang w:val="en-US"/>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bookmarkStart w:id="141" w:name="_Ref417297640"/>
      <w:bookmarkStart w:id="142" w:name="_Toc417297801"/>
      <w:r>
        <w:t>Foglalások (szállásadó)</w:t>
      </w:r>
      <w:bookmarkEnd w:id="141"/>
      <w:bookmarkEnd w:id="142"/>
    </w:p>
    <w:p w14:paraId="21168788" w14:textId="05BA857B" w:rsidR="00F4532D" w:rsidRDefault="00F4532D" w:rsidP="00F4532D">
      <w:pPr>
        <w:pStyle w:val="ThesisSzvegElsBekezds"/>
        <w:jc w:val="center"/>
      </w:pPr>
      <w:r>
        <w:rPr>
          <w:noProof/>
          <w:lang w:val="en-US"/>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F4532D">
      <w:pPr>
        <w:pStyle w:val="ThesisSzvegElsBekezds"/>
        <w:jc w:val="center"/>
      </w:pPr>
      <w:r>
        <w:rPr>
          <w:noProof/>
          <w:lang w:val="en-US"/>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F4532D">
      <w:pPr>
        <w:pStyle w:val="ThesisSzvegElsBekezds"/>
        <w:jc w:val="center"/>
      </w:pPr>
      <w:r>
        <w:rPr>
          <w:noProof/>
          <w:lang w:val="en-US"/>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bookmarkStart w:id="143" w:name="_Ref417297622"/>
      <w:bookmarkStart w:id="144" w:name="_Toc417297802"/>
      <w:r>
        <w:lastRenderedPageBreak/>
        <w:t>Foglalás részletei (szálláskereső)</w:t>
      </w:r>
      <w:bookmarkEnd w:id="143"/>
      <w:bookmarkEnd w:id="144"/>
    </w:p>
    <w:p w14:paraId="05200439" w14:textId="7072FEB7" w:rsidR="00885D8E" w:rsidRDefault="00885D8E" w:rsidP="000516A1">
      <w:pPr>
        <w:spacing w:line="240" w:lineRule="auto"/>
        <w:jc w:val="center"/>
      </w:pPr>
      <w:r>
        <w:rPr>
          <w:noProof/>
          <w:lang w:val="en-US"/>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val="en-US"/>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val="en-US"/>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val="en-US"/>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Default="00885D8E" w:rsidP="00C3557E">
      <w:pPr>
        <w:pStyle w:val="ThesisH2"/>
        <w:numPr>
          <w:ilvl w:val="0"/>
          <w:numId w:val="31"/>
        </w:numPr>
        <w:ind w:left="540" w:hanging="540"/>
      </w:pPr>
      <w:bookmarkStart w:id="145" w:name="_Ref417297600"/>
      <w:bookmarkStart w:id="146" w:name="_Toc417297803"/>
      <w:r>
        <w:lastRenderedPageBreak/>
        <w:t>Foglalás részletei (szállásadó)</w:t>
      </w:r>
      <w:bookmarkEnd w:id="145"/>
      <w:bookmarkEnd w:id="146"/>
    </w:p>
    <w:p w14:paraId="64964096" w14:textId="692CE747" w:rsidR="00885D8E" w:rsidRDefault="00393AF2" w:rsidP="000516A1">
      <w:pPr>
        <w:spacing w:line="240" w:lineRule="auto"/>
        <w:jc w:val="center"/>
      </w:pPr>
      <w:r>
        <w:rPr>
          <w:noProof/>
          <w:lang w:val="en-US"/>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val="en-US"/>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val="en-US"/>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val="en-US"/>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val="en-US"/>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Default="00B4106F" w:rsidP="00C3557E">
      <w:pPr>
        <w:pStyle w:val="ThesisH2"/>
        <w:numPr>
          <w:ilvl w:val="0"/>
          <w:numId w:val="31"/>
        </w:numPr>
        <w:ind w:left="540" w:hanging="540"/>
      </w:pPr>
      <w:bookmarkStart w:id="147" w:name="_Toc417297804"/>
      <w:r>
        <w:lastRenderedPageBreak/>
        <w:t>Tesztelési eredmények</w:t>
      </w:r>
      <w:bookmarkEnd w:id="136"/>
      <w:bookmarkEnd w:id="147"/>
    </w:p>
    <w:p w14:paraId="2D3B38E5" w14:textId="6072C401" w:rsidR="009C64A4" w:rsidRDefault="009C64A4" w:rsidP="00C3557E">
      <w:pPr>
        <w:pStyle w:val="ThesisSzvegElsBekezds"/>
      </w:pPr>
      <w:r>
        <w:t>Az adatbázisba felvitt össze szálláshely elhelyezkedését mutatja be az alábbi ábra:</w:t>
      </w:r>
    </w:p>
    <w:p w14:paraId="54028640" w14:textId="2BBA53EA" w:rsidR="009C64A4" w:rsidRPr="009C64A4" w:rsidRDefault="002706AC" w:rsidP="002706AC">
      <w:pPr>
        <w:pStyle w:val="ThesisSzvegElsBekezds"/>
        <w:jc w:val="center"/>
      </w:pPr>
      <w:r>
        <w:rPr>
          <w:noProof/>
          <w:lang w:val="en-US"/>
        </w:rPr>
        <w:drawing>
          <wp:inline distT="0" distB="0" distL="0" distR="0" wp14:anchorId="26320662" wp14:editId="1F9D5DE1">
            <wp:extent cx="3503706" cy="2628000"/>
            <wp:effectExtent l="0" t="0" r="190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l_accommodation.png"/>
                    <pic:cNvPicPr/>
                  </pic:nvPicPr>
                  <pic:blipFill>
                    <a:blip r:embed="rId70">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1D64C566" w14:textId="060C5F79" w:rsidR="002706AC" w:rsidRDefault="002706AC" w:rsidP="000516A1">
      <w:pPr>
        <w:pStyle w:val="ThesisSzvegElsBekezds"/>
        <w:jc w:val="center"/>
      </w:pPr>
      <w:r>
        <w:rPr>
          <w:noProof/>
          <w:lang w:val="en-US"/>
        </w:rPr>
        <w:drawing>
          <wp:inline distT="0" distB="0" distL="0" distR="0" wp14:anchorId="440151FE" wp14:editId="300BF66B">
            <wp:extent cx="3501354" cy="2628000"/>
            <wp:effectExtent l="0" t="0" r="4445" b="127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eap1.png"/>
                    <pic:cNvPicPr/>
                  </pic:nvPicPr>
                  <pic:blipFill>
                    <a:blip r:embed="rId71">
                      <a:extLst>
                        <a:ext uri="{28A0092B-C50C-407E-A947-70E740481C1C}">
                          <a14:useLocalDpi xmlns:a14="http://schemas.microsoft.com/office/drawing/2010/main" val="0"/>
                        </a:ext>
                      </a:extLst>
                    </a:blip>
                    <a:stretch>
                      <a:fillRect/>
                    </a:stretch>
                  </pic:blipFill>
                  <pic:spPr>
                    <a:xfrm>
                      <a:off x="0" y="0"/>
                      <a:ext cx="3501354"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66CFA0D8" w:rsidR="009C64A4" w:rsidRPr="009C64A4" w:rsidRDefault="002706AC" w:rsidP="002706AC">
      <w:pPr>
        <w:pStyle w:val="ThesisSzvegElsBekezds"/>
        <w:jc w:val="center"/>
      </w:pPr>
      <w:r>
        <w:rPr>
          <w:noProof/>
          <w:lang w:val="en-US"/>
        </w:rPr>
        <w:drawing>
          <wp:inline distT="0" distB="0" distL="0" distR="0" wp14:anchorId="465A6CFD" wp14:editId="0F56318B">
            <wp:extent cx="3508421" cy="2628000"/>
            <wp:effectExtent l="0" t="0" r="0" b="127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ap2.png"/>
                    <pic:cNvPicPr/>
                  </pic:nvPicPr>
                  <pic:blipFill>
                    <a:blip r:embed="rId72">
                      <a:extLst>
                        <a:ext uri="{28A0092B-C50C-407E-A947-70E740481C1C}">
                          <a14:useLocalDpi xmlns:a14="http://schemas.microsoft.com/office/drawing/2010/main" val="0"/>
                        </a:ext>
                      </a:extLst>
                    </a:blip>
                    <a:stretch>
                      <a:fillRect/>
                    </a:stretch>
                  </pic:blipFill>
                  <pic:spPr>
                    <a:xfrm>
                      <a:off x="0" y="0"/>
                      <a:ext cx="3508421"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79D00296" w:rsidR="000F6C21" w:rsidRPr="000F6C21" w:rsidRDefault="002706AC" w:rsidP="002706AC">
      <w:pPr>
        <w:pStyle w:val="ThesisSzvegElsBekezds"/>
        <w:jc w:val="center"/>
      </w:pPr>
      <w:r>
        <w:rPr>
          <w:noProof/>
          <w:lang w:val="en-US"/>
        </w:rPr>
        <w:drawing>
          <wp:inline distT="0" distB="0" distL="0" distR="0" wp14:anchorId="3C003BBD" wp14:editId="1C3FD12C">
            <wp:extent cx="3503706" cy="2628000"/>
            <wp:effectExtent l="0" t="0" r="1905"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se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65279F0D" w:rsidR="00B4106F" w:rsidRPr="00B4106F" w:rsidRDefault="002706AC" w:rsidP="002706AC">
      <w:pPr>
        <w:pStyle w:val="ThesisSzvegElsBekezds"/>
        <w:jc w:val="center"/>
      </w:pPr>
      <w:r>
        <w:rPr>
          <w:noProof/>
          <w:lang w:val="en-US"/>
        </w:rPr>
        <w:drawing>
          <wp:inline distT="0" distB="0" distL="0" distR="0" wp14:anchorId="3C0DACEF" wp14:editId="50FD4FEF">
            <wp:extent cx="3504001" cy="2628000"/>
            <wp:effectExtent l="0" t="0" r="127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se2.png"/>
                    <pic:cNvPicPr/>
                  </pic:nvPicPr>
                  <pic:blipFill>
                    <a:blip r:embed="rId74">
                      <a:extLst>
                        <a:ext uri="{28A0092B-C50C-407E-A947-70E740481C1C}">
                          <a14:useLocalDpi xmlns:a14="http://schemas.microsoft.com/office/drawing/2010/main" val="0"/>
                        </a:ext>
                      </a:extLst>
                    </a:blip>
                    <a:stretch>
                      <a:fillRect/>
                    </a:stretch>
                  </pic:blipFill>
                  <pic:spPr>
                    <a:xfrm>
                      <a:off x="0" y="0"/>
                      <a:ext cx="3504001"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5A147A88" w:rsidR="00B4106F" w:rsidRPr="00B4106F" w:rsidRDefault="002706AC" w:rsidP="002706AC">
      <w:pPr>
        <w:pStyle w:val="ThesisSzvegElsBekezds"/>
        <w:jc w:val="center"/>
      </w:pPr>
      <w:r>
        <w:rPr>
          <w:noProof/>
          <w:lang w:val="en-US"/>
        </w:rPr>
        <w:drawing>
          <wp:inline distT="0" distB="0" distL="0" distR="0" wp14:anchorId="5EAD9A22" wp14:editId="28636455">
            <wp:extent cx="3503706" cy="2628000"/>
            <wp:effectExtent l="0" t="0" r="1905" b="127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se_and_cheap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AB94590" w14:textId="27D08E0F" w:rsidR="00AA7E3A" w:rsidRPr="00964772" w:rsidRDefault="002706AC" w:rsidP="006B1F69">
      <w:pPr>
        <w:pStyle w:val="ThesisSzvegElsBekezds"/>
        <w:jc w:val="center"/>
        <w:rPr>
          <w:szCs w:val="24"/>
        </w:rPr>
      </w:pPr>
      <w:r>
        <w:rPr>
          <w:noProof/>
          <w:lang w:val="en-US"/>
        </w:rPr>
        <w:drawing>
          <wp:inline distT="0" distB="0" distL="0" distR="0" wp14:anchorId="103C5FC9" wp14:editId="36CECEB7">
            <wp:extent cx="3503706" cy="2628000"/>
            <wp:effectExtent l="0" t="0" r="1905" b="127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ap_and_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rPr>
          <w:szCs w:val="24"/>
        </w:rPr>
        <w:br w:type="page"/>
      </w:r>
    </w:p>
    <w:p w14:paraId="40AE85F8" w14:textId="77777777" w:rsidR="00AA7E3A" w:rsidRPr="00964772" w:rsidRDefault="00AA7E3A" w:rsidP="00AA7E3A">
      <w:pPr>
        <w:pStyle w:val="ThesisHX"/>
        <w:rPr>
          <w:szCs w:val="24"/>
        </w:rPr>
      </w:pPr>
      <w:bookmarkStart w:id="148" w:name="_Toc417297805"/>
      <w:r w:rsidRPr="00964772">
        <w:rPr>
          <w:szCs w:val="24"/>
        </w:rPr>
        <w:lastRenderedPageBreak/>
        <w:t>CD Melléklet</w:t>
      </w:r>
      <w:bookmarkEnd w:id="148"/>
    </w:p>
    <w:p w14:paraId="02566113" w14:textId="77777777" w:rsidR="00AA7E3A" w:rsidRPr="00964772" w:rsidRDefault="00AA7E3A" w:rsidP="00C3557E">
      <w:pPr>
        <w:pStyle w:val="ThesisSzvegElsBekezds"/>
      </w:pPr>
      <w:r w:rsidRPr="00964772">
        <w:t>dolgozat (pdf-ben és az eredeti szerkeszthető formában is), internetes hivatkozások letöltött anyagai, összes elkészített saját munka (pl programkód, fénykép stb.)</w:t>
      </w:r>
      <w:bookmarkStart w:id="149" w:name="_GoBack"/>
      <w:bookmarkEnd w:id="149"/>
    </w:p>
    <w:sectPr w:rsidR="00AA7E3A" w:rsidRPr="00964772" w:rsidSect="00FD5FB2">
      <w:headerReference w:type="default" r:id="rId77"/>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1D34F" w14:textId="77777777" w:rsidR="00BF4859" w:rsidRDefault="00BF4859" w:rsidP="008C768E">
      <w:pPr>
        <w:spacing w:after="0" w:line="240" w:lineRule="auto"/>
      </w:pPr>
      <w:r>
        <w:separator/>
      </w:r>
    </w:p>
  </w:endnote>
  <w:endnote w:type="continuationSeparator" w:id="0">
    <w:p w14:paraId="7CB634B9" w14:textId="77777777" w:rsidR="00BF4859" w:rsidRDefault="00BF4859"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5073B1" w:rsidRDefault="005073B1">
        <w:pPr>
          <w:pStyle w:val="llb"/>
          <w:jc w:val="right"/>
        </w:pPr>
        <w:r>
          <w:fldChar w:fldCharType="begin"/>
        </w:r>
        <w:r>
          <w:instrText>PAGE   \* MERGEFORMAT</w:instrText>
        </w:r>
        <w:r>
          <w:fldChar w:fldCharType="separate"/>
        </w:r>
        <w:r w:rsidR="00041653">
          <w:rPr>
            <w:noProof/>
          </w:rPr>
          <w:t>70</w:t>
        </w:r>
        <w:r>
          <w:fldChar w:fldCharType="end"/>
        </w:r>
      </w:p>
    </w:sdtContent>
  </w:sdt>
  <w:p w14:paraId="2E44FB20" w14:textId="77777777" w:rsidR="005073B1" w:rsidRDefault="005073B1">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57674" w14:textId="77777777" w:rsidR="00BF4859" w:rsidRDefault="00BF4859" w:rsidP="008C768E">
      <w:pPr>
        <w:spacing w:after="0" w:line="240" w:lineRule="auto"/>
      </w:pPr>
      <w:r>
        <w:separator/>
      </w:r>
    </w:p>
  </w:footnote>
  <w:footnote w:type="continuationSeparator" w:id="0">
    <w:p w14:paraId="7FAD4DFF" w14:textId="77777777" w:rsidR="00BF4859" w:rsidRDefault="00BF4859" w:rsidP="008C768E">
      <w:pPr>
        <w:spacing w:after="0" w:line="240" w:lineRule="auto"/>
      </w:pPr>
      <w:r>
        <w:continuationSeparator/>
      </w:r>
    </w:p>
  </w:footnote>
  <w:footnote w:id="1">
    <w:p w14:paraId="4C51DEB8" w14:textId="6E520800" w:rsidR="005073B1" w:rsidRDefault="005073B1">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5073B1" w:rsidRDefault="005073B1"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5073B1" w:rsidRDefault="005073B1"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5073B1" w:rsidRDefault="005073B1" w:rsidP="000726F6">
    <w:pPr>
      <w:pStyle w:val="lfej"/>
      <w:jc w:val="center"/>
    </w:pPr>
    <w:r>
      <w:t>2 Szálláskereső portálok</w:t>
    </w:r>
  </w:p>
  <w:p w14:paraId="509B3BB4" w14:textId="77777777" w:rsidR="005073B1" w:rsidRDefault="005073B1">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5073B1" w:rsidRPr="00933998" w:rsidRDefault="005073B1"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5073B1" w:rsidRPr="00933998" w:rsidRDefault="005073B1"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5073B1" w:rsidRPr="00933998" w:rsidRDefault="005073B1"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5073B1" w:rsidRDefault="005073B1" w:rsidP="000726F6">
    <w:pPr>
      <w:pStyle w:val="lfej"/>
      <w:jc w:val="center"/>
    </w:pPr>
    <w:r>
      <w:t>3 Nemlineáris programozás</w:t>
    </w:r>
  </w:p>
  <w:p w14:paraId="207ABF60" w14:textId="77777777" w:rsidR="005073B1" w:rsidRDefault="005073B1">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5073B1" w:rsidRPr="00933998" w:rsidRDefault="005073B1"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5073B1" w:rsidRPr="00933998" w:rsidRDefault="005073B1"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1653"/>
    <w:rsid w:val="00044097"/>
    <w:rsid w:val="00046C6C"/>
    <w:rsid w:val="000516A1"/>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31B0"/>
    <w:rsid w:val="00204AB3"/>
    <w:rsid w:val="002120A3"/>
    <w:rsid w:val="002124F2"/>
    <w:rsid w:val="002131AC"/>
    <w:rsid w:val="00213230"/>
    <w:rsid w:val="00217914"/>
    <w:rsid w:val="00220F0F"/>
    <w:rsid w:val="00223255"/>
    <w:rsid w:val="00224135"/>
    <w:rsid w:val="00232F56"/>
    <w:rsid w:val="002331A3"/>
    <w:rsid w:val="00234F3F"/>
    <w:rsid w:val="00240B48"/>
    <w:rsid w:val="00261A3E"/>
    <w:rsid w:val="002706AC"/>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3AF2"/>
    <w:rsid w:val="00394B42"/>
    <w:rsid w:val="003A2931"/>
    <w:rsid w:val="003B446E"/>
    <w:rsid w:val="003B4E81"/>
    <w:rsid w:val="003B7B90"/>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772E8"/>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073B1"/>
    <w:rsid w:val="005144F1"/>
    <w:rsid w:val="00515E3F"/>
    <w:rsid w:val="00524641"/>
    <w:rsid w:val="005260F0"/>
    <w:rsid w:val="00530FAE"/>
    <w:rsid w:val="00535021"/>
    <w:rsid w:val="00535835"/>
    <w:rsid w:val="005362C4"/>
    <w:rsid w:val="0053708F"/>
    <w:rsid w:val="005607F6"/>
    <w:rsid w:val="00571F00"/>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951"/>
    <w:rsid w:val="00654EF7"/>
    <w:rsid w:val="006557D6"/>
    <w:rsid w:val="00657670"/>
    <w:rsid w:val="00657979"/>
    <w:rsid w:val="00662DE1"/>
    <w:rsid w:val="0066437E"/>
    <w:rsid w:val="006643DE"/>
    <w:rsid w:val="00664C0E"/>
    <w:rsid w:val="00675D82"/>
    <w:rsid w:val="006837CF"/>
    <w:rsid w:val="00691F77"/>
    <w:rsid w:val="006A1DB1"/>
    <w:rsid w:val="006A5C5F"/>
    <w:rsid w:val="006A7FB4"/>
    <w:rsid w:val="006B1F69"/>
    <w:rsid w:val="006C0662"/>
    <w:rsid w:val="006C3248"/>
    <w:rsid w:val="006C5375"/>
    <w:rsid w:val="006D3EE2"/>
    <w:rsid w:val="006D703E"/>
    <w:rsid w:val="006D7BBD"/>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85D8E"/>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36B0C"/>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64044"/>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4F84"/>
    <w:rsid w:val="00AC5916"/>
    <w:rsid w:val="00AD281C"/>
    <w:rsid w:val="00AD683F"/>
    <w:rsid w:val="00AE2C14"/>
    <w:rsid w:val="00AE7F9F"/>
    <w:rsid w:val="00AF2321"/>
    <w:rsid w:val="00B02518"/>
    <w:rsid w:val="00B0392F"/>
    <w:rsid w:val="00B060A2"/>
    <w:rsid w:val="00B07845"/>
    <w:rsid w:val="00B20A3A"/>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BF485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532D"/>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7.xm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4.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oleObject" Target="file:///C:\Users\Rozsenich\Documents\THESIS\Diagrams\models.vsdx"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header" Target="header13.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E1E86-51FD-416A-96D5-DA8FEF0CA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4379</TotalTime>
  <Pages>1</Pages>
  <Words>18545</Words>
  <Characters>105711</Characters>
  <Application>Microsoft Office Word</Application>
  <DocSecurity>0</DocSecurity>
  <Lines>880</Lines>
  <Paragraphs>248</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124008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228</cp:revision>
  <cp:lastPrinted>2015-04-13T13:15:00Z</cp:lastPrinted>
  <dcterms:created xsi:type="dcterms:W3CDTF">2015-04-07T11:27:00Z</dcterms:created>
  <dcterms:modified xsi:type="dcterms:W3CDTF">2015-04-20T11:24:00Z</dcterms:modified>
  <cp:contentStatus/>
</cp:coreProperties>
</file>