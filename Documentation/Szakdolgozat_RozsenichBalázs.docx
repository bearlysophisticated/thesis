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A6F1FCA" w14:textId="77777777" w:rsidR="00927D1C" w:rsidRPr="00927D1C" w:rsidRDefault="00927D1C" w:rsidP="00927D1C">
      <w:pPr>
        <w:spacing w:line="256" w:lineRule="auto"/>
        <w:jc w:val="center"/>
        <w:rPr>
          <w:rFonts w:ascii="Calibri" w:eastAsia="Calibri" w:hAnsi="Calibri" w:cs="Calibri"/>
          <w:sz w:val="44"/>
          <w:szCs w:val="44"/>
        </w:rPr>
      </w:pPr>
      <w:r w:rsidRPr="00927D1C">
        <w:rPr>
          <w:rFonts w:ascii="Calibri" w:eastAsia="Calibri" w:hAnsi="Calibri" w:cs="Calibri"/>
          <w:sz w:val="44"/>
          <w:szCs w:val="44"/>
        </w:rPr>
        <w:t>Pannon Egyetem</w:t>
      </w:r>
    </w:p>
    <w:p w14:paraId="34234753" w14:textId="77777777" w:rsidR="00927D1C" w:rsidRPr="00927D1C" w:rsidRDefault="00927D1C" w:rsidP="00927D1C">
      <w:pPr>
        <w:widowControl w:val="0"/>
        <w:autoSpaceDE w:val="0"/>
        <w:autoSpaceDN w:val="0"/>
        <w:adjustRightInd w:val="0"/>
        <w:spacing w:after="0" w:line="360" w:lineRule="auto"/>
        <w:jc w:val="center"/>
        <w:rPr>
          <w:rFonts w:ascii="Times New Roman" w:eastAsia="Times New Roman" w:hAnsi="Times New Roman" w:cs="Times New Roman"/>
          <w:sz w:val="32"/>
          <w:szCs w:val="32"/>
          <w:lang w:eastAsia="hu-HU"/>
        </w:rPr>
      </w:pPr>
      <w:r w:rsidRPr="00927D1C">
        <w:rPr>
          <w:rFonts w:ascii="Times New Roman" w:eastAsia="Times New Roman" w:hAnsi="Times New Roman" w:cs="Times New Roman"/>
          <w:sz w:val="32"/>
          <w:szCs w:val="32"/>
          <w:lang w:eastAsia="hu-HU"/>
        </w:rPr>
        <w:t>Műszaki Informatikai Kar</w:t>
      </w:r>
    </w:p>
    <w:p w14:paraId="487404CF" w14:textId="77777777" w:rsidR="00927D1C" w:rsidRPr="00927D1C" w:rsidRDefault="00927D1C" w:rsidP="00927D1C">
      <w:pPr>
        <w:widowControl w:val="0"/>
        <w:autoSpaceDE w:val="0"/>
        <w:autoSpaceDN w:val="0"/>
        <w:adjustRightInd w:val="0"/>
        <w:spacing w:after="0" w:line="360" w:lineRule="auto"/>
        <w:jc w:val="center"/>
        <w:rPr>
          <w:rFonts w:ascii="Times New Roman" w:eastAsia="Times New Roman" w:hAnsi="Times New Roman" w:cs="Times New Roman"/>
          <w:sz w:val="32"/>
          <w:szCs w:val="32"/>
          <w:lang w:eastAsia="hu-HU"/>
        </w:rPr>
      </w:pPr>
      <w:r w:rsidRPr="00927D1C">
        <w:rPr>
          <w:rFonts w:ascii="Times New Roman" w:eastAsia="Times New Roman" w:hAnsi="Times New Roman" w:cs="Times New Roman"/>
          <w:sz w:val="32"/>
          <w:szCs w:val="32"/>
          <w:lang w:eastAsia="hu-HU"/>
        </w:rPr>
        <w:t>Rendszer- és Számítástudományi Tanszék</w:t>
      </w:r>
    </w:p>
    <w:p w14:paraId="25E941E2" w14:textId="77777777" w:rsidR="00927D1C" w:rsidRPr="00927D1C" w:rsidRDefault="00927D1C" w:rsidP="00927D1C">
      <w:pPr>
        <w:widowControl w:val="0"/>
        <w:autoSpaceDE w:val="0"/>
        <w:autoSpaceDN w:val="0"/>
        <w:adjustRightInd w:val="0"/>
        <w:spacing w:after="0" w:line="360" w:lineRule="auto"/>
        <w:jc w:val="center"/>
        <w:rPr>
          <w:rFonts w:ascii="Times New Roman" w:eastAsia="Times New Roman" w:hAnsi="Times New Roman" w:cs="Times New Roman"/>
          <w:sz w:val="32"/>
          <w:szCs w:val="32"/>
          <w:lang w:eastAsia="hu-HU"/>
        </w:rPr>
      </w:pPr>
      <w:r>
        <w:rPr>
          <w:rFonts w:ascii="Times New Roman" w:eastAsia="Times New Roman" w:hAnsi="Times New Roman" w:cs="Times New Roman"/>
          <w:sz w:val="32"/>
          <w:szCs w:val="32"/>
          <w:lang w:eastAsia="hu-HU"/>
        </w:rPr>
        <w:t>mérnök</w:t>
      </w:r>
      <w:r w:rsidRPr="00927D1C">
        <w:rPr>
          <w:rFonts w:ascii="Times New Roman" w:eastAsia="Times New Roman" w:hAnsi="Times New Roman" w:cs="Times New Roman"/>
          <w:sz w:val="32"/>
          <w:szCs w:val="32"/>
          <w:lang w:eastAsia="hu-HU"/>
        </w:rPr>
        <w:t>informatikus BSc</w:t>
      </w:r>
    </w:p>
    <w:p w14:paraId="009135ED" w14:textId="77777777" w:rsidR="00927D1C" w:rsidRPr="00927D1C" w:rsidRDefault="00927D1C" w:rsidP="00927D1C">
      <w:pPr>
        <w:widowControl w:val="0"/>
        <w:autoSpaceDE w:val="0"/>
        <w:autoSpaceDN w:val="0"/>
        <w:adjustRightInd w:val="0"/>
        <w:spacing w:before="1200" w:after="1200" w:line="508" w:lineRule="atLeast"/>
        <w:jc w:val="center"/>
        <w:rPr>
          <w:rFonts w:ascii="Times New Roman" w:eastAsia="Times New Roman" w:hAnsi="Times New Roman" w:cs="Times New Roman"/>
          <w:sz w:val="48"/>
          <w:szCs w:val="48"/>
          <w:lang w:eastAsia="hu-HU"/>
        </w:rPr>
      </w:pPr>
      <w:r w:rsidRPr="00927D1C">
        <w:rPr>
          <w:rFonts w:ascii="Times New Roman" w:eastAsia="Times New Roman" w:hAnsi="Times New Roman" w:cs="Times New Roman"/>
          <w:sz w:val="48"/>
          <w:szCs w:val="48"/>
          <w:lang w:eastAsia="hu-HU"/>
        </w:rPr>
        <w:t>SZAKDOLGOZAT</w:t>
      </w:r>
    </w:p>
    <w:p w14:paraId="5DCE68C3" w14:textId="7653BAAC" w:rsidR="00927D1C" w:rsidRPr="00927D1C" w:rsidRDefault="007A49E6" w:rsidP="007A49E6">
      <w:pPr>
        <w:widowControl w:val="0"/>
        <w:autoSpaceDE w:val="0"/>
        <w:autoSpaceDN w:val="0"/>
        <w:adjustRightInd w:val="0"/>
        <w:spacing w:before="1200" w:after="1200" w:line="508" w:lineRule="atLeast"/>
        <w:jc w:val="center"/>
        <w:rPr>
          <w:rFonts w:ascii="Times New Roman" w:eastAsia="Times New Roman" w:hAnsi="Times New Roman" w:cs="Times New Roman"/>
          <w:sz w:val="40"/>
          <w:szCs w:val="40"/>
          <w:lang w:eastAsia="hu-HU"/>
        </w:rPr>
      </w:pPr>
      <w:r w:rsidRPr="007A49E6">
        <w:rPr>
          <w:rFonts w:ascii="Times New Roman" w:eastAsia="Times New Roman" w:hAnsi="Times New Roman" w:cs="Times New Roman"/>
          <w:sz w:val="40"/>
          <w:szCs w:val="40"/>
          <w:lang w:eastAsia="hu-HU"/>
        </w:rPr>
        <w:t xml:space="preserve">Vendéglátói szálláshelyek csoportos </w:t>
      </w:r>
      <w:r>
        <w:rPr>
          <w:rFonts w:ascii="Times New Roman" w:eastAsia="Times New Roman" w:hAnsi="Times New Roman" w:cs="Times New Roman"/>
          <w:sz w:val="40"/>
          <w:szCs w:val="40"/>
          <w:lang w:eastAsia="hu-HU"/>
        </w:rPr>
        <w:t xml:space="preserve">foglalását megvalósító rendszer </w:t>
      </w:r>
      <w:r w:rsidRPr="007A49E6">
        <w:rPr>
          <w:rFonts w:ascii="Times New Roman" w:eastAsia="Times New Roman" w:hAnsi="Times New Roman" w:cs="Times New Roman"/>
          <w:sz w:val="40"/>
          <w:szCs w:val="40"/>
          <w:lang w:eastAsia="hu-HU"/>
        </w:rPr>
        <w:t>fejlesztése</w:t>
      </w:r>
    </w:p>
    <w:p w14:paraId="5295EC5D" w14:textId="77777777" w:rsidR="00927D1C" w:rsidRPr="00927D1C" w:rsidRDefault="00927D1C" w:rsidP="00927D1C">
      <w:pPr>
        <w:widowControl w:val="0"/>
        <w:autoSpaceDE w:val="0"/>
        <w:autoSpaceDN w:val="0"/>
        <w:adjustRightInd w:val="0"/>
        <w:spacing w:before="1200" w:after="1200" w:line="508" w:lineRule="atLeast"/>
        <w:jc w:val="center"/>
        <w:rPr>
          <w:rFonts w:ascii="Times New Roman" w:eastAsia="Times New Roman" w:hAnsi="Times New Roman" w:cs="Times New Roman"/>
          <w:sz w:val="40"/>
          <w:szCs w:val="40"/>
          <w:lang w:eastAsia="hu-HU"/>
        </w:rPr>
      </w:pPr>
      <w:r>
        <w:rPr>
          <w:rFonts w:ascii="Times New Roman" w:eastAsia="Times New Roman" w:hAnsi="Times New Roman" w:cs="Times New Roman"/>
          <w:sz w:val="40"/>
          <w:szCs w:val="40"/>
          <w:lang w:eastAsia="hu-HU"/>
        </w:rPr>
        <w:t>Rozsenich Balázs</w:t>
      </w:r>
    </w:p>
    <w:p w14:paraId="5C9983D3" w14:textId="77777777" w:rsidR="00927D1C" w:rsidRPr="00927D1C" w:rsidRDefault="00927D1C" w:rsidP="00927D1C">
      <w:pPr>
        <w:spacing w:line="256" w:lineRule="auto"/>
        <w:rPr>
          <w:rFonts w:ascii="Calibri" w:eastAsia="Calibri" w:hAnsi="Calibri" w:cs="Calibri"/>
          <w:lang w:eastAsia="hu-HU"/>
        </w:rPr>
      </w:pPr>
    </w:p>
    <w:p w14:paraId="08631FE8" w14:textId="77777777" w:rsidR="00927D1C" w:rsidRPr="00927D1C" w:rsidRDefault="00927D1C" w:rsidP="00927D1C">
      <w:pPr>
        <w:spacing w:line="256" w:lineRule="auto"/>
        <w:rPr>
          <w:rFonts w:ascii="Calibri" w:eastAsia="Calibri" w:hAnsi="Calibri" w:cs="Calibri"/>
          <w:lang w:eastAsia="hu-HU"/>
        </w:rPr>
      </w:pPr>
    </w:p>
    <w:p w14:paraId="5DCBAA1F" w14:textId="77777777" w:rsidR="00927D1C" w:rsidRPr="00927D1C" w:rsidRDefault="00927D1C" w:rsidP="00927D1C">
      <w:pPr>
        <w:spacing w:line="256" w:lineRule="auto"/>
        <w:rPr>
          <w:rFonts w:ascii="Calibri" w:eastAsia="Calibri" w:hAnsi="Calibri" w:cs="Calibri"/>
          <w:lang w:eastAsia="hu-HU"/>
        </w:rPr>
      </w:pPr>
    </w:p>
    <w:p w14:paraId="694A52DB" w14:textId="77777777" w:rsidR="00927D1C" w:rsidRPr="00927D1C" w:rsidRDefault="00927D1C" w:rsidP="00927D1C">
      <w:pPr>
        <w:spacing w:line="256" w:lineRule="auto"/>
        <w:rPr>
          <w:rFonts w:ascii="Calibri" w:eastAsia="Calibri" w:hAnsi="Calibri" w:cs="Calibri"/>
          <w:lang w:eastAsia="hu-HU"/>
        </w:rPr>
      </w:pPr>
    </w:p>
    <w:p w14:paraId="63599577" w14:textId="77777777" w:rsidR="00927D1C" w:rsidRPr="00927D1C" w:rsidRDefault="00927D1C" w:rsidP="00927D1C">
      <w:pPr>
        <w:widowControl w:val="0"/>
        <w:autoSpaceDE w:val="0"/>
        <w:autoSpaceDN w:val="0"/>
        <w:adjustRightInd w:val="0"/>
        <w:spacing w:after="0" w:line="508" w:lineRule="atLeast"/>
        <w:jc w:val="center"/>
        <w:rPr>
          <w:rFonts w:ascii="Times New Roman" w:eastAsia="Times New Roman" w:hAnsi="Times New Roman" w:cs="Times New Roman"/>
          <w:sz w:val="28"/>
          <w:szCs w:val="28"/>
          <w:lang w:eastAsia="hu-HU"/>
        </w:rPr>
      </w:pPr>
      <w:r w:rsidRPr="00927D1C">
        <w:rPr>
          <w:rFonts w:ascii="Times New Roman" w:eastAsia="Times New Roman" w:hAnsi="Times New Roman" w:cs="Times New Roman"/>
          <w:sz w:val="28"/>
          <w:szCs w:val="28"/>
          <w:lang w:eastAsia="hu-HU"/>
        </w:rPr>
        <w:t>Témavezető: Frits Márton</w:t>
      </w:r>
    </w:p>
    <w:p w14:paraId="7EC7E45F" w14:textId="77777777" w:rsidR="00927D1C" w:rsidRPr="00927D1C" w:rsidRDefault="00927D1C" w:rsidP="00927D1C">
      <w:pPr>
        <w:widowControl w:val="0"/>
        <w:autoSpaceDE w:val="0"/>
        <w:autoSpaceDN w:val="0"/>
        <w:adjustRightInd w:val="0"/>
        <w:spacing w:after="0" w:line="508" w:lineRule="atLeast"/>
        <w:jc w:val="center"/>
        <w:rPr>
          <w:rFonts w:ascii="Times New Roman" w:eastAsia="Times New Roman" w:hAnsi="Times New Roman" w:cs="Times New Roman"/>
          <w:sz w:val="28"/>
          <w:szCs w:val="28"/>
          <w:lang w:eastAsia="hu-HU"/>
        </w:rPr>
      </w:pPr>
      <w:r w:rsidRPr="00927D1C">
        <w:rPr>
          <w:rFonts w:ascii="Times New Roman" w:eastAsia="Times New Roman" w:hAnsi="Times New Roman" w:cs="Times New Roman"/>
          <w:sz w:val="28"/>
          <w:szCs w:val="28"/>
          <w:lang w:eastAsia="hu-HU"/>
        </w:rPr>
        <w:t>201</w:t>
      </w:r>
      <w:bookmarkStart w:id="0" w:name="_Toc404456061"/>
      <w:bookmarkEnd w:id="0"/>
      <w:r>
        <w:rPr>
          <w:rFonts w:ascii="Times New Roman" w:eastAsia="Times New Roman" w:hAnsi="Times New Roman" w:cs="Times New Roman"/>
          <w:sz w:val="28"/>
          <w:szCs w:val="28"/>
          <w:lang w:eastAsia="hu-HU"/>
        </w:rPr>
        <w:t>5</w:t>
      </w:r>
    </w:p>
    <w:p w14:paraId="5591112A" w14:textId="77777777" w:rsidR="008C768E" w:rsidRPr="00964772" w:rsidRDefault="008C768E">
      <w:pPr>
        <w:rPr>
          <w:sz w:val="24"/>
          <w:szCs w:val="24"/>
        </w:rPr>
      </w:pPr>
      <w:r w:rsidRPr="00964772">
        <w:rPr>
          <w:sz w:val="24"/>
          <w:szCs w:val="24"/>
        </w:rPr>
        <w:br w:type="page"/>
      </w:r>
    </w:p>
    <w:p w14:paraId="394C4D74" w14:textId="45F4A50F" w:rsidR="000239CA" w:rsidRPr="000239CA" w:rsidRDefault="008C768E" w:rsidP="000239CA">
      <w:pPr>
        <w:pStyle w:val="ThesisH1"/>
        <w:jc w:val="left"/>
      </w:pPr>
      <w:bookmarkStart w:id="1" w:name="_Toc417218032"/>
      <w:r w:rsidRPr="00964772">
        <w:lastRenderedPageBreak/>
        <w:t>Feladatkiírás</w:t>
      </w:r>
      <w:bookmarkEnd w:id="1"/>
    </w:p>
    <w:p w14:paraId="12707986" w14:textId="77777777" w:rsidR="000239CA" w:rsidRDefault="000239CA">
      <w:pPr>
        <w:rPr>
          <w:rFonts w:ascii="Arial" w:eastAsiaTheme="majorEastAsia" w:hAnsi="Arial" w:cstheme="majorBidi"/>
          <w:b/>
          <w:sz w:val="24"/>
          <w:szCs w:val="24"/>
        </w:rPr>
      </w:pPr>
      <w:r>
        <w:rPr>
          <w:sz w:val="24"/>
          <w:szCs w:val="24"/>
        </w:rPr>
        <w:br w:type="page"/>
      </w:r>
    </w:p>
    <w:p w14:paraId="3F4422C6" w14:textId="77777777" w:rsidR="008C768E" w:rsidRPr="000239CA" w:rsidRDefault="008C768E" w:rsidP="000239CA">
      <w:pPr>
        <w:pStyle w:val="ThesisH1"/>
        <w:jc w:val="left"/>
      </w:pPr>
      <w:bookmarkStart w:id="2" w:name="_Toc417218033"/>
      <w:r w:rsidRPr="00964772">
        <w:lastRenderedPageBreak/>
        <w:t>Nyilatkozat</w:t>
      </w:r>
      <w:bookmarkEnd w:id="2"/>
    </w:p>
    <w:p w14:paraId="33F6D248" w14:textId="77777777" w:rsidR="008C768E" w:rsidRPr="00964772" w:rsidRDefault="008C768E" w:rsidP="008C768E">
      <w:pPr>
        <w:widowControl w:val="0"/>
        <w:autoSpaceDE w:val="0"/>
        <w:autoSpaceDN w:val="0"/>
        <w:adjustRightInd w:val="0"/>
        <w:spacing w:after="115" w:line="396" w:lineRule="atLeast"/>
        <w:ind w:firstLine="678"/>
        <w:jc w:val="both"/>
        <w:rPr>
          <w:rFonts w:ascii="Times New Roman" w:hAnsi="Times New Roman" w:cs="Times New Roman"/>
          <w:sz w:val="24"/>
          <w:szCs w:val="24"/>
        </w:rPr>
      </w:pPr>
      <w:r w:rsidRPr="00964772">
        <w:rPr>
          <w:rFonts w:ascii="Times New Roman" w:hAnsi="Times New Roman" w:cs="Times New Roman"/>
          <w:sz w:val="24"/>
          <w:szCs w:val="24"/>
        </w:rPr>
        <w:t xml:space="preserve">Alulírott </w:t>
      </w:r>
      <w:r w:rsidRPr="00964772">
        <w:rPr>
          <w:rFonts w:ascii="Times New Roman" w:hAnsi="Times New Roman" w:cs="Times New Roman"/>
          <w:i/>
          <w:iCs/>
          <w:sz w:val="24"/>
          <w:szCs w:val="24"/>
        </w:rPr>
        <w:t xml:space="preserve">Rozsenich Balázs </w:t>
      </w:r>
      <w:r w:rsidRPr="00964772">
        <w:rPr>
          <w:rFonts w:ascii="Times New Roman" w:hAnsi="Times New Roman" w:cs="Times New Roman"/>
          <w:sz w:val="24"/>
          <w:szCs w:val="24"/>
        </w:rPr>
        <w:t xml:space="preserve">hallgató, kijelentem, hogy a dolgozatot a Pannon Egyetem </w:t>
      </w:r>
      <w:r w:rsidR="00AA7E3A" w:rsidRPr="00964772">
        <w:rPr>
          <w:rFonts w:ascii="Times New Roman" w:hAnsi="Times New Roman" w:cs="Times New Roman"/>
          <w:i/>
          <w:sz w:val="24"/>
          <w:szCs w:val="24"/>
        </w:rPr>
        <w:t>Rendszer- és Számítástudományi tanszék</w:t>
      </w:r>
      <w:r w:rsidRPr="00964772">
        <w:rPr>
          <w:rFonts w:ascii="Times New Roman" w:hAnsi="Times New Roman" w:cs="Times New Roman"/>
          <w:sz w:val="24"/>
          <w:szCs w:val="24"/>
        </w:rPr>
        <w:t xml:space="preserve"> tanszékén készítettem a </w:t>
      </w:r>
      <w:r w:rsidR="00AA7E3A" w:rsidRPr="00964772">
        <w:rPr>
          <w:rFonts w:ascii="Times New Roman" w:hAnsi="Times New Roman" w:cs="Times New Roman"/>
          <w:i/>
          <w:color w:val="000000"/>
          <w:sz w:val="24"/>
          <w:szCs w:val="24"/>
        </w:rPr>
        <w:t>mérnökinformatikus</w:t>
      </w:r>
      <w:r w:rsidR="00AA7E3A" w:rsidRPr="00964772">
        <w:rPr>
          <w:rFonts w:ascii="Times New Roman" w:hAnsi="Times New Roman" w:cs="Times New Roman"/>
          <w:color w:val="000000"/>
          <w:sz w:val="24"/>
          <w:szCs w:val="24"/>
        </w:rPr>
        <w:t xml:space="preserve"> </w:t>
      </w:r>
      <w:r w:rsidRPr="00964772">
        <w:rPr>
          <w:rFonts w:ascii="Times New Roman" w:hAnsi="Times New Roman" w:cs="Times New Roman"/>
          <w:sz w:val="24"/>
          <w:szCs w:val="24"/>
        </w:rPr>
        <w:t xml:space="preserve">végzettség megszerzése érdekében. </w:t>
      </w:r>
    </w:p>
    <w:p w14:paraId="1EEDF185" w14:textId="77777777" w:rsidR="008C768E" w:rsidRPr="00964772" w:rsidRDefault="008C768E" w:rsidP="008C768E">
      <w:pPr>
        <w:widowControl w:val="0"/>
        <w:autoSpaceDE w:val="0"/>
        <w:autoSpaceDN w:val="0"/>
        <w:adjustRightInd w:val="0"/>
        <w:spacing w:after="115" w:line="396" w:lineRule="atLeast"/>
        <w:ind w:firstLine="678"/>
        <w:jc w:val="both"/>
        <w:rPr>
          <w:rFonts w:ascii="Times New Roman" w:hAnsi="Times New Roman" w:cs="Times New Roman"/>
          <w:sz w:val="24"/>
          <w:szCs w:val="24"/>
        </w:rPr>
      </w:pPr>
      <w:r w:rsidRPr="00964772">
        <w:rPr>
          <w:rFonts w:ascii="Times New Roman" w:hAnsi="Times New Roman" w:cs="Times New Roman"/>
          <w:sz w:val="24"/>
          <w:szCs w:val="24"/>
        </w:rPr>
        <w:t xml:space="preserve">Kijelentem, hogy a dolgozatban lévő érdemi rész saját munkám eredménye, az érdemi részen kívül csak a hivatkozott forrásokat (szakirodalom, eszközök, stb.) használtam fel. </w:t>
      </w:r>
    </w:p>
    <w:p w14:paraId="29573B3B" w14:textId="262DA520" w:rsidR="008C768E" w:rsidRPr="00964772" w:rsidRDefault="008C768E" w:rsidP="008C768E">
      <w:pPr>
        <w:widowControl w:val="0"/>
        <w:autoSpaceDE w:val="0"/>
        <w:autoSpaceDN w:val="0"/>
        <w:adjustRightInd w:val="0"/>
        <w:spacing w:after="613" w:line="396" w:lineRule="atLeast"/>
        <w:ind w:firstLine="678"/>
        <w:jc w:val="both"/>
        <w:rPr>
          <w:rFonts w:ascii="Times New Roman" w:hAnsi="Times New Roman" w:cs="Times New Roman"/>
          <w:sz w:val="24"/>
          <w:szCs w:val="24"/>
        </w:rPr>
      </w:pPr>
      <w:r w:rsidRPr="00964772">
        <w:rPr>
          <w:rFonts w:ascii="Times New Roman" w:hAnsi="Times New Roman" w:cs="Times New Roman"/>
          <w:sz w:val="24"/>
          <w:szCs w:val="24"/>
        </w:rPr>
        <w:t>Tudomásul veszem, hogy a dolgozatban foglalt eredményeket a Pannon Egyetem, valamint a feladatot kiíró szervezeti egység saját cél</w:t>
      </w:r>
      <w:r w:rsidR="000239CA">
        <w:rPr>
          <w:rFonts w:ascii="Times New Roman" w:hAnsi="Times New Roman" w:cs="Times New Roman"/>
          <w:sz w:val="24"/>
          <w:szCs w:val="24"/>
        </w:rPr>
        <w:t>jaira szabadon felhasználhatja.</w:t>
      </w:r>
    </w:p>
    <w:p w14:paraId="12881DF4" w14:textId="71BE75CC" w:rsidR="008C768E" w:rsidRPr="00964772" w:rsidRDefault="000239CA" w:rsidP="008C768E">
      <w:pPr>
        <w:widowControl w:val="0"/>
        <w:autoSpaceDE w:val="0"/>
        <w:autoSpaceDN w:val="0"/>
        <w:adjustRightInd w:val="0"/>
        <w:spacing w:after="613" w:line="396" w:lineRule="atLeast"/>
        <w:jc w:val="both"/>
        <w:rPr>
          <w:rFonts w:ascii="Times New Roman" w:hAnsi="Times New Roman" w:cs="Times New Roman"/>
          <w:sz w:val="24"/>
          <w:szCs w:val="24"/>
        </w:rPr>
      </w:pPr>
      <w:r>
        <w:rPr>
          <w:rFonts w:ascii="Times New Roman" w:hAnsi="Times New Roman" w:cs="Times New Roman"/>
          <w:sz w:val="24"/>
          <w:szCs w:val="24"/>
        </w:rPr>
        <w:t>Veszprém, 2015. április __</w:t>
      </w:r>
    </w:p>
    <w:p w14:paraId="59F57A23" w14:textId="395B6DA0" w:rsidR="00845B1E" w:rsidRDefault="00845B1E" w:rsidP="00845B1E">
      <w:pPr>
        <w:widowControl w:val="0"/>
        <w:tabs>
          <w:tab w:val="left" w:pos="5670"/>
          <w:tab w:val="left" w:leader="dot" w:pos="7938"/>
        </w:tabs>
        <w:autoSpaceDE w:val="0"/>
        <w:autoSpaceDN w:val="0"/>
        <w:adjustRightInd w:val="0"/>
        <w:spacing w:after="0" w:line="396" w:lineRule="atLeast"/>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p>
    <w:p w14:paraId="306711DB" w14:textId="40298ABD" w:rsidR="00845B1E" w:rsidRPr="00964772" w:rsidRDefault="00845B1E" w:rsidP="00CF7E8E">
      <w:pPr>
        <w:widowControl w:val="0"/>
        <w:tabs>
          <w:tab w:val="left" w:pos="5670"/>
          <w:tab w:val="left" w:pos="5954"/>
          <w:tab w:val="left" w:leader="dot" w:pos="7938"/>
        </w:tabs>
        <w:autoSpaceDE w:val="0"/>
        <w:autoSpaceDN w:val="0"/>
        <w:adjustRightInd w:val="0"/>
        <w:spacing w:after="1125" w:line="396" w:lineRule="atLeast"/>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Rozsenich Balázs</w:t>
      </w:r>
    </w:p>
    <w:p w14:paraId="7A3CBF39" w14:textId="77777777" w:rsidR="008C768E" w:rsidRPr="00964772" w:rsidRDefault="008C768E" w:rsidP="008C768E">
      <w:pPr>
        <w:widowControl w:val="0"/>
        <w:autoSpaceDE w:val="0"/>
        <w:autoSpaceDN w:val="0"/>
        <w:adjustRightInd w:val="0"/>
        <w:spacing w:after="115" w:line="396" w:lineRule="atLeast"/>
        <w:ind w:firstLine="678"/>
        <w:jc w:val="both"/>
        <w:rPr>
          <w:rFonts w:ascii="Times New Roman" w:hAnsi="Times New Roman" w:cs="Times New Roman"/>
          <w:sz w:val="24"/>
          <w:szCs w:val="24"/>
        </w:rPr>
      </w:pPr>
      <w:r w:rsidRPr="00964772">
        <w:rPr>
          <w:rFonts w:ascii="Times New Roman" w:hAnsi="Times New Roman" w:cs="Times New Roman"/>
          <w:sz w:val="24"/>
          <w:szCs w:val="24"/>
        </w:rPr>
        <w:t xml:space="preserve">Alulírott </w:t>
      </w:r>
      <w:r w:rsidRPr="00964772">
        <w:rPr>
          <w:rFonts w:ascii="Times New Roman" w:hAnsi="Times New Roman" w:cs="Times New Roman"/>
          <w:i/>
          <w:iCs/>
          <w:sz w:val="24"/>
          <w:szCs w:val="24"/>
        </w:rPr>
        <w:t>Frits Márton</w:t>
      </w:r>
      <w:r w:rsidRPr="00964772">
        <w:rPr>
          <w:rFonts w:ascii="Times New Roman" w:hAnsi="Times New Roman" w:cs="Times New Roman"/>
          <w:sz w:val="24"/>
          <w:szCs w:val="24"/>
        </w:rPr>
        <w:t xml:space="preserve"> témavezető kijelentem, hogy a dolgozatot </w:t>
      </w:r>
      <w:r w:rsidRPr="00964772">
        <w:rPr>
          <w:rFonts w:ascii="Times New Roman" w:hAnsi="Times New Roman" w:cs="Times New Roman"/>
          <w:i/>
          <w:iCs/>
          <w:sz w:val="24"/>
          <w:szCs w:val="24"/>
        </w:rPr>
        <w:t xml:space="preserve">Rozsenich Balázs </w:t>
      </w:r>
      <w:r w:rsidRPr="00964772">
        <w:rPr>
          <w:rFonts w:ascii="Times New Roman" w:hAnsi="Times New Roman" w:cs="Times New Roman"/>
          <w:sz w:val="24"/>
          <w:szCs w:val="24"/>
        </w:rPr>
        <w:t xml:space="preserve">a Pannon Egyetem </w:t>
      </w:r>
      <w:r w:rsidR="00AA7E3A" w:rsidRPr="00964772">
        <w:rPr>
          <w:rFonts w:ascii="Times New Roman" w:hAnsi="Times New Roman" w:cs="Times New Roman"/>
          <w:i/>
          <w:sz w:val="24"/>
          <w:szCs w:val="24"/>
        </w:rPr>
        <w:t>Rendszer- és Számítástudományi tanszék</w:t>
      </w:r>
      <w:r w:rsidR="00AA7E3A" w:rsidRPr="00964772">
        <w:rPr>
          <w:rFonts w:ascii="Times New Roman" w:hAnsi="Times New Roman" w:cs="Times New Roman"/>
          <w:sz w:val="24"/>
          <w:szCs w:val="24"/>
        </w:rPr>
        <w:t xml:space="preserve"> </w:t>
      </w:r>
      <w:r w:rsidRPr="00964772">
        <w:rPr>
          <w:rFonts w:ascii="Times New Roman" w:hAnsi="Times New Roman" w:cs="Times New Roman"/>
          <w:sz w:val="24"/>
          <w:szCs w:val="24"/>
        </w:rPr>
        <w:t xml:space="preserve">tanszékén készítette </w:t>
      </w:r>
      <w:r w:rsidR="003C337D" w:rsidRPr="00964772">
        <w:rPr>
          <w:rFonts w:ascii="Times New Roman" w:hAnsi="Times New Roman" w:cs="Times New Roman"/>
          <w:i/>
          <w:color w:val="000000"/>
          <w:sz w:val="24"/>
          <w:szCs w:val="24"/>
        </w:rPr>
        <w:t>mérnökinformatikus</w:t>
      </w:r>
      <w:r w:rsidR="003C337D" w:rsidRPr="00964772">
        <w:rPr>
          <w:rFonts w:ascii="Times New Roman" w:hAnsi="Times New Roman" w:cs="Times New Roman"/>
          <w:color w:val="000000"/>
          <w:sz w:val="24"/>
          <w:szCs w:val="24"/>
        </w:rPr>
        <w:t xml:space="preserve"> </w:t>
      </w:r>
      <w:r w:rsidRPr="00964772">
        <w:rPr>
          <w:rFonts w:ascii="Times New Roman" w:hAnsi="Times New Roman" w:cs="Times New Roman"/>
          <w:sz w:val="24"/>
          <w:szCs w:val="24"/>
        </w:rPr>
        <w:t xml:space="preserve">végzettség megszerzése érdekében. </w:t>
      </w:r>
    </w:p>
    <w:p w14:paraId="0780D6AF" w14:textId="3E86BBAE" w:rsidR="008C768E" w:rsidRPr="00964772" w:rsidRDefault="008C768E" w:rsidP="00845B1E">
      <w:pPr>
        <w:widowControl w:val="0"/>
        <w:autoSpaceDE w:val="0"/>
        <w:autoSpaceDN w:val="0"/>
        <w:adjustRightInd w:val="0"/>
        <w:spacing w:after="613" w:line="396" w:lineRule="atLeast"/>
        <w:ind w:firstLine="680"/>
        <w:jc w:val="both"/>
        <w:rPr>
          <w:rFonts w:ascii="Times New Roman" w:hAnsi="Times New Roman" w:cs="Times New Roman"/>
          <w:sz w:val="24"/>
          <w:szCs w:val="24"/>
        </w:rPr>
      </w:pPr>
      <w:r w:rsidRPr="00964772">
        <w:rPr>
          <w:rFonts w:ascii="Times New Roman" w:hAnsi="Times New Roman" w:cs="Times New Roman"/>
          <w:sz w:val="24"/>
          <w:szCs w:val="24"/>
        </w:rPr>
        <w:t>Kijelentem, hogy a dolgozat v</w:t>
      </w:r>
      <w:r w:rsidR="000239CA">
        <w:rPr>
          <w:rFonts w:ascii="Times New Roman" w:hAnsi="Times New Roman" w:cs="Times New Roman"/>
          <w:sz w:val="24"/>
          <w:szCs w:val="24"/>
        </w:rPr>
        <w:t>édésre bocsátását engedélyezem.</w:t>
      </w:r>
    </w:p>
    <w:p w14:paraId="2223B9B6" w14:textId="2C5E1EC8" w:rsidR="000239CA" w:rsidRPr="00964772" w:rsidRDefault="000239CA" w:rsidP="00845B1E">
      <w:pPr>
        <w:widowControl w:val="0"/>
        <w:autoSpaceDE w:val="0"/>
        <w:autoSpaceDN w:val="0"/>
        <w:adjustRightInd w:val="0"/>
        <w:spacing w:after="613" w:line="396" w:lineRule="atLeast"/>
        <w:jc w:val="both"/>
        <w:rPr>
          <w:rFonts w:ascii="Times New Roman" w:hAnsi="Times New Roman" w:cs="Times New Roman"/>
          <w:sz w:val="24"/>
          <w:szCs w:val="24"/>
        </w:rPr>
      </w:pPr>
      <w:r>
        <w:rPr>
          <w:rFonts w:ascii="Times New Roman" w:hAnsi="Times New Roman" w:cs="Times New Roman"/>
          <w:sz w:val="24"/>
          <w:szCs w:val="24"/>
        </w:rPr>
        <w:t>Veszprém, 2015</w:t>
      </w:r>
      <w:r w:rsidR="008C768E" w:rsidRPr="00964772">
        <w:rPr>
          <w:rFonts w:ascii="Times New Roman" w:hAnsi="Times New Roman" w:cs="Times New Roman"/>
          <w:sz w:val="24"/>
          <w:szCs w:val="24"/>
        </w:rPr>
        <w:t xml:space="preserve">. </w:t>
      </w:r>
      <w:r>
        <w:rPr>
          <w:rFonts w:ascii="Times New Roman" w:hAnsi="Times New Roman" w:cs="Times New Roman"/>
          <w:sz w:val="24"/>
          <w:szCs w:val="24"/>
        </w:rPr>
        <w:t>április __</w:t>
      </w:r>
    </w:p>
    <w:p w14:paraId="081623B3" w14:textId="77777777" w:rsidR="00845B1E" w:rsidRDefault="00845B1E" w:rsidP="00845B1E">
      <w:pPr>
        <w:widowControl w:val="0"/>
        <w:tabs>
          <w:tab w:val="left" w:pos="5670"/>
          <w:tab w:val="left" w:leader="dot" w:pos="7938"/>
        </w:tabs>
        <w:autoSpaceDE w:val="0"/>
        <w:autoSpaceDN w:val="0"/>
        <w:adjustRightInd w:val="0"/>
        <w:spacing w:after="0" w:line="396" w:lineRule="atLeast"/>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p>
    <w:p w14:paraId="6558D744" w14:textId="1C47428B" w:rsidR="00845B1E" w:rsidRDefault="00845B1E" w:rsidP="00845B1E">
      <w:pPr>
        <w:widowControl w:val="0"/>
        <w:tabs>
          <w:tab w:val="left" w:pos="5670"/>
          <w:tab w:val="left" w:pos="5954"/>
          <w:tab w:val="left" w:pos="6237"/>
          <w:tab w:val="left" w:leader="dot" w:pos="7938"/>
        </w:tabs>
        <w:autoSpaceDE w:val="0"/>
        <w:autoSpaceDN w:val="0"/>
        <w:adjustRightInd w:val="0"/>
        <w:spacing w:after="508" w:line="396" w:lineRule="atLeast"/>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Frits Márton</w:t>
      </w:r>
    </w:p>
    <w:p w14:paraId="28783430" w14:textId="77777777" w:rsidR="008C768E" w:rsidRPr="00964772" w:rsidRDefault="008C768E">
      <w:pPr>
        <w:rPr>
          <w:sz w:val="24"/>
          <w:szCs w:val="24"/>
        </w:rPr>
      </w:pPr>
      <w:r w:rsidRPr="00964772">
        <w:rPr>
          <w:sz w:val="24"/>
          <w:szCs w:val="24"/>
        </w:rPr>
        <w:br w:type="page"/>
      </w:r>
    </w:p>
    <w:p w14:paraId="2676CCD0" w14:textId="77777777" w:rsidR="00883FCB" w:rsidRDefault="00883FCB" w:rsidP="00883FCB">
      <w:pPr>
        <w:pStyle w:val="ThesisH1"/>
        <w:rPr>
          <w:sz w:val="24"/>
          <w:szCs w:val="24"/>
        </w:rPr>
      </w:pPr>
      <w:bookmarkStart w:id="3" w:name="_Toc417218034"/>
      <w:r w:rsidRPr="00964772">
        <w:rPr>
          <w:sz w:val="24"/>
          <w:szCs w:val="24"/>
        </w:rPr>
        <w:lastRenderedPageBreak/>
        <w:t>Köszönetnyilvánítás</w:t>
      </w:r>
      <w:bookmarkEnd w:id="3"/>
    </w:p>
    <w:p w14:paraId="7B006F15" w14:textId="2A5B8860" w:rsidR="00475725" w:rsidRDefault="00475725" w:rsidP="00C3557E">
      <w:pPr>
        <w:pStyle w:val="ThesisSzvegElsBekezds"/>
      </w:pPr>
      <w:r>
        <w:t>Köszönettel tartozom Frits Márton témavezetőmnek a szakdolgozati a témám megvalósításában nyújtott segítségéért és támogatásáért.</w:t>
      </w:r>
    </w:p>
    <w:p w14:paraId="71ABF0E2" w14:textId="6C44EF6E" w:rsidR="00475725" w:rsidRPr="00475725" w:rsidRDefault="00475725" w:rsidP="00C3557E">
      <w:pPr>
        <w:pStyle w:val="ThesisSzvegElsBekezds"/>
      </w:pPr>
      <w:r>
        <w:t>Köszönöm családomnak és barátaimnak a végtelen bíztatást és támogatást.</w:t>
      </w:r>
    </w:p>
    <w:p w14:paraId="369C03F5" w14:textId="77777777" w:rsidR="00883FCB" w:rsidRPr="00964772" w:rsidRDefault="00883FCB">
      <w:pPr>
        <w:rPr>
          <w:rFonts w:ascii="Arial" w:eastAsiaTheme="majorEastAsia" w:hAnsi="Arial" w:cstheme="majorBidi"/>
          <w:b/>
          <w:sz w:val="24"/>
          <w:szCs w:val="24"/>
        </w:rPr>
      </w:pPr>
      <w:r w:rsidRPr="00964772">
        <w:rPr>
          <w:sz w:val="24"/>
          <w:szCs w:val="24"/>
        </w:rPr>
        <w:br w:type="page"/>
      </w:r>
    </w:p>
    <w:p w14:paraId="57323577" w14:textId="77777777" w:rsidR="00CF7E8E" w:rsidRDefault="00CF7E8E" w:rsidP="00CF7E8E">
      <w:pPr>
        <w:pStyle w:val="ThesisH1"/>
        <w:rPr>
          <w:rFonts w:ascii="Times New Roman" w:hAnsi="Times New Roman" w:cs="Times New Roman"/>
          <w:szCs w:val="28"/>
        </w:rPr>
      </w:pPr>
      <w:bookmarkStart w:id="4" w:name="_Toc416211889"/>
      <w:bookmarkStart w:id="5" w:name="_Toc417218035"/>
      <w:r>
        <w:rPr>
          <w:rFonts w:ascii="Times New Roman" w:hAnsi="Times New Roman" w:cs="Times New Roman"/>
          <w:szCs w:val="28"/>
        </w:rPr>
        <w:lastRenderedPageBreak/>
        <w:t>TARTALMI ÖSSZEFOGLALÓ</w:t>
      </w:r>
      <w:bookmarkEnd w:id="4"/>
      <w:bookmarkEnd w:id="5"/>
    </w:p>
    <w:p w14:paraId="1FD442B7" w14:textId="77777777" w:rsidR="00883FCB" w:rsidRPr="00964772" w:rsidRDefault="00883FCB" w:rsidP="00883FCB">
      <w:pPr>
        <w:pStyle w:val="ThesisSzveg"/>
        <w:rPr>
          <w:szCs w:val="24"/>
        </w:rPr>
      </w:pPr>
      <w:r w:rsidRPr="00964772">
        <w:rPr>
          <w:szCs w:val="24"/>
        </w:rPr>
        <w:t xml:space="preserve">Az összefoglalónak tartalmaznia kell (rövid, velős és összefüggő megfogalmazásban) a következőket: </w:t>
      </w:r>
    </w:p>
    <w:p w14:paraId="2D103AED" w14:textId="77777777" w:rsidR="00883FCB" w:rsidRPr="00964772" w:rsidRDefault="00883FCB" w:rsidP="00883FCB">
      <w:pPr>
        <w:pStyle w:val="ThesisSzveg"/>
        <w:rPr>
          <w:szCs w:val="24"/>
        </w:rPr>
      </w:pPr>
      <w:r w:rsidRPr="00964772">
        <w:rPr>
          <w:szCs w:val="24"/>
        </w:rPr>
        <w:t xml:space="preserve">• téma megnevezése,  </w:t>
      </w:r>
    </w:p>
    <w:p w14:paraId="62B164C5" w14:textId="77777777" w:rsidR="00883FCB" w:rsidRPr="00964772" w:rsidRDefault="00883FCB" w:rsidP="00883FCB">
      <w:pPr>
        <w:pStyle w:val="ThesisSzveg"/>
        <w:rPr>
          <w:szCs w:val="24"/>
        </w:rPr>
      </w:pPr>
      <w:r w:rsidRPr="00964772">
        <w:rPr>
          <w:szCs w:val="24"/>
        </w:rPr>
        <w:t xml:space="preserve">• megoldott feladat megfogalmazása,  </w:t>
      </w:r>
    </w:p>
    <w:p w14:paraId="4A73CF21" w14:textId="77777777" w:rsidR="00883FCB" w:rsidRPr="00964772" w:rsidRDefault="00883FCB" w:rsidP="00883FCB">
      <w:pPr>
        <w:pStyle w:val="ThesisSzveg"/>
        <w:rPr>
          <w:szCs w:val="24"/>
        </w:rPr>
      </w:pPr>
      <w:r w:rsidRPr="00964772">
        <w:rPr>
          <w:szCs w:val="24"/>
        </w:rPr>
        <w:t xml:space="preserve">• megoldási mód, </w:t>
      </w:r>
    </w:p>
    <w:p w14:paraId="57DDFE9A" w14:textId="77777777" w:rsidR="00883FCB" w:rsidRPr="00964772" w:rsidRDefault="00883FCB" w:rsidP="00883FCB">
      <w:pPr>
        <w:pStyle w:val="ThesisSzveg"/>
        <w:rPr>
          <w:szCs w:val="24"/>
        </w:rPr>
      </w:pPr>
      <w:r w:rsidRPr="00964772">
        <w:rPr>
          <w:szCs w:val="24"/>
        </w:rPr>
        <w:t xml:space="preserve">• elért eredmények, </w:t>
      </w:r>
    </w:p>
    <w:p w14:paraId="7A7D3D12" w14:textId="77777777" w:rsidR="00883FCB" w:rsidRPr="00964772" w:rsidRDefault="00883FCB" w:rsidP="00883FCB">
      <w:pPr>
        <w:pStyle w:val="ThesisSzveg"/>
        <w:rPr>
          <w:szCs w:val="24"/>
        </w:rPr>
      </w:pPr>
      <w:r w:rsidRPr="00964772">
        <w:rPr>
          <w:szCs w:val="24"/>
        </w:rPr>
        <w:t xml:space="preserve">• </w:t>
      </w:r>
      <w:r w:rsidRPr="00964772">
        <w:rPr>
          <w:b/>
          <w:szCs w:val="24"/>
        </w:rPr>
        <w:t>Kulcsszavak:</w:t>
      </w:r>
      <w:r w:rsidRPr="00964772">
        <w:rPr>
          <w:szCs w:val="24"/>
        </w:rPr>
        <w:t xml:space="preserve"> (4-6 darab) </w:t>
      </w:r>
    </w:p>
    <w:p w14:paraId="319CE7A8" w14:textId="77777777" w:rsidR="00883FCB" w:rsidRPr="00964772" w:rsidRDefault="00883FCB">
      <w:pPr>
        <w:rPr>
          <w:sz w:val="24"/>
          <w:szCs w:val="24"/>
        </w:rPr>
      </w:pPr>
    </w:p>
    <w:p w14:paraId="6B6FE548" w14:textId="77777777" w:rsidR="00883FCB" w:rsidRPr="00964772" w:rsidRDefault="00883FCB">
      <w:pPr>
        <w:rPr>
          <w:rFonts w:ascii="Times New Roman" w:hAnsi="Times New Roman"/>
          <w:sz w:val="24"/>
          <w:szCs w:val="24"/>
        </w:rPr>
      </w:pPr>
      <w:r w:rsidRPr="00964772">
        <w:rPr>
          <w:sz w:val="24"/>
          <w:szCs w:val="24"/>
        </w:rPr>
        <w:br w:type="page"/>
      </w:r>
    </w:p>
    <w:p w14:paraId="376D7E6D" w14:textId="77777777" w:rsidR="00CF7E8E" w:rsidRDefault="00CF7E8E" w:rsidP="00CF7E8E">
      <w:pPr>
        <w:pStyle w:val="ThesisH1"/>
        <w:rPr>
          <w:rFonts w:ascii="Times New Roman" w:hAnsi="Times New Roman" w:cs="Times New Roman"/>
          <w:szCs w:val="28"/>
        </w:rPr>
      </w:pPr>
      <w:bookmarkStart w:id="6" w:name="_Toc416211890"/>
      <w:bookmarkStart w:id="7" w:name="_Toc417218036"/>
      <w:r>
        <w:rPr>
          <w:rFonts w:ascii="Times New Roman" w:hAnsi="Times New Roman" w:cs="Times New Roman"/>
          <w:szCs w:val="28"/>
        </w:rPr>
        <w:lastRenderedPageBreak/>
        <w:t>ABSTRACT</w:t>
      </w:r>
      <w:bookmarkEnd w:id="6"/>
      <w:bookmarkEnd w:id="7"/>
    </w:p>
    <w:p w14:paraId="48769A7B" w14:textId="77777777" w:rsidR="00AA7E3A" w:rsidRPr="00964772" w:rsidRDefault="00AA7E3A">
      <w:pPr>
        <w:rPr>
          <w:sz w:val="24"/>
          <w:szCs w:val="24"/>
        </w:rPr>
      </w:pPr>
      <w:r w:rsidRPr="00964772">
        <w:rPr>
          <w:sz w:val="24"/>
          <w:szCs w:val="24"/>
        </w:rPr>
        <w:br w:type="page"/>
      </w:r>
    </w:p>
    <w:bookmarkStart w:id="8" w:name="_Toc417218037" w:displacedByCustomXml="next"/>
    <w:sdt>
      <w:sdtPr>
        <w:rPr>
          <w:rFonts w:asciiTheme="minorHAnsi" w:eastAsiaTheme="minorHAnsi" w:hAnsiTheme="minorHAnsi" w:cstheme="minorHAnsi"/>
          <w:b w:val="0"/>
          <w:sz w:val="22"/>
          <w:szCs w:val="24"/>
        </w:rPr>
        <w:id w:val="-69668567"/>
        <w:docPartObj>
          <w:docPartGallery w:val="Table of Contents"/>
          <w:docPartUnique/>
        </w:docPartObj>
      </w:sdtPr>
      <w:sdtEndPr>
        <w:rPr>
          <w:rFonts w:ascii="Times New Roman" w:hAnsi="Times New Roman" w:cs="Times New Roman"/>
          <w:bCs/>
          <w:sz w:val="24"/>
        </w:rPr>
      </w:sdtEndPr>
      <w:sdtContent>
        <w:p w14:paraId="09114AA3" w14:textId="094F4133" w:rsidR="00AA7E3A" w:rsidRPr="00CF7E8E" w:rsidRDefault="00AA7E3A" w:rsidP="00CF7E8E">
          <w:pPr>
            <w:pStyle w:val="ThesisH1"/>
            <w:jc w:val="left"/>
            <w:rPr>
              <w:szCs w:val="24"/>
            </w:rPr>
          </w:pPr>
          <w:r w:rsidRPr="00CF7E8E">
            <w:rPr>
              <w:szCs w:val="24"/>
            </w:rPr>
            <w:t>Tartalom</w:t>
          </w:r>
          <w:r w:rsidR="00CF7E8E">
            <w:rPr>
              <w:szCs w:val="24"/>
            </w:rPr>
            <w:t>jegyzék</w:t>
          </w:r>
          <w:bookmarkEnd w:id="8"/>
        </w:p>
        <w:p w14:paraId="264EB8D9" w14:textId="77777777" w:rsidR="00810BC5" w:rsidRPr="00810BC5" w:rsidRDefault="00AA7E3A">
          <w:pPr>
            <w:pStyle w:val="TJ1"/>
            <w:tabs>
              <w:tab w:val="right" w:leader="dot" w:pos="7928"/>
            </w:tabs>
            <w:rPr>
              <w:rFonts w:ascii="Times New Roman" w:eastAsiaTheme="minorEastAsia" w:hAnsi="Times New Roman" w:cs="Times New Roman"/>
              <w:noProof/>
              <w:sz w:val="24"/>
              <w:szCs w:val="24"/>
              <w:lang w:val="en-US"/>
            </w:rPr>
          </w:pPr>
          <w:r w:rsidRPr="00810BC5">
            <w:rPr>
              <w:rFonts w:ascii="Times New Roman" w:hAnsi="Times New Roman" w:cs="Times New Roman"/>
              <w:sz w:val="24"/>
              <w:szCs w:val="24"/>
            </w:rPr>
            <w:fldChar w:fldCharType="begin"/>
          </w:r>
          <w:r w:rsidRPr="00810BC5">
            <w:rPr>
              <w:rFonts w:ascii="Times New Roman" w:hAnsi="Times New Roman" w:cs="Times New Roman"/>
              <w:sz w:val="24"/>
              <w:szCs w:val="24"/>
            </w:rPr>
            <w:instrText xml:space="preserve"> TOC \o "1-3" \h \z \u </w:instrText>
          </w:r>
          <w:r w:rsidRPr="00810BC5">
            <w:rPr>
              <w:rFonts w:ascii="Times New Roman" w:hAnsi="Times New Roman" w:cs="Times New Roman"/>
              <w:sz w:val="24"/>
              <w:szCs w:val="24"/>
            </w:rPr>
            <w:fldChar w:fldCharType="separate"/>
          </w:r>
          <w:hyperlink w:anchor="_Toc417218032" w:history="1">
            <w:r w:rsidR="00810BC5" w:rsidRPr="00810BC5">
              <w:rPr>
                <w:rStyle w:val="Hiperhivatkozs"/>
                <w:rFonts w:ascii="Times New Roman" w:hAnsi="Times New Roman" w:cs="Times New Roman"/>
                <w:noProof/>
                <w:sz w:val="24"/>
                <w:szCs w:val="24"/>
              </w:rPr>
              <w:t>Feladatkiírás</w:t>
            </w:r>
            <w:r w:rsidR="00810BC5" w:rsidRPr="00810BC5">
              <w:rPr>
                <w:rFonts w:ascii="Times New Roman" w:hAnsi="Times New Roman" w:cs="Times New Roman"/>
                <w:noProof/>
                <w:webHidden/>
                <w:sz w:val="24"/>
                <w:szCs w:val="24"/>
              </w:rPr>
              <w:tab/>
            </w:r>
            <w:r w:rsidR="00810BC5" w:rsidRPr="00810BC5">
              <w:rPr>
                <w:rFonts w:ascii="Times New Roman" w:hAnsi="Times New Roman" w:cs="Times New Roman"/>
                <w:noProof/>
                <w:webHidden/>
                <w:sz w:val="24"/>
                <w:szCs w:val="24"/>
              </w:rPr>
              <w:fldChar w:fldCharType="begin"/>
            </w:r>
            <w:r w:rsidR="00810BC5" w:rsidRPr="00810BC5">
              <w:rPr>
                <w:rFonts w:ascii="Times New Roman" w:hAnsi="Times New Roman" w:cs="Times New Roman"/>
                <w:noProof/>
                <w:webHidden/>
                <w:sz w:val="24"/>
                <w:szCs w:val="24"/>
              </w:rPr>
              <w:instrText xml:space="preserve"> PAGEREF _Toc417218032 \h </w:instrText>
            </w:r>
            <w:r w:rsidR="00810BC5" w:rsidRPr="00810BC5">
              <w:rPr>
                <w:rFonts w:ascii="Times New Roman" w:hAnsi="Times New Roman" w:cs="Times New Roman"/>
                <w:noProof/>
                <w:webHidden/>
                <w:sz w:val="24"/>
                <w:szCs w:val="24"/>
              </w:rPr>
            </w:r>
            <w:r w:rsidR="00810BC5" w:rsidRPr="00810BC5">
              <w:rPr>
                <w:rFonts w:ascii="Times New Roman" w:hAnsi="Times New Roman" w:cs="Times New Roman"/>
                <w:noProof/>
                <w:webHidden/>
                <w:sz w:val="24"/>
                <w:szCs w:val="24"/>
              </w:rPr>
              <w:fldChar w:fldCharType="separate"/>
            </w:r>
            <w:r w:rsidR="00810BC5" w:rsidRPr="00810BC5">
              <w:rPr>
                <w:rFonts w:ascii="Times New Roman" w:hAnsi="Times New Roman" w:cs="Times New Roman"/>
                <w:noProof/>
                <w:webHidden/>
                <w:sz w:val="24"/>
                <w:szCs w:val="24"/>
              </w:rPr>
              <w:t>2</w:t>
            </w:r>
            <w:r w:rsidR="00810BC5" w:rsidRPr="00810BC5">
              <w:rPr>
                <w:rFonts w:ascii="Times New Roman" w:hAnsi="Times New Roman" w:cs="Times New Roman"/>
                <w:noProof/>
                <w:webHidden/>
                <w:sz w:val="24"/>
                <w:szCs w:val="24"/>
              </w:rPr>
              <w:fldChar w:fldCharType="end"/>
            </w:r>
          </w:hyperlink>
        </w:p>
        <w:p w14:paraId="35162E35" w14:textId="77777777" w:rsidR="00810BC5" w:rsidRPr="00810BC5" w:rsidRDefault="007D2C37">
          <w:pPr>
            <w:pStyle w:val="TJ1"/>
            <w:tabs>
              <w:tab w:val="right" w:leader="dot" w:pos="7928"/>
            </w:tabs>
            <w:rPr>
              <w:rFonts w:ascii="Times New Roman" w:eastAsiaTheme="minorEastAsia" w:hAnsi="Times New Roman" w:cs="Times New Roman"/>
              <w:noProof/>
              <w:sz w:val="24"/>
              <w:szCs w:val="24"/>
              <w:lang w:val="en-US"/>
            </w:rPr>
          </w:pPr>
          <w:hyperlink w:anchor="_Toc417218033" w:history="1">
            <w:r w:rsidR="00810BC5" w:rsidRPr="00810BC5">
              <w:rPr>
                <w:rStyle w:val="Hiperhivatkozs"/>
                <w:rFonts w:ascii="Times New Roman" w:hAnsi="Times New Roman" w:cs="Times New Roman"/>
                <w:noProof/>
                <w:sz w:val="24"/>
                <w:szCs w:val="24"/>
              </w:rPr>
              <w:t>Nyilatkozat</w:t>
            </w:r>
            <w:r w:rsidR="00810BC5" w:rsidRPr="00810BC5">
              <w:rPr>
                <w:rFonts w:ascii="Times New Roman" w:hAnsi="Times New Roman" w:cs="Times New Roman"/>
                <w:noProof/>
                <w:webHidden/>
                <w:sz w:val="24"/>
                <w:szCs w:val="24"/>
              </w:rPr>
              <w:tab/>
            </w:r>
            <w:r w:rsidR="00810BC5" w:rsidRPr="00810BC5">
              <w:rPr>
                <w:rFonts w:ascii="Times New Roman" w:hAnsi="Times New Roman" w:cs="Times New Roman"/>
                <w:noProof/>
                <w:webHidden/>
                <w:sz w:val="24"/>
                <w:szCs w:val="24"/>
              </w:rPr>
              <w:fldChar w:fldCharType="begin"/>
            </w:r>
            <w:r w:rsidR="00810BC5" w:rsidRPr="00810BC5">
              <w:rPr>
                <w:rFonts w:ascii="Times New Roman" w:hAnsi="Times New Roman" w:cs="Times New Roman"/>
                <w:noProof/>
                <w:webHidden/>
                <w:sz w:val="24"/>
                <w:szCs w:val="24"/>
              </w:rPr>
              <w:instrText xml:space="preserve"> PAGEREF _Toc417218033 \h </w:instrText>
            </w:r>
            <w:r w:rsidR="00810BC5" w:rsidRPr="00810BC5">
              <w:rPr>
                <w:rFonts w:ascii="Times New Roman" w:hAnsi="Times New Roman" w:cs="Times New Roman"/>
                <w:noProof/>
                <w:webHidden/>
                <w:sz w:val="24"/>
                <w:szCs w:val="24"/>
              </w:rPr>
            </w:r>
            <w:r w:rsidR="00810BC5" w:rsidRPr="00810BC5">
              <w:rPr>
                <w:rFonts w:ascii="Times New Roman" w:hAnsi="Times New Roman" w:cs="Times New Roman"/>
                <w:noProof/>
                <w:webHidden/>
                <w:sz w:val="24"/>
                <w:szCs w:val="24"/>
              </w:rPr>
              <w:fldChar w:fldCharType="separate"/>
            </w:r>
            <w:r w:rsidR="00810BC5" w:rsidRPr="00810BC5">
              <w:rPr>
                <w:rFonts w:ascii="Times New Roman" w:hAnsi="Times New Roman" w:cs="Times New Roman"/>
                <w:noProof/>
                <w:webHidden/>
                <w:sz w:val="24"/>
                <w:szCs w:val="24"/>
              </w:rPr>
              <w:t>3</w:t>
            </w:r>
            <w:r w:rsidR="00810BC5" w:rsidRPr="00810BC5">
              <w:rPr>
                <w:rFonts w:ascii="Times New Roman" w:hAnsi="Times New Roman" w:cs="Times New Roman"/>
                <w:noProof/>
                <w:webHidden/>
                <w:sz w:val="24"/>
                <w:szCs w:val="24"/>
              </w:rPr>
              <w:fldChar w:fldCharType="end"/>
            </w:r>
          </w:hyperlink>
        </w:p>
        <w:p w14:paraId="2EF764C5" w14:textId="77777777" w:rsidR="00810BC5" w:rsidRPr="00810BC5" w:rsidRDefault="007D2C37">
          <w:pPr>
            <w:pStyle w:val="TJ1"/>
            <w:tabs>
              <w:tab w:val="right" w:leader="dot" w:pos="7928"/>
            </w:tabs>
            <w:rPr>
              <w:rFonts w:ascii="Times New Roman" w:eastAsiaTheme="minorEastAsia" w:hAnsi="Times New Roman" w:cs="Times New Roman"/>
              <w:noProof/>
              <w:sz w:val="24"/>
              <w:szCs w:val="24"/>
              <w:lang w:val="en-US"/>
            </w:rPr>
          </w:pPr>
          <w:hyperlink w:anchor="_Toc417218034" w:history="1">
            <w:r w:rsidR="00810BC5" w:rsidRPr="00810BC5">
              <w:rPr>
                <w:rStyle w:val="Hiperhivatkozs"/>
                <w:rFonts w:ascii="Times New Roman" w:hAnsi="Times New Roman" w:cs="Times New Roman"/>
                <w:noProof/>
                <w:sz w:val="24"/>
                <w:szCs w:val="24"/>
              </w:rPr>
              <w:t>Köszönetnyilvánítás</w:t>
            </w:r>
            <w:r w:rsidR="00810BC5" w:rsidRPr="00810BC5">
              <w:rPr>
                <w:rFonts w:ascii="Times New Roman" w:hAnsi="Times New Roman" w:cs="Times New Roman"/>
                <w:noProof/>
                <w:webHidden/>
                <w:sz w:val="24"/>
                <w:szCs w:val="24"/>
              </w:rPr>
              <w:tab/>
            </w:r>
            <w:r w:rsidR="00810BC5" w:rsidRPr="00810BC5">
              <w:rPr>
                <w:rFonts w:ascii="Times New Roman" w:hAnsi="Times New Roman" w:cs="Times New Roman"/>
                <w:noProof/>
                <w:webHidden/>
                <w:sz w:val="24"/>
                <w:szCs w:val="24"/>
              </w:rPr>
              <w:fldChar w:fldCharType="begin"/>
            </w:r>
            <w:r w:rsidR="00810BC5" w:rsidRPr="00810BC5">
              <w:rPr>
                <w:rFonts w:ascii="Times New Roman" w:hAnsi="Times New Roman" w:cs="Times New Roman"/>
                <w:noProof/>
                <w:webHidden/>
                <w:sz w:val="24"/>
                <w:szCs w:val="24"/>
              </w:rPr>
              <w:instrText xml:space="preserve"> PAGEREF _Toc417218034 \h </w:instrText>
            </w:r>
            <w:r w:rsidR="00810BC5" w:rsidRPr="00810BC5">
              <w:rPr>
                <w:rFonts w:ascii="Times New Roman" w:hAnsi="Times New Roman" w:cs="Times New Roman"/>
                <w:noProof/>
                <w:webHidden/>
                <w:sz w:val="24"/>
                <w:szCs w:val="24"/>
              </w:rPr>
            </w:r>
            <w:r w:rsidR="00810BC5" w:rsidRPr="00810BC5">
              <w:rPr>
                <w:rFonts w:ascii="Times New Roman" w:hAnsi="Times New Roman" w:cs="Times New Roman"/>
                <w:noProof/>
                <w:webHidden/>
                <w:sz w:val="24"/>
                <w:szCs w:val="24"/>
              </w:rPr>
              <w:fldChar w:fldCharType="separate"/>
            </w:r>
            <w:r w:rsidR="00810BC5" w:rsidRPr="00810BC5">
              <w:rPr>
                <w:rFonts w:ascii="Times New Roman" w:hAnsi="Times New Roman" w:cs="Times New Roman"/>
                <w:noProof/>
                <w:webHidden/>
                <w:sz w:val="24"/>
                <w:szCs w:val="24"/>
              </w:rPr>
              <w:t>4</w:t>
            </w:r>
            <w:r w:rsidR="00810BC5" w:rsidRPr="00810BC5">
              <w:rPr>
                <w:rFonts w:ascii="Times New Roman" w:hAnsi="Times New Roman" w:cs="Times New Roman"/>
                <w:noProof/>
                <w:webHidden/>
                <w:sz w:val="24"/>
                <w:szCs w:val="24"/>
              </w:rPr>
              <w:fldChar w:fldCharType="end"/>
            </w:r>
          </w:hyperlink>
        </w:p>
        <w:p w14:paraId="63E1B846" w14:textId="77777777" w:rsidR="00810BC5" w:rsidRPr="00810BC5" w:rsidRDefault="007D2C37">
          <w:pPr>
            <w:pStyle w:val="TJ1"/>
            <w:tabs>
              <w:tab w:val="right" w:leader="dot" w:pos="7928"/>
            </w:tabs>
            <w:rPr>
              <w:rFonts w:ascii="Times New Roman" w:eastAsiaTheme="minorEastAsia" w:hAnsi="Times New Roman" w:cs="Times New Roman"/>
              <w:noProof/>
              <w:sz w:val="24"/>
              <w:szCs w:val="24"/>
              <w:lang w:val="en-US"/>
            </w:rPr>
          </w:pPr>
          <w:hyperlink w:anchor="_Toc417218035" w:history="1">
            <w:r w:rsidR="00810BC5" w:rsidRPr="00810BC5">
              <w:rPr>
                <w:rStyle w:val="Hiperhivatkozs"/>
                <w:rFonts w:ascii="Times New Roman" w:hAnsi="Times New Roman" w:cs="Times New Roman"/>
                <w:noProof/>
                <w:sz w:val="24"/>
                <w:szCs w:val="24"/>
              </w:rPr>
              <w:t>TARTALMI ÖSSZEFOGLALÓ</w:t>
            </w:r>
            <w:r w:rsidR="00810BC5" w:rsidRPr="00810BC5">
              <w:rPr>
                <w:rFonts w:ascii="Times New Roman" w:hAnsi="Times New Roman" w:cs="Times New Roman"/>
                <w:noProof/>
                <w:webHidden/>
                <w:sz w:val="24"/>
                <w:szCs w:val="24"/>
              </w:rPr>
              <w:tab/>
            </w:r>
            <w:r w:rsidR="00810BC5" w:rsidRPr="00810BC5">
              <w:rPr>
                <w:rFonts w:ascii="Times New Roman" w:hAnsi="Times New Roman" w:cs="Times New Roman"/>
                <w:noProof/>
                <w:webHidden/>
                <w:sz w:val="24"/>
                <w:szCs w:val="24"/>
              </w:rPr>
              <w:fldChar w:fldCharType="begin"/>
            </w:r>
            <w:r w:rsidR="00810BC5" w:rsidRPr="00810BC5">
              <w:rPr>
                <w:rFonts w:ascii="Times New Roman" w:hAnsi="Times New Roman" w:cs="Times New Roman"/>
                <w:noProof/>
                <w:webHidden/>
                <w:sz w:val="24"/>
                <w:szCs w:val="24"/>
              </w:rPr>
              <w:instrText xml:space="preserve"> PAGEREF _Toc417218035 \h </w:instrText>
            </w:r>
            <w:r w:rsidR="00810BC5" w:rsidRPr="00810BC5">
              <w:rPr>
                <w:rFonts w:ascii="Times New Roman" w:hAnsi="Times New Roman" w:cs="Times New Roman"/>
                <w:noProof/>
                <w:webHidden/>
                <w:sz w:val="24"/>
                <w:szCs w:val="24"/>
              </w:rPr>
            </w:r>
            <w:r w:rsidR="00810BC5" w:rsidRPr="00810BC5">
              <w:rPr>
                <w:rFonts w:ascii="Times New Roman" w:hAnsi="Times New Roman" w:cs="Times New Roman"/>
                <w:noProof/>
                <w:webHidden/>
                <w:sz w:val="24"/>
                <w:szCs w:val="24"/>
              </w:rPr>
              <w:fldChar w:fldCharType="separate"/>
            </w:r>
            <w:r w:rsidR="00810BC5" w:rsidRPr="00810BC5">
              <w:rPr>
                <w:rFonts w:ascii="Times New Roman" w:hAnsi="Times New Roman" w:cs="Times New Roman"/>
                <w:noProof/>
                <w:webHidden/>
                <w:sz w:val="24"/>
                <w:szCs w:val="24"/>
              </w:rPr>
              <w:t>5</w:t>
            </w:r>
            <w:r w:rsidR="00810BC5" w:rsidRPr="00810BC5">
              <w:rPr>
                <w:rFonts w:ascii="Times New Roman" w:hAnsi="Times New Roman" w:cs="Times New Roman"/>
                <w:noProof/>
                <w:webHidden/>
                <w:sz w:val="24"/>
                <w:szCs w:val="24"/>
              </w:rPr>
              <w:fldChar w:fldCharType="end"/>
            </w:r>
          </w:hyperlink>
        </w:p>
        <w:p w14:paraId="6567460C" w14:textId="77777777" w:rsidR="00810BC5" w:rsidRPr="00810BC5" w:rsidRDefault="007D2C37">
          <w:pPr>
            <w:pStyle w:val="TJ1"/>
            <w:tabs>
              <w:tab w:val="right" w:leader="dot" w:pos="7928"/>
            </w:tabs>
            <w:rPr>
              <w:rFonts w:ascii="Times New Roman" w:eastAsiaTheme="minorEastAsia" w:hAnsi="Times New Roman" w:cs="Times New Roman"/>
              <w:noProof/>
              <w:sz w:val="24"/>
              <w:szCs w:val="24"/>
              <w:lang w:val="en-US"/>
            </w:rPr>
          </w:pPr>
          <w:hyperlink w:anchor="_Toc417218036" w:history="1">
            <w:r w:rsidR="00810BC5" w:rsidRPr="00810BC5">
              <w:rPr>
                <w:rStyle w:val="Hiperhivatkozs"/>
                <w:rFonts w:ascii="Times New Roman" w:hAnsi="Times New Roman" w:cs="Times New Roman"/>
                <w:noProof/>
                <w:sz w:val="24"/>
                <w:szCs w:val="24"/>
              </w:rPr>
              <w:t>ABSTRACT</w:t>
            </w:r>
            <w:r w:rsidR="00810BC5" w:rsidRPr="00810BC5">
              <w:rPr>
                <w:rFonts w:ascii="Times New Roman" w:hAnsi="Times New Roman" w:cs="Times New Roman"/>
                <w:noProof/>
                <w:webHidden/>
                <w:sz w:val="24"/>
                <w:szCs w:val="24"/>
              </w:rPr>
              <w:tab/>
            </w:r>
            <w:r w:rsidR="00810BC5" w:rsidRPr="00810BC5">
              <w:rPr>
                <w:rFonts w:ascii="Times New Roman" w:hAnsi="Times New Roman" w:cs="Times New Roman"/>
                <w:noProof/>
                <w:webHidden/>
                <w:sz w:val="24"/>
                <w:szCs w:val="24"/>
              </w:rPr>
              <w:fldChar w:fldCharType="begin"/>
            </w:r>
            <w:r w:rsidR="00810BC5" w:rsidRPr="00810BC5">
              <w:rPr>
                <w:rFonts w:ascii="Times New Roman" w:hAnsi="Times New Roman" w:cs="Times New Roman"/>
                <w:noProof/>
                <w:webHidden/>
                <w:sz w:val="24"/>
                <w:szCs w:val="24"/>
              </w:rPr>
              <w:instrText xml:space="preserve"> PAGEREF _Toc417218036 \h </w:instrText>
            </w:r>
            <w:r w:rsidR="00810BC5" w:rsidRPr="00810BC5">
              <w:rPr>
                <w:rFonts w:ascii="Times New Roman" w:hAnsi="Times New Roman" w:cs="Times New Roman"/>
                <w:noProof/>
                <w:webHidden/>
                <w:sz w:val="24"/>
                <w:szCs w:val="24"/>
              </w:rPr>
            </w:r>
            <w:r w:rsidR="00810BC5" w:rsidRPr="00810BC5">
              <w:rPr>
                <w:rFonts w:ascii="Times New Roman" w:hAnsi="Times New Roman" w:cs="Times New Roman"/>
                <w:noProof/>
                <w:webHidden/>
                <w:sz w:val="24"/>
                <w:szCs w:val="24"/>
              </w:rPr>
              <w:fldChar w:fldCharType="separate"/>
            </w:r>
            <w:r w:rsidR="00810BC5" w:rsidRPr="00810BC5">
              <w:rPr>
                <w:rFonts w:ascii="Times New Roman" w:hAnsi="Times New Roman" w:cs="Times New Roman"/>
                <w:noProof/>
                <w:webHidden/>
                <w:sz w:val="24"/>
                <w:szCs w:val="24"/>
              </w:rPr>
              <w:t>6</w:t>
            </w:r>
            <w:r w:rsidR="00810BC5" w:rsidRPr="00810BC5">
              <w:rPr>
                <w:rFonts w:ascii="Times New Roman" w:hAnsi="Times New Roman" w:cs="Times New Roman"/>
                <w:noProof/>
                <w:webHidden/>
                <w:sz w:val="24"/>
                <w:szCs w:val="24"/>
              </w:rPr>
              <w:fldChar w:fldCharType="end"/>
            </w:r>
          </w:hyperlink>
        </w:p>
        <w:p w14:paraId="45F7146C" w14:textId="77777777" w:rsidR="00810BC5" w:rsidRPr="00810BC5" w:rsidRDefault="007D2C37">
          <w:pPr>
            <w:pStyle w:val="TJ1"/>
            <w:tabs>
              <w:tab w:val="right" w:leader="dot" w:pos="7928"/>
            </w:tabs>
            <w:rPr>
              <w:rFonts w:ascii="Times New Roman" w:eastAsiaTheme="minorEastAsia" w:hAnsi="Times New Roman" w:cs="Times New Roman"/>
              <w:noProof/>
              <w:sz w:val="24"/>
              <w:szCs w:val="24"/>
              <w:lang w:val="en-US"/>
            </w:rPr>
          </w:pPr>
          <w:hyperlink w:anchor="_Toc417218037" w:history="1">
            <w:r w:rsidR="00810BC5" w:rsidRPr="00810BC5">
              <w:rPr>
                <w:rStyle w:val="Hiperhivatkozs"/>
                <w:rFonts w:ascii="Times New Roman" w:hAnsi="Times New Roman" w:cs="Times New Roman"/>
                <w:noProof/>
                <w:sz w:val="24"/>
                <w:szCs w:val="24"/>
              </w:rPr>
              <w:t>Tartalomjegyzék</w:t>
            </w:r>
            <w:r w:rsidR="00810BC5" w:rsidRPr="00810BC5">
              <w:rPr>
                <w:rFonts w:ascii="Times New Roman" w:hAnsi="Times New Roman" w:cs="Times New Roman"/>
                <w:noProof/>
                <w:webHidden/>
                <w:sz w:val="24"/>
                <w:szCs w:val="24"/>
              </w:rPr>
              <w:tab/>
            </w:r>
            <w:r w:rsidR="00810BC5" w:rsidRPr="00810BC5">
              <w:rPr>
                <w:rFonts w:ascii="Times New Roman" w:hAnsi="Times New Roman" w:cs="Times New Roman"/>
                <w:noProof/>
                <w:webHidden/>
                <w:sz w:val="24"/>
                <w:szCs w:val="24"/>
              </w:rPr>
              <w:fldChar w:fldCharType="begin"/>
            </w:r>
            <w:r w:rsidR="00810BC5" w:rsidRPr="00810BC5">
              <w:rPr>
                <w:rFonts w:ascii="Times New Roman" w:hAnsi="Times New Roman" w:cs="Times New Roman"/>
                <w:noProof/>
                <w:webHidden/>
                <w:sz w:val="24"/>
                <w:szCs w:val="24"/>
              </w:rPr>
              <w:instrText xml:space="preserve"> PAGEREF _Toc417218037 \h </w:instrText>
            </w:r>
            <w:r w:rsidR="00810BC5" w:rsidRPr="00810BC5">
              <w:rPr>
                <w:rFonts w:ascii="Times New Roman" w:hAnsi="Times New Roman" w:cs="Times New Roman"/>
                <w:noProof/>
                <w:webHidden/>
                <w:sz w:val="24"/>
                <w:szCs w:val="24"/>
              </w:rPr>
            </w:r>
            <w:r w:rsidR="00810BC5" w:rsidRPr="00810BC5">
              <w:rPr>
                <w:rFonts w:ascii="Times New Roman" w:hAnsi="Times New Roman" w:cs="Times New Roman"/>
                <w:noProof/>
                <w:webHidden/>
                <w:sz w:val="24"/>
                <w:szCs w:val="24"/>
              </w:rPr>
              <w:fldChar w:fldCharType="separate"/>
            </w:r>
            <w:r w:rsidR="00810BC5" w:rsidRPr="00810BC5">
              <w:rPr>
                <w:rFonts w:ascii="Times New Roman" w:hAnsi="Times New Roman" w:cs="Times New Roman"/>
                <w:noProof/>
                <w:webHidden/>
                <w:sz w:val="24"/>
                <w:szCs w:val="24"/>
              </w:rPr>
              <w:t>7</w:t>
            </w:r>
            <w:r w:rsidR="00810BC5" w:rsidRPr="00810BC5">
              <w:rPr>
                <w:rFonts w:ascii="Times New Roman" w:hAnsi="Times New Roman" w:cs="Times New Roman"/>
                <w:noProof/>
                <w:webHidden/>
                <w:sz w:val="24"/>
                <w:szCs w:val="24"/>
              </w:rPr>
              <w:fldChar w:fldCharType="end"/>
            </w:r>
          </w:hyperlink>
        </w:p>
        <w:p w14:paraId="32D759D0" w14:textId="77777777" w:rsidR="00810BC5" w:rsidRPr="00810BC5" w:rsidRDefault="007D2C37">
          <w:pPr>
            <w:pStyle w:val="TJ1"/>
            <w:tabs>
              <w:tab w:val="left" w:pos="440"/>
              <w:tab w:val="right" w:leader="dot" w:pos="7928"/>
            </w:tabs>
            <w:rPr>
              <w:rFonts w:ascii="Times New Roman" w:eastAsiaTheme="minorEastAsia" w:hAnsi="Times New Roman" w:cs="Times New Roman"/>
              <w:noProof/>
              <w:sz w:val="24"/>
              <w:szCs w:val="24"/>
              <w:lang w:val="en-US"/>
            </w:rPr>
          </w:pPr>
          <w:hyperlink w:anchor="_Toc417218038" w:history="1">
            <w:r w:rsidR="00810BC5" w:rsidRPr="00810BC5">
              <w:rPr>
                <w:rStyle w:val="Hiperhivatkozs"/>
                <w:rFonts w:ascii="Times New Roman" w:hAnsi="Times New Roman" w:cs="Times New Roman"/>
                <w:noProof/>
                <w:sz w:val="24"/>
                <w:szCs w:val="24"/>
              </w:rPr>
              <w:t>1.</w:t>
            </w:r>
            <w:r w:rsidR="00810BC5" w:rsidRPr="00810BC5">
              <w:rPr>
                <w:rFonts w:ascii="Times New Roman" w:eastAsiaTheme="minorEastAsia" w:hAnsi="Times New Roman" w:cs="Times New Roman"/>
                <w:noProof/>
                <w:sz w:val="24"/>
                <w:szCs w:val="24"/>
                <w:lang w:val="en-US"/>
              </w:rPr>
              <w:tab/>
            </w:r>
            <w:r w:rsidR="00810BC5" w:rsidRPr="00810BC5">
              <w:rPr>
                <w:rStyle w:val="Hiperhivatkozs"/>
                <w:rFonts w:ascii="Times New Roman" w:hAnsi="Times New Roman" w:cs="Times New Roman"/>
                <w:noProof/>
                <w:sz w:val="24"/>
                <w:szCs w:val="24"/>
              </w:rPr>
              <w:t>Bevezetés</w:t>
            </w:r>
            <w:r w:rsidR="00810BC5" w:rsidRPr="00810BC5">
              <w:rPr>
                <w:rFonts w:ascii="Times New Roman" w:hAnsi="Times New Roman" w:cs="Times New Roman"/>
                <w:noProof/>
                <w:webHidden/>
                <w:sz w:val="24"/>
                <w:szCs w:val="24"/>
              </w:rPr>
              <w:tab/>
            </w:r>
            <w:r w:rsidR="00810BC5" w:rsidRPr="00810BC5">
              <w:rPr>
                <w:rFonts w:ascii="Times New Roman" w:hAnsi="Times New Roman" w:cs="Times New Roman"/>
                <w:noProof/>
                <w:webHidden/>
                <w:sz w:val="24"/>
                <w:szCs w:val="24"/>
              </w:rPr>
              <w:fldChar w:fldCharType="begin"/>
            </w:r>
            <w:r w:rsidR="00810BC5" w:rsidRPr="00810BC5">
              <w:rPr>
                <w:rFonts w:ascii="Times New Roman" w:hAnsi="Times New Roman" w:cs="Times New Roman"/>
                <w:noProof/>
                <w:webHidden/>
                <w:sz w:val="24"/>
                <w:szCs w:val="24"/>
              </w:rPr>
              <w:instrText xml:space="preserve"> PAGEREF _Toc417218038 \h </w:instrText>
            </w:r>
            <w:r w:rsidR="00810BC5" w:rsidRPr="00810BC5">
              <w:rPr>
                <w:rFonts w:ascii="Times New Roman" w:hAnsi="Times New Roman" w:cs="Times New Roman"/>
                <w:noProof/>
                <w:webHidden/>
                <w:sz w:val="24"/>
                <w:szCs w:val="24"/>
              </w:rPr>
            </w:r>
            <w:r w:rsidR="00810BC5" w:rsidRPr="00810BC5">
              <w:rPr>
                <w:rFonts w:ascii="Times New Roman" w:hAnsi="Times New Roman" w:cs="Times New Roman"/>
                <w:noProof/>
                <w:webHidden/>
                <w:sz w:val="24"/>
                <w:szCs w:val="24"/>
              </w:rPr>
              <w:fldChar w:fldCharType="separate"/>
            </w:r>
            <w:r w:rsidR="00810BC5" w:rsidRPr="00810BC5">
              <w:rPr>
                <w:rFonts w:ascii="Times New Roman" w:hAnsi="Times New Roman" w:cs="Times New Roman"/>
                <w:noProof/>
                <w:webHidden/>
                <w:sz w:val="24"/>
                <w:szCs w:val="24"/>
              </w:rPr>
              <w:t>10</w:t>
            </w:r>
            <w:r w:rsidR="00810BC5" w:rsidRPr="00810BC5">
              <w:rPr>
                <w:rFonts w:ascii="Times New Roman" w:hAnsi="Times New Roman" w:cs="Times New Roman"/>
                <w:noProof/>
                <w:webHidden/>
                <w:sz w:val="24"/>
                <w:szCs w:val="24"/>
              </w:rPr>
              <w:fldChar w:fldCharType="end"/>
            </w:r>
          </w:hyperlink>
        </w:p>
        <w:p w14:paraId="0A9D4D98" w14:textId="77777777" w:rsidR="00810BC5" w:rsidRPr="00810BC5" w:rsidRDefault="007D2C37">
          <w:pPr>
            <w:pStyle w:val="TJ2"/>
            <w:tabs>
              <w:tab w:val="left" w:pos="880"/>
              <w:tab w:val="right" w:leader="dot" w:pos="7928"/>
            </w:tabs>
            <w:rPr>
              <w:rFonts w:ascii="Times New Roman" w:eastAsiaTheme="minorEastAsia" w:hAnsi="Times New Roman" w:cs="Times New Roman"/>
              <w:noProof/>
              <w:sz w:val="24"/>
              <w:szCs w:val="24"/>
              <w:lang w:val="en-US"/>
            </w:rPr>
          </w:pPr>
          <w:hyperlink w:anchor="_Toc417218039" w:history="1">
            <w:r w:rsidR="00810BC5" w:rsidRPr="00810BC5">
              <w:rPr>
                <w:rStyle w:val="Hiperhivatkozs"/>
                <w:rFonts w:ascii="Times New Roman" w:hAnsi="Times New Roman" w:cs="Times New Roman"/>
                <w:noProof/>
                <w:sz w:val="24"/>
                <w:szCs w:val="24"/>
              </w:rPr>
              <w:t>1.1.</w:t>
            </w:r>
            <w:r w:rsidR="00810BC5" w:rsidRPr="00810BC5">
              <w:rPr>
                <w:rFonts w:ascii="Times New Roman" w:eastAsiaTheme="minorEastAsia" w:hAnsi="Times New Roman" w:cs="Times New Roman"/>
                <w:noProof/>
                <w:sz w:val="24"/>
                <w:szCs w:val="24"/>
                <w:lang w:val="en-US"/>
              </w:rPr>
              <w:tab/>
            </w:r>
            <w:r w:rsidR="00810BC5" w:rsidRPr="00810BC5">
              <w:rPr>
                <w:rStyle w:val="Hiperhivatkozs"/>
                <w:rFonts w:ascii="Times New Roman" w:hAnsi="Times New Roman" w:cs="Times New Roman"/>
                <w:noProof/>
                <w:sz w:val="24"/>
                <w:szCs w:val="24"/>
              </w:rPr>
              <w:t>A probléma és megoldása</w:t>
            </w:r>
            <w:r w:rsidR="00810BC5" w:rsidRPr="00810BC5">
              <w:rPr>
                <w:rFonts w:ascii="Times New Roman" w:hAnsi="Times New Roman" w:cs="Times New Roman"/>
                <w:noProof/>
                <w:webHidden/>
                <w:sz w:val="24"/>
                <w:szCs w:val="24"/>
              </w:rPr>
              <w:tab/>
            </w:r>
            <w:r w:rsidR="00810BC5" w:rsidRPr="00810BC5">
              <w:rPr>
                <w:rFonts w:ascii="Times New Roman" w:hAnsi="Times New Roman" w:cs="Times New Roman"/>
                <w:noProof/>
                <w:webHidden/>
                <w:sz w:val="24"/>
                <w:szCs w:val="24"/>
              </w:rPr>
              <w:fldChar w:fldCharType="begin"/>
            </w:r>
            <w:r w:rsidR="00810BC5" w:rsidRPr="00810BC5">
              <w:rPr>
                <w:rFonts w:ascii="Times New Roman" w:hAnsi="Times New Roman" w:cs="Times New Roman"/>
                <w:noProof/>
                <w:webHidden/>
                <w:sz w:val="24"/>
                <w:szCs w:val="24"/>
              </w:rPr>
              <w:instrText xml:space="preserve"> PAGEREF _Toc417218039 \h </w:instrText>
            </w:r>
            <w:r w:rsidR="00810BC5" w:rsidRPr="00810BC5">
              <w:rPr>
                <w:rFonts w:ascii="Times New Roman" w:hAnsi="Times New Roman" w:cs="Times New Roman"/>
                <w:noProof/>
                <w:webHidden/>
                <w:sz w:val="24"/>
                <w:szCs w:val="24"/>
              </w:rPr>
            </w:r>
            <w:r w:rsidR="00810BC5" w:rsidRPr="00810BC5">
              <w:rPr>
                <w:rFonts w:ascii="Times New Roman" w:hAnsi="Times New Roman" w:cs="Times New Roman"/>
                <w:noProof/>
                <w:webHidden/>
                <w:sz w:val="24"/>
                <w:szCs w:val="24"/>
              </w:rPr>
              <w:fldChar w:fldCharType="separate"/>
            </w:r>
            <w:r w:rsidR="00810BC5" w:rsidRPr="00810BC5">
              <w:rPr>
                <w:rFonts w:ascii="Times New Roman" w:hAnsi="Times New Roman" w:cs="Times New Roman"/>
                <w:noProof/>
                <w:webHidden/>
                <w:sz w:val="24"/>
                <w:szCs w:val="24"/>
              </w:rPr>
              <w:t>10</w:t>
            </w:r>
            <w:r w:rsidR="00810BC5" w:rsidRPr="00810BC5">
              <w:rPr>
                <w:rFonts w:ascii="Times New Roman" w:hAnsi="Times New Roman" w:cs="Times New Roman"/>
                <w:noProof/>
                <w:webHidden/>
                <w:sz w:val="24"/>
                <w:szCs w:val="24"/>
              </w:rPr>
              <w:fldChar w:fldCharType="end"/>
            </w:r>
          </w:hyperlink>
        </w:p>
        <w:p w14:paraId="4FB66934" w14:textId="77777777" w:rsidR="00810BC5" w:rsidRPr="00810BC5" w:rsidRDefault="007D2C37">
          <w:pPr>
            <w:pStyle w:val="TJ1"/>
            <w:tabs>
              <w:tab w:val="left" w:pos="440"/>
              <w:tab w:val="right" w:leader="dot" w:pos="7928"/>
            </w:tabs>
            <w:rPr>
              <w:rFonts w:ascii="Times New Roman" w:eastAsiaTheme="minorEastAsia" w:hAnsi="Times New Roman" w:cs="Times New Roman"/>
              <w:noProof/>
              <w:sz w:val="24"/>
              <w:szCs w:val="24"/>
              <w:lang w:val="en-US"/>
            </w:rPr>
          </w:pPr>
          <w:hyperlink w:anchor="_Toc417218040" w:history="1">
            <w:r w:rsidR="00810BC5" w:rsidRPr="00810BC5">
              <w:rPr>
                <w:rStyle w:val="Hiperhivatkozs"/>
                <w:rFonts w:ascii="Times New Roman" w:hAnsi="Times New Roman" w:cs="Times New Roman"/>
                <w:noProof/>
                <w:sz w:val="24"/>
                <w:szCs w:val="24"/>
              </w:rPr>
              <w:t>2.</w:t>
            </w:r>
            <w:r w:rsidR="00810BC5" w:rsidRPr="00810BC5">
              <w:rPr>
                <w:rFonts w:ascii="Times New Roman" w:eastAsiaTheme="minorEastAsia" w:hAnsi="Times New Roman" w:cs="Times New Roman"/>
                <w:noProof/>
                <w:sz w:val="24"/>
                <w:szCs w:val="24"/>
                <w:lang w:val="en-US"/>
              </w:rPr>
              <w:tab/>
            </w:r>
            <w:r w:rsidR="00810BC5" w:rsidRPr="00810BC5">
              <w:rPr>
                <w:rStyle w:val="Hiperhivatkozs"/>
                <w:rFonts w:ascii="Times New Roman" w:hAnsi="Times New Roman" w:cs="Times New Roman"/>
                <w:noProof/>
                <w:sz w:val="24"/>
                <w:szCs w:val="24"/>
              </w:rPr>
              <w:t>Szálláskereső portálok</w:t>
            </w:r>
            <w:r w:rsidR="00810BC5" w:rsidRPr="00810BC5">
              <w:rPr>
                <w:rFonts w:ascii="Times New Roman" w:hAnsi="Times New Roman" w:cs="Times New Roman"/>
                <w:noProof/>
                <w:webHidden/>
                <w:sz w:val="24"/>
                <w:szCs w:val="24"/>
              </w:rPr>
              <w:tab/>
            </w:r>
            <w:r w:rsidR="00810BC5" w:rsidRPr="00810BC5">
              <w:rPr>
                <w:rFonts w:ascii="Times New Roman" w:hAnsi="Times New Roman" w:cs="Times New Roman"/>
                <w:noProof/>
                <w:webHidden/>
                <w:sz w:val="24"/>
                <w:szCs w:val="24"/>
              </w:rPr>
              <w:fldChar w:fldCharType="begin"/>
            </w:r>
            <w:r w:rsidR="00810BC5" w:rsidRPr="00810BC5">
              <w:rPr>
                <w:rFonts w:ascii="Times New Roman" w:hAnsi="Times New Roman" w:cs="Times New Roman"/>
                <w:noProof/>
                <w:webHidden/>
                <w:sz w:val="24"/>
                <w:szCs w:val="24"/>
              </w:rPr>
              <w:instrText xml:space="preserve"> PAGEREF _Toc417218040 \h </w:instrText>
            </w:r>
            <w:r w:rsidR="00810BC5" w:rsidRPr="00810BC5">
              <w:rPr>
                <w:rFonts w:ascii="Times New Roman" w:hAnsi="Times New Roman" w:cs="Times New Roman"/>
                <w:noProof/>
                <w:webHidden/>
                <w:sz w:val="24"/>
                <w:szCs w:val="24"/>
              </w:rPr>
            </w:r>
            <w:r w:rsidR="00810BC5" w:rsidRPr="00810BC5">
              <w:rPr>
                <w:rFonts w:ascii="Times New Roman" w:hAnsi="Times New Roman" w:cs="Times New Roman"/>
                <w:noProof/>
                <w:webHidden/>
                <w:sz w:val="24"/>
                <w:szCs w:val="24"/>
              </w:rPr>
              <w:fldChar w:fldCharType="separate"/>
            </w:r>
            <w:r w:rsidR="00810BC5" w:rsidRPr="00810BC5">
              <w:rPr>
                <w:rFonts w:ascii="Times New Roman" w:hAnsi="Times New Roman" w:cs="Times New Roman"/>
                <w:noProof/>
                <w:webHidden/>
                <w:sz w:val="24"/>
                <w:szCs w:val="24"/>
              </w:rPr>
              <w:t>12</w:t>
            </w:r>
            <w:r w:rsidR="00810BC5" w:rsidRPr="00810BC5">
              <w:rPr>
                <w:rFonts w:ascii="Times New Roman" w:hAnsi="Times New Roman" w:cs="Times New Roman"/>
                <w:noProof/>
                <w:webHidden/>
                <w:sz w:val="24"/>
                <w:szCs w:val="24"/>
              </w:rPr>
              <w:fldChar w:fldCharType="end"/>
            </w:r>
          </w:hyperlink>
        </w:p>
        <w:p w14:paraId="23EED772" w14:textId="77777777" w:rsidR="00810BC5" w:rsidRPr="00810BC5" w:rsidRDefault="007D2C37">
          <w:pPr>
            <w:pStyle w:val="TJ2"/>
            <w:tabs>
              <w:tab w:val="left" w:pos="880"/>
              <w:tab w:val="right" w:leader="dot" w:pos="7928"/>
            </w:tabs>
            <w:rPr>
              <w:rFonts w:ascii="Times New Roman" w:eastAsiaTheme="minorEastAsia" w:hAnsi="Times New Roman" w:cs="Times New Roman"/>
              <w:noProof/>
              <w:sz w:val="24"/>
              <w:szCs w:val="24"/>
              <w:lang w:val="en-US"/>
            </w:rPr>
          </w:pPr>
          <w:hyperlink w:anchor="_Toc417218041" w:history="1">
            <w:r w:rsidR="00810BC5" w:rsidRPr="00810BC5">
              <w:rPr>
                <w:rStyle w:val="Hiperhivatkozs"/>
                <w:rFonts w:ascii="Times New Roman" w:hAnsi="Times New Roman" w:cs="Times New Roman"/>
                <w:noProof/>
                <w:sz w:val="24"/>
                <w:szCs w:val="24"/>
              </w:rPr>
              <w:t>2.1.</w:t>
            </w:r>
            <w:r w:rsidR="00810BC5" w:rsidRPr="00810BC5">
              <w:rPr>
                <w:rFonts w:ascii="Times New Roman" w:eastAsiaTheme="minorEastAsia" w:hAnsi="Times New Roman" w:cs="Times New Roman"/>
                <w:noProof/>
                <w:sz w:val="24"/>
                <w:szCs w:val="24"/>
                <w:lang w:val="en-US"/>
              </w:rPr>
              <w:tab/>
            </w:r>
            <w:r w:rsidR="00810BC5" w:rsidRPr="00810BC5">
              <w:rPr>
                <w:rStyle w:val="Hiperhivatkozs"/>
                <w:rFonts w:ascii="Times New Roman" w:hAnsi="Times New Roman" w:cs="Times New Roman"/>
                <w:noProof/>
                <w:sz w:val="24"/>
                <w:szCs w:val="24"/>
              </w:rPr>
              <w:t>Szallas.hu</w:t>
            </w:r>
            <w:r w:rsidR="00810BC5" w:rsidRPr="00810BC5">
              <w:rPr>
                <w:rFonts w:ascii="Times New Roman" w:hAnsi="Times New Roman" w:cs="Times New Roman"/>
                <w:noProof/>
                <w:webHidden/>
                <w:sz w:val="24"/>
                <w:szCs w:val="24"/>
              </w:rPr>
              <w:tab/>
            </w:r>
            <w:r w:rsidR="00810BC5" w:rsidRPr="00810BC5">
              <w:rPr>
                <w:rFonts w:ascii="Times New Roman" w:hAnsi="Times New Roman" w:cs="Times New Roman"/>
                <w:noProof/>
                <w:webHidden/>
                <w:sz w:val="24"/>
                <w:szCs w:val="24"/>
              </w:rPr>
              <w:fldChar w:fldCharType="begin"/>
            </w:r>
            <w:r w:rsidR="00810BC5" w:rsidRPr="00810BC5">
              <w:rPr>
                <w:rFonts w:ascii="Times New Roman" w:hAnsi="Times New Roman" w:cs="Times New Roman"/>
                <w:noProof/>
                <w:webHidden/>
                <w:sz w:val="24"/>
                <w:szCs w:val="24"/>
              </w:rPr>
              <w:instrText xml:space="preserve"> PAGEREF _Toc417218041 \h </w:instrText>
            </w:r>
            <w:r w:rsidR="00810BC5" w:rsidRPr="00810BC5">
              <w:rPr>
                <w:rFonts w:ascii="Times New Roman" w:hAnsi="Times New Roman" w:cs="Times New Roman"/>
                <w:noProof/>
                <w:webHidden/>
                <w:sz w:val="24"/>
                <w:szCs w:val="24"/>
              </w:rPr>
            </w:r>
            <w:r w:rsidR="00810BC5" w:rsidRPr="00810BC5">
              <w:rPr>
                <w:rFonts w:ascii="Times New Roman" w:hAnsi="Times New Roman" w:cs="Times New Roman"/>
                <w:noProof/>
                <w:webHidden/>
                <w:sz w:val="24"/>
                <w:szCs w:val="24"/>
              </w:rPr>
              <w:fldChar w:fldCharType="separate"/>
            </w:r>
            <w:r w:rsidR="00810BC5" w:rsidRPr="00810BC5">
              <w:rPr>
                <w:rFonts w:ascii="Times New Roman" w:hAnsi="Times New Roman" w:cs="Times New Roman"/>
                <w:noProof/>
                <w:webHidden/>
                <w:sz w:val="24"/>
                <w:szCs w:val="24"/>
              </w:rPr>
              <w:t>12</w:t>
            </w:r>
            <w:r w:rsidR="00810BC5" w:rsidRPr="00810BC5">
              <w:rPr>
                <w:rFonts w:ascii="Times New Roman" w:hAnsi="Times New Roman" w:cs="Times New Roman"/>
                <w:noProof/>
                <w:webHidden/>
                <w:sz w:val="24"/>
                <w:szCs w:val="24"/>
              </w:rPr>
              <w:fldChar w:fldCharType="end"/>
            </w:r>
          </w:hyperlink>
        </w:p>
        <w:p w14:paraId="1CCBE4F1" w14:textId="77777777" w:rsidR="00810BC5" w:rsidRPr="00810BC5" w:rsidRDefault="007D2C37">
          <w:pPr>
            <w:pStyle w:val="TJ2"/>
            <w:tabs>
              <w:tab w:val="left" w:pos="880"/>
              <w:tab w:val="right" w:leader="dot" w:pos="7928"/>
            </w:tabs>
            <w:rPr>
              <w:rFonts w:ascii="Times New Roman" w:eastAsiaTheme="minorEastAsia" w:hAnsi="Times New Roman" w:cs="Times New Roman"/>
              <w:noProof/>
              <w:sz w:val="24"/>
              <w:szCs w:val="24"/>
              <w:lang w:val="en-US"/>
            </w:rPr>
          </w:pPr>
          <w:hyperlink w:anchor="_Toc417218042" w:history="1">
            <w:r w:rsidR="00810BC5" w:rsidRPr="00810BC5">
              <w:rPr>
                <w:rStyle w:val="Hiperhivatkozs"/>
                <w:rFonts w:ascii="Times New Roman" w:hAnsi="Times New Roman" w:cs="Times New Roman"/>
                <w:noProof/>
                <w:sz w:val="24"/>
                <w:szCs w:val="24"/>
              </w:rPr>
              <w:t>2.2.</w:t>
            </w:r>
            <w:r w:rsidR="00810BC5" w:rsidRPr="00810BC5">
              <w:rPr>
                <w:rFonts w:ascii="Times New Roman" w:eastAsiaTheme="minorEastAsia" w:hAnsi="Times New Roman" w:cs="Times New Roman"/>
                <w:noProof/>
                <w:sz w:val="24"/>
                <w:szCs w:val="24"/>
                <w:lang w:val="en-US"/>
              </w:rPr>
              <w:tab/>
            </w:r>
            <w:r w:rsidR="00810BC5" w:rsidRPr="00810BC5">
              <w:rPr>
                <w:rStyle w:val="Hiperhivatkozs"/>
                <w:rFonts w:ascii="Times New Roman" w:hAnsi="Times New Roman" w:cs="Times New Roman"/>
                <w:noProof/>
                <w:sz w:val="24"/>
                <w:szCs w:val="24"/>
              </w:rPr>
              <w:t>Booking.com</w:t>
            </w:r>
            <w:r w:rsidR="00810BC5" w:rsidRPr="00810BC5">
              <w:rPr>
                <w:rFonts w:ascii="Times New Roman" w:hAnsi="Times New Roman" w:cs="Times New Roman"/>
                <w:noProof/>
                <w:webHidden/>
                <w:sz w:val="24"/>
                <w:szCs w:val="24"/>
              </w:rPr>
              <w:tab/>
            </w:r>
            <w:r w:rsidR="00810BC5" w:rsidRPr="00810BC5">
              <w:rPr>
                <w:rFonts w:ascii="Times New Roman" w:hAnsi="Times New Roman" w:cs="Times New Roman"/>
                <w:noProof/>
                <w:webHidden/>
                <w:sz w:val="24"/>
                <w:szCs w:val="24"/>
              </w:rPr>
              <w:fldChar w:fldCharType="begin"/>
            </w:r>
            <w:r w:rsidR="00810BC5" w:rsidRPr="00810BC5">
              <w:rPr>
                <w:rFonts w:ascii="Times New Roman" w:hAnsi="Times New Roman" w:cs="Times New Roman"/>
                <w:noProof/>
                <w:webHidden/>
                <w:sz w:val="24"/>
                <w:szCs w:val="24"/>
              </w:rPr>
              <w:instrText xml:space="preserve"> PAGEREF _Toc417218042 \h </w:instrText>
            </w:r>
            <w:r w:rsidR="00810BC5" w:rsidRPr="00810BC5">
              <w:rPr>
                <w:rFonts w:ascii="Times New Roman" w:hAnsi="Times New Roman" w:cs="Times New Roman"/>
                <w:noProof/>
                <w:webHidden/>
                <w:sz w:val="24"/>
                <w:szCs w:val="24"/>
              </w:rPr>
            </w:r>
            <w:r w:rsidR="00810BC5" w:rsidRPr="00810BC5">
              <w:rPr>
                <w:rFonts w:ascii="Times New Roman" w:hAnsi="Times New Roman" w:cs="Times New Roman"/>
                <w:noProof/>
                <w:webHidden/>
                <w:sz w:val="24"/>
                <w:szCs w:val="24"/>
              </w:rPr>
              <w:fldChar w:fldCharType="separate"/>
            </w:r>
            <w:r w:rsidR="00810BC5" w:rsidRPr="00810BC5">
              <w:rPr>
                <w:rFonts w:ascii="Times New Roman" w:hAnsi="Times New Roman" w:cs="Times New Roman"/>
                <w:noProof/>
                <w:webHidden/>
                <w:sz w:val="24"/>
                <w:szCs w:val="24"/>
              </w:rPr>
              <w:t>12</w:t>
            </w:r>
            <w:r w:rsidR="00810BC5" w:rsidRPr="00810BC5">
              <w:rPr>
                <w:rFonts w:ascii="Times New Roman" w:hAnsi="Times New Roman" w:cs="Times New Roman"/>
                <w:noProof/>
                <w:webHidden/>
                <w:sz w:val="24"/>
                <w:szCs w:val="24"/>
              </w:rPr>
              <w:fldChar w:fldCharType="end"/>
            </w:r>
          </w:hyperlink>
        </w:p>
        <w:p w14:paraId="551AB1B0" w14:textId="77777777" w:rsidR="00810BC5" w:rsidRPr="00810BC5" w:rsidRDefault="007D2C37">
          <w:pPr>
            <w:pStyle w:val="TJ2"/>
            <w:tabs>
              <w:tab w:val="left" w:pos="880"/>
              <w:tab w:val="right" w:leader="dot" w:pos="7928"/>
            </w:tabs>
            <w:rPr>
              <w:rFonts w:ascii="Times New Roman" w:eastAsiaTheme="minorEastAsia" w:hAnsi="Times New Roman" w:cs="Times New Roman"/>
              <w:noProof/>
              <w:sz w:val="24"/>
              <w:szCs w:val="24"/>
              <w:lang w:val="en-US"/>
            </w:rPr>
          </w:pPr>
          <w:hyperlink w:anchor="_Toc417218043" w:history="1">
            <w:r w:rsidR="00810BC5" w:rsidRPr="00810BC5">
              <w:rPr>
                <w:rStyle w:val="Hiperhivatkozs"/>
                <w:rFonts w:ascii="Times New Roman" w:hAnsi="Times New Roman" w:cs="Times New Roman"/>
                <w:noProof/>
                <w:sz w:val="24"/>
                <w:szCs w:val="24"/>
              </w:rPr>
              <w:t>2.3.</w:t>
            </w:r>
            <w:r w:rsidR="00810BC5" w:rsidRPr="00810BC5">
              <w:rPr>
                <w:rFonts w:ascii="Times New Roman" w:eastAsiaTheme="minorEastAsia" w:hAnsi="Times New Roman" w:cs="Times New Roman"/>
                <w:noProof/>
                <w:sz w:val="24"/>
                <w:szCs w:val="24"/>
                <w:lang w:val="en-US"/>
              </w:rPr>
              <w:tab/>
            </w:r>
            <w:r w:rsidR="00810BC5" w:rsidRPr="00810BC5">
              <w:rPr>
                <w:rStyle w:val="Hiperhivatkozs"/>
                <w:rFonts w:ascii="Times New Roman" w:hAnsi="Times New Roman" w:cs="Times New Roman"/>
                <w:noProof/>
                <w:sz w:val="24"/>
                <w:szCs w:val="24"/>
              </w:rPr>
              <w:t>Trivago.hu</w:t>
            </w:r>
            <w:r w:rsidR="00810BC5" w:rsidRPr="00810BC5">
              <w:rPr>
                <w:rFonts w:ascii="Times New Roman" w:hAnsi="Times New Roman" w:cs="Times New Roman"/>
                <w:noProof/>
                <w:webHidden/>
                <w:sz w:val="24"/>
                <w:szCs w:val="24"/>
              </w:rPr>
              <w:tab/>
            </w:r>
            <w:r w:rsidR="00810BC5" w:rsidRPr="00810BC5">
              <w:rPr>
                <w:rFonts w:ascii="Times New Roman" w:hAnsi="Times New Roman" w:cs="Times New Roman"/>
                <w:noProof/>
                <w:webHidden/>
                <w:sz w:val="24"/>
                <w:szCs w:val="24"/>
              </w:rPr>
              <w:fldChar w:fldCharType="begin"/>
            </w:r>
            <w:r w:rsidR="00810BC5" w:rsidRPr="00810BC5">
              <w:rPr>
                <w:rFonts w:ascii="Times New Roman" w:hAnsi="Times New Roman" w:cs="Times New Roman"/>
                <w:noProof/>
                <w:webHidden/>
                <w:sz w:val="24"/>
                <w:szCs w:val="24"/>
              </w:rPr>
              <w:instrText xml:space="preserve"> PAGEREF _Toc417218043 \h </w:instrText>
            </w:r>
            <w:r w:rsidR="00810BC5" w:rsidRPr="00810BC5">
              <w:rPr>
                <w:rFonts w:ascii="Times New Roman" w:hAnsi="Times New Roman" w:cs="Times New Roman"/>
                <w:noProof/>
                <w:webHidden/>
                <w:sz w:val="24"/>
                <w:szCs w:val="24"/>
              </w:rPr>
            </w:r>
            <w:r w:rsidR="00810BC5" w:rsidRPr="00810BC5">
              <w:rPr>
                <w:rFonts w:ascii="Times New Roman" w:hAnsi="Times New Roman" w:cs="Times New Roman"/>
                <w:noProof/>
                <w:webHidden/>
                <w:sz w:val="24"/>
                <w:szCs w:val="24"/>
              </w:rPr>
              <w:fldChar w:fldCharType="separate"/>
            </w:r>
            <w:r w:rsidR="00810BC5" w:rsidRPr="00810BC5">
              <w:rPr>
                <w:rFonts w:ascii="Times New Roman" w:hAnsi="Times New Roman" w:cs="Times New Roman"/>
                <w:noProof/>
                <w:webHidden/>
                <w:sz w:val="24"/>
                <w:szCs w:val="24"/>
              </w:rPr>
              <w:t>13</w:t>
            </w:r>
            <w:r w:rsidR="00810BC5" w:rsidRPr="00810BC5">
              <w:rPr>
                <w:rFonts w:ascii="Times New Roman" w:hAnsi="Times New Roman" w:cs="Times New Roman"/>
                <w:noProof/>
                <w:webHidden/>
                <w:sz w:val="24"/>
                <w:szCs w:val="24"/>
              </w:rPr>
              <w:fldChar w:fldCharType="end"/>
            </w:r>
          </w:hyperlink>
        </w:p>
        <w:p w14:paraId="7C1F995B" w14:textId="77777777" w:rsidR="00810BC5" w:rsidRPr="00810BC5" w:rsidRDefault="007D2C37">
          <w:pPr>
            <w:pStyle w:val="TJ2"/>
            <w:tabs>
              <w:tab w:val="left" w:pos="880"/>
              <w:tab w:val="right" w:leader="dot" w:pos="7928"/>
            </w:tabs>
            <w:rPr>
              <w:rFonts w:ascii="Times New Roman" w:eastAsiaTheme="minorEastAsia" w:hAnsi="Times New Roman" w:cs="Times New Roman"/>
              <w:noProof/>
              <w:sz w:val="24"/>
              <w:szCs w:val="24"/>
              <w:lang w:val="en-US"/>
            </w:rPr>
          </w:pPr>
          <w:hyperlink w:anchor="_Toc417218044" w:history="1">
            <w:r w:rsidR="00810BC5" w:rsidRPr="00810BC5">
              <w:rPr>
                <w:rStyle w:val="Hiperhivatkozs"/>
                <w:rFonts w:ascii="Times New Roman" w:hAnsi="Times New Roman" w:cs="Times New Roman"/>
                <w:noProof/>
                <w:sz w:val="24"/>
                <w:szCs w:val="24"/>
              </w:rPr>
              <w:t>2.4.</w:t>
            </w:r>
            <w:r w:rsidR="00810BC5" w:rsidRPr="00810BC5">
              <w:rPr>
                <w:rFonts w:ascii="Times New Roman" w:eastAsiaTheme="minorEastAsia" w:hAnsi="Times New Roman" w:cs="Times New Roman"/>
                <w:noProof/>
                <w:sz w:val="24"/>
                <w:szCs w:val="24"/>
                <w:lang w:val="en-US"/>
              </w:rPr>
              <w:tab/>
            </w:r>
            <w:r w:rsidR="00810BC5" w:rsidRPr="00810BC5">
              <w:rPr>
                <w:rStyle w:val="Hiperhivatkozs"/>
                <w:rFonts w:ascii="Times New Roman" w:hAnsi="Times New Roman" w:cs="Times New Roman"/>
                <w:noProof/>
                <w:sz w:val="24"/>
                <w:szCs w:val="24"/>
              </w:rPr>
              <w:t>Konklúzió</w:t>
            </w:r>
            <w:r w:rsidR="00810BC5" w:rsidRPr="00810BC5">
              <w:rPr>
                <w:rFonts w:ascii="Times New Roman" w:hAnsi="Times New Roman" w:cs="Times New Roman"/>
                <w:noProof/>
                <w:webHidden/>
                <w:sz w:val="24"/>
                <w:szCs w:val="24"/>
              </w:rPr>
              <w:tab/>
            </w:r>
            <w:r w:rsidR="00810BC5" w:rsidRPr="00810BC5">
              <w:rPr>
                <w:rFonts w:ascii="Times New Roman" w:hAnsi="Times New Roman" w:cs="Times New Roman"/>
                <w:noProof/>
                <w:webHidden/>
                <w:sz w:val="24"/>
                <w:szCs w:val="24"/>
              </w:rPr>
              <w:fldChar w:fldCharType="begin"/>
            </w:r>
            <w:r w:rsidR="00810BC5" w:rsidRPr="00810BC5">
              <w:rPr>
                <w:rFonts w:ascii="Times New Roman" w:hAnsi="Times New Roman" w:cs="Times New Roman"/>
                <w:noProof/>
                <w:webHidden/>
                <w:sz w:val="24"/>
                <w:szCs w:val="24"/>
              </w:rPr>
              <w:instrText xml:space="preserve"> PAGEREF _Toc417218044 \h </w:instrText>
            </w:r>
            <w:r w:rsidR="00810BC5" w:rsidRPr="00810BC5">
              <w:rPr>
                <w:rFonts w:ascii="Times New Roman" w:hAnsi="Times New Roman" w:cs="Times New Roman"/>
                <w:noProof/>
                <w:webHidden/>
                <w:sz w:val="24"/>
                <w:szCs w:val="24"/>
              </w:rPr>
            </w:r>
            <w:r w:rsidR="00810BC5" w:rsidRPr="00810BC5">
              <w:rPr>
                <w:rFonts w:ascii="Times New Roman" w:hAnsi="Times New Roman" w:cs="Times New Roman"/>
                <w:noProof/>
                <w:webHidden/>
                <w:sz w:val="24"/>
                <w:szCs w:val="24"/>
              </w:rPr>
              <w:fldChar w:fldCharType="separate"/>
            </w:r>
            <w:r w:rsidR="00810BC5" w:rsidRPr="00810BC5">
              <w:rPr>
                <w:rFonts w:ascii="Times New Roman" w:hAnsi="Times New Roman" w:cs="Times New Roman"/>
                <w:noProof/>
                <w:webHidden/>
                <w:sz w:val="24"/>
                <w:szCs w:val="24"/>
              </w:rPr>
              <w:t>13</w:t>
            </w:r>
            <w:r w:rsidR="00810BC5" w:rsidRPr="00810BC5">
              <w:rPr>
                <w:rFonts w:ascii="Times New Roman" w:hAnsi="Times New Roman" w:cs="Times New Roman"/>
                <w:noProof/>
                <w:webHidden/>
                <w:sz w:val="24"/>
                <w:szCs w:val="24"/>
              </w:rPr>
              <w:fldChar w:fldCharType="end"/>
            </w:r>
          </w:hyperlink>
        </w:p>
        <w:p w14:paraId="634B31E4" w14:textId="77777777" w:rsidR="00810BC5" w:rsidRPr="00810BC5" w:rsidRDefault="007D2C37">
          <w:pPr>
            <w:pStyle w:val="TJ1"/>
            <w:tabs>
              <w:tab w:val="left" w:pos="440"/>
              <w:tab w:val="right" w:leader="dot" w:pos="7928"/>
            </w:tabs>
            <w:rPr>
              <w:rFonts w:ascii="Times New Roman" w:eastAsiaTheme="minorEastAsia" w:hAnsi="Times New Roman" w:cs="Times New Roman"/>
              <w:noProof/>
              <w:sz w:val="24"/>
              <w:szCs w:val="24"/>
              <w:lang w:val="en-US"/>
            </w:rPr>
          </w:pPr>
          <w:hyperlink w:anchor="_Toc417218045" w:history="1">
            <w:r w:rsidR="00810BC5" w:rsidRPr="00810BC5">
              <w:rPr>
                <w:rStyle w:val="Hiperhivatkozs"/>
                <w:rFonts w:ascii="Times New Roman" w:hAnsi="Times New Roman" w:cs="Times New Roman"/>
                <w:noProof/>
                <w:sz w:val="24"/>
                <w:szCs w:val="24"/>
              </w:rPr>
              <w:t>3.</w:t>
            </w:r>
            <w:r w:rsidR="00810BC5" w:rsidRPr="00810BC5">
              <w:rPr>
                <w:rFonts w:ascii="Times New Roman" w:eastAsiaTheme="minorEastAsia" w:hAnsi="Times New Roman" w:cs="Times New Roman"/>
                <w:noProof/>
                <w:sz w:val="24"/>
                <w:szCs w:val="24"/>
                <w:lang w:val="en-US"/>
              </w:rPr>
              <w:tab/>
            </w:r>
            <w:r w:rsidR="00810BC5" w:rsidRPr="00810BC5">
              <w:rPr>
                <w:rStyle w:val="Hiperhivatkozs"/>
                <w:rFonts w:ascii="Times New Roman" w:hAnsi="Times New Roman" w:cs="Times New Roman"/>
                <w:noProof/>
                <w:sz w:val="24"/>
                <w:szCs w:val="24"/>
              </w:rPr>
              <w:t>Matematikai optimalizálás</w:t>
            </w:r>
            <w:r w:rsidR="00810BC5" w:rsidRPr="00810BC5">
              <w:rPr>
                <w:rFonts w:ascii="Times New Roman" w:hAnsi="Times New Roman" w:cs="Times New Roman"/>
                <w:noProof/>
                <w:webHidden/>
                <w:sz w:val="24"/>
                <w:szCs w:val="24"/>
              </w:rPr>
              <w:tab/>
            </w:r>
            <w:r w:rsidR="00810BC5" w:rsidRPr="00810BC5">
              <w:rPr>
                <w:rFonts w:ascii="Times New Roman" w:hAnsi="Times New Roman" w:cs="Times New Roman"/>
                <w:noProof/>
                <w:webHidden/>
                <w:sz w:val="24"/>
                <w:szCs w:val="24"/>
              </w:rPr>
              <w:fldChar w:fldCharType="begin"/>
            </w:r>
            <w:r w:rsidR="00810BC5" w:rsidRPr="00810BC5">
              <w:rPr>
                <w:rFonts w:ascii="Times New Roman" w:hAnsi="Times New Roman" w:cs="Times New Roman"/>
                <w:noProof/>
                <w:webHidden/>
                <w:sz w:val="24"/>
                <w:szCs w:val="24"/>
              </w:rPr>
              <w:instrText xml:space="preserve"> PAGEREF _Toc417218045 \h </w:instrText>
            </w:r>
            <w:r w:rsidR="00810BC5" w:rsidRPr="00810BC5">
              <w:rPr>
                <w:rFonts w:ascii="Times New Roman" w:hAnsi="Times New Roman" w:cs="Times New Roman"/>
                <w:noProof/>
                <w:webHidden/>
                <w:sz w:val="24"/>
                <w:szCs w:val="24"/>
              </w:rPr>
            </w:r>
            <w:r w:rsidR="00810BC5" w:rsidRPr="00810BC5">
              <w:rPr>
                <w:rFonts w:ascii="Times New Roman" w:hAnsi="Times New Roman" w:cs="Times New Roman"/>
                <w:noProof/>
                <w:webHidden/>
                <w:sz w:val="24"/>
                <w:szCs w:val="24"/>
              </w:rPr>
              <w:fldChar w:fldCharType="separate"/>
            </w:r>
            <w:r w:rsidR="00810BC5" w:rsidRPr="00810BC5">
              <w:rPr>
                <w:rFonts w:ascii="Times New Roman" w:hAnsi="Times New Roman" w:cs="Times New Roman"/>
                <w:noProof/>
                <w:webHidden/>
                <w:sz w:val="24"/>
                <w:szCs w:val="24"/>
              </w:rPr>
              <w:t>14</w:t>
            </w:r>
            <w:r w:rsidR="00810BC5" w:rsidRPr="00810BC5">
              <w:rPr>
                <w:rFonts w:ascii="Times New Roman" w:hAnsi="Times New Roman" w:cs="Times New Roman"/>
                <w:noProof/>
                <w:webHidden/>
                <w:sz w:val="24"/>
                <w:szCs w:val="24"/>
              </w:rPr>
              <w:fldChar w:fldCharType="end"/>
            </w:r>
          </w:hyperlink>
        </w:p>
        <w:p w14:paraId="56C5DF27" w14:textId="77777777" w:rsidR="00810BC5" w:rsidRPr="00810BC5" w:rsidRDefault="007D2C37">
          <w:pPr>
            <w:pStyle w:val="TJ2"/>
            <w:tabs>
              <w:tab w:val="left" w:pos="880"/>
              <w:tab w:val="right" w:leader="dot" w:pos="7928"/>
            </w:tabs>
            <w:rPr>
              <w:rFonts w:ascii="Times New Roman" w:eastAsiaTheme="minorEastAsia" w:hAnsi="Times New Roman" w:cs="Times New Roman"/>
              <w:noProof/>
              <w:sz w:val="24"/>
              <w:szCs w:val="24"/>
              <w:lang w:val="en-US"/>
            </w:rPr>
          </w:pPr>
          <w:hyperlink w:anchor="_Toc417218046" w:history="1">
            <w:r w:rsidR="00810BC5" w:rsidRPr="00810BC5">
              <w:rPr>
                <w:rStyle w:val="Hiperhivatkozs"/>
                <w:rFonts w:ascii="Times New Roman" w:hAnsi="Times New Roman" w:cs="Times New Roman"/>
                <w:noProof/>
                <w:sz w:val="24"/>
                <w:szCs w:val="24"/>
              </w:rPr>
              <w:t>3.1.</w:t>
            </w:r>
            <w:r w:rsidR="00810BC5" w:rsidRPr="00810BC5">
              <w:rPr>
                <w:rFonts w:ascii="Times New Roman" w:eastAsiaTheme="minorEastAsia" w:hAnsi="Times New Roman" w:cs="Times New Roman"/>
                <w:noProof/>
                <w:sz w:val="24"/>
                <w:szCs w:val="24"/>
                <w:lang w:val="en-US"/>
              </w:rPr>
              <w:tab/>
            </w:r>
            <w:r w:rsidR="00810BC5" w:rsidRPr="00810BC5">
              <w:rPr>
                <w:rStyle w:val="Hiperhivatkozs"/>
                <w:rFonts w:ascii="Times New Roman" w:hAnsi="Times New Roman" w:cs="Times New Roman"/>
                <w:noProof/>
                <w:sz w:val="24"/>
                <w:szCs w:val="24"/>
              </w:rPr>
              <w:t>A matematikai optimalizálás története</w:t>
            </w:r>
            <w:r w:rsidR="00810BC5" w:rsidRPr="00810BC5">
              <w:rPr>
                <w:rFonts w:ascii="Times New Roman" w:hAnsi="Times New Roman" w:cs="Times New Roman"/>
                <w:noProof/>
                <w:webHidden/>
                <w:sz w:val="24"/>
                <w:szCs w:val="24"/>
              </w:rPr>
              <w:tab/>
            </w:r>
            <w:r w:rsidR="00810BC5" w:rsidRPr="00810BC5">
              <w:rPr>
                <w:rFonts w:ascii="Times New Roman" w:hAnsi="Times New Roman" w:cs="Times New Roman"/>
                <w:noProof/>
                <w:webHidden/>
                <w:sz w:val="24"/>
                <w:szCs w:val="24"/>
              </w:rPr>
              <w:fldChar w:fldCharType="begin"/>
            </w:r>
            <w:r w:rsidR="00810BC5" w:rsidRPr="00810BC5">
              <w:rPr>
                <w:rFonts w:ascii="Times New Roman" w:hAnsi="Times New Roman" w:cs="Times New Roman"/>
                <w:noProof/>
                <w:webHidden/>
                <w:sz w:val="24"/>
                <w:szCs w:val="24"/>
              </w:rPr>
              <w:instrText xml:space="preserve"> PAGEREF _Toc417218046 \h </w:instrText>
            </w:r>
            <w:r w:rsidR="00810BC5" w:rsidRPr="00810BC5">
              <w:rPr>
                <w:rFonts w:ascii="Times New Roman" w:hAnsi="Times New Roman" w:cs="Times New Roman"/>
                <w:noProof/>
                <w:webHidden/>
                <w:sz w:val="24"/>
                <w:szCs w:val="24"/>
              </w:rPr>
            </w:r>
            <w:r w:rsidR="00810BC5" w:rsidRPr="00810BC5">
              <w:rPr>
                <w:rFonts w:ascii="Times New Roman" w:hAnsi="Times New Roman" w:cs="Times New Roman"/>
                <w:noProof/>
                <w:webHidden/>
                <w:sz w:val="24"/>
                <w:szCs w:val="24"/>
              </w:rPr>
              <w:fldChar w:fldCharType="separate"/>
            </w:r>
            <w:r w:rsidR="00810BC5" w:rsidRPr="00810BC5">
              <w:rPr>
                <w:rFonts w:ascii="Times New Roman" w:hAnsi="Times New Roman" w:cs="Times New Roman"/>
                <w:noProof/>
                <w:webHidden/>
                <w:sz w:val="24"/>
                <w:szCs w:val="24"/>
              </w:rPr>
              <w:t>14</w:t>
            </w:r>
            <w:r w:rsidR="00810BC5" w:rsidRPr="00810BC5">
              <w:rPr>
                <w:rFonts w:ascii="Times New Roman" w:hAnsi="Times New Roman" w:cs="Times New Roman"/>
                <w:noProof/>
                <w:webHidden/>
                <w:sz w:val="24"/>
                <w:szCs w:val="24"/>
              </w:rPr>
              <w:fldChar w:fldCharType="end"/>
            </w:r>
          </w:hyperlink>
        </w:p>
        <w:p w14:paraId="000EC785" w14:textId="77777777" w:rsidR="00810BC5" w:rsidRPr="00810BC5" w:rsidRDefault="007D2C37">
          <w:pPr>
            <w:pStyle w:val="TJ2"/>
            <w:tabs>
              <w:tab w:val="left" w:pos="880"/>
              <w:tab w:val="right" w:leader="dot" w:pos="7928"/>
            </w:tabs>
            <w:rPr>
              <w:rFonts w:ascii="Times New Roman" w:eastAsiaTheme="minorEastAsia" w:hAnsi="Times New Roman" w:cs="Times New Roman"/>
              <w:noProof/>
              <w:sz w:val="24"/>
              <w:szCs w:val="24"/>
              <w:lang w:val="en-US"/>
            </w:rPr>
          </w:pPr>
          <w:hyperlink w:anchor="_Toc417218047" w:history="1">
            <w:r w:rsidR="00810BC5" w:rsidRPr="00810BC5">
              <w:rPr>
                <w:rStyle w:val="Hiperhivatkozs"/>
                <w:rFonts w:ascii="Times New Roman" w:hAnsi="Times New Roman" w:cs="Times New Roman"/>
                <w:noProof/>
                <w:sz w:val="24"/>
                <w:szCs w:val="24"/>
              </w:rPr>
              <w:t>3.2.</w:t>
            </w:r>
            <w:r w:rsidR="00810BC5" w:rsidRPr="00810BC5">
              <w:rPr>
                <w:rFonts w:ascii="Times New Roman" w:eastAsiaTheme="minorEastAsia" w:hAnsi="Times New Roman" w:cs="Times New Roman"/>
                <w:noProof/>
                <w:sz w:val="24"/>
                <w:szCs w:val="24"/>
                <w:lang w:val="en-US"/>
              </w:rPr>
              <w:tab/>
            </w:r>
            <w:r w:rsidR="00810BC5" w:rsidRPr="00810BC5">
              <w:rPr>
                <w:rStyle w:val="Hiperhivatkozs"/>
                <w:rFonts w:ascii="Times New Roman" w:hAnsi="Times New Roman" w:cs="Times New Roman"/>
                <w:noProof/>
                <w:sz w:val="24"/>
                <w:szCs w:val="24"/>
              </w:rPr>
              <w:t>Matematikai optimalizálási feladat</w:t>
            </w:r>
            <w:r w:rsidR="00810BC5" w:rsidRPr="00810BC5">
              <w:rPr>
                <w:rFonts w:ascii="Times New Roman" w:hAnsi="Times New Roman" w:cs="Times New Roman"/>
                <w:noProof/>
                <w:webHidden/>
                <w:sz w:val="24"/>
                <w:szCs w:val="24"/>
              </w:rPr>
              <w:tab/>
            </w:r>
            <w:r w:rsidR="00810BC5" w:rsidRPr="00810BC5">
              <w:rPr>
                <w:rFonts w:ascii="Times New Roman" w:hAnsi="Times New Roman" w:cs="Times New Roman"/>
                <w:noProof/>
                <w:webHidden/>
                <w:sz w:val="24"/>
                <w:szCs w:val="24"/>
              </w:rPr>
              <w:fldChar w:fldCharType="begin"/>
            </w:r>
            <w:r w:rsidR="00810BC5" w:rsidRPr="00810BC5">
              <w:rPr>
                <w:rFonts w:ascii="Times New Roman" w:hAnsi="Times New Roman" w:cs="Times New Roman"/>
                <w:noProof/>
                <w:webHidden/>
                <w:sz w:val="24"/>
                <w:szCs w:val="24"/>
              </w:rPr>
              <w:instrText xml:space="preserve"> PAGEREF _Toc417218047 \h </w:instrText>
            </w:r>
            <w:r w:rsidR="00810BC5" w:rsidRPr="00810BC5">
              <w:rPr>
                <w:rFonts w:ascii="Times New Roman" w:hAnsi="Times New Roman" w:cs="Times New Roman"/>
                <w:noProof/>
                <w:webHidden/>
                <w:sz w:val="24"/>
                <w:szCs w:val="24"/>
              </w:rPr>
            </w:r>
            <w:r w:rsidR="00810BC5" w:rsidRPr="00810BC5">
              <w:rPr>
                <w:rFonts w:ascii="Times New Roman" w:hAnsi="Times New Roman" w:cs="Times New Roman"/>
                <w:noProof/>
                <w:webHidden/>
                <w:sz w:val="24"/>
                <w:szCs w:val="24"/>
              </w:rPr>
              <w:fldChar w:fldCharType="separate"/>
            </w:r>
            <w:r w:rsidR="00810BC5" w:rsidRPr="00810BC5">
              <w:rPr>
                <w:rFonts w:ascii="Times New Roman" w:hAnsi="Times New Roman" w:cs="Times New Roman"/>
                <w:noProof/>
                <w:webHidden/>
                <w:sz w:val="24"/>
                <w:szCs w:val="24"/>
              </w:rPr>
              <w:t>18</w:t>
            </w:r>
            <w:r w:rsidR="00810BC5" w:rsidRPr="00810BC5">
              <w:rPr>
                <w:rFonts w:ascii="Times New Roman" w:hAnsi="Times New Roman" w:cs="Times New Roman"/>
                <w:noProof/>
                <w:webHidden/>
                <w:sz w:val="24"/>
                <w:szCs w:val="24"/>
              </w:rPr>
              <w:fldChar w:fldCharType="end"/>
            </w:r>
          </w:hyperlink>
        </w:p>
        <w:p w14:paraId="5208DF74" w14:textId="77777777" w:rsidR="00810BC5" w:rsidRPr="00810BC5" w:rsidRDefault="007D2C37">
          <w:pPr>
            <w:pStyle w:val="TJ2"/>
            <w:tabs>
              <w:tab w:val="left" w:pos="880"/>
              <w:tab w:val="right" w:leader="dot" w:pos="7928"/>
            </w:tabs>
            <w:rPr>
              <w:rFonts w:ascii="Times New Roman" w:eastAsiaTheme="minorEastAsia" w:hAnsi="Times New Roman" w:cs="Times New Roman"/>
              <w:noProof/>
              <w:sz w:val="24"/>
              <w:szCs w:val="24"/>
              <w:lang w:val="en-US"/>
            </w:rPr>
          </w:pPr>
          <w:hyperlink w:anchor="_Toc417218048" w:history="1">
            <w:r w:rsidR="00810BC5" w:rsidRPr="00810BC5">
              <w:rPr>
                <w:rStyle w:val="Hiperhivatkozs"/>
                <w:rFonts w:ascii="Times New Roman" w:hAnsi="Times New Roman" w:cs="Times New Roman"/>
                <w:noProof/>
                <w:sz w:val="24"/>
                <w:szCs w:val="24"/>
              </w:rPr>
              <w:t>3.3.</w:t>
            </w:r>
            <w:r w:rsidR="00810BC5" w:rsidRPr="00810BC5">
              <w:rPr>
                <w:rFonts w:ascii="Times New Roman" w:eastAsiaTheme="minorEastAsia" w:hAnsi="Times New Roman" w:cs="Times New Roman"/>
                <w:noProof/>
                <w:sz w:val="24"/>
                <w:szCs w:val="24"/>
                <w:lang w:val="en-US"/>
              </w:rPr>
              <w:tab/>
            </w:r>
            <w:r w:rsidR="00810BC5" w:rsidRPr="00810BC5">
              <w:rPr>
                <w:rStyle w:val="Hiperhivatkozs"/>
                <w:rFonts w:ascii="Times New Roman" w:hAnsi="Times New Roman" w:cs="Times New Roman"/>
                <w:noProof/>
                <w:sz w:val="24"/>
                <w:szCs w:val="24"/>
              </w:rPr>
              <w:t>Lineáris optimalizálási feladat</w:t>
            </w:r>
            <w:r w:rsidR="00810BC5" w:rsidRPr="00810BC5">
              <w:rPr>
                <w:rFonts w:ascii="Times New Roman" w:hAnsi="Times New Roman" w:cs="Times New Roman"/>
                <w:noProof/>
                <w:webHidden/>
                <w:sz w:val="24"/>
                <w:szCs w:val="24"/>
              </w:rPr>
              <w:tab/>
            </w:r>
            <w:r w:rsidR="00810BC5" w:rsidRPr="00810BC5">
              <w:rPr>
                <w:rFonts w:ascii="Times New Roman" w:hAnsi="Times New Roman" w:cs="Times New Roman"/>
                <w:noProof/>
                <w:webHidden/>
                <w:sz w:val="24"/>
                <w:szCs w:val="24"/>
              </w:rPr>
              <w:fldChar w:fldCharType="begin"/>
            </w:r>
            <w:r w:rsidR="00810BC5" w:rsidRPr="00810BC5">
              <w:rPr>
                <w:rFonts w:ascii="Times New Roman" w:hAnsi="Times New Roman" w:cs="Times New Roman"/>
                <w:noProof/>
                <w:webHidden/>
                <w:sz w:val="24"/>
                <w:szCs w:val="24"/>
              </w:rPr>
              <w:instrText xml:space="preserve"> PAGEREF _Toc417218048 \h </w:instrText>
            </w:r>
            <w:r w:rsidR="00810BC5" w:rsidRPr="00810BC5">
              <w:rPr>
                <w:rFonts w:ascii="Times New Roman" w:hAnsi="Times New Roman" w:cs="Times New Roman"/>
                <w:noProof/>
                <w:webHidden/>
                <w:sz w:val="24"/>
                <w:szCs w:val="24"/>
              </w:rPr>
            </w:r>
            <w:r w:rsidR="00810BC5" w:rsidRPr="00810BC5">
              <w:rPr>
                <w:rFonts w:ascii="Times New Roman" w:hAnsi="Times New Roman" w:cs="Times New Roman"/>
                <w:noProof/>
                <w:webHidden/>
                <w:sz w:val="24"/>
                <w:szCs w:val="24"/>
              </w:rPr>
              <w:fldChar w:fldCharType="separate"/>
            </w:r>
            <w:r w:rsidR="00810BC5" w:rsidRPr="00810BC5">
              <w:rPr>
                <w:rFonts w:ascii="Times New Roman" w:hAnsi="Times New Roman" w:cs="Times New Roman"/>
                <w:noProof/>
                <w:webHidden/>
                <w:sz w:val="24"/>
                <w:szCs w:val="24"/>
              </w:rPr>
              <w:t>19</w:t>
            </w:r>
            <w:r w:rsidR="00810BC5" w:rsidRPr="00810BC5">
              <w:rPr>
                <w:rFonts w:ascii="Times New Roman" w:hAnsi="Times New Roman" w:cs="Times New Roman"/>
                <w:noProof/>
                <w:webHidden/>
                <w:sz w:val="24"/>
                <w:szCs w:val="24"/>
              </w:rPr>
              <w:fldChar w:fldCharType="end"/>
            </w:r>
          </w:hyperlink>
        </w:p>
        <w:p w14:paraId="39715071" w14:textId="77777777" w:rsidR="00810BC5" w:rsidRPr="00810BC5" w:rsidRDefault="007D2C37">
          <w:pPr>
            <w:pStyle w:val="TJ2"/>
            <w:tabs>
              <w:tab w:val="left" w:pos="880"/>
              <w:tab w:val="right" w:leader="dot" w:pos="7928"/>
            </w:tabs>
            <w:rPr>
              <w:rFonts w:ascii="Times New Roman" w:eastAsiaTheme="minorEastAsia" w:hAnsi="Times New Roman" w:cs="Times New Roman"/>
              <w:noProof/>
              <w:sz w:val="24"/>
              <w:szCs w:val="24"/>
              <w:lang w:val="en-US"/>
            </w:rPr>
          </w:pPr>
          <w:hyperlink w:anchor="_Toc417218049" w:history="1">
            <w:r w:rsidR="00810BC5" w:rsidRPr="00810BC5">
              <w:rPr>
                <w:rStyle w:val="Hiperhivatkozs"/>
                <w:rFonts w:ascii="Times New Roman" w:hAnsi="Times New Roman" w:cs="Times New Roman"/>
                <w:noProof/>
                <w:sz w:val="24"/>
                <w:szCs w:val="24"/>
              </w:rPr>
              <w:t>3.4.</w:t>
            </w:r>
            <w:r w:rsidR="00810BC5" w:rsidRPr="00810BC5">
              <w:rPr>
                <w:rFonts w:ascii="Times New Roman" w:eastAsiaTheme="minorEastAsia" w:hAnsi="Times New Roman" w:cs="Times New Roman"/>
                <w:noProof/>
                <w:sz w:val="24"/>
                <w:szCs w:val="24"/>
                <w:lang w:val="en-US"/>
              </w:rPr>
              <w:tab/>
            </w:r>
            <w:r w:rsidR="00810BC5" w:rsidRPr="00810BC5">
              <w:rPr>
                <w:rStyle w:val="Hiperhivatkozs"/>
                <w:rFonts w:ascii="Times New Roman" w:hAnsi="Times New Roman" w:cs="Times New Roman"/>
                <w:noProof/>
                <w:sz w:val="24"/>
                <w:szCs w:val="24"/>
              </w:rPr>
              <w:t>Nemlineáris optimalizálási feladat</w:t>
            </w:r>
            <w:r w:rsidR="00810BC5" w:rsidRPr="00810BC5">
              <w:rPr>
                <w:rFonts w:ascii="Times New Roman" w:hAnsi="Times New Roman" w:cs="Times New Roman"/>
                <w:noProof/>
                <w:webHidden/>
                <w:sz w:val="24"/>
                <w:szCs w:val="24"/>
              </w:rPr>
              <w:tab/>
            </w:r>
            <w:r w:rsidR="00810BC5" w:rsidRPr="00810BC5">
              <w:rPr>
                <w:rFonts w:ascii="Times New Roman" w:hAnsi="Times New Roman" w:cs="Times New Roman"/>
                <w:noProof/>
                <w:webHidden/>
                <w:sz w:val="24"/>
                <w:szCs w:val="24"/>
              </w:rPr>
              <w:fldChar w:fldCharType="begin"/>
            </w:r>
            <w:r w:rsidR="00810BC5" w:rsidRPr="00810BC5">
              <w:rPr>
                <w:rFonts w:ascii="Times New Roman" w:hAnsi="Times New Roman" w:cs="Times New Roman"/>
                <w:noProof/>
                <w:webHidden/>
                <w:sz w:val="24"/>
                <w:szCs w:val="24"/>
              </w:rPr>
              <w:instrText xml:space="preserve"> PAGEREF _Toc417218049 \h </w:instrText>
            </w:r>
            <w:r w:rsidR="00810BC5" w:rsidRPr="00810BC5">
              <w:rPr>
                <w:rFonts w:ascii="Times New Roman" w:hAnsi="Times New Roman" w:cs="Times New Roman"/>
                <w:noProof/>
                <w:webHidden/>
                <w:sz w:val="24"/>
                <w:szCs w:val="24"/>
              </w:rPr>
            </w:r>
            <w:r w:rsidR="00810BC5" w:rsidRPr="00810BC5">
              <w:rPr>
                <w:rFonts w:ascii="Times New Roman" w:hAnsi="Times New Roman" w:cs="Times New Roman"/>
                <w:noProof/>
                <w:webHidden/>
                <w:sz w:val="24"/>
                <w:szCs w:val="24"/>
              </w:rPr>
              <w:fldChar w:fldCharType="separate"/>
            </w:r>
            <w:r w:rsidR="00810BC5" w:rsidRPr="00810BC5">
              <w:rPr>
                <w:rFonts w:ascii="Times New Roman" w:hAnsi="Times New Roman" w:cs="Times New Roman"/>
                <w:noProof/>
                <w:webHidden/>
                <w:sz w:val="24"/>
                <w:szCs w:val="24"/>
              </w:rPr>
              <w:t>20</w:t>
            </w:r>
            <w:r w:rsidR="00810BC5" w:rsidRPr="00810BC5">
              <w:rPr>
                <w:rFonts w:ascii="Times New Roman" w:hAnsi="Times New Roman" w:cs="Times New Roman"/>
                <w:noProof/>
                <w:webHidden/>
                <w:sz w:val="24"/>
                <w:szCs w:val="24"/>
              </w:rPr>
              <w:fldChar w:fldCharType="end"/>
            </w:r>
          </w:hyperlink>
        </w:p>
        <w:p w14:paraId="4B27C45C" w14:textId="77777777" w:rsidR="00810BC5" w:rsidRPr="00810BC5" w:rsidRDefault="007D2C37">
          <w:pPr>
            <w:pStyle w:val="TJ2"/>
            <w:tabs>
              <w:tab w:val="left" w:pos="880"/>
              <w:tab w:val="right" w:leader="dot" w:pos="7928"/>
            </w:tabs>
            <w:rPr>
              <w:rFonts w:ascii="Times New Roman" w:eastAsiaTheme="minorEastAsia" w:hAnsi="Times New Roman" w:cs="Times New Roman"/>
              <w:noProof/>
              <w:sz w:val="24"/>
              <w:szCs w:val="24"/>
              <w:lang w:val="en-US"/>
            </w:rPr>
          </w:pPr>
          <w:hyperlink w:anchor="_Toc417218050" w:history="1">
            <w:r w:rsidR="00810BC5" w:rsidRPr="00810BC5">
              <w:rPr>
                <w:rStyle w:val="Hiperhivatkozs"/>
                <w:rFonts w:ascii="Times New Roman" w:hAnsi="Times New Roman" w:cs="Times New Roman"/>
                <w:noProof/>
                <w:sz w:val="24"/>
                <w:szCs w:val="24"/>
              </w:rPr>
              <w:t>3.5.</w:t>
            </w:r>
            <w:r w:rsidR="00810BC5" w:rsidRPr="00810BC5">
              <w:rPr>
                <w:rFonts w:ascii="Times New Roman" w:eastAsiaTheme="minorEastAsia" w:hAnsi="Times New Roman" w:cs="Times New Roman"/>
                <w:noProof/>
                <w:sz w:val="24"/>
                <w:szCs w:val="24"/>
                <w:lang w:val="en-US"/>
              </w:rPr>
              <w:tab/>
            </w:r>
            <w:r w:rsidR="00810BC5" w:rsidRPr="00810BC5">
              <w:rPr>
                <w:rStyle w:val="Hiperhivatkozs"/>
                <w:rFonts w:ascii="Times New Roman" w:hAnsi="Times New Roman" w:cs="Times New Roman"/>
                <w:noProof/>
                <w:sz w:val="24"/>
                <w:szCs w:val="24"/>
              </w:rPr>
              <w:t>Alkalmazási területek</w:t>
            </w:r>
            <w:r w:rsidR="00810BC5" w:rsidRPr="00810BC5">
              <w:rPr>
                <w:rFonts w:ascii="Times New Roman" w:hAnsi="Times New Roman" w:cs="Times New Roman"/>
                <w:noProof/>
                <w:webHidden/>
                <w:sz w:val="24"/>
                <w:szCs w:val="24"/>
              </w:rPr>
              <w:tab/>
            </w:r>
            <w:r w:rsidR="00810BC5" w:rsidRPr="00810BC5">
              <w:rPr>
                <w:rFonts w:ascii="Times New Roman" w:hAnsi="Times New Roman" w:cs="Times New Roman"/>
                <w:noProof/>
                <w:webHidden/>
                <w:sz w:val="24"/>
                <w:szCs w:val="24"/>
              </w:rPr>
              <w:fldChar w:fldCharType="begin"/>
            </w:r>
            <w:r w:rsidR="00810BC5" w:rsidRPr="00810BC5">
              <w:rPr>
                <w:rFonts w:ascii="Times New Roman" w:hAnsi="Times New Roman" w:cs="Times New Roman"/>
                <w:noProof/>
                <w:webHidden/>
                <w:sz w:val="24"/>
                <w:szCs w:val="24"/>
              </w:rPr>
              <w:instrText xml:space="preserve"> PAGEREF _Toc417218050 \h </w:instrText>
            </w:r>
            <w:r w:rsidR="00810BC5" w:rsidRPr="00810BC5">
              <w:rPr>
                <w:rFonts w:ascii="Times New Roman" w:hAnsi="Times New Roman" w:cs="Times New Roman"/>
                <w:noProof/>
                <w:webHidden/>
                <w:sz w:val="24"/>
                <w:szCs w:val="24"/>
              </w:rPr>
            </w:r>
            <w:r w:rsidR="00810BC5" w:rsidRPr="00810BC5">
              <w:rPr>
                <w:rFonts w:ascii="Times New Roman" w:hAnsi="Times New Roman" w:cs="Times New Roman"/>
                <w:noProof/>
                <w:webHidden/>
                <w:sz w:val="24"/>
                <w:szCs w:val="24"/>
              </w:rPr>
              <w:fldChar w:fldCharType="separate"/>
            </w:r>
            <w:r w:rsidR="00810BC5" w:rsidRPr="00810BC5">
              <w:rPr>
                <w:rFonts w:ascii="Times New Roman" w:hAnsi="Times New Roman" w:cs="Times New Roman"/>
                <w:noProof/>
                <w:webHidden/>
                <w:sz w:val="24"/>
                <w:szCs w:val="24"/>
              </w:rPr>
              <w:t>20</w:t>
            </w:r>
            <w:r w:rsidR="00810BC5" w:rsidRPr="00810BC5">
              <w:rPr>
                <w:rFonts w:ascii="Times New Roman" w:hAnsi="Times New Roman" w:cs="Times New Roman"/>
                <w:noProof/>
                <w:webHidden/>
                <w:sz w:val="24"/>
                <w:szCs w:val="24"/>
              </w:rPr>
              <w:fldChar w:fldCharType="end"/>
            </w:r>
          </w:hyperlink>
        </w:p>
        <w:p w14:paraId="4FA4D7EF" w14:textId="77777777" w:rsidR="00810BC5" w:rsidRPr="00810BC5" w:rsidRDefault="007D2C37">
          <w:pPr>
            <w:pStyle w:val="TJ1"/>
            <w:tabs>
              <w:tab w:val="left" w:pos="440"/>
              <w:tab w:val="right" w:leader="dot" w:pos="7928"/>
            </w:tabs>
            <w:rPr>
              <w:rFonts w:ascii="Times New Roman" w:eastAsiaTheme="minorEastAsia" w:hAnsi="Times New Roman" w:cs="Times New Roman"/>
              <w:noProof/>
              <w:sz w:val="24"/>
              <w:szCs w:val="24"/>
              <w:lang w:val="en-US"/>
            </w:rPr>
          </w:pPr>
          <w:hyperlink w:anchor="_Toc417218051" w:history="1">
            <w:r w:rsidR="00810BC5" w:rsidRPr="00810BC5">
              <w:rPr>
                <w:rStyle w:val="Hiperhivatkozs"/>
                <w:rFonts w:ascii="Times New Roman" w:hAnsi="Times New Roman" w:cs="Times New Roman"/>
                <w:noProof/>
                <w:sz w:val="24"/>
                <w:szCs w:val="24"/>
              </w:rPr>
              <w:t>4.</w:t>
            </w:r>
            <w:r w:rsidR="00810BC5" w:rsidRPr="00810BC5">
              <w:rPr>
                <w:rFonts w:ascii="Times New Roman" w:eastAsiaTheme="minorEastAsia" w:hAnsi="Times New Roman" w:cs="Times New Roman"/>
                <w:noProof/>
                <w:sz w:val="24"/>
                <w:szCs w:val="24"/>
                <w:lang w:val="en-US"/>
              </w:rPr>
              <w:tab/>
            </w:r>
            <w:r w:rsidR="00810BC5" w:rsidRPr="00810BC5">
              <w:rPr>
                <w:rStyle w:val="Hiperhivatkozs"/>
                <w:rFonts w:ascii="Times New Roman" w:hAnsi="Times New Roman" w:cs="Times New Roman"/>
                <w:noProof/>
                <w:sz w:val="24"/>
                <w:szCs w:val="24"/>
              </w:rPr>
              <w:t>Ruby on Rails</w:t>
            </w:r>
            <w:r w:rsidR="00810BC5" w:rsidRPr="00810BC5">
              <w:rPr>
                <w:rFonts w:ascii="Times New Roman" w:hAnsi="Times New Roman" w:cs="Times New Roman"/>
                <w:noProof/>
                <w:webHidden/>
                <w:sz w:val="24"/>
                <w:szCs w:val="24"/>
              </w:rPr>
              <w:tab/>
            </w:r>
            <w:r w:rsidR="00810BC5" w:rsidRPr="00810BC5">
              <w:rPr>
                <w:rFonts w:ascii="Times New Roman" w:hAnsi="Times New Roman" w:cs="Times New Roman"/>
                <w:noProof/>
                <w:webHidden/>
                <w:sz w:val="24"/>
                <w:szCs w:val="24"/>
              </w:rPr>
              <w:fldChar w:fldCharType="begin"/>
            </w:r>
            <w:r w:rsidR="00810BC5" w:rsidRPr="00810BC5">
              <w:rPr>
                <w:rFonts w:ascii="Times New Roman" w:hAnsi="Times New Roman" w:cs="Times New Roman"/>
                <w:noProof/>
                <w:webHidden/>
                <w:sz w:val="24"/>
                <w:szCs w:val="24"/>
              </w:rPr>
              <w:instrText xml:space="preserve"> PAGEREF _Toc417218051 \h </w:instrText>
            </w:r>
            <w:r w:rsidR="00810BC5" w:rsidRPr="00810BC5">
              <w:rPr>
                <w:rFonts w:ascii="Times New Roman" w:hAnsi="Times New Roman" w:cs="Times New Roman"/>
                <w:noProof/>
                <w:webHidden/>
                <w:sz w:val="24"/>
                <w:szCs w:val="24"/>
              </w:rPr>
            </w:r>
            <w:r w:rsidR="00810BC5" w:rsidRPr="00810BC5">
              <w:rPr>
                <w:rFonts w:ascii="Times New Roman" w:hAnsi="Times New Roman" w:cs="Times New Roman"/>
                <w:noProof/>
                <w:webHidden/>
                <w:sz w:val="24"/>
                <w:szCs w:val="24"/>
              </w:rPr>
              <w:fldChar w:fldCharType="separate"/>
            </w:r>
            <w:r w:rsidR="00810BC5" w:rsidRPr="00810BC5">
              <w:rPr>
                <w:rFonts w:ascii="Times New Roman" w:hAnsi="Times New Roman" w:cs="Times New Roman"/>
                <w:noProof/>
                <w:webHidden/>
                <w:sz w:val="24"/>
                <w:szCs w:val="24"/>
              </w:rPr>
              <w:t>21</w:t>
            </w:r>
            <w:r w:rsidR="00810BC5" w:rsidRPr="00810BC5">
              <w:rPr>
                <w:rFonts w:ascii="Times New Roman" w:hAnsi="Times New Roman" w:cs="Times New Roman"/>
                <w:noProof/>
                <w:webHidden/>
                <w:sz w:val="24"/>
                <w:szCs w:val="24"/>
              </w:rPr>
              <w:fldChar w:fldCharType="end"/>
            </w:r>
          </w:hyperlink>
        </w:p>
        <w:p w14:paraId="01FCD5DA" w14:textId="77777777" w:rsidR="00810BC5" w:rsidRPr="00810BC5" w:rsidRDefault="007D2C37">
          <w:pPr>
            <w:pStyle w:val="TJ1"/>
            <w:tabs>
              <w:tab w:val="left" w:pos="440"/>
              <w:tab w:val="right" w:leader="dot" w:pos="7928"/>
            </w:tabs>
            <w:rPr>
              <w:rFonts w:ascii="Times New Roman" w:eastAsiaTheme="minorEastAsia" w:hAnsi="Times New Roman" w:cs="Times New Roman"/>
              <w:noProof/>
              <w:sz w:val="24"/>
              <w:szCs w:val="24"/>
              <w:lang w:val="en-US"/>
            </w:rPr>
          </w:pPr>
          <w:hyperlink w:anchor="_Toc417218052" w:history="1">
            <w:r w:rsidR="00810BC5" w:rsidRPr="00810BC5">
              <w:rPr>
                <w:rStyle w:val="Hiperhivatkozs"/>
                <w:rFonts w:ascii="Times New Roman" w:hAnsi="Times New Roman" w:cs="Times New Roman"/>
                <w:noProof/>
                <w:sz w:val="24"/>
                <w:szCs w:val="24"/>
              </w:rPr>
              <w:t>5.</w:t>
            </w:r>
            <w:r w:rsidR="00810BC5" w:rsidRPr="00810BC5">
              <w:rPr>
                <w:rFonts w:ascii="Times New Roman" w:eastAsiaTheme="minorEastAsia" w:hAnsi="Times New Roman" w:cs="Times New Roman"/>
                <w:noProof/>
                <w:sz w:val="24"/>
                <w:szCs w:val="24"/>
                <w:lang w:val="en-US"/>
              </w:rPr>
              <w:tab/>
            </w:r>
            <w:r w:rsidR="00810BC5" w:rsidRPr="00810BC5">
              <w:rPr>
                <w:rStyle w:val="Hiperhivatkozs"/>
                <w:rFonts w:ascii="Times New Roman" w:hAnsi="Times New Roman" w:cs="Times New Roman"/>
                <w:noProof/>
                <w:sz w:val="24"/>
                <w:szCs w:val="24"/>
              </w:rPr>
              <w:t>Specifikáció</w:t>
            </w:r>
            <w:r w:rsidR="00810BC5" w:rsidRPr="00810BC5">
              <w:rPr>
                <w:rFonts w:ascii="Times New Roman" w:hAnsi="Times New Roman" w:cs="Times New Roman"/>
                <w:noProof/>
                <w:webHidden/>
                <w:sz w:val="24"/>
                <w:szCs w:val="24"/>
              </w:rPr>
              <w:tab/>
            </w:r>
            <w:r w:rsidR="00810BC5" w:rsidRPr="00810BC5">
              <w:rPr>
                <w:rFonts w:ascii="Times New Roman" w:hAnsi="Times New Roman" w:cs="Times New Roman"/>
                <w:noProof/>
                <w:webHidden/>
                <w:sz w:val="24"/>
                <w:szCs w:val="24"/>
              </w:rPr>
              <w:fldChar w:fldCharType="begin"/>
            </w:r>
            <w:r w:rsidR="00810BC5" w:rsidRPr="00810BC5">
              <w:rPr>
                <w:rFonts w:ascii="Times New Roman" w:hAnsi="Times New Roman" w:cs="Times New Roman"/>
                <w:noProof/>
                <w:webHidden/>
                <w:sz w:val="24"/>
                <w:szCs w:val="24"/>
              </w:rPr>
              <w:instrText xml:space="preserve"> PAGEREF _Toc417218052 \h </w:instrText>
            </w:r>
            <w:r w:rsidR="00810BC5" w:rsidRPr="00810BC5">
              <w:rPr>
                <w:rFonts w:ascii="Times New Roman" w:hAnsi="Times New Roman" w:cs="Times New Roman"/>
                <w:noProof/>
                <w:webHidden/>
                <w:sz w:val="24"/>
                <w:szCs w:val="24"/>
              </w:rPr>
            </w:r>
            <w:r w:rsidR="00810BC5" w:rsidRPr="00810BC5">
              <w:rPr>
                <w:rFonts w:ascii="Times New Roman" w:hAnsi="Times New Roman" w:cs="Times New Roman"/>
                <w:noProof/>
                <w:webHidden/>
                <w:sz w:val="24"/>
                <w:szCs w:val="24"/>
              </w:rPr>
              <w:fldChar w:fldCharType="separate"/>
            </w:r>
            <w:r w:rsidR="00810BC5" w:rsidRPr="00810BC5">
              <w:rPr>
                <w:rFonts w:ascii="Times New Roman" w:hAnsi="Times New Roman" w:cs="Times New Roman"/>
                <w:noProof/>
                <w:webHidden/>
                <w:sz w:val="24"/>
                <w:szCs w:val="24"/>
              </w:rPr>
              <w:t>24</w:t>
            </w:r>
            <w:r w:rsidR="00810BC5" w:rsidRPr="00810BC5">
              <w:rPr>
                <w:rFonts w:ascii="Times New Roman" w:hAnsi="Times New Roman" w:cs="Times New Roman"/>
                <w:noProof/>
                <w:webHidden/>
                <w:sz w:val="24"/>
                <w:szCs w:val="24"/>
              </w:rPr>
              <w:fldChar w:fldCharType="end"/>
            </w:r>
          </w:hyperlink>
        </w:p>
        <w:p w14:paraId="5BA4C07E" w14:textId="77777777" w:rsidR="00810BC5" w:rsidRPr="00810BC5" w:rsidRDefault="007D2C37">
          <w:pPr>
            <w:pStyle w:val="TJ2"/>
            <w:tabs>
              <w:tab w:val="left" w:pos="880"/>
              <w:tab w:val="right" w:leader="dot" w:pos="7928"/>
            </w:tabs>
            <w:rPr>
              <w:rFonts w:ascii="Times New Roman" w:eastAsiaTheme="minorEastAsia" w:hAnsi="Times New Roman" w:cs="Times New Roman"/>
              <w:noProof/>
              <w:sz w:val="24"/>
              <w:szCs w:val="24"/>
              <w:lang w:val="en-US"/>
            </w:rPr>
          </w:pPr>
          <w:hyperlink w:anchor="_Toc417218053" w:history="1">
            <w:r w:rsidR="00810BC5" w:rsidRPr="00810BC5">
              <w:rPr>
                <w:rStyle w:val="Hiperhivatkozs"/>
                <w:rFonts w:ascii="Times New Roman" w:hAnsi="Times New Roman" w:cs="Times New Roman"/>
                <w:noProof/>
                <w:sz w:val="24"/>
                <w:szCs w:val="24"/>
              </w:rPr>
              <w:t>5.1.</w:t>
            </w:r>
            <w:r w:rsidR="00810BC5" w:rsidRPr="00810BC5">
              <w:rPr>
                <w:rFonts w:ascii="Times New Roman" w:eastAsiaTheme="minorEastAsia" w:hAnsi="Times New Roman" w:cs="Times New Roman"/>
                <w:noProof/>
                <w:sz w:val="24"/>
                <w:szCs w:val="24"/>
                <w:lang w:val="en-US"/>
              </w:rPr>
              <w:tab/>
            </w:r>
            <w:r w:rsidR="00810BC5" w:rsidRPr="00810BC5">
              <w:rPr>
                <w:rStyle w:val="Hiperhivatkozs"/>
                <w:rFonts w:ascii="Times New Roman" w:hAnsi="Times New Roman" w:cs="Times New Roman"/>
                <w:noProof/>
                <w:sz w:val="24"/>
                <w:szCs w:val="24"/>
              </w:rPr>
              <w:t>Szereplők</w:t>
            </w:r>
            <w:r w:rsidR="00810BC5" w:rsidRPr="00810BC5">
              <w:rPr>
                <w:rFonts w:ascii="Times New Roman" w:hAnsi="Times New Roman" w:cs="Times New Roman"/>
                <w:noProof/>
                <w:webHidden/>
                <w:sz w:val="24"/>
                <w:szCs w:val="24"/>
              </w:rPr>
              <w:tab/>
            </w:r>
            <w:r w:rsidR="00810BC5" w:rsidRPr="00810BC5">
              <w:rPr>
                <w:rFonts w:ascii="Times New Roman" w:hAnsi="Times New Roman" w:cs="Times New Roman"/>
                <w:noProof/>
                <w:webHidden/>
                <w:sz w:val="24"/>
                <w:szCs w:val="24"/>
              </w:rPr>
              <w:fldChar w:fldCharType="begin"/>
            </w:r>
            <w:r w:rsidR="00810BC5" w:rsidRPr="00810BC5">
              <w:rPr>
                <w:rFonts w:ascii="Times New Roman" w:hAnsi="Times New Roman" w:cs="Times New Roman"/>
                <w:noProof/>
                <w:webHidden/>
                <w:sz w:val="24"/>
                <w:szCs w:val="24"/>
              </w:rPr>
              <w:instrText xml:space="preserve"> PAGEREF _Toc417218053 \h </w:instrText>
            </w:r>
            <w:r w:rsidR="00810BC5" w:rsidRPr="00810BC5">
              <w:rPr>
                <w:rFonts w:ascii="Times New Roman" w:hAnsi="Times New Roman" w:cs="Times New Roman"/>
                <w:noProof/>
                <w:webHidden/>
                <w:sz w:val="24"/>
                <w:szCs w:val="24"/>
              </w:rPr>
            </w:r>
            <w:r w:rsidR="00810BC5" w:rsidRPr="00810BC5">
              <w:rPr>
                <w:rFonts w:ascii="Times New Roman" w:hAnsi="Times New Roman" w:cs="Times New Roman"/>
                <w:noProof/>
                <w:webHidden/>
                <w:sz w:val="24"/>
                <w:szCs w:val="24"/>
              </w:rPr>
              <w:fldChar w:fldCharType="separate"/>
            </w:r>
            <w:r w:rsidR="00810BC5" w:rsidRPr="00810BC5">
              <w:rPr>
                <w:rFonts w:ascii="Times New Roman" w:hAnsi="Times New Roman" w:cs="Times New Roman"/>
                <w:noProof/>
                <w:webHidden/>
                <w:sz w:val="24"/>
                <w:szCs w:val="24"/>
              </w:rPr>
              <w:t>24</w:t>
            </w:r>
            <w:r w:rsidR="00810BC5" w:rsidRPr="00810BC5">
              <w:rPr>
                <w:rFonts w:ascii="Times New Roman" w:hAnsi="Times New Roman" w:cs="Times New Roman"/>
                <w:noProof/>
                <w:webHidden/>
                <w:sz w:val="24"/>
                <w:szCs w:val="24"/>
              </w:rPr>
              <w:fldChar w:fldCharType="end"/>
            </w:r>
          </w:hyperlink>
        </w:p>
        <w:p w14:paraId="5A7999BC" w14:textId="77777777" w:rsidR="00810BC5" w:rsidRPr="00810BC5" w:rsidRDefault="007D2C37">
          <w:pPr>
            <w:pStyle w:val="TJ2"/>
            <w:tabs>
              <w:tab w:val="left" w:pos="880"/>
              <w:tab w:val="right" w:leader="dot" w:pos="7928"/>
            </w:tabs>
            <w:rPr>
              <w:rFonts w:ascii="Times New Roman" w:eastAsiaTheme="minorEastAsia" w:hAnsi="Times New Roman" w:cs="Times New Roman"/>
              <w:noProof/>
              <w:sz w:val="24"/>
              <w:szCs w:val="24"/>
              <w:lang w:val="en-US"/>
            </w:rPr>
          </w:pPr>
          <w:hyperlink w:anchor="_Toc417218054" w:history="1">
            <w:r w:rsidR="00810BC5" w:rsidRPr="00810BC5">
              <w:rPr>
                <w:rStyle w:val="Hiperhivatkozs"/>
                <w:rFonts w:ascii="Times New Roman" w:hAnsi="Times New Roman" w:cs="Times New Roman"/>
                <w:noProof/>
                <w:sz w:val="24"/>
                <w:szCs w:val="24"/>
              </w:rPr>
              <w:t>5.2.</w:t>
            </w:r>
            <w:r w:rsidR="00810BC5" w:rsidRPr="00810BC5">
              <w:rPr>
                <w:rFonts w:ascii="Times New Roman" w:eastAsiaTheme="minorEastAsia" w:hAnsi="Times New Roman" w:cs="Times New Roman"/>
                <w:noProof/>
                <w:sz w:val="24"/>
                <w:szCs w:val="24"/>
                <w:lang w:val="en-US"/>
              </w:rPr>
              <w:tab/>
            </w:r>
            <w:r w:rsidR="00810BC5" w:rsidRPr="00810BC5">
              <w:rPr>
                <w:rStyle w:val="Hiperhivatkozs"/>
                <w:rFonts w:ascii="Times New Roman" w:hAnsi="Times New Roman" w:cs="Times New Roman"/>
                <w:noProof/>
                <w:sz w:val="24"/>
                <w:szCs w:val="24"/>
              </w:rPr>
              <w:t>Funkcionális követelmények</w:t>
            </w:r>
            <w:r w:rsidR="00810BC5" w:rsidRPr="00810BC5">
              <w:rPr>
                <w:rFonts w:ascii="Times New Roman" w:hAnsi="Times New Roman" w:cs="Times New Roman"/>
                <w:noProof/>
                <w:webHidden/>
                <w:sz w:val="24"/>
                <w:szCs w:val="24"/>
              </w:rPr>
              <w:tab/>
            </w:r>
            <w:r w:rsidR="00810BC5" w:rsidRPr="00810BC5">
              <w:rPr>
                <w:rFonts w:ascii="Times New Roman" w:hAnsi="Times New Roman" w:cs="Times New Roman"/>
                <w:noProof/>
                <w:webHidden/>
                <w:sz w:val="24"/>
                <w:szCs w:val="24"/>
              </w:rPr>
              <w:fldChar w:fldCharType="begin"/>
            </w:r>
            <w:r w:rsidR="00810BC5" w:rsidRPr="00810BC5">
              <w:rPr>
                <w:rFonts w:ascii="Times New Roman" w:hAnsi="Times New Roman" w:cs="Times New Roman"/>
                <w:noProof/>
                <w:webHidden/>
                <w:sz w:val="24"/>
                <w:szCs w:val="24"/>
              </w:rPr>
              <w:instrText xml:space="preserve"> PAGEREF _Toc417218054 \h </w:instrText>
            </w:r>
            <w:r w:rsidR="00810BC5" w:rsidRPr="00810BC5">
              <w:rPr>
                <w:rFonts w:ascii="Times New Roman" w:hAnsi="Times New Roman" w:cs="Times New Roman"/>
                <w:noProof/>
                <w:webHidden/>
                <w:sz w:val="24"/>
                <w:szCs w:val="24"/>
              </w:rPr>
            </w:r>
            <w:r w:rsidR="00810BC5" w:rsidRPr="00810BC5">
              <w:rPr>
                <w:rFonts w:ascii="Times New Roman" w:hAnsi="Times New Roman" w:cs="Times New Roman"/>
                <w:noProof/>
                <w:webHidden/>
                <w:sz w:val="24"/>
                <w:szCs w:val="24"/>
              </w:rPr>
              <w:fldChar w:fldCharType="separate"/>
            </w:r>
            <w:r w:rsidR="00810BC5" w:rsidRPr="00810BC5">
              <w:rPr>
                <w:rFonts w:ascii="Times New Roman" w:hAnsi="Times New Roman" w:cs="Times New Roman"/>
                <w:noProof/>
                <w:webHidden/>
                <w:sz w:val="24"/>
                <w:szCs w:val="24"/>
              </w:rPr>
              <w:t>24</w:t>
            </w:r>
            <w:r w:rsidR="00810BC5" w:rsidRPr="00810BC5">
              <w:rPr>
                <w:rFonts w:ascii="Times New Roman" w:hAnsi="Times New Roman" w:cs="Times New Roman"/>
                <w:noProof/>
                <w:webHidden/>
                <w:sz w:val="24"/>
                <w:szCs w:val="24"/>
              </w:rPr>
              <w:fldChar w:fldCharType="end"/>
            </w:r>
          </w:hyperlink>
        </w:p>
        <w:p w14:paraId="060BAABA" w14:textId="77777777" w:rsidR="00810BC5" w:rsidRPr="00810BC5" w:rsidRDefault="007D2C37">
          <w:pPr>
            <w:pStyle w:val="TJ3"/>
            <w:tabs>
              <w:tab w:val="left" w:pos="1320"/>
              <w:tab w:val="right" w:leader="dot" w:pos="7928"/>
            </w:tabs>
            <w:rPr>
              <w:rFonts w:ascii="Times New Roman" w:eastAsiaTheme="minorEastAsia" w:hAnsi="Times New Roman" w:cs="Times New Roman"/>
              <w:noProof/>
              <w:sz w:val="24"/>
              <w:szCs w:val="24"/>
              <w:lang w:val="en-US"/>
            </w:rPr>
          </w:pPr>
          <w:hyperlink w:anchor="_Toc417218055" w:history="1">
            <w:r w:rsidR="00810BC5" w:rsidRPr="00810BC5">
              <w:rPr>
                <w:rStyle w:val="Hiperhivatkozs"/>
                <w:rFonts w:ascii="Times New Roman" w:hAnsi="Times New Roman" w:cs="Times New Roman"/>
                <w:noProof/>
                <w:sz w:val="24"/>
                <w:szCs w:val="24"/>
              </w:rPr>
              <w:t>5.2.1.</w:t>
            </w:r>
            <w:r w:rsidR="00810BC5" w:rsidRPr="00810BC5">
              <w:rPr>
                <w:rFonts w:ascii="Times New Roman" w:eastAsiaTheme="minorEastAsia" w:hAnsi="Times New Roman" w:cs="Times New Roman"/>
                <w:noProof/>
                <w:sz w:val="24"/>
                <w:szCs w:val="24"/>
                <w:lang w:val="en-US"/>
              </w:rPr>
              <w:tab/>
            </w:r>
            <w:r w:rsidR="00810BC5" w:rsidRPr="00810BC5">
              <w:rPr>
                <w:rStyle w:val="Hiperhivatkozs"/>
                <w:rFonts w:ascii="Times New Roman" w:hAnsi="Times New Roman" w:cs="Times New Roman"/>
                <w:noProof/>
                <w:sz w:val="24"/>
                <w:szCs w:val="24"/>
              </w:rPr>
              <w:t>Felhasználói fiókok</w:t>
            </w:r>
            <w:r w:rsidR="00810BC5" w:rsidRPr="00810BC5">
              <w:rPr>
                <w:rFonts w:ascii="Times New Roman" w:hAnsi="Times New Roman" w:cs="Times New Roman"/>
                <w:noProof/>
                <w:webHidden/>
                <w:sz w:val="24"/>
                <w:szCs w:val="24"/>
              </w:rPr>
              <w:tab/>
            </w:r>
            <w:r w:rsidR="00810BC5" w:rsidRPr="00810BC5">
              <w:rPr>
                <w:rFonts w:ascii="Times New Roman" w:hAnsi="Times New Roman" w:cs="Times New Roman"/>
                <w:noProof/>
                <w:webHidden/>
                <w:sz w:val="24"/>
                <w:szCs w:val="24"/>
              </w:rPr>
              <w:fldChar w:fldCharType="begin"/>
            </w:r>
            <w:r w:rsidR="00810BC5" w:rsidRPr="00810BC5">
              <w:rPr>
                <w:rFonts w:ascii="Times New Roman" w:hAnsi="Times New Roman" w:cs="Times New Roman"/>
                <w:noProof/>
                <w:webHidden/>
                <w:sz w:val="24"/>
                <w:szCs w:val="24"/>
              </w:rPr>
              <w:instrText xml:space="preserve"> PAGEREF _Toc417218055 \h </w:instrText>
            </w:r>
            <w:r w:rsidR="00810BC5" w:rsidRPr="00810BC5">
              <w:rPr>
                <w:rFonts w:ascii="Times New Roman" w:hAnsi="Times New Roman" w:cs="Times New Roman"/>
                <w:noProof/>
                <w:webHidden/>
                <w:sz w:val="24"/>
                <w:szCs w:val="24"/>
              </w:rPr>
            </w:r>
            <w:r w:rsidR="00810BC5" w:rsidRPr="00810BC5">
              <w:rPr>
                <w:rFonts w:ascii="Times New Roman" w:hAnsi="Times New Roman" w:cs="Times New Roman"/>
                <w:noProof/>
                <w:webHidden/>
                <w:sz w:val="24"/>
                <w:szCs w:val="24"/>
              </w:rPr>
              <w:fldChar w:fldCharType="separate"/>
            </w:r>
            <w:r w:rsidR="00810BC5" w:rsidRPr="00810BC5">
              <w:rPr>
                <w:rFonts w:ascii="Times New Roman" w:hAnsi="Times New Roman" w:cs="Times New Roman"/>
                <w:noProof/>
                <w:webHidden/>
                <w:sz w:val="24"/>
                <w:szCs w:val="24"/>
              </w:rPr>
              <w:t>24</w:t>
            </w:r>
            <w:r w:rsidR="00810BC5" w:rsidRPr="00810BC5">
              <w:rPr>
                <w:rFonts w:ascii="Times New Roman" w:hAnsi="Times New Roman" w:cs="Times New Roman"/>
                <w:noProof/>
                <w:webHidden/>
                <w:sz w:val="24"/>
                <w:szCs w:val="24"/>
              </w:rPr>
              <w:fldChar w:fldCharType="end"/>
            </w:r>
          </w:hyperlink>
        </w:p>
        <w:p w14:paraId="08A1447E" w14:textId="77777777" w:rsidR="00810BC5" w:rsidRPr="00810BC5" w:rsidRDefault="007D2C37">
          <w:pPr>
            <w:pStyle w:val="TJ3"/>
            <w:tabs>
              <w:tab w:val="left" w:pos="1320"/>
              <w:tab w:val="right" w:leader="dot" w:pos="7928"/>
            </w:tabs>
            <w:rPr>
              <w:rFonts w:ascii="Times New Roman" w:eastAsiaTheme="minorEastAsia" w:hAnsi="Times New Roman" w:cs="Times New Roman"/>
              <w:noProof/>
              <w:sz w:val="24"/>
              <w:szCs w:val="24"/>
              <w:lang w:val="en-US"/>
            </w:rPr>
          </w:pPr>
          <w:hyperlink w:anchor="_Toc417218056" w:history="1">
            <w:r w:rsidR="00810BC5" w:rsidRPr="00810BC5">
              <w:rPr>
                <w:rStyle w:val="Hiperhivatkozs"/>
                <w:rFonts w:ascii="Times New Roman" w:hAnsi="Times New Roman" w:cs="Times New Roman"/>
                <w:noProof/>
                <w:sz w:val="24"/>
                <w:szCs w:val="24"/>
              </w:rPr>
              <w:t>5.2.2.</w:t>
            </w:r>
            <w:r w:rsidR="00810BC5" w:rsidRPr="00810BC5">
              <w:rPr>
                <w:rFonts w:ascii="Times New Roman" w:eastAsiaTheme="minorEastAsia" w:hAnsi="Times New Roman" w:cs="Times New Roman"/>
                <w:noProof/>
                <w:sz w:val="24"/>
                <w:szCs w:val="24"/>
                <w:lang w:val="en-US"/>
              </w:rPr>
              <w:tab/>
            </w:r>
            <w:r w:rsidR="00810BC5" w:rsidRPr="00810BC5">
              <w:rPr>
                <w:rStyle w:val="Hiperhivatkozs"/>
                <w:rFonts w:ascii="Times New Roman" w:hAnsi="Times New Roman" w:cs="Times New Roman"/>
                <w:noProof/>
                <w:sz w:val="24"/>
                <w:szCs w:val="24"/>
              </w:rPr>
              <w:t>Szobák szűrése</w:t>
            </w:r>
            <w:r w:rsidR="00810BC5" w:rsidRPr="00810BC5">
              <w:rPr>
                <w:rFonts w:ascii="Times New Roman" w:hAnsi="Times New Roman" w:cs="Times New Roman"/>
                <w:noProof/>
                <w:webHidden/>
                <w:sz w:val="24"/>
                <w:szCs w:val="24"/>
              </w:rPr>
              <w:tab/>
            </w:r>
            <w:r w:rsidR="00810BC5" w:rsidRPr="00810BC5">
              <w:rPr>
                <w:rFonts w:ascii="Times New Roman" w:hAnsi="Times New Roman" w:cs="Times New Roman"/>
                <w:noProof/>
                <w:webHidden/>
                <w:sz w:val="24"/>
                <w:szCs w:val="24"/>
              </w:rPr>
              <w:fldChar w:fldCharType="begin"/>
            </w:r>
            <w:r w:rsidR="00810BC5" w:rsidRPr="00810BC5">
              <w:rPr>
                <w:rFonts w:ascii="Times New Roman" w:hAnsi="Times New Roman" w:cs="Times New Roman"/>
                <w:noProof/>
                <w:webHidden/>
                <w:sz w:val="24"/>
                <w:szCs w:val="24"/>
              </w:rPr>
              <w:instrText xml:space="preserve"> PAGEREF _Toc417218056 \h </w:instrText>
            </w:r>
            <w:r w:rsidR="00810BC5" w:rsidRPr="00810BC5">
              <w:rPr>
                <w:rFonts w:ascii="Times New Roman" w:hAnsi="Times New Roman" w:cs="Times New Roman"/>
                <w:noProof/>
                <w:webHidden/>
                <w:sz w:val="24"/>
                <w:szCs w:val="24"/>
              </w:rPr>
            </w:r>
            <w:r w:rsidR="00810BC5" w:rsidRPr="00810BC5">
              <w:rPr>
                <w:rFonts w:ascii="Times New Roman" w:hAnsi="Times New Roman" w:cs="Times New Roman"/>
                <w:noProof/>
                <w:webHidden/>
                <w:sz w:val="24"/>
                <w:szCs w:val="24"/>
              </w:rPr>
              <w:fldChar w:fldCharType="separate"/>
            </w:r>
            <w:r w:rsidR="00810BC5" w:rsidRPr="00810BC5">
              <w:rPr>
                <w:rFonts w:ascii="Times New Roman" w:hAnsi="Times New Roman" w:cs="Times New Roman"/>
                <w:noProof/>
                <w:webHidden/>
                <w:sz w:val="24"/>
                <w:szCs w:val="24"/>
              </w:rPr>
              <w:t>24</w:t>
            </w:r>
            <w:r w:rsidR="00810BC5" w:rsidRPr="00810BC5">
              <w:rPr>
                <w:rFonts w:ascii="Times New Roman" w:hAnsi="Times New Roman" w:cs="Times New Roman"/>
                <w:noProof/>
                <w:webHidden/>
                <w:sz w:val="24"/>
                <w:szCs w:val="24"/>
              </w:rPr>
              <w:fldChar w:fldCharType="end"/>
            </w:r>
          </w:hyperlink>
        </w:p>
        <w:p w14:paraId="2DCD3B9D" w14:textId="77777777" w:rsidR="00810BC5" w:rsidRPr="00810BC5" w:rsidRDefault="007D2C37">
          <w:pPr>
            <w:pStyle w:val="TJ3"/>
            <w:tabs>
              <w:tab w:val="left" w:pos="1320"/>
              <w:tab w:val="right" w:leader="dot" w:pos="7928"/>
            </w:tabs>
            <w:rPr>
              <w:rFonts w:ascii="Times New Roman" w:eastAsiaTheme="minorEastAsia" w:hAnsi="Times New Roman" w:cs="Times New Roman"/>
              <w:noProof/>
              <w:sz w:val="24"/>
              <w:szCs w:val="24"/>
              <w:lang w:val="en-US"/>
            </w:rPr>
          </w:pPr>
          <w:hyperlink w:anchor="_Toc417218057" w:history="1">
            <w:r w:rsidR="00810BC5" w:rsidRPr="00810BC5">
              <w:rPr>
                <w:rStyle w:val="Hiperhivatkozs"/>
                <w:rFonts w:ascii="Times New Roman" w:hAnsi="Times New Roman" w:cs="Times New Roman"/>
                <w:noProof/>
                <w:sz w:val="24"/>
                <w:szCs w:val="24"/>
              </w:rPr>
              <w:t>5.2.3.</w:t>
            </w:r>
            <w:r w:rsidR="00810BC5" w:rsidRPr="00810BC5">
              <w:rPr>
                <w:rFonts w:ascii="Times New Roman" w:eastAsiaTheme="minorEastAsia" w:hAnsi="Times New Roman" w:cs="Times New Roman"/>
                <w:noProof/>
                <w:sz w:val="24"/>
                <w:szCs w:val="24"/>
                <w:lang w:val="en-US"/>
              </w:rPr>
              <w:tab/>
            </w:r>
            <w:r w:rsidR="00810BC5" w:rsidRPr="00810BC5">
              <w:rPr>
                <w:rStyle w:val="Hiperhivatkozs"/>
                <w:rFonts w:ascii="Times New Roman" w:hAnsi="Times New Roman" w:cs="Times New Roman"/>
                <w:noProof/>
                <w:sz w:val="24"/>
                <w:szCs w:val="24"/>
              </w:rPr>
              <w:t>Szobafoglalás</w:t>
            </w:r>
            <w:r w:rsidR="00810BC5" w:rsidRPr="00810BC5">
              <w:rPr>
                <w:rFonts w:ascii="Times New Roman" w:hAnsi="Times New Roman" w:cs="Times New Roman"/>
                <w:noProof/>
                <w:webHidden/>
                <w:sz w:val="24"/>
                <w:szCs w:val="24"/>
              </w:rPr>
              <w:tab/>
            </w:r>
            <w:r w:rsidR="00810BC5" w:rsidRPr="00810BC5">
              <w:rPr>
                <w:rFonts w:ascii="Times New Roman" w:hAnsi="Times New Roman" w:cs="Times New Roman"/>
                <w:noProof/>
                <w:webHidden/>
                <w:sz w:val="24"/>
                <w:szCs w:val="24"/>
              </w:rPr>
              <w:fldChar w:fldCharType="begin"/>
            </w:r>
            <w:r w:rsidR="00810BC5" w:rsidRPr="00810BC5">
              <w:rPr>
                <w:rFonts w:ascii="Times New Roman" w:hAnsi="Times New Roman" w:cs="Times New Roman"/>
                <w:noProof/>
                <w:webHidden/>
                <w:sz w:val="24"/>
                <w:szCs w:val="24"/>
              </w:rPr>
              <w:instrText xml:space="preserve"> PAGEREF _Toc417218057 \h </w:instrText>
            </w:r>
            <w:r w:rsidR="00810BC5" w:rsidRPr="00810BC5">
              <w:rPr>
                <w:rFonts w:ascii="Times New Roman" w:hAnsi="Times New Roman" w:cs="Times New Roman"/>
                <w:noProof/>
                <w:webHidden/>
                <w:sz w:val="24"/>
                <w:szCs w:val="24"/>
              </w:rPr>
            </w:r>
            <w:r w:rsidR="00810BC5" w:rsidRPr="00810BC5">
              <w:rPr>
                <w:rFonts w:ascii="Times New Roman" w:hAnsi="Times New Roman" w:cs="Times New Roman"/>
                <w:noProof/>
                <w:webHidden/>
                <w:sz w:val="24"/>
                <w:szCs w:val="24"/>
              </w:rPr>
              <w:fldChar w:fldCharType="separate"/>
            </w:r>
            <w:r w:rsidR="00810BC5" w:rsidRPr="00810BC5">
              <w:rPr>
                <w:rFonts w:ascii="Times New Roman" w:hAnsi="Times New Roman" w:cs="Times New Roman"/>
                <w:noProof/>
                <w:webHidden/>
                <w:sz w:val="24"/>
                <w:szCs w:val="24"/>
              </w:rPr>
              <w:t>25</w:t>
            </w:r>
            <w:r w:rsidR="00810BC5" w:rsidRPr="00810BC5">
              <w:rPr>
                <w:rFonts w:ascii="Times New Roman" w:hAnsi="Times New Roman" w:cs="Times New Roman"/>
                <w:noProof/>
                <w:webHidden/>
                <w:sz w:val="24"/>
                <w:szCs w:val="24"/>
              </w:rPr>
              <w:fldChar w:fldCharType="end"/>
            </w:r>
          </w:hyperlink>
        </w:p>
        <w:p w14:paraId="3574C576" w14:textId="77777777" w:rsidR="00810BC5" w:rsidRPr="00810BC5" w:rsidRDefault="007D2C37">
          <w:pPr>
            <w:pStyle w:val="TJ3"/>
            <w:tabs>
              <w:tab w:val="left" w:pos="1320"/>
              <w:tab w:val="right" w:leader="dot" w:pos="7928"/>
            </w:tabs>
            <w:rPr>
              <w:rFonts w:ascii="Times New Roman" w:eastAsiaTheme="minorEastAsia" w:hAnsi="Times New Roman" w:cs="Times New Roman"/>
              <w:noProof/>
              <w:sz w:val="24"/>
              <w:szCs w:val="24"/>
              <w:lang w:val="en-US"/>
            </w:rPr>
          </w:pPr>
          <w:hyperlink w:anchor="_Toc417218058" w:history="1">
            <w:r w:rsidR="00810BC5" w:rsidRPr="00810BC5">
              <w:rPr>
                <w:rStyle w:val="Hiperhivatkozs"/>
                <w:rFonts w:ascii="Times New Roman" w:hAnsi="Times New Roman" w:cs="Times New Roman"/>
                <w:noProof/>
                <w:sz w:val="24"/>
                <w:szCs w:val="24"/>
              </w:rPr>
              <w:t>5.2.4.</w:t>
            </w:r>
            <w:r w:rsidR="00810BC5" w:rsidRPr="00810BC5">
              <w:rPr>
                <w:rFonts w:ascii="Times New Roman" w:eastAsiaTheme="minorEastAsia" w:hAnsi="Times New Roman" w:cs="Times New Roman"/>
                <w:noProof/>
                <w:sz w:val="24"/>
                <w:szCs w:val="24"/>
                <w:lang w:val="en-US"/>
              </w:rPr>
              <w:tab/>
            </w:r>
            <w:r w:rsidR="00810BC5" w:rsidRPr="00810BC5">
              <w:rPr>
                <w:rStyle w:val="Hiperhivatkozs"/>
                <w:rFonts w:ascii="Times New Roman" w:hAnsi="Times New Roman" w:cs="Times New Roman"/>
                <w:noProof/>
                <w:sz w:val="24"/>
                <w:szCs w:val="24"/>
              </w:rPr>
              <w:t>Értékelés</w:t>
            </w:r>
            <w:r w:rsidR="00810BC5" w:rsidRPr="00810BC5">
              <w:rPr>
                <w:rFonts w:ascii="Times New Roman" w:hAnsi="Times New Roman" w:cs="Times New Roman"/>
                <w:noProof/>
                <w:webHidden/>
                <w:sz w:val="24"/>
                <w:szCs w:val="24"/>
              </w:rPr>
              <w:tab/>
            </w:r>
            <w:r w:rsidR="00810BC5" w:rsidRPr="00810BC5">
              <w:rPr>
                <w:rFonts w:ascii="Times New Roman" w:hAnsi="Times New Roman" w:cs="Times New Roman"/>
                <w:noProof/>
                <w:webHidden/>
                <w:sz w:val="24"/>
                <w:szCs w:val="24"/>
              </w:rPr>
              <w:fldChar w:fldCharType="begin"/>
            </w:r>
            <w:r w:rsidR="00810BC5" w:rsidRPr="00810BC5">
              <w:rPr>
                <w:rFonts w:ascii="Times New Roman" w:hAnsi="Times New Roman" w:cs="Times New Roman"/>
                <w:noProof/>
                <w:webHidden/>
                <w:sz w:val="24"/>
                <w:szCs w:val="24"/>
              </w:rPr>
              <w:instrText xml:space="preserve"> PAGEREF _Toc417218058 \h </w:instrText>
            </w:r>
            <w:r w:rsidR="00810BC5" w:rsidRPr="00810BC5">
              <w:rPr>
                <w:rFonts w:ascii="Times New Roman" w:hAnsi="Times New Roman" w:cs="Times New Roman"/>
                <w:noProof/>
                <w:webHidden/>
                <w:sz w:val="24"/>
                <w:szCs w:val="24"/>
              </w:rPr>
            </w:r>
            <w:r w:rsidR="00810BC5" w:rsidRPr="00810BC5">
              <w:rPr>
                <w:rFonts w:ascii="Times New Roman" w:hAnsi="Times New Roman" w:cs="Times New Roman"/>
                <w:noProof/>
                <w:webHidden/>
                <w:sz w:val="24"/>
                <w:szCs w:val="24"/>
              </w:rPr>
              <w:fldChar w:fldCharType="separate"/>
            </w:r>
            <w:r w:rsidR="00810BC5" w:rsidRPr="00810BC5">
              <w:rPr>
                <w:rFonts w:ascii="Times New Roman" w:hAnsi="Times New Roman" w:cs="Times New Roman"/>
                <w:noProof/>
                <w:webHidden/>
                <w:sz w:val="24"/>
                <w:szCs w:val="24"/>
              </w:rPr>
              <w:t>25</w:t>
            </w:r>
            <w:r w:rsidR="00810BC5" w:rsidRPr="00810BC5">
              <w:rPr>
                <w:rFonts w:ascii="Times New Roman" w:hAnsi="Times New Roman" w:cs="Times New Roman"/>
                <w:noProof/>
                <w:webHidden/>
                <w:sz w:val="24"/>
                <w:szCs w:val="24"/>
              </w:rPr>
              <w:fldChar w:fldCharType="end"/>
            </w:r>
          </w:hyperlink>
        </w:p>
        <w:p w14:paraId="5BC80806" w14:textId="77777777" w:rsidR="00810BC5" w:rsidRPr="00810BC5" w:rsidRDefault="007D2C37">
          <w:pPr>
            <w:pStyle w:val="TJ3"/>
            <w:tabs>
              <w:tab w:val="left" w:pos="1320"/>
              <w:tab w:val="right" w:leader="dot" w:pos="7928"/>
            </w:tabs>
            <w:rPr>
              <w:rFonts w:ascii="Times New Roman" w:eastAsiaTheme="minorEastAsia" w:hAnsi="Times New Roman" w:cs="Times New Roman"/>
              <w:noProof/>
              <w:sz w:val="24"/>
              <w:szCs w:val="24"/>
              <w:lang w:val="en-US"/>
            </w:rPr>
          </w:pPr>
          <w:hyperlink w:anchor="_Toc417218059" w:history="1">
            <w:r w:rsidR="00810BC5" w:rsidRPr="00810BC5">
              <w:rPr>
                <w:rStyle w:val="Hiperhivatkozs"/>
                <w:rFonts w:ascii="Times New Roman" w:hAnsi="Times New Roman" w:cs="Times New Roman"/>
                <w:noProof/>
                <w:sz w:val="24"/>
                <w:szCs w:val="24"/>
              </w:rPr>
              <w:t>5.2.5.</w:t>
            </w:r>
            <w:r w:rsidR="00810BC5" w:rsidRPr="00810BC5">
              <w:rPr>
                <w:rFonts w:ascii="Times New Roman" w:eastAsiaTheme="minorEastAsia" w:hAnsi="Times New Roman" w:cs="Times New Roman"/>
                <w:noProof/>
                <w:sz w:val="24"/>
                <w:szCs w:val="24"/>
                <w:lang w:val="en-US"/>
              </w:rPr>
              <w:tab/>
            </w:r>
            <w:r w:rsidR="00810BC5" w:rsidRPr="00810BC5">
              <w:rPr>
                <w:rStyle w:val="Hiperhivatkozs"/>
                <w:rFonts w:ascii="Times New Roman" w:hAnsi="Times New Roman" w:cs="Times New Roman"/>
                <w:noProof/>
                <w:sz w:val="24"/>
                <w:szCs w:val="24"/>
              </w:rPr>
              <w:t>Intelligens keresés</w:t>
            </w:r>
            <w:r w:rsidR="00810BC5" w:rsidRPr="00810BC5">
              <w:rPr>
                <w:rFonts w:ascii="Times New Roman" w:hAnsi="Times New Roman" w:cs="Times New Roman"/>
                <w:noProof/>
                <w:webHidden/>
                <w:sz w:val="24"/>
                <w:szCs w:val="24"/>
              </w:rPr>
              <w:tab/>
            </w:r>
            <w:r w:rsidR="00810BC5" w:rsidRPr="00810BC5">
              <w:rPr>
                <w:rFonts w:ascii="Times New Roman" w:hAnsi="Times New Roman" w:cs="Times New Roman"/>
                <w:noProof/>
                <w:webHidden/>
                <w:sz w:val="24"/>
                <w:szCs w:val="24"/>
              </w:rPr>
              <w:fldChar w:fldCharType="begin"/>
            </w:r>
            <w:r w:rsidR="00810BC5" w:rsidRPr="00810BC5">
              <w:rPr>
                <w:rFonts w:ascii="Times New Roman" w:hAnsi="Times New Roman" w:cs="Times New Roman"/>
                <w:noProof/>
                <w:webHidden/>
                <w:sz w:val="24"/>
                <w:szCs w:val="24"/>
              </w:rPr>
              <w:instrText xml:space="preserve"> PAGEREF _Toc417218059 \h </w:instrText>
            </w:r>
            <w:r w:rsidR="00810BC5" w:rsidRPr="00810BC5">
              <w:rPr>
                <w:rFonts w:ascii="Times New Roman" w:hAnsi="Times New Roman" w:cs="Times New Roman"/>
                <w:noProof/>
                <w:webHidden/>
                <w:sz w:val="24"/>
                <w:szCs w:val="24"/>
              </w:rPr>
            </w:r>
            <w:r w:rsidR="00810BC5" w:rsidRPr="00810BC5">
              <w:rPr>
                <w:rFonts w:ascii="Times New Roman" w:hAnsi="Times New Roman" w:cs="Times New Roman"/>
                <w:noProof/>
                <w:webHidden/>
                <w:sz w:val="24"/>
                <w:szCs w:val="24"/>
              </w:rPr>
              <w:fldChar w:fldCharType="separate"/>
            </w:r>
            <w:r w:rsidR="00810BC5" w:rsidRPr="00810BC5">
              <w:rPr>
                <w:rFonts w:ascii="Times New Roman" w:hAnsi="Times New Roman" w:cs="Times New Roman"/>
                <w:noProof/>
                <w:webHidden/>
                <w:sz w:val="24"/>
                <w:szCs w:val="24"/>
              </w:rPr>
              <w:t>25</w:t>
            </w:r>
            <w:r w:rsidR="00810BC5" w:rsidRPr="00810BC5">
              <w:rPr>
                <w:rFonts w:ascii="Times New Roman" w:hAnsi="Times New Roman" w:cs="Times New Roman"/>
                <w:noProof/>
                <w:webHidden/>
                <w:sz w:val="24"/>
                <w:szCs w:val="24"/>
              </w:rPr>
              <w:fldChar w:fldCharType="end"/>
            </w:r>
          </w:hyperlink>
        </w:p>
        <w:p w14:paraId="23E8A4F3" w14:textId="77777777" w:rsidR="00810BC5" w:rsidRPr="00810BC5" w:rsidRDefault="007D2C37">
          <w:pPr>
            <w:pStyle w:val="TJ3"/>
            <w:tabs>
              <w:tab w:val="left" w:pos="1320"/>
              <w:tab w:val="right" w:leader="dot" w:pos="7928"/>
            </w:tabs>
            <w:rPr>
              <w:rFonts w:ascii="Times New Roman" w:eastAsiaTheme="minorEastAsia" w:hAnsi="Times New Roman" w:cs="Times New Roman"/>
              <w:noProof/>
              <w:sz w:val="24"/>
              <w:szCs w:val="24"/>
              <w:lang w:val="en-US"/>
            </w:rPr>
          </w:pPr>
          <w:hyperlink w:anchor="_Toc417218060" w:history="1">
            <w:r w:rsidR="00810BC5" w:rsidRPr="00810BC5">
              <w:rPr>
                <w:rStyle w:val="Hiperhivatkozs"/>
                <w:rFonts w:ascii="Times New Roman" w:hAnsi="Times New Roman" w:cs="Times New Roman"/>
                <w:noProof/>
                <w:sz w:val="24"/>
                <w:szCs w:val="24"/>
              </w:rPr>
              <w:t>5.2.6.</w:t>
            </w:r>
            <w:r w:rsidR="00810BC5" w:rsidRPr="00810BC5">
              <w:rPr>
                <w:rFonts w:ascii="Times New Roman" w:eastAsiaTheme="minorEastAsia" w:hAnsi="Times New Roman" w:cs="Times New Roman"/>
                <w:noProof/>
                <w:sz w:val="24"/>
                <w:szCs w:val="24"/>
                <w:lang w:val="en-US"/>
              </w:rPr>
              <w:tab/>
            </w:r>
            <w:r w:rsidR="00810BC5" w:rsidRPr="00810BC5">
              <w:rPr>
                <w:rStyle w:val="Hiperhivatkozs"/>
                <w:rFonts w:ascii="Times New Roman" w:hAnsi="Times New Roman" w:cs="Times New Roman"/>
                <w:noProof/>
                <w:sz w:val="24"/>
                <w:szCs w:val="24"/>
              </w:rPr>
              <w:t>Törzsadatok</w:t>
            </w:r>
            <w:r w:rsidR="00810BC5" w:rsidRPr="00810BC5">
              <w:rPr>
                <w:rFonts w:ascii="Times New Roman" w:hAnsi="Times New Roman" w:cs="Times New Roman"/>
                <w:noProof/>
                <w:webHidden/>
                <w:sz w:val="24"/>
                <w:szCs w:val="24"/>
              </w:rPr>
              <w:tab/>
            </w:r>
            <w:r w:rsidR="00810BC5" w:rsidRPr="00810BC5">
              <w:rPr>
                <w:rFonts w:ascii="Times New Roman" w:hAnsi="Times New Roman" w:cs="Times New Roman"/>
                <w:noProof/>
                <w:webHidden/>
                <w:sz w:val="24"/>
                <w:szCs w:val="24"/>
              </w:rPr>
              <w:fldChar w:fldCharType="begin"/>
            </w:r>
            <w:r w:rsidR="00810BC5" w:rsidRPr="00810BC5">
              <w:rPr>
                <w:rFonts w:ascii="Times New Roman" w:hAnsi="Times New Roman" w:cs="Times New Roman"/>
                <w:noProof/>
                <w:webHidden/>
                <w:sz w:val="24"/>
                <w:szCs w:val="24"/>
              </w:rPr>
              <w:instrText xml:space="preserve"> PAGEREF _Toc417218060 \h </w:instrText>
            </w:r>
            <w:r w:rsidR="00810BC5" w:rsidRPr="00810BC5">
              <w:rPr>
                <w:rFonts w:ascii="Times New Roman" w:hAnsi="Times New Roman" w:cs="Times New Roman"/>
                <w:noProof/>
                <w:webHidden/>
                <w:sz w:val="24"/>
                <w:szCs w:val="24"/>
              </w:rPr>
            </w:r>
            <w:r w:rsidR="00810BC5" w:rsidRPr="00810BC5">
              <w:rPr>
                <w:rFonts w:ascii="Times New Roman" w:hAnsi="Times New Roman" w:cs="Times New Roman"/>
                <w:noProof/>
                <w:webHidden/>
                <w:sz w:val="24"/>
                <w:szCs w:val="24"/>
              </w:rPr>
              <w:fldChar w:fldCharType="separate"/>
            </w:r>
            <w:r w:rsidR="00810BC5" w:rsidRPr="00810BC5">
              <w:rPr>
                <w:rFonts w:ascii="Times New Roman" w:hAnsi="Times New Roman" w:cs="Times New Roman"/>
                <w:noProof/>
                <w:webHidden/>
                <w:sz w:val="24"/>
                <w:szCs w:val="24"/>
              </w:rPr>
              <w:t>25</w:t>
            </w:r>
            <w:r w:rsidR="00810BC5" w:rsidRPr="00810BC5">
              <w:rPr>
                <w:rFonts w:ascii="Times New Roman" w:hAnsi="Times New Roman" w:cs="Times New Roman"/>
                <w:noProof/>
                <w:webHidden/>
                <w:sz w:val="24"/>
                <w:szCs w:val="24"/>
              </w:rPr>
              <w:fldChar w:fldCharType="end"/>
            </w:r>
          </w:hyperlink>
        </w:p>
        <w:p w14:paraId="2F0CBECB" w14:textId="77777777" w:rsidR="00810BC5" w:rsidRPr="00810BC5" w:rsidRDefault="007D2C37">
          <w:pPr>
            <w:pStyle w:val="TJ3"/>
            <w:tabs>
              <w:tab w:val="left" w:pos="1320"/>
              <w:tab w:val="right" w:leader="dot" w:pos="7928"/>
            </w:tabs>
            <w:rPr>
              <w:rFonts w:ascii="Times New Roman" w:eastAsiaTheme="minorEastAsia" w:hAnsi="Times New Roman" w:cs="Times New Roman"/>
              <w:noProof/>
              <w:sz w:val="24"/>
              <w:szCs w:val="24"/>
              <w:lang w:val="en-US"/>
            </w:rPr>
          </w:pPr>
          <w:hyperlink w:anchor="_Toc417218061" w:history="1">
            <w:r w:rsidR="00810BC5" w:rsidRPr="00810BC5">
              <w:rPr>
                <w:rStyle w:val="Hiperhivatkozs"/>
                <w:rFonts w:ascii="Times New Roman" w:hAnsi="Times New Roman" w:cs="Times New Roman"/>
                <w:noProof/>
                <w:sz w:val="24"/>
                <w:szCs w:val="24"/>
              </w:rPr>
              <w:t>5.2.7.</w:t>
            </w:r>
            <w:r w:rsidR="00810BC5" w:rsidRPr="00810BC5">
              <w:rPr>
                <w:rFonts w:ascii="Times New Roman" w:eastAsiaTheme="minorEastAsia" w:hAnsi="Times New Roman" w:cs="Times New Roman"/>
                <w:noProof/>
                <w:sz w:val="24"/>
                <w:szCs w:val="24"/>
                <w:lang w:val="en-US"/>
              </w:rPr>
              <w:tab/>
            </w:r>
            <w:r w:rsidR="00810BC5" w:rsidRPr="00810BC5">
              <w:rPr>
                <w:rStyle w:val="Hiperhivatkozs"/>
                <w:rFonts w:ascii="Times New Roman" w:hAnsi="Times New Roman" w:cs="Times New Roman"/>
                <w:noProof/>
                <w:sz w:val="24"/>
                <w:szCs w:val="24"/>
              </w:rPr>
              <w:t>Tartós címek</w:t>
            </w:r>
            <w:r w:rsidR="00810BC5" w:rsidRPr="00810BC5">
              <w:rPr>
                <w:rFonts w:ascii="Times New Roman" w:hAnsi="Times New Roman" w:cs="Times New Roman"/>
                <w:noProof/>
                <w:webHidden/>
                <w:sz w:val="24"/>
                <w:szCs w:val="24"/>
              </w:rPr>
              <w:tab/>
            </w:r>
            <w:r w:rsidR="00810BC5" w:rsidRPr="00810BC5">
              <w:rPr>
                <w:rFonts w:ascii="Times New Roman" w:hAnsi="Times New Roman" w:cs="Times New Roman"/>
                <w:noProof/>
                <w:webHidden/>
                <w:sz w:val="24"/>
                <w:szCs w:val="24"/>
              </w:rPr>
              <w:fldChar w:fldCharType="begin"/>
            </w:r>
            <w:r w:rsidR="00810BC5" w:rsidRPr="00810BC5">
              <w:rPr>
                <w:rFonts w:ascii="Times New Roman" w:hAnsi="Times New Roman" w:cs="Times New Roman"/>
                <w:noProof/>
                <w:webHidden/>
                <w:sz w:val="24"/>
                <w:szCs w:val="24"/>
              </w:rPr>
              <w:instrText xml:space="preserve"> PAGEREF _Toc417218061 \h </w:instrText>
            </w:r>
            <w:r w:rsidR="00810BC5" w:rsidRPr="00810BC5">
              <w:rPr>
                <w:rFonts w:ascii="Times New Roman" w:hAnsi="Times New Roman" w:cs="Times New Roman"/>
                <w:noProof/>
                <w:webHidden/>
                <w:sz w:val="24"/>
                <w:szCs w:val="24"/>
              </w:rPr>
            </w:r>
            <w:r w:rsidR="00810BC5" w:rsidRPr="00810BC5">
              <w:rPr>
                <w:rFonts w:ascii="Times New Roman" w:hAnsi="Times New Roman" w:cs="Times New Roman"/>
                <w:noProof/>
                <w:webHidden/>
                <w:sz w:val="24"/>
                <w:szCs w:val="24"/>
              </w:rPr>
              <w:fldChar w:fldCharType="separate"/>
            </w:r>
            <w:r w:rsidR="00810BC5" w:rsidRPr="00810BC5">
              <w:rPr>
                <w:rFonts w:ascii="Times New Roman" w:hAnsi="Times New Roman" w:cs="Times New Roman"/>
                <w:noProof/>
                <w:webHidden/>
                <w:sz w:val="24"/>
                <w:szCs w:val="24"/>
              </w:rPr>
              <w:t>25</w:t>
            </w:r>
            <w:r w:rsidR="00810BC5" w:rsidRPr="00810BC5">
              <w:rPr>
                <w:rFonts w:ascii="Times New Roman" w:hAnsi="Times New Roman" w:cs="Times New Roman"/>
                <w:noProof/>
                <w:webHidden/>
                <w:sz w:val="24"/>
                <w:szCs w:val="24"/>
              </w:rPr>
              <w:fldChar w:fldCharType="end"/>
            </w:r>
          </w:hyperlink>
        </w:p>
        <w:p w14:paraId="17003449" w14:textId="77777777" w:rsidR="00810BC5" w:rsidRPr="00810BC5" w:rsidRDefault="007D2C37">
          <w:pPr>
            <w:pStyle w:val="TJ2"/>
            <w:tabs>
              <w:tab w:val="left" w:pos="880"/>
              <w:tab w:val="right" w:leader="dot" w:pos="7928"/>
            </w:tabs>
            <w:rPr>
              <w:rFonts w:ascii="Times New Roman" w:eastAsiaTheme="minorEastAsia" w:hAnsi="Times New Roman" w:cs="Times New Roman"/>
              <w:noProof/>
              <w:sz w:val="24"/>
              <w:szCs w:val="24"/>
              <w:lang w:val="en-US"/>
            </w:rPr>
          </w:pPr>
          <w:hyperlink w:anchor="_Toc417218062" w:history="1">
            <w:r w:rsidR="00810BC5" w:rsidRPr="00810BC5">
              <w:rPr>
                <w:rStyle w:val="Hiperhivatkozs"/>
                <w:rFonts w:ascii="Times New Roman" w:hAnsi="Times New Roman" w:cs="Times New Roman"/>
                <w:noProof/>
                <w:sz w:val="24"/>
                <w:szCs w:val="24"/>
              </w:rPr>
              <w:t>5.3.</w:t>
            </w:r>
            <w:r w:rsidR="00810BC5" w:rsidRPr="00810BC5">
              <w:rPr>
                <w:rFonts w:ascii="Times New Roman" w:eastAsiaTheme="minorEastAsia" w:hAnsi="Times New Roman" w:cs="Times New Roman"/>
                <w:noProof/>
                <w:sz w:val="24"/>
                <w:szCs w:val="24"/>
                <w:lang w:val="en-US"/>
              </w:rPr>
              <w:tab/>
            </w:r>
            <w:r w:rsidR="00810BC5" w:rsidRPr="00810BC5">
              <w:rPr>
                <w:rStyle w:val="Hiperhivatkozs"/>
                <w:rFonts w:ascii="Times New Roman" w:hAnsi="Times New Roman" w:cs="Times New Roman"/>
                <w:noProof/>
                <w:sz w:val="24"/>
                <w:szCs w:val="24"/>
              </w:rPr>
              <w:t>Célcsoport</w:t>
            </w:r>
            <w:r w:rsidR="00810BC5" w:rsidRPr="00810BC5">
              <w:rPr>
                <w:rFonts w:ascii="Times New Roman" w:hAnsi="Times New Roman" w:cs="Times New Roman"/>
                <w:noProof/>
                <w:webHidden/>
                <w:sz w:val="24"/>
                <w:szCs w:val="24"/>
              </w:rPr>
              <w:tab/>
            </w:r>
            <w:r w:rsidR="00810BC5" w:rsidRPr="00810BC5">
              <w:rPr>
                <w:rFonts w:ascii="Times New Roman" w:hAnsi="Times New Roman" w:cs="Times New Roman"/>
                <w:noProof/>
                <w:webHidden/>
                <w:sz w:val="24"/>
                <w:szCs w:val="24"/>
              </w:rPr>
              <w:fldChar w:fldCharType="begin"/>
            </w:r>
            <w:r w:rsidR="00810BC5" w:rsidRPr="00810BC5">
              <w:rPr>
                <w:rFonts w:ascii="Times New Roman" w:hAnsi="Times New Roman" w:cs="Times New Roman"/>
                <w:noProof/>
                <w:webHidden/>
                <w:sz w:val="24"/>
                <w:szCs w:val="24"/>
              </w:rPr>
              <w:instrText xml:space="preserve"> PAGEREF _Toc417218062 \h </w:instrText>
            </w:r>
            <w:r w:rsidR="00810BC5" w:rsidRPr="00810BC5">
              <w:rPr>
                <w:rFonts w:ascii="Times New Roman" w:hAnsi="Times New Roman" w:cs="Times New Roman"/>
                <w:noProof/>
                <w:webHidden/>
                <w:sz w:val="24"/>
                <w:szCs w:val="24"/>
              </w:rPr>
            </w:r>
            <w:r w:rsidR="00810BC5" w:rsidRPr="00810BC5">
              <w:rPr>
                <w:rFonts w:ascii="Times New Roman" w:hAnsi="Times New Roman" w:cs="Times New Roman"/>
                <w:noProof/>
                <w:webHidden/>
                <w:sz w:val="24"/>
                <w:szCs w:val="24"/>
              </w:rPr>
              <w:fldChar w:fldCharType="separate"/>
            </w:r>
            <w:r w:rsidR="00810BC5" w:rsidRPr="00810BC5">
              <w:rPr>
                <w:rFonts w:ascii="Times New Roman" w:hAnsi="Times New Roman" w:cs="Times New Roman"/>
                <w:noProof/>
                <w:webHidden/>
                <w:sz w:val="24"/>
                <w:szCs w:val="24"/>
              </w:rPr>
              <w:t>25</w:t>
            </w:r>
            <w:r w:rsidR="00810BC5" w:rsidRPr="00810BC5">
              <w:rPr>
                <w:rFonts w:ascii="Times New Roman" w:hAnsi="Times New Roman" w:cs="Times New Roman"/>
                <w:noProof/>
                <w:webHidden/>
                <w:sz w:val="24"/>
                <w:szCs w:val="24"/>
              </w:rPr>
              <w:fldChar w:fldCharType="end"/>
            </w:r>
          </w:hyperlink>
        </w:p>
        <w:p w14:paraId="7DE29362" w14:textId="77777777" w:rsidR="00810BC5" w:rsidRPr="00810BC5" w:rsidRDefault="007D2C37">
          <w:pPr>
            <w:pStyle w:val="TJ1"/>
            <w:tabs>
              <w:tab w:val="left" w:pos="440"/>
              <w:tab w:val="right" w:leader="dot" w:pos="7928"/>
            </w:tabs>
            <w:rPr>
              <w:rFonts w:ascii="Times New Roman" w:eastAsiaTheme="minorEastAsia" w:hAnsi="Times New Roman" w:cs="Times New Roman"/>
              <w:noProof/>
              <w:sz w:val="24"/>
              <w:szCs w:val="24"/>
              <w:lang w:val="en-US"/>
            </w:rPr>
          </w:pPr>
          <w:hyperlink w:anchor="_Toc417218063" w:history="1">
            <w:r w:rsidR="00810BC5" w:rsidRPr="00810BC5">
              <w:rPr>
                <w:rStyle w:val="Hiperhivatkozs"/>
                <w:rFonts w:ascii="Times New Roman" w:hAnsi="Times New Roman" w:cs="Times New Roman"/>
                <w:noProof/>
                <w:sz w:val="24"/>
                <w:szCs w:val="24"/>
              </w:rPr>
              <w:t>6.</w:t>
            </w:r>
            <w:r w:rsidR="00810BC5" w:rsidRPr="00810BC5">
              <w:rPr>
                <w:rFonts w:ascii="Times New Roman" w:eastAsiaTheme="minorEastAsia" w:hAnsi="Times New Roman" w:cs="Times New Roman"/>
                <w:noProof/>
                <w:sz w:val="24"/>
                <w:szCs w:val="24"/>
                <w:lang w:val="en-US"/>
              </w:rPr>
              <w:tab/>
            </w:r>
            <w:r w:rsidR="00810BC5" w:rsidRPr="00810BC5">
              <w:rPr>
                <w:rStyle w:val="Hiperhivatkozs"/>
                <w:rFonts w:ascii="Times New Roman" w:hAnsi="Times New Roman" w:cs="Times New Roman"/>
                <w:noProof/>
                <w:sz w:val="24"/>
                <w:szCs w:val="24"/>
              </w:rPr>
              <w:t>Tervezés</w:t>
            </w:r>
            <w:r w:rsidR="00810BC5" w:rsidRPr="00810BC5">
              <w:rPr>
                <w:rFonts w:ascii="Times New Roman" w:hAnsi="Times New Roman" w:cs="Times New Roman"/>
                <w:noProof/>
                <w:webHidden/>
                <w:sz w:val="24"/>
                <w:szCs w:val="24"/>
              </w:rPr>
              <w:tab/>
            </w:r>
            <w:r w:rsidR="00810BC5" w:rsidRPr="00810BC5">
              <w:rPr>
                <w:rFonts w:ascii="Times New Roman" w:hAnsi="Times New Roman" w:cs="Times New Roman"/>
                <w:noProof/>
                <w:webHidden/>
                <w:sz w:val="24"/>
                <w:szCs w:val="24"/>
              </w:rPr>
              <w:fldChar w:fldCharType="begin"/>
            </w:r>
            <w:r w:rsidR="00810BC5" w:rsidRPr="00810BC5">
              <w:rPr>
                <w:rFonts w:ascii="Times New Roman" w:hAnsi="Times New Roman" w:cs="Times New Roman"/>
                <w:noProof/>
                <w:webHidden/>
                <w:sz w:val="24"/>
                <w:szCs w:val="24"/>
              </w:rPr>
              <w:instrText xml:space="preserve"> PAGEREF _Toc417218063 \h </w:instrText>
            </w:r>
            <w:r w:rsidR="00810BC5" w:rsidRPr="00810BC5">
              <w:rPr>
                <w:rFonts w:ascii="Times New Roman" w:hAnsi="Times New Roman" w:cs="Times New Roman"/>
                <w:noProof/>
                <w:webHidden/>
                <w:sz w:val="24"/>
                <w:szCs w:val="24"/>
              </w:rPr>
            </w:r>
            <w:r w:rsidR="00810BC5" w:rsidRPr="00810BC5">
              <w:rPr>
                <w:rFonts w:ascii="Times New Roman" w:hAnsi="Times New Roman" w:cs="Times New Roman"/>
                <w:noProof/>
                <w:webHidden/>
                <w:sz w:val="24"/>
                <w:szCs w:val="24"/>
              </w:rPr>
              <w:fldChar w:fldCharType="separate"/>
            </w:r>
            <w:r w:rsidR="00810BC5" w:rsidRPr="00810BC5">
              <w:rPr>
                <w:rFonts w:ascii="Times New Roman" w:hAnsi="Times New Roman" w:cs="Times New Roman"/>
                <w:noProof/>
                <w:webHidden/>
                <w:sz w:val="24"/>
                <w:szCs w:val="24"/>
              </w:rPr>
              <w:t>27</w:t>
            </w:r>
            <w:r w:rsidR="00810BC5" w:rsidRPr="00810BC5">
              <w:rPr>
                <w:rFonts w:ascii="Times New Roman" w:hAnsi="Times New Roman" w:cs="Times New Roman"/>
                <w:noProof/>
                <w:webHidden/>
                <w:sz w:val="24"/>
                <w:szCs w:val="24"/>
              </w:rPr>
              <w:fldChar w:fldCharType="end"/>
            </w:r>
          </w:hyperlink>
        </w:p>
        <w:p w14:paraId="783CFFA6" w14:textId="77777777" w:rsidR="00810BC5" w:rsidRPr="00810BC5" w:rsidRDefault="007D2C37">
          <w:pPr>
            <w:pStyle w:val="TJ2"/>
            <w:tabs>
              <w:tab w:val="left" w:pos="880"/>
              <w:tab w:val="right" w:leader="dot" w:pos="7928"/>
            </w:tabs>
            <w:rPr>
              <w:rFonts w:ascii="Times New Roman" w:eastAsiaTheme="minorEastAsia" w:hAnsi="Times New Roman" w:cs="Times New Roman"/>
              <w:noProof/>
              <w:sz w:val="24"/>
              <w:szCs w:val="24"/>
              <w:lang w:val="en-US"/>
            </w:rPr>
          </w:pPr>
          <w:hyperlink w:anchor="_Toc417218064" w:history="1">
            <w:r w:rsidR="00810BC5" w:rsidRPr="00810BC5">
              <w:rPr>
                <w:rStyle w:val="Hiperhivatkozs"/>
                <w:rFonts w:ascii="Times New Roman" w:hAnsi="Times New Roman" w:cs="Times New Roman"/>
                <w:noProof/>
                <w:sz w:val="24"/>
                <w:szCs w:val="24"/>
              </w:rPr>
              <w:t>6.1.</w:t>
            </w:r>
            <w:r w:rsidR="00810BC5" w:rsidRPr="00810BC5">
              <w:rPr>
                <w:rFonts w:ascii="Times New Roman" w:eastAsiaTheme="minorEastAsia" w:hAnsi="Times New Roman" w:cs="Times New Roman"/>
                <w:noProof/>
                <w:sz w:val="24"/>
                <w:szCs w:val="24"/>
                <w:lang w:val="en-US"/>
              </w:rPr>
              <w:tab/>
            </w:r>
            <w:r w:rsidR="00810BC5" w:rsidRPr="00810BC5">
              <w:rPr>
                <w:rStyle w:val="Hiperhivatkozs"/>
                <w:rFonts w:ascii="Times New Roman" w:hAnsi="Times New Roman" w:cs="Times New Roman"/>
                <w:noProof/>
                <w:sz w:val="24"/>
                <w:szCs w:val="24"/>
              </w:rPr>
              <w:t>A rendszerben megjelenő fő folyamatok</w:t>
            </w:r>
            <w:r w:rsidR="00810BC5" w:rsidRPr="00810BC5">
              <w:rPr>
                <w:rFonts w:ascii="Times New Roman" w:hAnsi="Times New Roman" w:cs="Times New Roman"/>
                <w:noProof/>
                <w:webHidden/>
                <w:sz w:val="24"/>
                <w:szCs w:val="24"/>
              </w:rPr>
              <w:tab/>
            </w:r>
            <w:r w:rsidR="00810BC5" w:rsidRPr="00810BC5">
              <w:rPr>
                <w:rFonts w:ascii="Times New Roman" w:hAnsi="Times New Roman" w:cs="Times New Roman"/>
                <w:noProof/>
                <w:webHidden/>
                <w:sz w:val="24"/>
                <w:szCs w:val="24"/>
              </w:rPr>
              <w:fldChar w:fldCharType="begin"/>
            </w:r>
            <w:r w:rsidR="00810BC5" w:rsidRPr="00810BC5">
              <w:rPr>
                <w:rFonts w:ascii="Times New Roman" w:hAnsi="Times New Roman" w:cs="Times New Roman"/>
                <w:noProof/>
                <w:webHidden/>
                <w:sz w:val="24"/>
                <w:szCs w:val="24"/>
              </w:rPr>
              <w:instrText xml:space="preserve"> PAGEREF _Toc417218064 \h </w:instrText>
            </w:r>
            <w:r w:rsidR="00810BC5" w:rsidRPr="00810BC5">
              <w:rPr>
                <w:rFonts w:ascii="Times New Roman" w:hAnsi="Times New Roman" w:cs="Times New Roman"/>
                <w:noProof/>
                <w:webHidden/>
                <w:sz w:val="24"/>
                <w:szCs w:val="24"/>
              </w:rPr>
            </w:r>
            <w:r w:rsidR="00810BC5" w:rsidRPr="00810BC5">
              <w:rPr>
                <w:rFonts w:ascii="Times New Roman" w:hAnsi="Times New Roman" w:cs="Times New Roman"/>
                <w:noProof/>
                <w:webHidden/>
                <w:sz w:val="24"/>
                <w:szCs w:val="24"/>
              </w:rPr>
              <w:fldChar w:fldCharType="separate"/>
            </w:r>
            <w:r w:rsidR="00810BC5" w:rsidRPr="00810BC5">
              <w:rPr>
                <w:rFonts w:ascii="Times New Roman" w:hAnsi="Times New Roman" w:cs="Times New Roman"/>
                <w:noProof/>
                <w:webHidden/>
                <w:sz w:val="24"/>
                <w:szCs w:val="24"/>
              </w:rPr>
              <w:t>27</w:t>
            </w:r>
            <w:r w:rsidR="00810BC5" w:rsidRPr="00810BC5">
              <w:rPr>
                <w:rFonts w:ascii="Times New Roman" w:hAnsi="Times New Roman" w:cs="Times New Roman"/>
                <w:noProof/>
                <w:webHidden/>
                <w:sz w:val="24"/>
                <w:szCs w:val="24"/>
              </w:rPr>
              <w:fldChar w:fldCharType="end"/>
            </w:r>
          </w:hyperlink>
        </w:p>
        <w:p w14:paraId="5728769E" w14:textId="77777777" w:rsidR="00810BC5" w:rsidRPr="00810BC5" w:rsidRDefault="007D2C37">
          <w:pPr>
            <w:pStyle w:val="TJ3"/>
            <w:tabs>
              <w:tab w:val="left" w:pos="1320"/>
              <w:tab w:val="right" w:leader="dot" w:pos="7928"/>
            </w:tabs>
            <w:rPr>
              <w:rFonts w:ascii="Times New Roman" w:eastAsiaTheme="minorEastAsia" w:hAnsi="Times New Roman" w:cs="Times New Roman"/>
              <w:noProof/>
              <w:sz w:val="24"/>
              <w:szCs w:val="24"/>
              <w:lang w:val="en-US"/>
            </w:rPr>
          </w:pPr>
          <w:hyperlink w:anchor="_Toc417218065" w:history="1">
            <w:r w:rsidR="00810BC5" w:rsidRPr="00810BC5">
              <w:rPr>
                <w:rStyle w:val="Hiperhivatkozs"/>
                <w:rFonts w:ascii="Times New Roman" w:hAnsi="Times New Roman" w:cs="Times New Roman"/>
                <w:noProof/>
                <w:sz w:val="24"/>
                <w:szCs w:val="24"/>
              </w:rPr>
              <w:t>6.1.1.</w:t>
            </w:r>
            <w:r w:rsidR="00810BC5" w:rsidRPr="00810BC5">
              <w:rPr>
                <w:rFonts w:ascii="Times New Roman" w:eastAsiaTheme="minorEastAsia" w:hAnsi="Times New Roman" w:cs="Times New Roman"/>
                <w:noProof/>
                <w:sz w:val="24"/>
                <w:szCs w:val="24"/>
                <w:lang w:val="en-US"/>
              </w:rPr>
              <w:tab/>
            </w:r>
            <w:r w:rsidR="00810BC5" w:rsidRPr="00810BC5">
              <w:rPr>
                <w:rStyle w:val="Hiperhivatkozs"/>
                <w:rFonts w:ascii="Times New Roman" w:hAnsi="Times New Roman" w:cs="Times New Roman"/>
                <w:noProof/>
                <w:sz w:val="24"/>
                <w:szCs w:val="24"/>
              </w:rPr>
              <w:t>Szobafoglalás</w:t>
            </w:r>
            <w:r w:rsidR="00810BC5" w:rsidRPr="00810BC5">
              <w:rPr>
                <w:rFonts w:ascii="Times New Roman" w:hAnsi="Times New Roman" w:cs="Times New Roman"/>
                <w:noProof/>
                <w:webHidden/>
                <w:sz w:val="24"/>
                <w:szCs w:val="24"/>
              </w:rPr>
              <w:tab/>
            </w:r>
            <w:r w:rsidR="00810BC5" w:rsidRPr="00810BC5">
              <w:rPr>
                <w:rFonts w:ascii="Times New Roman" w:hAnsi="Times New Roman" w:cs="Times New Roman"/>
                <w:noProof/>
                <w:webHidden/>
                <w:sz w:val="24"/>
                <w:szCs w:val="24"/>
              </w:rPr>
              <w:fldChar w:fldCharType="begin"/>
            </w:r>
            <w:r w:rsidR="00810BC5" w:rsidRPr="00810BC5">
              <w:rPr>
                <w:rFonts w:ascii="Times New Roman" w:hAnsi="Times New Roman" w:cs="Times New Roman"/>
                <w:noProof/>
                <w:webHidden/>
                <w:sz w:val="24"/>
                <w:szCs w:val="24"/>
              </w:rPr>
              <w:instrText xml:space="preserve"> PAGEREF _Toc417218065 \h </w:instrText>
            </w:r>
            <w:r w:rsidR="00810BC5" w:rsidRPr="00810BC5">
              <w:rPr>
                <w:rFonts w:ascii="Times New Roman" w:hAnsi="Times New Roman" w:cs="Times New Roman"/>
                <w:noProof/>
                <w:webHidden/>
                <w:sz w:val="24"/>
                <w:szCs w:val="24"/>
              </w:rPr>
            </w:r>
            <w:r w:rsidR="00810BC5" w:rsidRPr="00810BC5">
              <w:rPr>
                <w:rFonts w:ascii="Times New Roman" w:hAnsi="Times New Roman" w:cs="Times New Roman"/>
                <w:noProof/>
                <w:webHidden/>
                <w:sz w:val="24"/>
                <w:szCs w:val="24"/>
              </w:rPr>
              <w:fldChar w:fldCharType="separate"/>
            </w:r>
            <w:r w:rsidR="00810BC5" w:rsidRPr="00810BC5">
              <w:rPr>
                <w:rFonts w:ascii="Times New Roman" w:hAnsi="Times New Roman" w:cs="Times New Roman"/>
                <w:noProof/>
                <w:webHidden/>
                <w:sz w:val="24"/>
                <w:szCs w:val="24"/>
              </w:rPr>
              <w:t>27</w:t>
            </w:r>
            <w:r w:rsidR="00810BC5" w:rsidRPr="00810BC5">
              <w:rPr>
                <w:rFonts w:ascii="Times New Roman" w:hAnsi="Times New Roman" w:cs="Times New Roman"/>
                <w:noProof/>
                <w:webHidden/>
                <w:sz w:val="24"/>
                <w:szCs w:val="24"/>
              </w:rPr>
              <w:fldChar w:fldCharType="end"/>
            </w:r>
          </w:hyperlink>
        </w:p>
        <w:p w14:paraId="465B7A38" w14:textId="77777777" w:rsidR="00810BC5" w:rsidRPr="00810BC5" w:rsidRDefault="007D2C37">
          <w:pPr>
            <w:pStyle w:val="TJ3"/>
            <w:tabs>
              <w:tab w:val="left" w:pos="1320"/>
              <w:tab w:val="right" w:leader="dot" w:pos="7928"/>
            </w:tabs>
            <w:rPr>
              <w:rFonts w:ascii="Times New Roman" w:eastAsiaTheme="minorEastAsia" w:hAnsi="Times New Roman" w:cs="Times New Roman"/>
              <w:noProof/>
              <w:sz w:val="24"/>
              <w:szCs w:val="24"/>
              <w:lang w:val="en-US"/>
            </w:rPr>
          </w:pPr>
          <w:hyperlink w:anchor="_Toc417218066" w:history="1">
            <w:r w:rsidR="00810BC5" w:rsidRPr="00810BC5">
              <w:rPr>
                <w:rStyle w:val="Hiperhivatkozs"/>
                <w:rFonts w:ascii="Times New Roman" w:hAnsi="Times New Roman" w:cs="Times New Roman"/>
                <w:noProof/>
                <w:sz w:val="24"/>
                <w:szCs w:val="24"/>
              </w:rPr>
              <w:t>6.1.2.</w:t>
            </w:r>
            <w:r w:rsidR="00810BC5" w:rsidRPr="00810BC5">
              <w:rPr>
                <w:rFonts w:ascii="Times New Roman" w:eastAsiaTheme="minorEastAsia" w:hAnsi="Times New Roman" w:cs="Times New Roman"/>
                <w:noProof/>
                <w:sz w:val="24"/>
                <w:szCs w:val="24"/>
                <w:lang w:val="en-US"/>
              </w:rPr>
              <w:tab/>
            </w:r>
            <w:r w:rsidR="00810BC5" w:rsidRPr="00810BC5">
              <w:rPr>
                <w:rStyle w:val="Hiperhivatkozs"/>
                <w:rFonts w:ascii="Times New Roman" w:hAnsi="Times New Roman" w:cs="Times New Roman"/>
                <w:noProof/>
                <w:sz w:val="24"/>
                <w:szCs w:val="24"/>
              </w:rPr>
              <w:t>Foglalás visszaigazolás</w:t>
            </w:r>
            <w:r w:rsidR="00810BC5" w:rsidRPr="00810BC5">
              <w:rPr>
                <w:rFonts w:ascii="Times New Roman" w:hAnsi="Times New Roman" w:cs="Times New Roman"/>
                <w:noProof/>
                <w:webHidden/>
                <w:sz w:val="24"/>
                <w:szCs w:val="24"/>
              </w:rPr>
              <w:tab/>
            </w:r>
            <w:r w:rsidR="00810BC5" w:rsidRPr="00810BC5">
              <w:rPr>
                <w:rFonts w:ascii="Times New Roman" w:hAnsi="Times New Roman" w:cs="Times New Roman"/>
                <w:noProof/>
                <w:webHidden/>
                <w:sz w:val="24"/>
                <w:szCs w:val="24"/>
              </w:rPr>
              <w:fldChar w:fldCharType="begin"/>
            </w:r>
            <w:r w:rsidR="00810BC5" w:rsidRPr="00810BC5">
              <w:rPr>
                <w:rFonts w:ascii="Times New Roman" w:hAnsi="Times New Roman" w:cs="Times New Roman"/>
                <w:noProof/>
                <w:webHidden/>
                <w:sz w:val="24"/>
                <w:szCs w:val="24"/>
              </w:rPr>
              <w:instrText xml:space="preserve"> PAGEREF _Toc417218066 \h </w:instrText>
            </w:r>
            <w:r w:rsidR="00810BC5" w:rsidRPr="00810BC5">
              <w:rPr>
                <w:rFonts w:ascii="Times New Roman" w:hAnsi="Times New Roman" w:cs="Times New Roman"/>
                <w:noProof/>
                <w:webHidden/>
                <w:sz w:val="24"/>
                <w:szCs w:val="24"/>
              </w:rPr>
            </w:r>
            <w:r w:rsidR="00810BC5" w:rsidRPr="00810BC5">
              <w:rPr>
                <w:rFonts w:ascii="Times New Roman" w:hAnsi="Times New Roman" w:cs="Times New Roman"/>
                <w:noProof/>
                <w:webHidden/>
                <w:sz w:val="24"/>
                <w:szCs w:val="24"/>
              </w:rPr>
              <w:fldChar w:fldCharType="separate"/>
            </w:r>
            <w:r w:rsidR="00810BC5" w:rsidRPr="00810BC5">
              <w:rPr>
                <w:rFonts w:ascii="Times New Roman" w:hAnsi="Times New Roman" w:cs="Times New Roman"/>
                <w:noProof/>
                <w:webHidden/>
                <w:sz w:val="24"/>
                <w:szCs w:val="24"/>
              </w:rPr>
              <w:t>28</w:t>
            </w:r>
            <w:r w:rsidR="00810BC5" w:rsidRPr="00810BC5">
              <w:rPr>
                <w:rFonts w:ascii="Times New Roman" w:hAnsi="Times New Roman" w:cs="Times New Roman"/>
                <w:noProof/>
                <w:webHidden/>
                <w:sz w:val="24"/>
                <w:szCs w:val="24"/>
              </w:rPr>
              <w:fldChar w:fldCharType="end"/>
            </w:r>
          </w:hyperlink>
        </w:p>
        <w:p w14:paraId="3E6C829F" w14:textId="77777777" w:rsidR="00810BC5" w:rsidRPr="00810BC5" w:rsidRDefault="007D2C37">
          <w:pPr>
            <w:pStyle w:val="TJ3"/>
            <w:tabs>
              <w:tab w:val="left" w:pos="1320"/>
              <w:tab w:val="right" w:leader="dot" w:pos="7928"/>
            </w:tabs>
            <w:rPr>
              <w:rFonts w:ascii="Times New Roman" w:eastAsiaTheme="minorEastAsia" w:hAnsi="Times New Roman" w:cs="Times New Roman"/>
              <w:noProof/>
              <w:sz w:val="24"/>
              <w:szCs w:val="24"/>
              <w:lang w:val="en-US"/>
            </w:rPr>
          </w:pPr>
          <w:hyperlink w:anchor="_Toc417218067" w:history="1">
            <w:r w:rsidR="00810BC5" w:rsidRPr="00810BC5">
              <w:rPr>
                <w:rStyle w:val="Hiperhivatkozs"/>
                <w:rFonts w:ascii="Times New Roman" w:hAnsi="Times New Roman" w:cs="Times New Roman"/>
                <w:noProof/>
                <w:sz w:val="24"/>
                <w:szCs w:val="24"/>
              </w:rPr>
              <w:t>6.1.3.</w:t>
            </w:r>
            <w:r w:rsidR="00810BC5" w:rsidRPr="00810BC5">
              <w:rPr>
                <w:rFonts w:ascii="Times New Roman" w:eastAsiaTheme="minorEastAsia" w:hAnsi="Times New Roman" w:cs="Times New Roman"/>
                <w:noProof/>
                <w:sz w:val="24"/>
                <w:szCs w:val="24"/>
                <w:lang w:val="en-US"/>
              </w:rPr>
              <w:tab/>
            </w:r>
            <w:r w:rsidR="00810BC5" w:rsidRPr="00810BC5">
              <w:rPr>
                <w:rStyle w:val="Hiperhivatkozs"/>
                <w:rFonts w:ascii="Times New Roman" w:hAnsi="Times New Roman" w:cs="Times New Roman"/>
                <w:noProof/>
                <w:sz w:val="24"/>
                <w:szCs w:val="24"/>
              </w:rPr>
              <w:t>Intelligens keresés</w:t>
            </w:r>
            <w:r w:rsidR="00810BC5" w:rsidRPr="00810BC5">
              <w:rPr>
                <w:rFonts w:ascii="Times New Roman" w:hAnsi="Times New Roman" w:cs="Times New Roman"/>
                <w:noProof/>
                <w:webHidden/>
                <w:sz w:val="24"/>
                <w:szCs w:val="24"/>
              </w:rPr>
              <w:tab/>
            </w:r>
            <w:r w:rsidR="00810BC5" w:rsidRPr="00810BC5">
              <w:rPr>
                <w:rFonts w:ascii="Times New Roman" w:hAnsi="Times New Roman" w:cs="Times New Roman"/>
                <w:noProof/>
                <w:webHidden/>
                <w:sz w:val="24"/>
                <w:szCs w:val="24"/>
              </w:rPr>
              <w:fldChar w:fldCharType="begin"/>
            </w:r>
            <w:r w:rsidR="00810BC5" w:rsidRPr="00810BC5">
              <w:rPr>
                <w:rFonts w:ascii="Times New Roman" w:hAnsi="Times New Roman" w:cs="Times New Roman"/>
                <w:noProof/>
                <w:webHidden/>
                <w:sz w:val="24"/>
                <w:szCs w:val="24"/>
              </w:rPr>
              <w:instrText xml:space="preserve"> PAGEREF _Toc417218067 \h </w:instrText>
            </w:r>
            <w:r w:rsidR="00810BC5" w:rsidRPr="00810BC5">
              <w:rPr>
                <w:rFonts w:ascii="Times New Roman" w:hAnsi="Times New Roman" w:cs="Times New Roman"/>
                <w:noProof/>
                <w:webHidden/>
                <w:sz w:val="24"/>
                <w:szCs w:val="24"/>
              </w:rPr>
            </w:r>
            <w:r w:rsidR="00810BC5" w:rsidRPr="00810BC5">
              <w:rPr>
                <w:rFonts w:ascii="Times New Roman" w:hAnsi="Times New Roman" w:cs="Times New Roman"/>
                <w:noProof/>
                <w:webHidden/>
                <w:sz w:val="24"/>
                <w:szCs w:val="24"/>
              </w:rPr>
              <w:fldChar w:fldCharType="separate"/>
            </w:r>
            <w:r w:rsidR="00810BC5" w:rsidRPr="00810BC5">
              <w:rPr>
                <w:rFonts w:ascii="Times New Roman" w:hAnsi="Times New Roman" w:cs="Times New Roman"/>
                <w:noProof/>
                <w:webHidden/>
                <w:sz w:val="24"/>
                <w:szCs w:val="24"/>
              </w:rPr>
              <w:t>28</w:t>
            </w:r>
            <w:r w:rsidR="00810BC5" w:rsidRPr="00810BC5">
              <w:rPr>
                <w:rFonts w:ascii="Times New Roman" w:hAnsi="Times New Roman" w:cs="Times New Roman"/>
                <w:noProof/>
                <w:webHidden/>
                <w:sz w:val="24"/>
                <w:szCs w:val="24"/>
              </w:rPr>
              <w:fldChar w:fldCharType="end"/>
            </w:r>
          </w:hyperlink>
        </w:p>
        <w:p w14:paraId="63DBE427" w14:textId="77777777" w:rsidR="00810BC5" w:rsidRPr="00810BC5" w:rsidRDefault="007D2C37">
          <w:pPr>
            <w:pStyle w:val="TJ2"/>
            <w:tabs>
              <w:tab w:val="left" w:pos="880"/>
              <w:tab w:val="right" w:leader="dot" w:pos="7928"/>
            </w:tabs>
            <w:rPr>
              <w:rFonts w:ascii="Times New Roman" w:eastAsiaTheme="minorEastAsia" w:hAnsi="Times New Roman" w:cs="Times New Roman"/>
              <w:noProof/>
              <w:sz w:val="24"/>
              <w:szCs w:val="24"/>
              <w:lang w:val="en-US"/>
            </w:rPr>
          </w:pPr>
          <w:hyperlink w:anchor="_Toc417218068" w:history="1">
            <w:r w:rsidR="00810BC5" w:rsidRPr="00810BC5">
              <w:rPr>
                <w:rStyle w:val="Hiperhivatkozs"/>
                <w:rFonts w:ascii="Times New Roman" w:hAnsi="Times New Roman" w:cs="Times New Roman"/>
                <w:noProof/>
                <w:sz w:val="24"/>
                <w:szCs w:val="24"/>
              </w:rPr>
              <w:t>6.2.</w:t>
            </w:r>
            <w:r w:rsidR="00810BC5" w:rsidRPr="00810BC5">
              <w:rPr>
                <w:rFonts w:ascii="Times New Roman" w:eastAsiaTheme="minorEastAsia" w:hAnsi="Times New Roman" w:cs="Times New Roman"/>
                <w:noProof/>
                <w:sz w:val="24"/>
                <w:szCs w:val="24"/>
                <w:lang w:val="en-US"/>
              </w:rPr>
              <w:tab/>
            </w:r>
            <w:r w:rsidR="00810BC5" w:rsidRPr="00810BC5">
              <w:rPr>
                <w:rStyle w:val="Hiperhivatkozs"/>
                <w:rFonts w:ascii="Times New Roman" w:hAnsi="Times New Roman" w:cs="Times New Roman"/>
                <w:noProof/>
                <w:sz w:val="24"/>
                <w:szCs w:val="24"/>
              </w:rPr>
              <w:t>Nemlineáris optimalizálási modell</w:t>
            </w:r>
            <w:r w:rsidR="00810BC5" w:rsidRPr="00810BC5">
              <w:rPr>
                <w:rFonts w:ascii="Times New Roman" w:hAnsi="Times New Roman" w:cs="Times New Roman"/>
                <w:noProof/>
                <w:webHidden/>
                <w:sz w:val="24"/>
                <w:szCs w:val="24"/>
              </w:rPr>
              <w:tab/>
            </w:r>
            <w:r w:rsidR="00810BC5" w:rsidRPr="00810BC5">
              <w:rPr>
                <w:rFonts w:ascii="Times New Roman" w:hAnsi="Times New Roman" w:cs="Times New Roman"/>
                <w:noProof/>
                <w:webHidden/>
                <w:sz w:val="24"/>
                <w:szCs w:val="24"/>
              </w:rPr>
              <w:fldChar w:fldCharType="begin"/>
            </w:r>
            <w:r w:rsidR="00810BC5" w:rsidRPr="00810BC5">
              <w:rPr>
                <w:rFonts w:ascii="Times New Roman" w:hAnsi="Times New Roman" w:cs="Times New Roman"/>
                <w:noProof/>
                <w:webHidden/>
                <w:sz w:val="24"/>
                <w:szCs w:val="24"/>
              </w:rPr>
              <w:instrText xml:space="preserve"> PAGEREF _Toc417218068 \h </w:instrText>
            </w:r>
            <w:r w:rsidR="00810BC5" w:rsidRPr="00810BC5">
              <w:rPr>
                <w:rFonts w:ascii="Times New Roman" w:hAnsi="Times New Roman" w:cs="Times New Roman"/>
                <w:noProof/>
                <w:webHidden/>
                <w:sz w:val="24"/>
                <w:szCs w:val="24"/>
              </w:rPr>
            </w:r>
            <w:r w:rsidR="00810BC5" w:rsidRPr="00810BC5">
              <w:rPr>
                <w:rFonts w:ascii="Times New Roman" w:hAnsi="Times New Roman" w:cs="Times New Roman"/>
                <w:noProof/>
                <w:webHidden/>
                <w:sz w:val="24"/>
                <w:szCs w:val="24"/>
              </w:rPr>
              <w:fldChar w:fldCharType="separate"/>
            </w:r>
            <w:r w:rsidR="00810BC5" w:rsidRPr="00810BC5">
              <w:rPr>
                <w:rFonts w:ascii="Times New Roman" w:hAnsi="Times New Roman" w:cs="Times New Roman"/>
                <w:noProof/>
                <w:webHidden/>
                <w:sz w:val="24"/>
                <w:szCs w:val="24"/>
              </w:rPr>
              <w:t>29</w:t>
            </w:r>
            <w:r w:rsidR="00810BC5" w:rsidRPr="00810BC5">
              <w:rPr>
                <w:rFonts w:ascii="Times New Roman" w:hAnsi="Times New Roman" w:cs="Times New Roman"/>
                <w:noProof/>
                <w:webHidden/>
                <w:sz w:val="24"/>
                <w:szCs w:val="24"/>
              </w:rPr>
              <w:fldChar w:fldCharType="end"/>
            </w:r>
          </w:hyperlink>
        </w:p>
        <w:p w14:paraId="05CC9692" w14:textId="77777777" w:rsidR="00810BC5" w:rsidRPr="00810BC5" w:rsidRDefault="007D2C37">
          <w:pPr>
            <w:pStyle w:val="TJ3"/>
            <w:tabs>
              <w:tab w:val="left" w:pos="1320"/>
              <w:tab w:val="right" w:leader="dot" w:pos="7928"/>
            </w:tabs>
            <w:rPr>
              <w:rFonts w:ascii="Times New Roman" w:eastAsiaTheme="minorEastAsia" w:hAnsi="Times New Roman" w:cs="Times New Roman"/>
              <w:noProof/>
              <w:sz w:val="24"/>
              <w:szCs w:val="24"/>
              <w:lang w:val="en-US"/>
            </w:rPr>
          </w:pPr>
          <w:hyperlink w:anchor="_Toc417218069" w:history="1">
            <w:r w:rsidR="00810BC5" w:rsidRPr="00810BC5">
              <w:rPr>
                <w:rStyle w:val="Hiperhivatkozs"/>
                <w:rFonts w:ascii="Times New Roman" w:hAnsi="Times New Roman" w:cs="Times New Roman"/>
                <w:noProof/>
                <w:sz w:val="24"/>
                <w:szCs w:val="24"/>
              </w:rPr>
              <w:t>6.2.1.</w:t>
            </w:r>
            <w:r w:rsidR="00810BC5" w:rsidRPr="00810BC5">
              <w:rPr>
                <w:rFonts w:ascii="Times New Roman" w:eastAsiaTheme="minorEastAsia" w:hAnsi="Times New Roman" w:cs="Times New Roman"/>
                <w:noProof/>
                <w:sz w:val="24"/>
                <w:szCs w:val="24"/>
                <w:lang w:val="en-US"/>
              </w:rPr>
              <w:tab/>
            </w:r>
            <w:r w:rsidR="00810BC5" w:rsidRPr="00810BC5">
              <w:rPr>
                <w:rStyle w:val="Hiperhivatkozs"/>
                <w:rFonts w:ascii="Times New Roman" w:hAnsi="Times New Roman" w:cs="Times New Roman"/>
                <w:noProof/>
                <w:sz w:val="24"/>
                <w:szCs w:val="24"/>
              </w:rPr>
              <w:t>Olcsó modell</w:t>
            </w:r>
            <w:r w:rsidR="00810BC5" w:rsidRPr="00810BC5">
              <w:rPr>
                <w:rFonts w:ascii="Times New Roman" w:hAnsi="Times New Roman" w:cs="Times New Roman"/>
                <w:noProof/>
                <w:webHidden/>
                <w:sz w:val="24"/>
                <w:szCs w:val="24"/>
              </w:rPr>
              <w:tab/>
            </w:r>
            <w:r w:rsidR="00810BC5" w:rsidRPr="00810BC5">
              <w:rPr>
                <w:rFonts w:ascii="Times New Roman" w:hAnsi="Times New Roman" w:cs="Times New Roman"/>
                <w:noProof/>
                <w:webHidden/>
                <w:sz w:val="24"/>
                <w:szCs w:val="24"/>
              </w:rPr>
              <w:fldChar w:fldCharType="begin"/>
            </w:r>
            <w:r w:rsidR="00810BC5" w:rsidRPr="00810BC5">
              <w:rPr>
                <w:rFonts w:ascii="Times New Roman" w:hAnsi="Times New Roman" w:cs="Times New Roman"/>
                <w:noProof/>
                <w:webHidden/>
                <w:sz w:val="24"/>
                <w:szCs w:val="24"/>
              </w:rPr>
              <w:instrText xml:space="preserve"> PAGEREF _Toc417218069 \h </w:instrText>
            </w:r>
            <w:r w:rsidR="00810BC5" w:rsidRPr="00810BC5">
              <w:rPr>
                <w:rFonts w:ascii="Times New Roman" w:hAnsi="Times New Roman" w:cs="Times New Roman"/>
                <w:noProof/>
                <w:webHidden/>
                <w:sz w:val="24"/>
                <w:szCs w:val="24"/>
              </w:rPr>
            </w:r>
            <w:r w:rsidR="00810BC5" w:rsidRPr="00810BC5">
              <w:rPr>
                <w:rFonts w:ascii="Times New Roman" w:hAnsi="Times New Roman" w:cs="Times New Roman"/>
                <w:noProof/>
                <w:webHidden/>
                <w:sz w:val="24"/>
                <w:szCs w:val="24"/>
              </w:rPr>
              <w:fldChar w:fldCharType="separate"/>
            </w:r>
            <w:r w:rsidR="00810BC5" w:rsidRPr="00810BC5">
              <w:rPr>
                <w:rFonts w:ascii="Times New Roman" w:hAnsi="Times New Roman" w:cs="Times New Roman"/>
                <w:noProof/>
                <w:webHidden/>
                <w:sz w:val="24"/>
                <w:szCs w:val="24"/>
              </w:rPr>
              <w:t>32</w:t>
            </w:r>
            <w:r w:rsidR="00810BC5" w:rsidRPr="00810BC5">
              <w:rPr>
                <w:rFonts w:ascii="Times New Roman" w:hAnsi="Times New Roman" w:cs="Times New Roman"/>
                <w:noProof/>
                <w:webHidden/>
                <w:sz w:val="24"/>
                <w:szCs w:val="24"/>
              </w:rPr>
              <w:fldChar w:fldCharType="end"/>
            </w:r>
          </w:hyperlink>
        </w:p>
        <w:p w14:paraId="14B90FD2" w14:textId="77777777" w:rsidR="00810BC5" w:rsidRPr="00810BC5" w:rsidRDefault="007D2C37">
          <w:pPr>
            <w:pStyle w:val="TJ3"/>
            <w:tabs>
              <w:tab w:val="left" w:pos="1320"/>
              <w:tab w:val="right" w:leader="dot" w:pos="7928"/>
            </w:tabs>
            <w:rPr>
              <w:rFonts w:ascii="Times New Roman" w:eastAsiaTheme="minorEastAsia" w:hAnsi="Times New Roman" w:cs="Times New Roman"/>
              <w:noProof/>
              <w:sz w:val="24"/>
              <w:szCs w:val="24"/>
              <w:lang w:val="en-US"/>
            </w:rPr>
          </w:pPr>
          <w:hyperlink w:anchor="_Toc417218070" w:history="1">
            <w:r w:rsidR="00810BC5" w:rsidRPr="00810BC5">
              <w:rPr>
                <w:rStyle w:val="Hiperhivatkozs"/>
                <w:rFonts w:ascii="Times New Roman" w:hAnsi="Times New Roman" w:cs="Times New Roman"/>
                <w:noProof/>
                <w:sz w:val="24"/>
                <w:szCs w:val="24"/>
              </w:rPr>
              <w:t>6.2.2.</w:t>
            </w:r>
            <w:r w:rsidR="00810BC5" w:rsidRPr="00810BC5">
              <w:rPr>
                <w:rFonts w:ascii="Times New Roman" w:eastAsiaTheme="minorEastAsia" w:hAnsi="Times New Roman" w:cs="Times New Roman"/>
                <w:noProof/>
                <w:sz w:val="24"/>
                <w:szCs w:val="24"/>
                <w:lang w:val="en-US"/>
              </w:rPr>
              <w:tab/>
            </w:r>
            <w:r w:rsidR="00810BC5" w:rsidRPr="00810BC5">
              <w:rPr>
                <w:rStyle w:val="Hiperhivatkozs"/>
                <w:rFonts w:ascii="Times New Roman" w:hAnsi="Times New Roman" w:cs="Times New Roman"/>
                <w:noProof/>
                <w:sz w:val="24"/>
                <w:szCs w:val="24"/>
              </w:rPr>
              <w:t>Közeli modell</w:t>
            </w:r>
            <w:r w:rsidR="00810BC5" w:rsidRPr="00810BC5">
              <w:rPr>
                <w:rFonts w:ascii="Times New Roman" w:hAnsi="Times New Roman" w:cs="Times New Roman"/>
                <w:noProof/>
                <w:webHidden/>
                <w:sz w:val="24"/>
                <w:szCs w:val="24"/>
              </w:rPr>
              <w:tab/>
            </w:r>
            <w:r w:rsidR="00810BC5" w:rsidRPr="00810BC5">
              <w:rPr>
                <w:rFonts w:ascii="Times New Roman" w:hAnsi="Times New Roman" w:cs="Times New Roman"/>
                <w:noProof/>
                <w:webHidden/>
                <w:sz w:val="24"/>
                <w:szCs w:val="24"/>
              </w:rPr>
              <w:fldChar w:fldCharType="begin"/>
            </w:r>
            <w:r w:rsidR="00810BC5" w:rsidRPr="00810BC5">
              <w:rPr>
                <w:rFonts w:ascii="Times New Roman" w:hAnsi="Times New Roman" w:cs="Times New Roman"/>
                <w:noProof/>
                <w:webHidden/>
                <w:sz w:val="24"/>
                <w:szCs w:val="24"/>
              </w:rPr>
              <w:instrText xml:space="preserve"> PAGEREF _Toc417218070 \h </w:instrText>
            </w:r>
            <w:r w:rsidR="00810BC5" w:rsidRPr="00810BC5">
              <w:rPr>
                <w:rFonts w:ascii="Times New Roman" w:hAnsi="Times New Roman" w:cs="Times New Roman"/>
                <w:noProof/>
                <w:webHidden/>
                <w:sz w:val="24"/>
                <w:szCs w:val="24"/>
              </w:rPr>
            </w:r>
            <w:r w:rsidR="00810BC5" w:rsidRPr="00810BC5">
              <w:rPr>
                <w:rFonts w:ascii="Times New Roman" w:hAnsi="Times New Roman" w:cs="Times New Roman"/>
                <w:noProof/>
                <w:webHidden/>
                <w:sz w:val="24"/>
                <w:szCs w:val="24"/>
              </w:rPr>
              <w:fldChar w:fldCharType="separate"/>
            </w:r>
            <w:r w:rsidR="00810BC5" w:rsidRPr="00810BC5">
              <w:rPr>
                <w:rFonts w:ascii="Times New Roman" w:hAnsi="Times New Roman" w:cs="Times New Roman"/>
                <w:noProof/>
                <w:webHidden/>
                <w:sz w:val="24"/>
                <w:szCs w:val="24"/>
              </w:rPr>
              <w:t>32</w:t>
            </w:r>
            <w:r w:rsidR="00810BC5" w:rsidRPr="00810BC5">
              <w:rPr>
                <w:rFonts w:ascii="Times New Roman" w:hAnsi="Times New Roman" w:cs="Times New Roman"/>
                <w:noProof/>
                <w:webHidden/>
                <w:sz w:val="24"/>
                <w:szCs w:val="24"/>
              </w:rPr>
              <w:fldChar w:fldCharType="end"/>
            </w:r>
          </w:hyperlink>
        </w:p>
        <w:p w14:paraId="1AA0A849" w14:textId="77777777" w:rsidR="00810BC5" w:rsidRPr="00810BC5" w:rsidRDefault="007D2C37">
          <w:pPr>
            <w:pStyle w:val="TJ3"/>
            <w:tabs>
              <w:tab w:val="left" w:pos="1320"/>
              <w:tab w:val="right" w:leader="dot" w:pos="7928"/>
            </w:tabs>
            <w:rPr>
              <w:rFonts w:ascii="Times New Roman" w:eastAsiaTheme="minorEastAsia" w:hAnsi="Times New Roman" w:cs="Times New Roman"/>
              <w:noProof/>
              <w:sz w:val="24"/>
              <w:szCs w:val="24"/>
              <w:lang w:val="en-US"/>
            </w:rPr>
          </w:pPr>
          <w:hyperlink w:anchor="_Toc417218071" w:history="1">
            <w:r w:rsidR="00810BC5" w:rsidRPr="00810BC5">
              <w:rPr>
                <w:rStyle w:val="Hiperhivatkozs"/>
                <w:rFonts w:ascii="Times New Roman" w:hAnsi="Times New Roman" w:cs="Times New Roman"/>
                <w:noProof/>
                <w:sz w:val="24"/>
                <w:szCs w:val="24"/>
              </w:rPr>
              <w:t>6.2.3.</w:t>
            </w:r>
            <w:r w:rsidR="00810BC5" w:rsidRPr="00810BC5">
              <w:rPr>
                <w:rFonts w:ascii="Times New Roman" w:eastAsiaTheme="minorEastAsia" w:hAnsi="Times New Roman" w:cs="Times New Roman"/>
                <w:noProof/>
                <w:sz w:val="24"/>
                <w:szCs w:val="24"/>
                <w:lang w:val="en-US"/>
              </w:rPr>
              <w:tab/>
            </w:r>
            <w:r w:rsidR="00810BC5" w:rsidRPr="00810BC5">
              <w:rPr>
                <w:rStyle w:val="Hiperhivatkozs"/>
                <w:rFonts w:ascii="Times New Roman" w:hAnsi="Times New Roman" w:cs="Times New Roman"/>
                <w:noProof/>
                <w:sz w:val="24"/>
                <w:szCs w:val="24"/>
              </w:rPr>
              <w:t>Olcsó és közeli modell</w:t>
            </w:r>
            <w:r w:rsidR="00810BC5" w:rsidRPr="00810BC5">
              <w:rPr>
                <w:rFonts w:ascii="Times New Roman" w:hAnsi="Times New Roman" w:cs="Times New Roman"/>
                <w:noProof/>
                <w:webHidden/>
                <w:sz w:val="24"/>
                <w:szCs w:val="24"/>
              </w:rPr>
              <w:tab/>
            </w:r>
            <w:r w:rsidR="00810BC5" w:rsidRPr="00810BC5">
              <w:rPr>
                <w:rFonts w:ascii="Times New Roman" w:hAnsi="Times New Roman" w:cs="Times New Roman"/>
                <w:noProof/>
                <w:webHidden/>
                <w:sz w:val="24"/>
                <w:szCs w:val="24"/>
              </w:rPr>
              <w:fldChar w:fldCharType="begin"/>
            </w:r>
            <w:r w:rsidR="00810BC5" w:rsidRPr="00810BC5">
              <w:rPr>
                <w:rFonts w:ascii="Times New Roman" w:hAnsi="Times New Roman" w:cs="Times New Roman"/>
                <w:noProof/>
                <w:webHidden/>
                <w:sz w:val="24"/>
                <w:szCs w:val="24"/>
              </w:rPr>
              <w:instrText xml:space="preserve"> PAGEREF _Toc417218071 \h </w:instrText>
            </w:r>
            <w:r w:rsidR="00810BC5" w:rsidRPr="00810BC5">
              <w:rPr>
                <w:rFonts w:ascii="Times New Roman" w:hAnsi="Times New Roman" w:cs="Times New Roman"/>
                <w:noProof/>
                <w:webHidden/>
                <w:sz w:val="24"/>
                <w:szCs w:val="24"/>
              </w:rPr>
            </w:r>
            <w:r w:rsidR="00810BC5" w:rsidRPr="00810BC5">
              <w:rPr>
                <w:rFonts w:ascii="Times New Roman" w:hAnsi="Times New Roman" w:cs="Times New Roman"/>
                <w:noProof/>
                <w:webHidden/>
                <w:sz w:val="24"/>
                <w:szCs w:val="24"/>
              </w:rPr>
              <w:fldChar w:fldCharType="separate"/>
            </w:r>
            <w:r w:rsidR="00810BC5" w:rsidRPr="00810BC5">
              <w:rPr>
                <w:rFonts w:ascii="Times New Roman" w:hAnsi="Times New Roman" w:cs="Times New Roman"/>
                <w:noProof/>
                <w:webHidden/>
                <w:sz w:val="24"/>
                <w:szCs w:val="24"/>
              </w:rPr>
              <w:t>33</w:t>
            </w:r>
            <w:r w:rsidR="00810BC5" w:rsidRPr="00810BC5">
              <w:rPr>
                <w:rFonts w:ascii="Times New Roman" w:hAnsi="Times New Roman" w:cs="Times New Roman"/>
                <w:noProof/>
                <w:webHidden/>
                <w:sz w:val="24"/>
                <w:szCs w:val="24"/>
              </w:rPr>
              <w:fldChar w:fldCharType="end"/>
            </w:r>
          </w:hyperlink>
        </w:p>
        <w:p w14:paraId="2064A674" w14:textId="77777777" w:rsidR="00810BC5" w:rsidRPr="00810BC5" w:rsidRDefault="007D2C37">
          <w:pPr>
            <w:pStyle w:val="TJ2"/>
            <w:tabs>
              <w:tab w:val="left" w:pos="880"/>
              <w:tab w:val="right" w:leader="dot" w:pos="7928"/>
            </w:tabs>
            <w:rPr>
              <w:rFonts w:ascii="Times New Roman" w:eastAsiaTheme="minorEastAsia" w:hAnsi="Times New Roman" w:cs="Times New Roman"/>
              <w:noProof/>
              <w:sz w:val="24"/>
              <w:szCs w:val="24"/>
              <w:lang w:val="en-US"/>
            </w:rPr>
          </w:pPr>
          <w:hyperlink w:anchor="_Toc417218072" w:history="1">
            <w:r w:rsidR="00810BC5" w:rsidRPr="00810BC5">
              <w:rPr>
                <w:rStyle w:val="Hiperhivatkozs"/>
                <w:rFonts w:ascii="Times New Roman" w:hAnsi="Times New Roman" w:cs="Times New Roman"/>
                <w:noProof/>
                <w:sz w:val="24"/>
                <w:szCs w:val="24"/>
              </w:rPr>
              <w:t>6.3.</w:t>
            </w:r>
            <w:r w:rsidR="00810BC5" w:rsidRPr="00810BC5">
              <w:rPr>
                <w:rFonts w:ascii="Times New Roman" w:eastAsiaTheme="minorEastAsia" w:hAnsi="Times New Roman" w:cs="Times New Roman"/>
                <w:noProof/>
                <w:sz w:val="24"/>
                <w:szCs w:val="24"/>
                <w:lang w:val="en-US"/>
              </w:rPr>
              <w:tab/>
            </w:r>
            <w:r w:rsidR="00810BC5" w:rsidRPr="00810BC5">
              <w:rPr>
                <w:rStyle w:val="Hiperhivatkozs"/>
                <w:rFonts w:ascii="Times New Roman" w:hAnsi="Times New Roman" w:cs="Times New Roman"/>
                <w:noProof/>
                <w:sz w:val="24"/>
                <w:szCs w:val="24"/>
              </w:rPr>
              <w:t>Adatbázis tervezet</w:t>
            </w:r>
            <w:r w:rsidR="00810BC5" w:rsidRPr="00810BC5">
              <w:rPr>
                <w:rFonts w:ascii="Times New Roman" w:hAnsi="Times New Roman" w:cs="Times New Roman"/>
                <w:noProof/>
                <w:webHidden/>
                <w:sz w:val="24"/>
                <w:szCs w:val="24"/>
              </w:rPr>
              <w:tab/>
            </w:r>
            <w:r w:rsidR="00810BC5" w:rsidRPr="00810BC5">
              <w:rPr>
                <w:rFonts w:ascii="Times New Roman" w:hAnsi="Times New Roman" w:cs="Times New Roman"/>
                <w:noProof/>
                <w:webHidden/>
                <w:sz w:val="24"/>
                <w:szCs w:val="24"/>
              </w:rPr>
              <w:fldChar w:fldCharType="begin"/>
            </w:r>
            <w:r w:rsidR="00810BC5" w:rsidRPr="00810BC5">
              <w:rPr>
                <w:rFonts w:ascii="Times New Roman" w:hAnsi="Times New Roman" w:cs="Times New Roman"/>
                <w:noProof/>
                <w:webHidden/>
                <w:sz w:val="24"/>
                <w:szCs w:val="24"/>
              </w:rPr>
              <w:instrText xml:space="preserve"> PAGEREF _Toc417218072 \h </w:instrText>
            </w:r>
            <w:r w:rsidR="00810BC5" w:rsidRPr="00810BC5">
              <w:rPr>
                <w:rFonts w:ascii="Times New Roman" w:hAnsi="Times New Roman" w:cs="Times New Roman"/>
                <w:noProof/>
                <w:webHidden/>
                <w:sz w:val="24"/>
                <w:szCs w:val="24"/>
              </w:rPr>
            </w:r>
            <w:r w:rsidR="00810BC5" w:rsidRPr="00810BC5">
              <w:rPr>
                <w:rFonts w:ascii="Times New Roman" w:hAnsi="Times New Roman" w:cs="Times New Roman"/>
                <w:noProof/>
                <w:webHidden/>
                <w:sz w:val="24"/>
                <w:szCs w:val="24"/>
              </w:rPr>
              <w:fldChar w:fldCharType="separate"/>
            </w:r>
            <w:r w:rsidR="00810BC5" w:rsidRPr="00810BC5">
              <w:rPr>
                <w:rFonts w:ascii="Times New Roman" w:hAnsi="Times New Roman" w:cs="Times New Roman"/>
                <w:noProof/>
                <w:webHidden/>
                <w:sz w:val="24"/>
                <w:szCs w:val="24"/>
              </w:rPr>
              <w:t>34</w:t>
            </w:r>
            <w:r w:rsidR="00810BC5" w:rsidRPr="00810BC5">
              <w:rPr>
                <w:rFonts w:ascii="Times New Roman" w:hAnsi="Times New Roman" w:cs="Times New Roman"/>
                <w:noProof/>
                <w:webHidden/>
                <w:sz w:val="24"/>
                <w:szCs w:val="24"/>
              </w:rPr>
              <w:fldChar w:fldCharType="end"/>
            </w:r>
          </w:hyperlink>
        </w:p>
        <w:p w14:paraId="505270E1" w14:textId="77777777" w:rsidR="00810BC5" w:rsidRPr="00810BC5" w:rsidRDefault="007D2C37">
          <w:pPr>
            <w:pStyle w:val="TJ2"/>
            <w:tabs>
              <w:tab w:val="left" w:pos="880"/>
              <w:tab w:val="right" w:leader="dot" w:pos="7928"/>
            </w:tabs>
            <w:rPr>
              <w:rFonts w:ascii="Times New Roman" w:eastAsiaTheme="minorEastAsia" w:hAnsi="Times New Roman" w:cs="Times New Roman"/>
              <w:noProof/>
              <w:sz w:val="24"/>
              <w:szCs w:val="24"/>
              <w:lang w:val="en-US"/>
            </w:rPr>
          </w:pPr>
          <w:hyperlink w:anchor="_Toc417218073" w:history="1">
            <w:r w:rsidR="00810BC5" w:rsidRPr="00810BC5">
              <w:rPr>
                <w:rStyle w:val="Hiperhivatkozs"/>
                <w:rFonts w:ascii="Times New Roman" w:hAnsi="Times New Roman" w:cs="Times New Roman"/>
                <w:noProof/>
                <w:sz w:val="24"/>
                <w:szCs w:val="24"/>
              </w:rPr>
              <w:t>6.4.</w:t>
            </w:r>
            <w:r w:rsidR="00810BC5" w:rsidRPr="00810BC5">
              <w:rPr>
                <w:rFonts w:ascii="Times New Roman" w:eastAsiaTheme="minorEastAsia" w:hAnsi="Times New Roman" w:cs="Times New Roman"/>
                <w:noProof/>
                <w:sz w:val="24"/>
                <w:szCs w:val="24"/>
                <w:lang w:val="en-US"/>
              </w:rPr>
              <w:tab/>
            </w:r>
            <w:r w:rsidR="00810BC5" w:rsidRPr="00810BC5">
              <w:rPr>
                <w:rStyle w:val="Hiperhivatkozs"/>
                <w:rFonts w:ascii="Times New Roman" w:hAnsi="Times New Roman" w:cs="Times New Roman"/>
                <w:noProof/>
                <w:sz w:val="24"/>
                <w:szCs w:val="24"/>
              </w:rPr>
              <w:t>Technológia</w:t>
            </w:r>
            <w:r w:rsidR="00810BC5" w:rsidRPr="00810BC5">
              <w:rPr>
                <w:rFonts w:ascii="Times New Roman" w:hAnsi="Times New Roman" w:cs="Times New Roman"/>
                <w:noProof/>
                <w:webHidden/>
                <w:sz w:val="24"/>
                <w:szCs w:val="24"/>
              </w:rPr>
              <w:tab/>
            </w:r>
            <w:r w:rsidR="00810BC5" w:rsidRPr="00810BC5">
              <w:rPr>
                <w:rFonts w:ascii="Times New Roman" w:hAnsi="Times New Roman" w:cs="Times New Roman"/>
                <w:noProof/>
                <w:webHidden/>
                <w:sz w:val="24"/>
                <w:szCs w:val="24"/>
              </w:rPr>
              <w:fldChar w:fldCharType="begin"/>
            </w:r>
            <w:r w:rsidR="00810BC5" w:rsidRPr="00810BC5">
              <w:rPr>
                <w:rFonts w:ascii="Times New Roman" w:hAnsi="Times New Roman" w:cs="Times New Roman"/>
                <w:noProof/>
                <w:webHidden/>
                <w:sz w:val="24"/>
                <w:szCs w:val="24"/>
              </w:rPr>
              <w:instrText xml:space="preserve"> PAGEREF _Toc417218073 \h </w:instrText>
            </w:r>
            <w:r w:rsidR="00810BC5" w:rsidRPr="00810BC5">
              <w:rPr>
                <w:rFonts w:ascii="Times New Roman" w:hAnsi="Times New Roman" w:cs="Times New Roman"/>
                <w:noProof/>
                <w:webHidden/>
                <w:sz w:val="24"/>
                <w:szCs w:val="24"/>
              </w:rPr>
            </w:r>
            <w:r w:rsidR="00810BC5" w:rsidRPr="00810BC5">
              <w:rPr>
                <w:rFonts w:ascii="Times New Roman" w:hAnsi="Times New Roman" w:cs="Times New Roman"/>
                <w:noProof/>
                <w:webHidden/>
                <w:sz w:val="24"/>
                <w:szCs w:val="24"/>
              </w:rPr>
              <w:fldChar w:fldCharType="separate"/>
            </w:r>
            <w:r w:rsidR="00810BC5" w:rsidRPr="00810BC5">
              <w:rPr>
                <w:rFonts w:ascii="Times New Roman" w:hAnsi="Times New Roman" w:cs="Times New Roman"/>
                <w:noProof/>
                <w:webHidden/>
                <w:sz w:val="24"/>
                <w:szCs w:val="24"/>
              </w:rPr>
              <w:t>36</w:t>
            </w:r>
            <w:r w:rsidR="00810BC5" w:rsidRPr="00810BC5">
              <w:rPr>
                <w:rFonts w:ascii="Times New Roman" w:hAnsi="Times New Roman" w:cs="Times New Roman"/>
                <w:noProof/>
                <w:webHidden/>
                <w:sz w:val="24"/>
                <w:szCs w:val="24"/>
              </w:rPr>
              <w:fldChar w:fldCharType="end"/>
            </w:r>
          </w:hyperlink>
        </w:p>
        <w:p w14:paraId="05C13F2F" w14:textId="77777777" w:rsidR="00810BC5" w:rsidRPr="00810BC5" w:rsidRDefault="007D2C37">
          <w:pPr>
            <w:pStyle w:val="TJ3"/>
            <w:tabs>
              <w:tab w:val="left" w:pos="1320"/>
              <w:tab w:val="right" w:leader="dot" w:pos="7928"/>
            </w:tabs>
            <w:rPr>
              <w:rFonts w:ascii="Times New Roman" w:eastAsiaTheme="minorEastAsia" w:hAnsi="Times New Roman" w:cs="Times New Roman"/>
              <w:noProof/>
              <w:sz w:val="24"/>
              <w:szCs w:val="24"/>
              <w:lang w:val="en-US"/>
            </w:rPr>
          </w:pPr>
          <w:hyperlink w:anchor="_Toc417218074" w:history="1">
            <w:r w:rsidR="00810BC5" w:rsidRPr="00810BC5">
              <w:rPr>
                <w:rStyle w:val="Hiperhivatkozs"/>
                <w:rFonts w:ascii="Times New Roman" w:hAnsi="Times New Roman" w:cs="Times New Roman"/>
                <w:noProof/>
                <w:sz w:val="24"/>
                <w:szCs w:val="24"/>
              </w:rPr>
              <w:t>6.4.1.</w:t>
            </w:r>
            <w:r w:rsidR="00810BC5" w:rsidRPr="00810BC5">
              <w:rPr>
                <w:rFonts w:ascii="Times New Roman" w:eastAsiaTheme="minorEastAsia" w:hAnsi="Times New Roman" w:cs="Times New Roman"/>
                <w:noProof/>
                <w:sz w:val="24"/>
                <w:szCs w:val="24"/>
                <w:lang w:val="en-US"/>
              </w:rPr>
              <w:tab/>
            </w:r>
            <w:r w:rsidR="00810BC5" w:rsidRPr="00810BC5">
              <w:rPr>
                <w:rStyle w:val="Hiperhivatkozs"/>
                <w:rFonts w:ascii="Times New Roman" w:hAnsi="Times New Roman" w:cs="Times New Roman"/>
                <w:noProof/>
                <w:sz w:val="24"/>
                <w:szCs w:val="24"/>
              </w:rPr>
              <w:t>Keretrendszer</w:t>
            </w:r>
            <w:r w:rsidR="00810BC5" w:rsidRPr="00810BC5">
              <w:rPr>
                <w:rFonts w:ascii="Times New Roman" w:hAnsi="Times New Roman" w:cs="Times New Roman"/>
                <w:noProof/>
                <w:webHidden/>
                <w:sz w:val="24"/>
                <w:szCs w:val="24"/>
              </w:rPr>
              <w:tab/>
            </w:r>
            <w:r w:rsidR="00810BC5" w:rsidRPr="00810BC5">
              <w:rPr>
                <w:rFonts w:ascii="Times New Roman" w:hAnsi="Times New Roman" w:cs="Times New Roman"/>
                <w:noProof/>
                <w:webHidden/>
                <w:sz w:val="24"/>
                <w:szCs w:val="24"/>
              </w:rPr>
              <w:fldChar w:fldCharType="begin"/>
            </w:r>
            <w:r w:rsidR="00810BC5" w:rsidRPr="00810BC5">
              <w:rPr>
                <w:rFonts w:ascii="Times New Roman" w:hAnsi="Times New Roman" w:cs="Times New Roman"/>
                <w:noProof/>
                <w:webHidden/>
                <w:sz w:val="24"/>
                <w:szCs w:val="24"/>
              </w:rPr>
              <w:instrText xml:space="preserve"> PAGEREF _Toc417218074 \h </w:instrText>
            </w:r>
            <w:r w:rsidR="00810BC5" w:rsidRPr="00810BC5">
              <w:rPr>
                <w:rFonts w:ascii="Times New Roman" w:hAnsi="Times New Roman" w:cs="Times New Roman"/>
                <w:noProof/>
                <w:webHidden/>
                <w:sz w:val="24"/>
                <w:szCs w:val="24"/>
              </w:rPr>
            </w:r>
            <w:r w:rsidR="00810BC5" w:rsidRPr="00810BC5">
              <w:rPr>
                <w:rFonts w:ascii="Times New Roman" w:hAnsi="Times New Roman" w:cs="Times New Roman"/>
                <w:noProof/>
                <w:webHidden/>
                <w:sz w:val="24"/>
                <w:szCs w:val="24"/>
              </w:rPr>
              <w:fldChar w:fldCharType="separate"/>
            </w:r>
            <w:r w:rsidR="00810BC5" w:rsidRPr="00810BC5">
              <w:rPr>
                <w:rFonts w:ascii="Times New Roman" w:hAnsi="Times New Roman" w:cs="Times New Roman"/>
                <w:noProof/>
                <w:webHidden/>
                <w:sz w:val="24"/>
                <w:szCs w:val="24"/>
              </w:rPr>
              <w:t>36</w:t>
            </w:r>
            <w:r w:rsidR="00810BC5" w:rsidRPr="00810BC5">
              <w:rPr>
                <w:rFonts w:ascii="Times New Roman" w:hAnsi="Times New Roman" w:cs="Times New Roman"/>
                <w:noProof/>
                <w:webHidden/>
                <w:sz w:val="24"/>
                <w:szCs w:val="24"/>
              </w:rPr>
              <w:fldChar w:fldCharType="end"/>
            </w:r>
          </w:hyperlink>
        </w:p>
        <w:p w14:paraId="61A1A093" w14:textId="77777777" w:rsidR="00810BC5" w:rsidRPr="00810BC5" w:rsidRDefault="007D2C37">
          <w:pPr>
            <w:pStyle w:val="TJ3"/>
            <w:tabs>
              <w:tab w:val="left" w:pos="1320"/>
              <w:tab w:val="right" w:leader="dot" w:pos="7928"/>
            </w:tabs>
            <w:rPr>
              <w:rFonts w:ascii="Times New Roman" w:eastAsiaTheme="minorEastAsia" w:hAnsi="Times New Roman" w:cs="Times New Roman"/>
              <w:noProof/>
              <w:sz w:val="24"/>
              <w:szCs w:val="24"/>
              <w:lang w:val="en-US"/>
            </w:rPr>
          </w:pPr>
          <w:hyperlink w:anchor="_Toc417218075" w:history="1">
            <w:r w:rsidR="00810BC5" w:rsidRPr="00810BC5">
              <w:rPr>
                <w:rStyle w:val="Hiperhivatkozs"/>
                <w:rFonts w:ascii="Times New Roman" w:hAnsi="Times New Roman" w:cs="Times New Roman"/>
                <w:noProof/>
                <w:sz w:val="24"/>
                <w:szCs w:val="24"/>
              </w:rPr>
              <w:t>6.4.2.</w:t>
            </w:r>
            <w:r w:rsidR="00810BC5" w:rsidRPr="00810BC5">
              <w:rPr>
                <w:rFonts w:ascii="Times New Roman" w:eastAsiaTheme="minorEastAsia" w:hAnsi="Times New Roman" w:cs="Times New Roman"/>
                <w:noProof/>
                <w:sz w:val="24"/>
                <w:szCs w:val="24"/>
                <w:lang w:val="en-US"/>
              </w:rPr>
              <w:tab/>
            </w:r>
            <w:r w:rsidR="00810BC5" w:rsidRPr="00810BC5">
              <w:rPr>
                <w:rStyle w:val="Hiperhivatkozs"/>
                <w:rFonts w:ascii="Times New Roman" w:hAnsi="Times New Roman" w:cs="Times New Roman"/>
                <w:noProof/>
                <w:sz w:val="24"/>
                <w:szCs w:val="24"/>
              </w:rPr>
              <w:t>Adatbázis</w:t>
            </w:r>
            <w:r w:rsidR="00810BC5" w:rsidRPr="00810BC5">
              <w:rPr>
                <w:rFonts w:ascii="Times New Roman" w:hAnsi="Times New Roman" w:cs="Times New Roman"/>
                <w:noProof/>
                <w:webHidden/>
                <w:sz w:val="24"/>
                <w:szCs w:val="24"/>
              </w:rPr>
              <w:tab/>
            </w:r>
            <w:r w:rsidR="00810BC5" w:rsidRPr="00810BC5">
              <w:rPr>
                <w:rFonts w:ascii="Times New Roman" w:hAnsi="Times New Roman" w:cs="Times New Roman"/>
                <w:noProof/>
                <w:webHidden/>
                <w:sz w:val="24"/>
                <w:szCs w:val="24"/>
              </w:rPr>
              <w:fldChar w:fldCharType="begin"/>
            </w:r>
            <w:r w:rsidR="00810BC5" w:rsidRPr="00810BC5">
              <w:rPr>
                <w:rFonts w:ascii="Times New Roman" w:hAnsi="Times New Roman" w:cs="Times New Roman"/>
                <w:noProof/>
                <w:webHidden/>
                <w:sz w:val="24"/>
                <w:szCs w:val="24"/>
              </w:rPr>
              <w:instrText xml:space="preserve"> PAGEREF _Toc417218075 \h </w:instrText>
            </w:r>
            <w:r w:rsidR="00810BC5" w:rsidRPr="00810BC5">
              <w:rPr>
                <w:rFonts w:ascii="Times New Roman" w:hAnsi="Times New Roman" w:cs="Times New Roman"/>
                <w:noProof/>
                <w:webHidden/>
                <w:sz w:val="24"/>
                <w:szCs w:val="24"/>
              </w:rPr>
            </w:r>
            <w:r w:rsidR="00810BC5" w:rsidRPr="00810BC5">
              <w:rPr>
                <w:rFonts w:ascii="Times New Roman" w:hAnsi="Times New Roman" w:cs="Times New Roman"/>
                <w:noProof/>
                <w:webHidden/>
                <w:sz w:val="24"/>
                <w:szCs w:val="24"/>
              </w:rPr>
              <w:fldChar w:fldCharType="separate"/>
            </w:r>
            <w:r w:rsidR="00810BC5" w:rsidRPr="00810BC5">
              <w:rPr>
                <w:rFonts w:ascii="Times New Roman" w:hAnsi="Times New Roman" w:cs="Times New Roman"/>
                <w:noProof/>
                <w:webHidden/>
                <w:sz w:val="24"/>
                <w:szCs w:val="24"/>
              </w:rPr>
              <w:t>37</w:t>
            </w:r>
            <w:r w:rsidR="00810BC5" w:rsidRPr="00810BC5">
              <w:rPr>
                <w:rFonts w:ascii="Times New Roman" w:hAnsi="Times New Roman" w:cs="Times New Roman"/>
                <w:noProof/>
                <w:webHidden/>
                <w:sz w:val="24"/>
                <w:szCs w:val="24"/>
              </w:rPr>
              <w:fldChar w:fldCharType="end"/>
            </w:r>
          </w:hyperlink>
        </w:p>
        <w:p w14:paraId="109A1194" w14:textId="77777777" w:rsidR="00810BC5" w:rsidRPr="00810BC5" w:rsidRDefault="007D2C37">
          <w:pPr>
            <w:pStyle w:val="TJ3"/>
            <w:tabs>
              <w:tab w:val="left" w:pos="1320"/>
              <w:tab w:val="right" w:leader="dot" w:pos="7928"/>
            </w:tabs>
            <w:rPr>
              <w:rFonts w:ascii="Times New Roman" w:eastAsiaTheme="minorEastAsia" w:hAnsi="Times New Roman" w:cs="Times New Roman"/>
              <w:noProof/>
              <w:sz w:val="24"/>
              <w:szCs w:val="24"/>
              <w:lang w:val="en-US"/>
            </w:rPr>
          </w:pPr>
          <w:hyperlink w:anchor="_Toc417218076" w:history="1">
            <w:r w:rsidR="00810BC5" w:rsidRPr="00810BC5">
              <w:rPr>
                <w:rStyle w:val="Hiperhivatkozs"/>
                <w:rFonts w:ascii="Times New Roman" w:hAnsi="Times New Roman" w:cs="Times New Roman"/>
                <w:noProof/>
                <w:sz w:val="24"/>
                <w:szCs w:val="24"/>
              </w:rPr>
              <w:t>6.4.3.</w:t>
            </w:r>
            <w:r w:rsidR="00810BC5" w:rsidRPr="00810BC5">
              <w:rPr>
                <w:rFonts w:ascii="Times New Roman" w:eastAsiaTheme="minorEastAsia" w:hAnsi="Times New Roman" w:cs="Times New Roman"/>
                <w:noProof/>
                <w:sz w:val="24"/>
                <w:szCs w:val="24"/>
                <w:lang w:val="en-US"/>
              </w:rPr>
              <w:tab/>
            </w:r>
            <w:r w:rsidR="00810BC5" w:rsidRPr="00810BC5">
              <w:rPr>
                <w:rStyle w:val="Hiperhivatkozs"/>
                <w:rFonts w:ascii="Times New Roman" w:hAnsi="Times New Roman" w:cs="Times New Roman"/>
                <w:noProof/>
                <w:sz w:val="24"/>
                <w:szCs w:val="24"/>
              </w:rPr>
              <w:t>Optimalizálási modellezés</w:t>
            </w:r>
            <w:r w:rsidR="00810BC5" w:rsidRPr="00810BC5">
              <w:rPr>
                <w:rFonts w:ascii="Times New Roman" w:hAnsi="Times New Roman" w:cs="Times New Roman"/>
                <w:noProof/>
                <w:webHidden/>
                <w:sz w:val="24"/>
                <w:szCs w:val="24"/>
              </w:rPr>
              <w:tab/>
            </w:r>
            <w:r w:rsidR="00810BC5" w:rsidRPr="00810BC5">
              <w:rPr>
                <w:rFonts w:ascii="Times New Roman" w:hAnsi="Times New Roman" w:cs="Times New Roman"/>
                <w:noProof/>
                <w:webHidden/>
                <w:sz w:val="24"/>
                <w:szCs w:val="24"/>
              </w:rPr>
              <w:fldChar w:fldCharType="begin"/>
            </w:r>
            <w:r w:rsidR="00810BC5" w:rsidRPr="00810BC5">
              <w:rPr>
                <w:rFonts w:ascii="Times New Roman" w:hAnsi="Times New Roman" w:cs="Times New Roman"/>
                <w:noProof/>
                <w:webHidden/>
                <w:sz w:val="24"/>
                <w:szCs w:val="24"/>
              </w:rPr>
              <w:instrText xml:space="preserve"> PAGEREF _Toc417218076 \h </w:instrText>
            </w:r>
            <w:r w:rsidR="00810BC5" w:rsidRPr="00810BC5">
              <w:rPr>
                <w:rFonts w:ascii="Times New Roman" w:hAnsi="Times New Roman" w:cs="Times New Roman"/>
                <w:noProof/>
                <w:webHidden/>
                <w:sz w:val="24"/>
                <w:szCs w:val="24"/>
              </w:rPr>
            </w:r>
            <w:r w:rsidR="00810BC5" w:rsidRPr="00810BC5">
              <w:rPr>
                <w:rFonts w:ascii="Times New Roman" w:hAnsi="Times New Roman" w:cs="Times New Roman"/>
                <w:noProof/>
                <w:webHidden/>
                <w:sz w:val="24"/>
                <w:szCs w:val="24"/>
              </w:rPr>
              <w:fldChar w:fldCharType="separate"/>
            </w:r>
            <w:r w:rsidR="00810BC5" w:rsidRPr="00810BC5">
              <w:rPr>
                <w:rFonts w:ascii="Times New Roman" w:hAnsi="Times New Roman" w:cs="Times New Roman"/>
                <w:noProof/>
                <w:webHidden/>
                <w:sz w:val="24"/>
                <w:szCs w:val="24"/>
              </w:rPr>
              <w:t>37</w:t>
            </w:r>
            <w:r w:rsidR="00810BC5" w:rsidRPr="00810BC5">
              <w:rPr>
                <w:rFonts w:ascii="Times New Roman" w:hAnsi="Times New Roman" w:cs="Times New Roman"/>
                <w:noProof/>
                <w:webHidden/>
                <w:sz w:val="24"/>
                <w:szCs w:val="24"/>
              </w:rPr>
              <w:fldChar w:fldCharType="end"/>
            </w:r>
          </w:hyperlink>
        </w:p>
        <w:p w14:paraId="01A11D02" w14:textId="77777777" w:rsidR="00810BC5" w:rsidRPr="00810BC5" w:rsidRDefault="007D2C37">
          <w:pPr>
            <w:pStyle w:val="TJ3"/>
            <w:tabs>
              <w:tab w:val="left" w:pos="1320"/>
              <w:tab w:val="right" w:leader="dot" w:pos="7928"/>
            </w:tabs>
            <w:rPr>
              <w:rFonts w:ascii="Times New Roman" w:eastAsiaTheme="minorEastAsia" w:hAnsi="Times New Roman" w:cs="Times New Roman"/>
              <w:noProof/>
              <w:sz w:val="24"/>
              <w:szCs w:val="24"/>
              <w:lang w:val="en-US"/>
            </w:rPr>
          </w:pPr>
          <w:hyperlink w:anchor="_Toc417218077" w:history="1">
            <w:r w:rsidR="00810BC5" w:rsidRPr="00810BC5">
              <w:rPr>
                <w:rStyle w:val="Hiperhivatkozs"/>
                <w:rFonts w:ascii="Times New Roman" w:hAnsi="Times New Roman" w:cs="Times New Roman"/>
                <w:noProof/>
                <w:sz w:val="24"/>
                <w:szCs w:val="24"/>
              </w:rPr>
              <w:t>6.4.4.</w:t>
            </w:r>
            <w:r w:rsidR="00810BC5" w:rsidRPr="00810BC5">
              <w:rPr>
                <w:rFonts w:ascii="Times New Roman" w:eastAsiaTheme="minorEastAsia" w:hAnsi="Times New Roman" w:cs="Times New Roman"/>
                <w:noProof/>
                <w:sz w:val="24"/>
                <w:szCs w:val="24"/>
                <w:lang w:val="en-US"/>
              </w:rPr>
              <w:tab/>
            </w:r>
            <w:r w:rsidR="00810BC5" w:rsidRPr="00810BC5">
              <w:rPr>
                <w:rStyle w:val="Hiperhivatkozs"/>
                <w:rFonts w:ascii="Times New Roman" w:hAnsi="Times New Roman" w:cs="Times New Roman"/>
                <w:noProof/>
                <w:sz w:val="24"/>
                <w:szCs w:val="24"/>
              </w:rPr>
              <w:t>Nemlineáris megoldó</w:t>
            </w:r>
            <w:r w:rsidR="00810BC5" w:rsidRPr="00810BC5">
              <w:rPr>
                <w:rFonts w:ascii="Times New Roman" w:hAnsi="Times New Roman" w:cs="Times New Roman"/>
                <w:noProof/>
                <w:webHidden/>
                <w:sz w:val="24"/>
                <w:szCs w:val="24"/>
              </w:rPr>
              <w:tab/>
            </w:r>
            <w:r w:rsidR="00810BC5" w:rsidRPr="00810BC5">
              <w:rPr>
                <w:rFonts w:ascii="Times New Roman" w:hAnsi="Times New Roman" w:cs="Times New Roman"/>
                <w:noProof/>
                <w:webHidden/>
                <w:sz w:val="24"/>
                <w:szCs w:val="24"/>
              </w:rPr>
              <w:fldChar w:fldCharType="begin"/>
            </w:r>
            <w:r w:rsidR="00810BC5" w:rsidRPr="00810BC5">
              <w:rPr>
                <w:rFonts w:ascii="Times New Roman" w:hAnsi="Times New Roman" w:cs="Times New Roman"/>
                <w:noProof/>
                <w:webHidden/>
                <w:sz w:val="24"/>
                <w:szCs w:val="24"/>
              </w:rPr>
              <w:instrText xml:space="preserve"> PAGEREF _Toc417218077 \h </w:instrText>
            </w:r>
            <w:r w:rsidR="00810BC5" w:rsidRPr="00810BC5">
              <w:rPr>
                <w:rFonts w:ascii="Times New Roman" w:hAnsi="Times New Roman" w:cs="Times New Roman"/>
                <w:noProof/>
                <w:webHidden/>
                <w:sz w:val="24"/>
                <w:szCs w:val="24"/>
              </w:rPr>
            </w:r>
            <w:r w:rsidR="00810BC5" w:rsidRPr="00810BC5">
              <w:rPr>
                <w:rFonts w:ascii="Times New Roman" w:hAnsi="Times New Roman" w:cs="Times New Roman"/>
                <w:noProof/>
                <w:webHidden/>
                <w:sz w:val="24"/>
                <w:szCs w:val="24"/>
              </w:rPr>
              <w:fldChar w:fldCharType="separate"/>
            </w:r>
            <w:r w:rsidR="00810BC5" w:rsidRPr="00810BC5">
              <w:rPr>
                <w:rFonts w:ascii="Times New Roman" w:hAnsi="Times New Roman" w:cs="Times New Roman"/>
                <w:noProof/>
                <w:webHidden/>
                <w:sz w:val="24"/>
                <w:szCs w:val="24"/>
              </w:rPr>
              <w:t>38</w:t>
            </w:r>
            <w:r w:rsidR="00810BC5" w:rsidRPr="00810BC5">
              <w:rPr>
                <w:rFonts w:ascii="Times New Roman" w:hAnsi="Times New Roman" w:cs="Times New Roman"/>
                <w:noProof/>
                <w:webHidden/>
                <w:sz w:val="24"/>
                <w:szCs w:val="24"/>
              </w:rPr>
              <w:fldChar w:fldCharType="end"/>
            </w:r>
          </w:hyperlink>
        </w:p>
        <w:p w14:paraId="1CE278B8" w14:textId="77777777" w:rsidR="00810BC5" w:rsidRPr="00810BC5" w:rsidRDefault="007D2C37">
          <w:pPr>
            <w:pStyle w:val="TJ3"/>
            <w:tabs>
              <w:tab w:val="left" w:pos="1320"/>
              <w:tab w:val="right" w:leader="dot" w:pos="7928"/>
            </w:tabs>
            <w:rPr>
              <w:rFonts w:ascii="Times New Roman" w:eastAsiaTheme="minorEastAsia" w:hAnsi="Times New Roman" w:cs="Times New Roman"/>
              <w:noProof/>
              <w:sz w:val="24"/>
              <w:szCs w:val="24"/>
              <w:lang w:val="en-US"/>
            </w:rPr>
          </w:pPr>
          <w:hyperlink w:anchor="_Toc417218078" w:history="1">
            <w:r w:rsidR="00810BC5" w:rsidRPr="00810BC5">
              <w:rPr>
                <w:rStyle w:val="Hiperhivatkozs"/>
                <w:rFonts w:ascii="Times New Roman" w:hAnsi="Times New Roman" w:cs="Times New Roman"/>
                <w:noProof/>
                <w:sz w:val="24"/>
                <w:szCs w:val="24"/>
              </w:rPr>
              <w:t>6.4.5.</w:t>
            </w:r>
            <w:r w:rsidR="00810BC5" w:rsidRPr="00810BC5">
              <w:rPr>
                <w:rFonts w:ascii="Times New Roman" w:eastAsiaTheme="minorEastAsia" w:hAnsi="Times New Roman" w:cs="Times New Roman"/>
                <w:noProof/>
                <w:sz w:val="24"/>
                <w:szCs w:val="24"/>
                <w:lang w:val="en-US"/>
              </w:rPr>
              <w:tab/>
            </w:r>
            <w:r w:rsidR="00810BC5" w:rsidRPr="00810BC5">
              <w:rPr>
                <w:rStyle w:val="Hiperhivatkozs"/>
                <w:rFonts w:ascii="Times New Roman" w:hAnsi="Times New Roman" w:cs="Times New Roman"/>
                <w:noProof/>
                <w:sz w:val="24"/>
                <w:szCs w:val="24"/>
              </w:rPr>
              <w:t>Megjelenés</w:t>
            </w:r>
            <w:r w:rsidR="00810BC5" w:rsidRPr="00810BC5">
              <w:rPr>
                <w:rFonts w:ascii="Times New Roman" w:hAnsi="Times New Roman" w:cs="Times New Roman"/>
                <w:noProof/>
                <w:webHidden/>
                <w:sz w:val="24"/>
                <w:szCs w:val="24"/>
              </w:rPr>
              <w:tab/>
            </w:r>
            <w:r w:rsidR="00810BC5" w:rsidRPr="00810BC5">
              <w:rPr>
                <w:rFonts w:ascii="Times New Roman" w:hAnsi="Times New Roman" w:cs="Times New Roman"/>
                <w:noProof/>
                <w:webHidden/>
                <w:sz w:val="24"/>
                <w:szCs w:val="24"/>
              </w:rPr>
              <w:fldChar w:fldCharType="begin"/>
            </w:r>
            <w:r w:rsidR="00810BC5" w:rsidRPr="00810BC5">
              <w:rPr>
                <w:rFonts w:ascii="Times New Roman" w:hAnsi="Times New Roman" w:cs="Times New Roman"/>
                <w:noProof/>
                <w:webHidden/>
                <w:sz w:val="24"/>
                <w:szCs w:val="24"/>
              </w:rPr>
              <w:instrText xml:space="preserve"> PAGEREF _Toc417218078 \h </w:instrText>
            </w:r>
            <w:r w:rsidR="00810BC5" w:rsidRPr="00810BC5">
              <w:rPr>
                <w:rFonts w:ascii="Times New Roman" w:hAnsi="Times New Roman" w:cs="Times New Roman"/>
                <w:noProof/>
                <w:webHidden/>
                <w:sz w:val="24"/>
                <w:szCs w:val="24"/>
              </w:rPr>
            </w:r>
            <w:r w:rsidR="00810BC5" w:rsidRPr="00810BC5">
              <w:rPr>
                <w:rFonts w:ascii="Times New Roman" w:hAnsi="Times New Roman" w:cs="Times New Roman"/>
                <w:noProof/>
                <w:webHidden/>
                <w:sz w:val="24"/>
                <w:szCs w:val="24"/>
              </w:rPr>
              <w:fldChar w:fldCharType="separate"/>
            </w:r>
            <w:r w:rsidR="00810BC5" w:rsidRPr="00810BC5">
              <w:rPr>
                <w:rFonts w:ascii="Times New Roman" w:hAnsi="Times New Roman" w:cs="Times New Roman"/>
                <w:noProof/>
                <w:webHidden/>
                <w:sz w:val="24"/>
                <w:szCs w:val="24"/>
              </w:rPr>
              <w:t>39</w:t>
            </w:r>
            <w:r w:rsidR="00810BC5" w:rsidRPr="00810BC5">
              <w:rPr>
                <w:rFonts w:ascii="Times New Roman" w:hAnsi="Times New Roman" w:cs="Times New Roman"/>
                <w:noProof/>
                <w:webHidden/>
                <w:sz w:val="24"/>
                <w:szCs w:val="24"/>
              </w:rPr>
              <w:fldChar w:fldCharType="end"/>
            </w:r>
          </w:hyperlink>
        </w:p>
        <w:p w14:paraId="373DFE04" w14:textId="77777777" w:rsidR="00810BC5" w:rsidRPr="00810BC5" w:rsidRDefault="007D2C37">
          <w:pPr>
            <w:pStyle w:val="TJ3"/>
            <w:tabs>
              <w:tab w:val="left" w:pos="1320"/>
              <w:tab w:val="right" w:leader="dot" w:pos="7928"/>
            </w:tabs>
            <w:rPr>
              <w:rFonts w:ascii="Times New Roman" w:eastAsiaTheme="minorEastAsia" w:hAnsi="Times New Roman" w:cs="Times New Roman"/>
              <w:noProof/>
              <w:sz w:val="24"/>
              <w:szCs w:val="24"/>
              <w:lang w:val="en-US"/>
            </w:rPr>
          </w:pPr>
          <w:hyperlink w:anchor="_Toc417218079" w:history="1">
            <w:r w:rsidR="00810BC5" w:rsidRPr="00810BC5">
              <w:rPr>
                <w:rStyle w:val="Hiperhivatkozs"/>
                <w:rFonts w:ascii="Times New Roman" w:hAnsi="Times New Roman" w:cs="Times New Roman"/>
                <w:noProof/>
                <w:sz w:val="24"/>
                <w:szCs w:val="24"/>
              </w:rPr>
              <w:t>6.4.6.</w:t>
            </w:r>
            <w:r w:rsidR="00810BC5" w:rsidRPr="00810BC5">
              <w:rPr>
                <w:rFonts w:ascii="Times New Roman" w:eastAsiaTheme="minorEastAsia" w:hAnsi="Times New Roman" w:cs="Times New Roman"/>
                <w:noProof/>
                <w:sz w:val="24"/>
                <w:szCs w:val="24"/>
                <w:lang w:val="en-US"/>
              </w:rPr>
              <w:tab/>
            </w:r>
            <w:r w:rsidR="00810BC5" w:rsidRPr="00810BC5">
              <w:rPr>
                <w:rStyle w:val="Hiperhivatkozs"/>
                <w:rFonts w:ascii="Times New Roman" w:hAnsi="Times New Roman" w:cs="Times New Roman"/>
                <w:noProof/>
                <w:sz w:val="24"/>
                <w:szCs w:val="24"/>
              </w:rPr>
              <w:t>Autentikáció és autorizáció</w:t>
            </w:r>
            <w:r w:rsidR="00810BC5" w:rsidRPr="00810BC5">
              <w:rPr>
                <w:rFonts w:ascii="Times New Roman" w:hAnsi="Times New Roman" w:cs="Times New Roman"/>
                <w:noProof/>
                <w:webHidden/>
                <w:sz w:val="24"/>
                <w:szCs w:val="24"/>
              </w:rPr>
              <w:tab/>
            </w:r>
            <w:r w:rsidR="00810BC5" w:rsidRPr="00810BC5">
              <w:rPr>
                <w:rFonts w:ascii="Times New Roman" w:hAnsi="Times New Roman" w:cs="Times New Roman"/>
                <w:noProof/>
                <w:webHidden/>
                <w:sz w:val="24"/>
                <w:szCs w:val="24"/>
              </w:rPr>
              <w:fldChar w:fldCharType="begin"/>
            </w:r>
            <w:r w:rsidR="00810BC5" w:rsidRPr="00810BC5">
              <w:rPr>
                <w:rFonts w:ascii="Times New Roman" w:hAnsi="Times New Roman" w:cs="Times New Roman"/>
                <w:noProof/>
                <w:webHidden/>
                <w:sz w:val="24"/>
                <w:szCs w:val="24"/>
              </w:rPr>
              <w:instrText xml:space="preserve"> PAGEREF _Toc417218079 \h </w:instrText>
            </w:r>
            <w:r w:rsidR="00810BC5" w:rsidRPr="00810BC5">
              <w:rPr>
                <w:rFonts w:ascii="Times New Roman" w:hAnsi="Times New Roman" w:cs="Times New Roman"/>
                <w:noProof/>
                <w:webHidden/>
                <w:sz w:val="24"/>
                <w:szCs w:val="24"/>
              </w:rPr>
            </w:r>
            <w:r w:rsidR="00810BC5" w:rsidRPr="00810BC5">
              <w:rPr>
                <w:rFonts w:ascii="Times New Roman" w:hAnsi="Times New Roman" w:cs="Times New Roman"/>
                <w:noProof/>
                <w:webHidden/>
                <w:sz w:val="24"/>
                <w:szCs w:val="24"/>
              </w:rPr>
              <w:fldChar w:fldCharType="separate"/>
            </w:r>
            <w:r w:rsidR="00810BC5" w:rsidRPr="00810BC5">
              <w:rPr>
                <w:rFonts w:ascii="Times New Roman" w:hAnsi="Times New Roman" w:cs="Times New Roman"/>
                <w:noProof/>
                <w:webHidden/>
                <w:sz w:val="24"/>
                <w:szCs w:val="24"/>
              </w:rPr>
              <w:t>40</w:t>
            </w:r>
            <w:r w:rsidR="00810BC5" w:rsidRPr="00810BC5">
              <w:rPr>
                <w:rFonts w:ascii="Times New Roman" w:hAnsi="Times New Roman" w:cs="Times New Roman"/>
                <w:noProof/>
                <w:webHidden/>
                <w:sz w:val="24"/>
                <w:szCs w:val="24"/>
              </w:rPr>
              <w:fldChar w:fldCharType="end"/>
            </w:r>
          </w:hyperlink>
        </w:p>
        <w:p w14:paraId="6046B642" w14:textId="77777777" w:rsidR="00810BC5" w:rsidRPr="00810BC5" w:rsidRDefault="007D2C37">
          <w:pPr>
            <w:pStyle w:val="TJ3"/>
            <w:tabs>
              <w:tab w:val="left" w:pos="1320"/>
              <w:tab w:val="right" w:leader="dot" w:pos="7928"/>
            </w:tabs>
            <w:rPr>
              <w:rFonts w:ascii="Times New Roman" w:eastAsiaTheme="minorEastAsia" w:hAnsi="Times New Roman" w:cs="Times New Roman"/>
              <w:noProof/>
              <w:sz w:val="24"/>
              <w:szCs w:val="24"/>
              <w:lang w:val="en-US"/>
            </w:rPr>
          </w:pPr>
          <w:hyperlink w:anchor="_Toc417218080" w:history="1">
            <w:r w:rsidR="00810BC5" w:rsidRPr="00810BC5">
              <w:rPr>
                <w:rStyle w:val="Hiperhivatkozs"/>
                <w:rFonts w:ascii="Times New Roman" w:hAnsi="Times New Roman" w:cs="Times New Roman"/>
                <w:noProof/>
                <w:sz w:val="24"/>
                <w:szCs w:val="24"/>
              </w:rPr>
              <w:t>6.4.7.</w:t>
            </w:r>
            <w:r w:rsidR="00810BC5" w:rsidRPr="00810BC5">
              <w:rPr>
                <w:rFonts w:ascii="Times New Roman" w:eastAsiaTheme="minorEastAsia" w:hAnsi="Times New Roman" w:cs="Times New Roman"/>
                <w:noProof/>
                <w:sz w:val="24"/>
                <w:szCs w:val="24"/>
                <w:lang w:val="en-US"/>
              </w:rPr>
              <w:tab/>
            </w:r>
            <w:r w:rsidR="00810BC5" w:rsidRPr="00810BC5">
              <w:rPr>
                <w:rStyle w:val="Hiperhivatkozs"/>
                <w:rFonts w:ascii="Times New Roman" w:hAnsi="Times New Roman" w:cs="Times New Roman"/>
                <w:noProof/>
                <w:sz w:val="24"/>
                <w:szCs w:val="24"/>
              </w:rPr>
              <w:t>Geolokáció</w:t>
            </w:r>
            <w:r w:rsidR="00810BC5" w:rsidRPr="00810BC5">
              <w:rPr>
                <w:rFonts w:ascii="Times New Roman" w:hAnsi="Times New Roman" w:cs="Times New Roman"/>
                <w:noProof/>
                <w:webHidden/>
                <w:sz w:val="24"/>
                <w:szCs w:val="24"/>
              </w:rPr>
              <w:tab/>
            </w:r>
            <w:r w:rsidR="00810BC5" w:rsidRPr="00810BC5">
              <w:rPr>
                <w:rFonts w:ascii="Times New Roman" w:hAnsi="Times New Roman" w:cs="Times New Roman"/>
                <w:noProof/>
                <w:webHidden/>
                <w:sz w:val="24"/>
                <w:szCs w:val="24"/>
              </w:rPr>
              <w:fldChar w:fldCharType="begin"/>
            </w:r>
            <w:r w:rsidR="00810BC5" w:rsidRPr="00810BC5">
              <w:rPr>
                <w:rFonts w:ascii="Times New Roman" w:hAnsi="Times New Roman" w:cs="Times New Roman"/>
                <w:noProof/>
                <w:webHidden/>
                <w:sz w:val="24"/>
                <w:szCs w:val="24"/>
              </w:rPr>
              <w:instrText xml:space="preserve"> PAGEREF _Toc417218080 \h </w:instrText>
            </w:r>
            <w:r w:rsidR="00810BC5" w:rsidRPr="00810BC5">
              <w:rPr>
                <w:rFonts w:ascii="Times New Roman" w:hAnsi="Times New Roman" w:cs="Times New Roman"/>
                <w:noProof/>
                <w:webHidden/>
                <w:sz w:val="24"/>
                <w:szCs w:val="24"/>
              </w:rPr>
            </w:r>
            <w:r w:rsidR="00810BC5" w:rsidRPr="00810BC5">
              <w:rPr>
                <w:rFonts w:ascii="Times New Roman" w:hAnsi="Times New Roman" w:cs="Times New Roman"/>
                <w:noProof/>
                <w:webHidden/>
                <w:sz w:val="24"/>
                <w:szCs w:val="24"/>
              </w:rPr>
              <w:fldChar w:fldCharType="separate"/>
            </w:r>
            <w:r w:rsidR="00810BC5" w:rsidRPr="00810BC5">
              <w:rPr>
                <w:rFonts w:ascii="Times New Roman" w:hAnsi="Times New Roman" w:cs="Times New Roman"/>
                <w:noProof/>
                <w:webHidden/>
                <w:sz w:val="24"/>
                <w:szCs w:val="24"/>
              </w:rPr>
              <w:t>41</w:t>
            </w:r>
            <w:r w:rsidR="00810BC5" w:rsidRPr="00810BC5">
              <w:rPr>
                <w:rFonts w:ascii="Times New Roman" w:hAnsi="Times New Roman" w:cs="Times New Roman"/>
                <w:noProof/>
                <w:webHidden/>
                <w:sz w:val="24"/>
                <w:szCs w:val="24"/>
              </w:rPr>
              <w:fldChar w:fldCharType="end"/>
            </w:r>
          </w:hyperlink>
        </w:p>
        <w:p w14:paraId="13CAD932" w14:textId="77777777" w:rsidR="00810BC5" w:rsidRPr="00810BC5" w:rsidRDefault="007D2C37">
          <w:pPr>
            <w:pStyle w:val="TJ3"/>
            <w:tabs>
              <w:tab w:val="left" w:pos="1320"/>
              <w:tab w:val="right" w:leader="dot" w:pos="7928"/>
            </w:tabs>
            <w:rPr>
              <w:rFonts w:ascii="Times New Roman" w:eastAsiaTheme="minorEastAsia" w:hAnsi="Times New Roman" w:cs="Times New Roman"/>
              <w:noProof/>
              <w:sz w:val="24"/>
              <w:szCs w:val="24"/>
              <w:lang w:val="en-US"/>
            </w:rPr>
          </w:pPr>
          <w:hyperlink w:anchor="_Toc417218081" w:history="1">
            <w:r w:rsidR="00810BC5" w:rsidRPr="00810BC5">
              <w:rPr>
                <w:rStyle w:val="Hiperhivatkozs"/>
                <w:rFonts w:ascii="Times New Roman" w:hAnsi="Times New Roman" w:cs="Times New Roman"/>
                <w:noProof/>
                <w:sz w:val="24"/>
                <w:szCs w:val="24"/>
              </w:rPr>
              <w:t>6.4.8.</w:t>
            </w:r>
            <w:r w:rsidR="00810BC5" w:rsidRPr="00810BC5">
              <w:rPr>
                <w:rFonts w:ascii="Times New Roman" w:eastAsiaTheme="minorEastAsia" w:hAnsi="Times New Roman" w:cs="Times New Roman"/>
                <w:noProof/>
                <w:sz w:val="24"/>
                <w:szCs w:val="24"/>
                <w:lang w:val="en-US"/>
              </w:rPr>
              <w:tab/>
            </w:r>
            <w:r w:rsidR="00810BC5" w:rsidRPr="00810BC5">
              <w:rPr>
                <w:rStyle w:val="Hiperhivatkozs"/>
                <w:rFonts w:ascii="Times New Roman" w:hAnsi="Times New Roman" w:cs="Times New Roman"/>
                <w:noProof/>
                <w:sz w:val="24"/>
                <w:szCs w:val="24"/>
              </w:rPr>
              <w:t>Űrlapok</w:t>
            </w:r>
            <w:r w:rsidR="00810BC5" w:rsidRPr="00810BC5">
              <w:rPr>
                <w:rFonts w:ascii="Times New Roman" w:hAnsi="Times New Roman" w:cs="Times New Roman"/>
                <w:noProof/>
                <w:webHidden/>
                <w:sz w:val="24"/>
                <w:szCs w:val="24"/>
              </w:rPr>
              <w:tab/>
            </w:r>
            <w:r w:rsidR="00810BC5" w:rsidRPr="00810BC5">
              <w:rPr>
                <w:rFonts w:ascii="Times New Roman" w:hAnsi="Times New Roman" w:cs="Times New Roman"/>
                <w:noProof/>
                <w:webHidden/>
                <w:sz w:val="24"/>
                <w:szCs w:val="24"/>
              </w:rPr>
              <w:fldChar w:fldCharType="begin"/>
            </w:r>
            <w:r w:rsidR="00810BC5" w:rsidRPr="00810BC5">
              <w:rPr>
                <w:rFonts w:ascii="Times New Roman" w:hAnsi="Times New Roman" w:cs="Times New Roman"/>
                <w:noProof/>
                <w:webHidden/>
                <w:sz w:val="24"/>
                <w:szCs w:val="24"/>
              </w:rPr>
              <w:instrText xml:space="preserve"> PAGEREF _Toc417218081 \h </w:instrText>
            </w:r>
            <w:r w:rsidR="00810BC5" w:rsidRPr="00810BC5">
              <w:rPr>
                <w:rFonts w:ascii="Times New Roman" w:hAnsi="Times New Roman" w:cs="Times New Roman"/>
                <w:noProof/>
                <w:webHidden/>
                <w:sz w:val="24"/>
                <w:szCs w:val="24"/>
              </w:rPr>
            </w:r>
            <w:r w:rsidR="00810BC5" w:rsidRPr="00810BC5">
              <w:rPr>
                <w:rFonts w:ascii="Times New Roman" w:hAnsi="Times New Roman" w:cs="Times New Roman"/>
                <w:noProof/>
                <w:webHidden/>
                <w:sz w:val="24"/>
                <w:szCs w:val="24"/>
              </w:rPr>
              <w:fldChar w:fldCharType="separate"/>
            </w:r>
            <w:r w:rsidR="00810BC5" w:rsidRPr="00810BC5">
              <w:rPr>
                <w:rFonts w:ascii="Times New Roman" w:hAnsi="Times New Roman" w:cs="Times New Roman"/>
                <w:noProof/>
                <w:webHidden/>
                <w:sz w:val="24"/>
                <w:szCs w:val="24"/>
              </w:rPr>
              <w:t>41</w:t>
            </w:r>
            <w:r w:rsidR="00810BC5" w:rsidRPr="00810BC5">
              <w:rPr>
                <w:rFonts w:ascii="Times New Roman" w:hAnsi="Times New Roman" w:cs="Times New Roman"/>
                <w:noProof/>
                <w:webHidden/>
                <w:sz w:val="24"/>
                <w:szCs w:val="24"/>
              </w:rPr>
              <w:fldChar w:fldCharType="end"/>
            </w:r>
          </w:hyperlink>
        </w:p>
        <w:p w14:paraId="67FB171F" w14:textId="77777777" w:rsidR="00810BC5" w:rsidRPr="00810BC5" w:rsidRDefault="007D2C37">
          <w:pPr>
            <w:pStyle w:val="TJ3"/>
            <w:tabs>
              <w:tab w:val="left" w:pos="1320"/>
              <w:tab w:val="right" w:leader="dot" w:pos="7928"/>
            </w:tabs>
            <w:rPr>
              <w:rFonts w:ascii="Times New Roman" w:eastAsiaTheme="minorEastAsia" w:hAnsi="Times New Roman" w:cs="Times New Roman"/>
              <w:noProof/>
              <w:sz w:val="24"/>
              <w:szCs w:val="24"/>
              <w:lang w:val="en-US"/>
            </w:rPr>
          </w:pPr>
          <w:hyperlink w:anchor="_Toc417218082" w:history="1">
            <w:r w:rsidR="00810BC5" w:rsidRPr="00810BC5">
              <w:rPr>
                <w:rStyle w:val="Hiperhivatkozs"/>
                <w:rFonts w:ascii="Times New Roman" w:hAnsi="Times New Roman" w:cs="Times New Roman"/>
                <w:noProof/>
                <w:sz w:val="24"/>
                <w:szCs w:val="24"/>
              </w:rPr>
              <w:t>6.4.9.</w:t>
            </w:r>
            <w:r w:rsidR="00810BC5" w:rsidRPr="00810BC5">
              <w:rPr>
                <w:rFonts w:ascii="Times New Roman" w:eastAsiaTheme="minorEastAsia" w:hAnsi="Times New Roman" w:cs="Times New Roman"/>
                <w:noProof/>
                <w:sz w:val="24"/>
                <w:szCs w:val="24"/>
                <w:lang w:val="en-US"/>
              </w:rPr>
              <w:tab/>
            </w:r>
            <w:r w:rsidR="00810BC5" w:rsidRPr="00810BC5">
              <w:rPr>
                <w:rStyle w:val="Hiperhivatkozs"/>
                <w:rFonts w:ascii="Times New Roman" w:hAnsi="Times New Roman" w:cs="Times New Roman"/>
                <w:noProof/>
                <w:sz w:val="24"/>
                <w:szCs w:val="24"/>
              </w:rPr>
              <w:t>Képek tárolása és megjelenítése</w:t>
            </w:r>
            <w:r w:rsidR="00810BC5" w:rsidRPr="00810BC5">
              <w:rPr>
                <w:rFonts w:ascii="Times New Roman" w:hAnsi="Times New Roman" w:cs="Times New Roman"/>
                <w:noProof/>
                <w:webHidden/>
                <w:sz w:val="24"/>
                <w:szCs w:val="24"/>
              </w:rPr>
              <w:tab/>
            </w:r>
            <w:r w:rsidR="00810BC5" w:rsidRPr="00810BC5">
              <w:rPr>
                <w:rFonts w:ascii="Times New Roman" w:hAnsi="Times New Roman" w:cs="Times New Roman"/>
                <w:noProof/>
                <w:webHidden/>
                <w:sz w:val="24"/>
                <w:szCs w:val="24"/>
              </w:rPr>
              <w:fldChar w:fldCharType="begin"/>
            </w:r>
            <w:r w:rsidR="00810BC5" w:rsidRPr="00810BC5">
              <w:rPr>
                <w:rFonts w:ascii="Times New Roman" w:hAnsi="Times New Roman" w:cs="Times New Roman"/>
                <w:noProof/>
                <w:webHidden/>
                <w:sz w:val="24"/>
                <w:szCs w:val="24"/>
              </w:rPr>
              <w:instrText xml:space="preserve"> PAGEREF _Toc417218082 \h </w:instrText>
            </w:r>
            <w:r w:rsidR="00810BC5" w:rsidRPr="00810BC5">
              <w:rPr>
                <w:rFonts w:ascii="Times New Roman" w:hAnsi="Times New Roman" w:cs="Times New Roman"/>
                <w:noProof/>
                <w:webHidden/>
                <w:sz w:val="24"/>
                <w:szCs w:val="24"/>
              </w:rPr>
            </w:r>
            <w:r w:rsidR="00810BC5" w:rsidRPr="00810BC5">
              <w:rPr>
                <w:rFonts w:ascii="Times New Roman" w:hAnsi="Times New Roman" w:cs="Times New Roman"/>
                <w:noProof/>
                <w:webHidden/>
                <w:sz w:val="24"/>
                <w:szCs w:val="24"/>
              </w:rPr>
              <w:fldChar w:fldCharType="separate"/>
            </w:r>
            <w:r w:rsidR="00810BC5" w:rsidRPr="00810BC5">
              <w:rPr>
                <w:rFonts w:ascii="Times New Roman" w:hAnsi="Times New Roman" w:cs="Times New Roman"/>
                <w:noProof/>
                <w:webHidden/>
                <w:sz w:val="24"/>
                <w:szCs w:val="24"/>
              </w:rPr>
              <w:t>42</w:t>
            </w:r>
            <w:r w:rsidR="00810BC5" w:rsidRPr="00810BC5">
              <w:rPr>
                <w:rFonts w:ascii="Times New Roman" w:hAnsi="Times New Roman" w:cs="Times New Roman"/>
                <w:noProof/>
                <w:webHidden/>
                <w:sz w:val="24"/>
                <w:szCs w:val="24"/>
              </w:rPr>
              <w:fldChar w:fldCharType="end"/>
            </w:r>
          </w:hyperlink>
        </w:p>
        <w:p w14:paraId="26B2F6CD" w14:textId="77777777" w:rsidR="00810BC5" w:rsidRPr="00810BC5" w:rsidRDefault="007D2C37">
          <w:pPr>
            <w:pStyle w:val="TJ1"/>
            <w:tabs>
              <w:tab w:val="left" w:pos="440"/>
              <w:tab w:val="right" w:leader="dot" w:pos="7928"/>
            </w:tabs>
            <w:rPr>
              <w:rFonts w:ascii="Times New Roman" w:eastAsiaTheme="minorEastAsia" w:hAnsi="Times New Roman" w:cs="Times New Roman"/>
              <w:noProof/>
              <w:sz w:val="24"/>
              <w:szCs w:val="24"/>
              <w:lang w:val="en-US"/>
            </w:rPr>
          </w:pPr>
          <w:hyperlink w:anchor="_Toc417218083" w:history="1">
            <w:r w:rsidR="00810BC5" w:rsidRPr="00810BC5">
              <w:rPr>
                <w:rStyle w:val="Hiperhivatkozs"/>
                <w:rFonts w:ascii="Times New Roman" w:hAnsi="Times New Roman" w:cs="Times New Roman"/>
                <w:noProof/>
                <w:sz w:val="24"/>
                <w:szCs w:val="24"/>
              </w:rPr>
              <w:t>7.</w:t>
            </w:r>
            <w:r w:rsidR="00810BC5" w:rsidRPr="00810BC5">
              <w:rPr>
                <w:rFonts w:ascii="Times New Roman" w:eastAsiaTheme="minorEastAsia" w:hAnsi="Times New Roman" w:cs="Times New Roman"/>
                <w:noProof/>
                <w:sz w:val="24"/>
                <w:szCs w:val="24"/>
                <w:lang w:val="en-US"/>
              </w:rPr>
              <w:tab/>
            </w:r>
            <w:r w:rsidR="00810BC5" w:rsidRPr="00810BC5">
              <w:rPr>
                <w:rStyle w:val="Hiperhivatkozs"/>
                <w:rFonts w:ascii="Times New Roman" w:hAnsi="Times New Roman" w:cs="Times New Roman"/>
                <w:noProof/>
                <w:sz w:val="24"/>
                <w:szCs w:val="24"/>
              </w:rPr>
              <w:t>Megvalósítás</w:t>
            </w:r>
            <w:r w:rsidR="00810BC5" w:rsidRPr="00810BC5">
              <w:rPr>
                <w:rFonts w:ascii="Times New Roman" w:hAnsi="Times New Roman" w:cs="Times New Roman"/>
                <w:noProof/>
                <w:webHidden/>
                <w:sz w:val="24"/>
                <w:szCs w:val="24"/>
              </w:rPr>
              <w:tab/>
            </w:r>
            <w:r w:rsidR="00810BC5" w:rsidRPr="00810BC5">
              <w:rPr>
                <w:rFonts w:ascii="Times New Roman" w:hAnsi="Times New Roman" w:cs="Times New Roman"/>
                <w:noProof/>
                <w:webHidden/>
                <w:sz w:val="24"/>
                <w:szCs w:val="24"/>
              </w:rPr>
              <w:fldChar w:fldCharType="begin"/>
            </w:r>
            <w:r w:rsidR="00810BC5" w:rsidRPr="00810BC5">
              <w:rPr>
                <w:rFonts w:ascii="Times New Roman" w:hAnsi="Times New Roman" w:cs="Times New Roman"/>
                <w:noProof/>
                <w:webHidden/>
                <w:sz w:val="24"/>
                <w:szCs w:val="24"/>
              </w:rPr>
              <w:instrText xml:space="preserve"> PAGEREF _Toc417218083 \h </w:instrText>
            </w:r>
            <w:r w:rsidR="00810BC5" w:rsidRPr="00810BC5">
              <w:rPr>
                <w:rFonts w:ascii="Times New Roman" w:hAnsi="Times New Roman" w:cs="Times New Roman"/>
                <w:noProof/>
                <w:webHidden/>
                <w:sz w:val="24"/>
                <w:szCs w:val="24"/>
              </w:rPr>
            </w:r>
            <w:r w:rsidR="00810BC5" w:rsidRPr="00810BC5">
              <w:rPr>
                <w:rFonts w:ascii="Times New Roman" w:hAnsi="Times New Roman" w:cs="Times New Roman"/>
                <w:noProof/>
                <w:webHidden/>
                <w:sz w:val="24"/>
                <w:szCs w:val="24"/>
              </w:rPr>
              <w:fldChar w:fldCharType="separate"/>
            </w:r>
            <w:r w:rsidR="00810BC5" w:rsidRPr="00810BC5">
              <w:rPr>
                <w:rFonts w:ascii="Times New Roman" w:hAnsi="Times New Roman" w:cs="Times New Roman"/>
                <w:noProof/>
                <w:webHidden/>
                <w:sz w:val="24"/>
                <w:szCs w:val="24"/>
              </w:rPr>
              <w:t>43</w:t>
            </w:r>
            <w:r w:rsidR="00810BC5" w:rsidRPr="00810BC5">
              <w:rPr>
                <w:rFonts w:ascii="Times New Roman" w:hAnsi="Times New Roman" w:cs="Times New Roman"/>
                <w:noProof/>
                <w:webHidden/>
                <w:sz w:val="24"/>
                <w:szCs w:val="24"/>
              </w:rPr>
              <w:fldChar w:fldCharType="end"/>
            </w:r>
          </w:hyperlink>
        </w:p>
        <w:p w14:paraId="3AB2D796" w14:textId="77777777" w:rsidR="00810BC5" w:rsidRPr="00810BC5" w:rsidRDefault="007D2C37">
          <w:pPr>
            <w:pStyle w:val="TJ2"/>
            <w:tabs>
              <w:tab w:val="left" w:pos="880"/>
              <w:tab w:val="right" w:leader="dot" w:pos="7928"/>
            </w:tabs>
            <w:rPr>
              <w:rFonts w:ascii="Times New Roman" w:eastAsiaTheme="minorEastAsia" w:hAnsi="Times New Roman" w:cs="Times New Roman"/>
              <w:noProof/>
              <w:sz w:val="24"/>
              <w:szCs w:val="24"/>
              <w:lang w:val="en-US"/>
            </w:rPr>
          </w:pPr>
          <w:hyperlink w:anchor="_Toc417218084" w:history="1">
            <w:r w:rsidR="00810BC5" w:rsidRPr="00810BC5">
              <w:rPr>
                <w:rStyle w:val="Hiperhivatkozs"/>
                <w:rFonts w:ascii="Times New Roman" w:hAnsi="Times New Roman" w:cs="Times New Roman"/>
                <w:noProof/>
                <w:sz w:val="24"/>
                <w:szCs w:val="24"/>
              </w:rPr>
              <w:t>7.1.</w:t>
            </w:r>
            <w:r w:rsidR="00810BC5" w:rsidRPr="00810BC5">
              <w:rPr>
                <w:rFonts w:ascii="Times New Roman" w:eastAsiaTheme="minorEastAsia" w:hAnsi="Times New Roman" w:cs="Times New Roman"/>
                <w:noProof/>
                <w:sz w:val="24"/>
                <w:szCs w:val="24"/>
                <w:lang w:val="en-US"/>
              </w:rPr>
              <w:tab/>
            </w:r>
            <w:r w:rsidR="00810BC5" w:rsidRPr="00810BC5">
              <w:rPr>
                <w:rStyle w:val="Hiperhivatkozs"/>
                <w:rFonts w:ascii="Times New Roman" w:hAnsi="Times New Roman" w:cs="Times New Roman"/>
                <w:noProof/>
                <w:sz w:val="24"/>
                <w:szCs w:val="24"/>
              </w:rPr>
              <w:t>Adatbázis kapcsolat és modellek elkészítése</w:t>
            </w:r>
            <w:r w:rsidR="00810BC5" w:rsidRPr="00810BC5">
              <w:rPr>
                <w:rFonts w:ascii="Times New Roman" w:hAnsi="Times New Roman" w:cs="Times New Roman"/>
                <w:noProof/>
                <w:webHidden/>
                <w:sz w:val="24"/>
                <w:szCs w:val="24"/>
              </w:rPr>
              <w:tab/>
            </w:r>
            <w:r w:rsidR="00810BC5" w:rsidRPr="00810BC5">
              <w:rPr>
                <w:rFonts w:ascii="Times New Roman" w:hAnsi="Times New Roman" w:cs="Times New Roman"/>
                <w:noProof/>
                <w:webHidden/>
                <w:sz w:val="24"/>
                <w:szCs w:val="24"/>
              </w:rPr>
              <w:fldChar w:fldCharType="begin"/>
            </w:r>
            <w:r w:rsidR="00810BC5" w:rsidRPr="00810BC5">
              <w:rPr>
                <w:rFonts w:ascii="Times New Roman" w:hAnsi="Times New Roman" w:cs="Times New Roman"/>
                <w:noProof/>
                <w:webHidden/>
                <w:sz w:val="24"/>
                <w:szCs w:val="24"/>
              </w:rPr>
              <w:instrText xml:space="preserve"> PAGEREF _Toc417218084 \h </w:instrText>
            </w:r>
            <w:r w:rsidR="00810BC5" w:rsidRPr="00810BC5">
              <w:rPr>
                <w:rFonts w:ascii="Times New Roman" w:hAnsi="Times New Roman" w:cs="Times New Roman"/>
                <w:noProof/>
                <w:webHidden/>
                <w:sz w:val="24"/>
                <w:szCs w:val="24"/>
              </w:rPr>
            </w:r>
            <w:r w:rsidR="00810BC5" w:rsidRPr="00810BC5">
              <w:rPr>
                <w:rFonts w:ascii="Times New Roman" w:hAnsi="Times New Roman" w:cs="Times New Roman"/>
                <w:noProof/>
                <w:webHidden/>
                <w:sz w:val="24"/>
                <w:szCs w:val="24"/>
              </w:rPr>
              <w:fldChar w:fldCharType="separate"/>
            </w:r>
            <w:r w:rsidR="00810BC5" w:rsidRPr="00810BC5">
              <w:rPr>
                <w:rFonts w:ascii="Times New Roman" w:hAnsi="Times New Roman" w:cs="Times New Roman"/>
                <w:noProof/>
                <w:webHidden/>
                <w:sz w:val="24"/>
                <w:szCs w:val="24"/>
              </w:rPr>
              <w:t>43</w:t>
            </w:r>
            <w:r w:rsidR="00810BC5" w:rsidRPr="00810BC5">
              <w:rPr>
                <w:rFonts w:ascii="Times New Roman" w:hAnsi="Times New Roman" w:cs="Times New Roman"/>
                <w:noProof/>
                <w:webHidden/>
                <w:sz w:val="24"/>
                <w:szCs w:val="24"/>
              </w:rPr>
              <w:fldChar w:fldCharType="end"/>
            </w:r>
          </w:hyperlink>
        </w:p>
        <w:p w14:paraId="7A056969" w14:textId="77777777" w:rsidR="00810BC5" w:rsidRPr="00810BC5" w:rsidRDefault="007D2C37">
          <w:pPr>
            <w:pStyle w:val="TJ2"/>
            <w:tabs>
              <w:tab w:val="left" w:pos="880"/>
              <w:tab w:val="right" w:leader="dot" w:pos="7928"/>
            </w:tabs>
            <w:rPr>
              <w:rFonts w:ascii="Times New Roman" w:eastAsiaTheme="minorEastAsia" w:hAnsi="Times New Roman" w:cs="Times New Roman"/>
              <w:noProof/>
              <w:sz w:val="24"/>
              <w:szCs w:val="24"/>
              <w:lang w:val="en-US"/>
            </w:rPr>
          </w:pPr>
          <w:hyperlink w:anchor="_Toc417218085" w:history="1">
            <w:r w:rsidR="00810BC5" w:rsidRPr="00810BC5">
              <w:rPr>
                <w:rStyle w:val="Hiperhivatkozs"/>
                <w:rFonts w:ascii="Times New Roman" w:hAnsi="Times New Roman" w:cs="Times New Roman"/>
                <w:noProof/>
                <w:sz w:val="24"/>
                <w:szCs w:val="24"/>
              </w:rPr>
              <w:t>7.2.</w:t>
            </w:r>
            <w:r w:rsidR="00810BC5" w:rsidRPr="00810BC5">
              <w:rPr>
                <w:rFonts w:ascii="Times New Roman" w:eastAsiaTheme="minorEastAsia" w:hAnsi="Times New Roman" w:cs="Times New Roman"/>
                <w:noProof/>
                <w:sz w:val="24"/>
                <w:szCs w:val="24"/>
                <w:lang w:val="en-US"/>
              </w:rPr>
              <w:tab/>
            </w:r>
            <w:r w:rsidR="00810BC5" w:rsidRPr="00810BC5">
              <w:rPr>
                <w:rStyle w:val="Hiperhivatkozs"/>
                <w:rFonts w:ascii="Times New Roman" w:hAnsi="Times New Roman" w:cs="Times New Roman"/>
                <w:noProof/>
                <w:sz w:val="24"/>
                <w:szCs w:val="24"/>
              </w:rPr>
              <w:t>Autentikáció és autorizáció</w:t>
            </w:r>
            <w:r w:rsidR="00810BC5" w:rsidRPr="00810BC5">
              <w:rPr>
                <w:rFonts w:ascii="Times New Roman" w:hAnsi="Times New Roman" w:cs="Times New Roman"/>
                <w:noProof/>
                <w:webHidden/>
                <w:sz w:val="24"/>
                <w:szCs w:val="24"/>
              </w:rPr>
              <w:tab/>
            </w:r>
            <w:r w:rsidR="00810BC5" w:rsidRPr="00810BC5">
              <w:rPr>
                <w:rFonts w:ascii="Times New Roman" w:hAnsi="Times New Roman" w:cs="Times New Roman"/>
                <w:noProof/>
                <w:webHidden/>
                <w:sz w:val="24"/>
                <w:szCs w:val="24"/>
              </w:rPr>
              <w:fldChar w:fldCharType="begin"/>
            </w:r>
            <w:r w:rsidR="00810BC5" w:rsidRPr="00810BC5">
              <w:rPr>
                <w:rFonts w:ascii="Times New Roman" w:hAnsi="Times New Roman" w:cs="Times New Roman"/>
                <w:noProof/>
                <w:webHidden/>
                <w:sz w:val="24"/>
                <w:szCs w:val="24"/>
              </w:rPr>
              <w:instrText xml:space="preserve"> PAGEREF _Toc417218085 \h </w:instrText>
            </w:r>
            <w:r w:rsidR="00810BC5" w:rsidRPr="00810BC5">
              <w:rPr>
                <w:rFonts w:ascii="Times New Roman" w:hAnsi="Times New Roman" w:cs="Times New Roman"/>
                <w:noProof/>
                <w:webHidden/>
                <w:sz w:val="24"/>
                <w:szCs w:val="24"/>
              </w:rPr>
            </w:r>
            <w:r w:rsidR="00810BC5" w:rsidRPr="00810BC5">
              <w:rPr>
                <w:rFonts w:ascii="Times New Roman" w:hAnsi="Times New Roman" w:cs="Times New Roman"/>
                <w:noProof/>
                <w:webHidden/>
                <w:sz w:val="24"/>
                <w:szCs w:val="24"/>
              </w:rPr>
              <w:fldChar w:fldCharType="separate"/>
            </w:r>
            <w:r w:rsidR="00810BC5" w:rsidRPr="00810BC5">
              <w:rPr>
                <w:rFonts w:ascii="Times New Roman" w:hAnsi="Times New Roman" w:cs="Times New Roman"/>
                <w:noProof/>
                <w:webHidden/>
                <w:sz w:val="24"/>
                <w:szCs w:val="24"/>
              </w:rPr>
              <w:t>47</w:t>
            </w:r>
            <w:r w:rsidR="00810BC5" w:rsidRPr="00810BC5">
              <w:rPr>
                <w:rFonts w:ascii="Times New Roman" w:hAnsi="Times New Roman" w:cs="Times New Roman"/>
                <w:noProof/>
                <w:webHidden/>
                <w:sz w:val="24"/>
                <w:szCs w:val="24"/>
              </w:rPr>
              <w:fldChar w:fldCharType="end"/>
            </w:r>
          </w:hyperlink>
        </w:p>
        <w:p w14:paraId="3CA9CBC5" w14:textId="77777777" w:rsidR="00810BC5" w:rsidRPr="00810BC5" w:rsidRDefault="007D2C37">
          <w:pPr>
            <w:pStyle w:val="TJ2"/>
            <w:tabs>
              <w:tab w:val="left" w:pos="880"/>
              <w:tab w:val="right" w:leader="dot" w:pos="7928"/>
            </w:tabs>
            <w:rPr>
              <w:rFonts w:ascii="Times New Roman" w:eastAsiaTheme="minorEastAsia" w:hAnsi="Times New Roman" w:cs="Times New Roman"/>
              <w:noProof/>
              <w:sz w:val="24"/>
              <w:szCs w:val="24"/>
              <w:lang w:val="en-US"/>
            </w:rPr>
          </w:pPr>
          <w:hyperlink w:anchor="_Toc417218086" w:history="1">
            <w:r w:rsidR="00810BC5" w:rsidRPr="00810BC5">
              <w:rPr>
                <w:rStyle w:val="Hiperhivatkozs"/>
                <w:rFonts w:ascii="Times New Roman" w:hAnsi="Times New Roman" w:cs="Times New Roman"/>
                <w:noProof/>
                <w:sz w:val="24"/>
                <w:szCs w:val="24"/>
              </w:rPr>
              <w:t>7.3.</w:t>
            </w:r>
            <w:r w:rsidR="00810BC5" w:rsidRPr="00810BC5">
              <w:rPr>
                <w:rFonts w:ascii="Times New Roman" w:eastAsiaTheme="minorEastAsia" w:hAnsi="Times New Roman" w:cs="Times New Roman"/>
                <w:noProof/>
                <w:sz w:val="24"/>
                <w:szCs w:val="24"/>
                <w:lang w:val="en-US"/>
              </w:rPr>
              <w:tab/>
            </w:r>
            <w:r w:rsidR="00810BC5" w:rsidRPr="00810BC5">
              <w:rPr>
                <w:rStyle w:val="Hiperhivatkozs"/>
                <w:rFonts w:ascii="Times New Roman" w:hAnsi="Times New Roman" w:cs="Times New Roman"/>
                <w:noProof/>
                <w:sz w:val="24"/>
                <w:szCs w:val="24"/>
              </w:rPr>
              <w:t>Szobák szűrése</w:t>
            </w:r>
            <w:r w:rsidR="00810BC5" w:rsidRPr="00810BC5">
              <w:rPr>
                <w:rFonts w:ascii="Times New Roman" w:hAnsi="Times New Roman" w:cs="Times New Roman"/>
                <w:noProof/>
                <w:webHidden/>
                <w:sz w:val="24"/>
                <w:szCs w:val="24"/>
              </w:rPr>
              <w:tab/>
            </w:r>
            <w:r w:rsidR="00810BC5" w:rsidRPr="00810BC5">
              <w:rPr>
                <w:rFonts w:ascii="Times New Roman" w:hAnsi="Times New Roman" w:cs="Times New Roman"/>
                <w:noProof/>
                <w:webHidden/>
                <w:sz w:val="24"/>
                <w:szCs w:val="24"/>
              </w:rPr>
              <w:fldChar w:fldCharType="begin"/>
            </w:r>
            <w:r w:rsidR="00810BC5" w:rsidRPr="00810BC5">
              <w:rPr>
                <w:rFonts w:ascii="Times New Roman" w:hAnsi="Times New Roman" w:cs="Times New Roman"/>
                <w:noProof/>
                <w:webHidden/>
                <w:sz w:val="24"/>
                <w:szCs w:val="24"/>
              </w:rPr>
              <w:instrText xml:space="preserve"> PAGEREF _Toc417218086 \h </w:instrText>
            </w:r>
            <w:r w:rsidR="00810BC5" w:rsidRPr="00810BC5">
              <w:rPr>
                <w:rFonts w:ascii="Times New Roman" w:hAnsi="Times New Roman" w:cs="Times New Roman"/>
                <w:noProof/>
                <w:webHidden/>
                <w:sz w:val="24"/>
                <w:szCs w:val="24"/>
              </w:rPr>
            </w:r>
            <w:r w:rsidR="00810BC5" w:rsidRPr="00810BC5">
              <w:rPr>
                <w:rFonts w:ascii="Times New Roman" w:hAnsi="Times New Roman" w:cs="Times New Roman"/>
                <w:noProof/>
                <w:webHidden/>
                <w:sz w:val="24"/>
                <w:szCs w:val="24"/>
              </w:rPr>
              <w:fldChar w:fldCharType="separate"/>
            </w:r>
            <w:r w:rsidR="00810BC5" w:rsidRPr="00810BC5">
              <w:rPr>
                <w:rFonts w:ascii="Times New Roman" w:hAnsi="Times New Roman" w:cs="Times New Roman"/>
                <w:noProof/>
                <w:webHidden/>
                <w:sz w:val="24"/>
                <w:szCs w:val="24"/>
              </w:rPr>
              <w:t>50</w:t>
            </w:r>
            <w:r w:rsidR="00810BC5" w:rsidRPr="00810BC5">
              <w:rPr>
                <w:rFonts w:ascii="Times New Roman" w:hAnsi="Times New Roman" w:cs="Times New Roman"/>
                <w:noProof/>
                <w:webHidden/>
                <w:sz w:val="24"/>
                <w:szCs w:val="24"/>
              </w:rPr>
              <w:fldChar w:fldCharType="end"/>
            </w:r>
          </w:hyperlink>
        </w:p>
        <w:p w14:paraId="58FB0A53" w14:textId="77777777" w:rsidR="00810BC5" w:rsidRPr="00810BC5" w:rsidRDefault="007D2C37">
          <w:pPr>
            <w:pStyle w:val="TJ2"/>
            <w:tabs>
              <w:tab w:val="left" w:pos="880"/>
              <w:tab w:val="right" w:leader="dot" w:pos="7928"/>
            </w:tabs>
            <w:rPr>
              <w:rFonts w:ascii="Times New Roman" w:eastAsiaTheme="minorEastAsia" w:hAnsi="Times New Roman" w:cs="Times New Roman"/>
              <w:noProof/>
              <w:sz w:val="24"/>
              <w:szCs w:val="24"/>
              <w:lang w:val="en-US"/>
            </w:rPr>
          </w:pPr>
          <w:hyperlink w:anchor="_Toc417218087" w:history="1">
            <w:r w:rsidR="00810BC5" w:rsidRPr="00810BC5">
              <w:rPr>
                <w:rStyle w:val="Hiperhivatkozs"/>
                <w:rFonts w:ascii="Times New Roman" w:hAnsi="Times New Roman" w:cs="Times New Roman"/>
                <w:noProof/>
                <w:sz w:val="24"/>
                <w:szCs w:val="24"/>
              </w:rPr>
              <w:t>7.4.</w:t>
            </w:r>
            <w:r w:rsidR="00810BC5" w:rsidRPr="00810BC5">
              <w:rPr>
                <w:rFonts w:ascii="Times New Roman" w:eastAsiaTheme="minorEastAsia" w:hAnsi="Times New Roman" w:cs="Times New Roman"/>
                <w:noProof/>
                <w:sz w:val="24"/>
                <w:szCs w:val="24"/>
                <w:lang w:val="en-US"/>
              </w:rPr>
              <w:tab/>
            </w:r>
            <w:r w:rsidR="00810BC5" w:rsidRPr="00810BC5">
              <w:rPr>
                <w:rStyle w:val="Hiperhivatkozs"/>
                <w:rFonts w:ascii="Times New Roman" w:hAnsi="Times New Roman" w:cs="Times New Roman"/>
                <w:noProof/>
                <w:sz w:val="24"/>
                <w:szCs w:val="24"/>
              </w:rPr>
              <w:t>Intelligens keresés</w:t>
            </w:r>
            <w:r w:rsidR="00810BC5" w:rsidRPr="00810BC5">
              <w:rPr>
                <w:rFonts w:ascii="Times New Roman" w:hAnsi="Times New Roman" w:cs="Times New Roman"/>
                <w:noProof/>
                <w:webHidden/>
                <w:sz w:val="24"/>
                <w:szCs w:val="24"/>
              </w:rPr>
              <w:tab/>
            </w:r>
            <w:r w:rsidR="00810BC5" w:rsidRPr="00810BC5">
              <w:rPr>
                <w:rFonts w:ascii="Times New Roman" w:hAnsi="Times New Roman" w:cs="Times New Roman"/>
                <w:noProof/>
                <w:webHidden/>
                <w:sz w:val="24"/>
                <w:szCs w:val="24"/>
              </w:rPr>
              <w:fldChar w:fldCharType="begin"/>
            </w:r>
            <w:r w:rsidR="00810BC5" w:rsidRPr="00810BC5">
              <w:rPr>
                <w:rFonts w:ascii="Times New Roman" w:hAnsi="Times New Roman" w:cs="Times New Roman"/>
                <w:noProof/>
                <w:webHidden/>
                <w:sz w:val="24"/>
                <w:szCs w:val="24"/>
              </w:rPr>
              <w:instrText xml:space="preserve"> PAGEREF _Toc417218087 \h </w:instrText>
            </w:r>
            <w:r w:rsidR="00810BC5" w:rsidRPr="00810BC5">
              <w:rPr>
                <w:rFonts w:ascii="Times New Roman" w:hAnsi="Times New Roman" w:cs="Times New Roman"/>
                <w:noProof/>
                <w:webHidden/>
                <w:sz w:val="24"/>
                <w:szCs w:val="24"/>
              </w:rPr>
            </w:r>
            <w:r w:rsidR="00810BC5" w:rsidRPr="00810BC5">
              <w:rPr>
                <w:rFonts w:ascii="Times New Roman" w:hAnsi="Times New Roman" w:cs="Times New Roman"/>
                <w:noProof/>
                <w:webHidden/>
                <w:sz w:val="24"/>
                <w:szCs w:val="24"/>
              </w:rPr>
              <w:fldChar w:fldCharType="separate"/>
            </w:r>
            <w:r w:rsidR="00810BC5" w:rsidRPr="00810BC5">
              <w:rPr>
                <w:rFonts w:ascii="Times New Roman" w:hAnsi="Times New Roman" w:cs="Times New Roman"/>
                <w:noProof/>
                <w:webHidden/>
                <w:sz w:val="24"/>
                <w:szCs w:val="24"/>
              </w:rPr>
              <w:t>53</w:t>
            </w:r>
            <w:r w:rsidR="00810BC5" w:rsidRPr="00810BC5">
              <w:rPr>
                <w:rFonts w:ascii="Times New Roman" w:hAnsi="Times New Roman" w:cs="Times New Roman"/>
                <w:noProof/>
                <w:webHidden/>
                <w:sz w:val="24"/>
                <w:szCs w:val="24"/>
              </w:rPr>
              <w:fldChar w:fldCharType="end"/>
            </w:r>
          </w:hyperlink>
        </w:p>
        <w:p w14:paraId="31C7F01D" w14:textId="77777777" w:rsidR="00810BC5" w:rsidRPr="00810BC5" w:rsidRDefault="007D2C37">
          <w:pPr>
            <w:pStyle w:val="TJ1"/>
            <w:tabs>
              <w:tab w:val="left" w:pos="440"/>
              <w:tab w:val="right" w:leader="dot" w:pos="7928"/>
            </w:tabs>
            <w:rPr>
              <w:rFonts w:ascii="Times New Roman" w:eastAsiaTheme="minorEastAsia" w:hAnsi="Times New Roman" w:cs="Times New Roman"/>
              <w:noProof/>
              <w:sz w:val="24"/>
              <w:szCs w:val="24"/>
              <w:lang w:val="en-US"/>
            </w:rPr>
          </w:pPr>
          <w:hyperlink w:anchor="_Toc417218088" w:history="1">
            <w:r w:rsidR="00810BC5" w:rsidRPr="00810BC5">
              <w:rPr>
                <w:rStyle w:val="Hiperhivatkozs"/>
                <w:rFonts w:ascii="Times New Roman" w:hAnsi="Times New Roman" w:cs="Times New Roman"/>
                <w:noProof/>
                <w:sz w:val="24"/>
                <w:szCs w:val="24"/>
              </w:rPr>
              <w:t>8.</w:t>
            </w:r>
            <w:r w:rsidR="00810BC5" w:rsidRPr="00810BC5">
              <w:rPr>
                <w:rFonts w:ascii="Times New Roman" w:eastAsiaTheme="minorEastAsia" w:hAnsi="Times New Roman" w:cs="Times New Roman"/>
                <w:noProof/>
                <w:sz w:val="24"/>
                <w:szCs w:val="24"/>
                <w:lang w:val="en-US"/>
              </w:rPr>
              <w:tab/>
            </w:r>
            <w:r w:rsidR="00810BC5" w:rsidRPr="00810BC5">
              <w:rPr>
                <w:rStyle w:val="Hiperhivatkozs"/>
                <w:rFonts w:ascii="Times New Roman" w:hAnsi="Times New Roman" w:cs="Times New Roman"/>
                <w:noProof/>
                <w:sz w:val="24"/>
                <w:szCs w:val="24"/>
              </w:rPr>
              <w:t>Felületek és használat</w:t>
            </w:r>
            <w:r w:rsidR="00810BC5" w:rsidRPr="00810BC5">
              <w:rPr>
                <w:rFonts w:ascii="Times New Roman" w:hAnsi="Times New Roman" w:cs="Times New Roman"/>
                <w:noProof/>
                <w:webHidden/>
                <w:sz w:val="24"/>
                <w:szCs w:val="24"/>
              </w:rPr>
              <w:tab/>
            </w:r>
            <w:r w:rsidR="00810BC5" w:rsidRPr="00810BC5">
              <w:rPr>
                <w:rFonts w:ascii="Times New Roman" w:hAnsi="Times New Roman" w:cs="Times New Roman"/>
                <w:noProof/>
                <w:webHidden/>
                <w:sz w:val="24"/>
                <w:szCs w:val="24"/>
              </w:rPr>
              <w:fldChar w:fldCharType="begin"/>
            </w:r>
            <w:r w:rsidR="00810BC5" w:rsidRPr="00810BC5">
              <w:rPr>
                <w:rFonts w:ascii="Times New Roman" w:hAnsi="Times New Roman" w:cs="Times New Roman"/>
                <w:noProof/>
                <w:webHidden/>
                <w:sz w:val="24"/>
                <w:szCs w:val="24"/>
              </w:rPr>
              <w:instrText xml:space="preserve"> PAGEREF _Toc417218088 \h </w:instrText>
            </w:r>
            <w:r w:rsidR="00810BC5" w:rsidRPr="00810BC5">
              <w:rPr>
                <w:rFonts w:ascii="Times New Roman" w:hAnsi="Times New Roman" w:cs="Times New Roman"/>
                <w:noProof/>
                <w:webHidden/>
                <w:sz w:val="24"/>
                <w:szCs w:val="24"/>
              </w:rPr>
            </w:r>
            <w:r w:rsidR="00810BC5" w:rsidRPr="00810BC5">
              <w:rPr>
                <w:rFonts w:ascii="Times New Roman" w:hAnsi="Times New Roman" w:cs="Times New Roman"/>
                <w:noProof/>
                <w:webHidden/>
                <w:sz w:val="24"/>
                <w:szCs w:val="24"/>
              </w:rPr>
              <w:fldChar w:fldCharType="separate"/>
            </w:r>
            <w:r w:rsidR="00810BC5" w:rsidRPr="00810BC5">
              <w:rPr>
                <w:rFonts w:ascii="Times New Roman" w:hAnsi="Times New Roman" w:cs="Times New Roman"/>
                <w:noProof/>
                <w:webHidden/>
                <w:sz w:val="24"/>
                <w:szCs w:val="24"/>
              </w:rPr>
              <w:t>62</w:t>
            </w:r>
            <w:r w:rsidR="00810BC5" w:rsidRPr="00810BC5">
              <w:rPr>
                <w:rFonts w:ascii="Times New Roman" w:hAnsi="Times New Roman" w:cs="Times New Roman"/>
                <w:noProof/>
                <w:webHidden/>
                <w:sz w:val="24"/>
                <w:szCs w:val="24"/>
              </w:rPr>
              <w:fldChar w:fldCharType="end"/>
            </w:r>
          </w:hyperlink>
        </w:p>
        <w:p w14:paraId="5E5359D5" w14:textId="77777777" w:rsidR="00810BC5" w:rsidRPr="00810BC5" w:rsidRDefault="007D2C37">
          <w:pPr>
            <w:pStyle w:val="TJ2"/>
            <w:tabs>
              <w:tab w:val="left" w:pos="880"/>
              <w:tab w:val="right" w:leader="dot" w:pos="7928"/>
            </w:tabs>
            <w:rPr>
              <w:rFonts w:ascii="Times New Roman" w:eastAsiaTheme="minorEastAsia" w:hAnsi="Times New Roman" w:cs="Times New Roman"/>
              <w:noProof/>
              <w:sz w:val="24"/>
              <w:szCs w:val="24"/>
              <w:lang w:val="en-US"/>
            </w:rPr>
          </w:pPr>
          <w:hyperlink w:anchor="_Toc417218089" w:history="1">
            <w:r w:rsidR="00810BC5" w:rsidRPr="00810BC5">
              <w:rPr>
                <w:rStyle w:val="Hiperhivatkozs"/>
                <w:rFonts w:ascii="Times New Roman" w:hAnsi="Times New Roman" w:cs="Times New Roman"/>
                <w:noProof/>
                <w:sz w:val="24"/>
                <w:szCs w:val="24"/>
              </w:rPr>
              <w:t>8.1.</w:t>
            </w:r>
            <w:r w:rsidR="00810BC5" w:rsidRPr="00810BC5">
              <w:rPr>
                <w:rFonts w:ascii="Times New Roman" w:eastAsiaTheme="minorEastAsia" w:hAnsi="Times New Roman" w:cs="Times New Roman"/>
                <w:noProof/>
                <w:sz w:val="24"/>
                <w:szCs w:val="24"/>
                <w:lang w:val="en-US"/>
              </w:rPr>
              <w:tab/>
            </w:r>
            <w:r w:rsidR="00810BC5" w:rsidRPr="00810BC5">
              <w:rPr>
                <w:rStyle w:val="Hiperhivatkozs"/>
                <w:rFonts w:ascii="Times New Roman" w:hAnsi="Times New Roman" w:cs="Times New Roman"/>
                <w:noProof/>
                <w:sz w:val="24"/>
                <w:szCs w:val="24"/>
              </w:rPr>
              <w:t>Menüsáv</w:t>
            </w:r>
            <w:r w:rsidR="00810BC5" w:rsidRPr="00810BC5">
              <w:rPr>
                <w:rFonts w:ascii="Times New Roman" w:hAnsi="Times New Roman" w:cs="Times New Roman"/>
                <w:noProof/>
                <w:webHidden/>
                <w:sz w:val="24"/>
                <w:szCs w:val="24"/>
              </w:rPr>
              <w:tab/>
            </w:r>
            <w:r w:rsidR="00810BC5" w:rsidRPr="00810BC5">
              <w:rPr>
                <w:rFonts w:ascii="Times New Roman" w:hAnsi="Times New Roman" w:cs="Times New Roman"/>
                <w:noProof/>
                <w:webHidden/>
                <w:sz w:val="24"/>
                <w:szCs w:val="24"/>
              </w:rPr>
              <w:fldChar w:fldCharType="begin"/>
            </w:r>
            <w:r w:rsidR="00810BC5" w:rsidRPr="00810BC5">
              <w:rPr>
                <w:rFonts w:ascii="Times New Roman" w:hAnsi="Times New Roman" w:cs="Times New Roman"/>
                <w:noProof/>
                <w:webHidden/>
                <w:sz w:val="24"/>
                <w:szCs w:val="24"/>
              </w:rPr>
              <w:instrText xml:space="preserve"> PAGEREF _Toc417218089 \h </w:instrText>
            </w:r>
            <w:r w:rsidR="00810BC5" w:rsidRPr="00810BC5">
              <w:rPr>
                <w:rFonts w:ascii="Times New Roman" w:hAnsi="Times New Roman" w:cs="Times New Roman"/>
                <w:noProof/>
                <w:webHidden/>
                <w:sz w:val="24"/>
                <w:szCs w:val="24"/>
              </w:rPr>
            </w:r>
            <w:r w:rsidR="00810BC5" w:rsidRPr="00810BC5">
              <w:rPr>
                <w:rFonts w:ascii="Times New Roman" w:hAnsi="Times New Roman" w:cs="Times New Roman"/>
                <w:noProof/>
                <w:webHidden/>
                <w:sz w:val="24"/>
                <w:szCs w:val="24"/>
              </w:rPr>
              <w:fldChar w:fldCharType="separate"/>
            </w:r>
            <w:r w:rsidR="00810BC5" w:rsidRPr="00810BC5">
              <w:rPr>
                <w:rFonts w:ascii="Times New Roman" w:hAnsi="Times New Roman" w:cs="Times New Roman"/>
                <w:noProof/>
                <w:webHidden/>
                <w:sz w:val="24"/>
                <w:szCs w:val="24"/>
              </w:rPr>
              <w:t>62</w:t>
            </w:r>
            <w:r w:rsidR="00810BC5" w:rsidRPr="00810BC5">
              <w:rPr>
                <w:rFonts w:ascii="Times New Roman" w:hAnsi="Times New Roman" w:cs="Times New Roman"/>
                <w:noProof/>
                <w:webHidden/>
                <w:sz w:val="24"/>
                <w:szCs w:val="24"/>
              </w:rPr>
              <w:fldChar w:fldCharType="end"/>
            </w:r>
          </w:hyperlink>
        </w:p>
        <w:p w14:paraId="3EAA1D4A" w14:textId="77777777" w:rsidR="00810BC5" w:rsidRPr="00810BC5" w:rsidRDefault="007D2C37">
          <w:pPr>
            <w:pStyle w:val="TJ2"/>
            <w:tabs>
              <w:tab w:val="left" w:pos="880"/>
              <w:tab w:val="right" w:leader="dot" w:pos="7928"/>
            </w:tabs>
            <w:rPr>
              <w:rFonts w:ascii="Times New Roman" w:eastAsiaTheme="minorEastAsia" w:hAnsi="Times New Roman" w:cs="Times New Roman"/>
              <w:noProof/>
              <w:sz w:val="24"/>
              <w:szCs w:val="24"/>
              <w:lang w:val="en-US"/>
            </w:rPr>
          </w:pPr>
          <w:hyperlink w:anchor="_Toc417218090" w:history="1">
            <w:r w:rsidR="00810BC5" w:rsidRPr="00810BC5">
              <w:rPr>
                <w:rStyle w:val="Hiperhivatkozs"/>
                <w:rFonts w:ascii="Times New Roman" w:hAnsi="Times New Roman" w:cs="Times New Roman"/>
                <w:noProof/>
                <w:sz w:val="24"/>
                <w:szCs w:val="24"/>
              </w:rPr>
              <w:t>8.2.</w:t>
            </w:r>
            <w:r w:rsidR="00810BC5" w:rsidRPr="00810BC5">
              <w:rPr>
                <w:rFonts w:ascii="Times New Roman" w:eastAsiaTheme="minorEastAsia" w:hAnsi="Times New Roman" w:cs="Times New Roman"/>
                <w:noProof/>
                <w:sz w:val="24"/>
                <w:szCs w:val="24"/>
                <w:lang w:val="en-US"/>
              </w:rPr>
              <w:tab/>
            </w:r>
            <w:r w:rsidR="00810BC5" w:rsidRPr="00810BC5">
              <w:rPr>
                <w:rStyle w:val="Hiperhivatkozs"/>
                <w:rFonts w:ascii="Times New Roman" w:hAnsi="Times New Roman" w:cs="Times New Roman"/>
                <w:noProof/>
                <w:sz w:val="24"/>
                <w:szCs w:val="24"/>
              </w:rPr>
              <w:t>Szobák</w:t>
            </w:r>
            <w:r w:rsidR="00810BC5" w:rsidRPr="00810BC5">
              <w:rPr>
                <w:rFonts w:ascii="Times New Roman" w:hAnsi="Times New Roman" w:cs="Times New Roman"/>
                <w:noProof/>
                <w:webHidden/>
                <w:sz w:val="24"/>
                <w:szCs w:val="24"/>
              </w:rPr>
              <w:tab/>
            </w:r>
            <w:r w:rsidR="00810BC5" w:rsidRPr="00810BC5">
              <w:rPr>
                <w:rFonts w:ascii="Times New Roman" w:hAnsi="Times New Roman" w:cs="Times New Roman"/>
                <w:noProof/>
                <w:webHidden/>
                <w:sz w:val="24"/>
                <w:szCs w:val="24"/>
              </w:rPr>
              <w:fldChar w:fldCharType="begin"/>
            </w:r>
            <w:r w:rsidR="00810BC5" w:rsidRPr="00810BC5">
              <w:rPr>
                <w:rFonts w:ascii="Times New Roman" w:hAnsi="Times New Roman" w:cs="Times New Roman"/>
                <w:noProof/>
                <w:webHidden/>
                <w:sz w:val="24"/>
                <w:szCs w:val="24"/>
              </w:rPr>
              <w:instrText xml:space="preserve"> PAGEREF _Toc417218090 \h </w:instrText>
            </w:r>
            <w:r w:rsidR="00810BC5" w:rsidRPr="00810BC5">
              <w:rPr>
                <w:rFonts w:ascii="Times New Roman" w:hAnsi="Times New Roman" w:cs="Times New Roman"/>
                <w:noProof/>
                <w:webHidden/>
                <w:sz w:val="24"/>
                <w:szCs w:val="24"/>
              </w:rPr>
            </w:r>
            <w:r w:rsidR="00810BC5" w:rsidRPr="00810BC5">
              <w:rPr>
                <w:rFonts w:ascii="Times New Roman" w:hAnsi="Times New Roman" w:cs="Times New Roman"/>
                <w:noProof/>
                <w:webHidden/>
                <w:sz w:val="24"/>
                <w:szCs w:val="24"/>
              </w:rPr>
              <w:fldChar w:fldCharType="separate"/>
            </w:r>
            <w:r w:rsidR="00810BC5" w:rsidRPr="00810BC5">
              <w:rPr>
                <w:rFonts w:ascii="Times New Roman" w:hAnsi="Times New Roman" w:cs="Times New Roman"/>
                <w:noProof/>
                <w:webHidden/>
                <w:sz w:val="24"/>
                <w:szCs w:val="24"/>
              </w:rPr>
              <w:t>64</w:t>
            </w:r>
            <w:r w:rsidR="00810BC5" w:rsidRPr="00810BC5">
              <w:rPr>
                <w:rFonts w:ascii="Times New Roman" w:hAnsi="Times New Roman" w:cs="Times New Roman"/>
                <w:noProof/>
                <w:webHidden/>
                <w:sz w:val="24"/>
                <w:szCs w:val="24"/>
              </w:rPr>
              <w:fldChar w:fldCharType="end"/>
            </w:r>
          </w:hyperlink>
        </w:p>
        <w:p w14:paraId="1F3282B7" w14:textId="77777777" w:rsidR="00810BC5" w:rsidRPr="00810BC5" w:rsidRDefault="007D2C37">
          <w:pPr>
            <w:pStyle w:val="TJ2"/>
            <w:tabs>
              <w:tab w:val="left" w:pos="880"/>
              <w:tab w:val="right" w:leader="dot" w:pos="7928"/>
            </w:tabs>
            <w:rPr>
              <w:rFonts w:ascii="Times New Roman" w:eastAsiaTheme="minorEastAsia" w:hAnsi="Times New Roman" w:cs="Times New Roman"/>
              <w:noProof/>
              <w:sz w:val="24"/>
              <w:szCs w:val="24"/>
              <w:lang w:val="en-US"/>
            </w:rPr>
          </w:pPr>
          <w:hyperlink w:anchor="_Toc417218091" w:history="1">
            <w:r w:rsidR="00810BC5" w:rsidRPr="00810BC5">
              <w:rPr>
                <w:rStyle w:val="Hiperhivatkozs"/>
                <w:rFonts w:ascii="Times New Roman" w:hAnsi="Times New Roman" w:cs="Times New Roman"/>
                <w:noProof/>
                <w:sz w:val="24"/>
                <w:szCs w:val="24"/>
              </w:rPr>
              <w:t>8.3.</w:t>
            </w:r>
            <w:r w:rsidR="00810BC5" w:rsidRPr="00810BC5">
              <w:rPr>
                <w:rFonts w:ascii="Times New Roman" w:eastAsiaTheme="minorEastAsia" w:hAnsi="Times New Roman" w:cs="Times New Roman"/>
                <w:noProof/>
                <w:sz w:val="24"/>
                <w:szCs w:val="24"/>
                <w:lang w:val="en-US"/>
              </w:rPr>
              <w:tab/>
            </w:r>
            <w:r w:rsidR="00810BC5" w:rsidRPr="00810BC5">
              <w:rPr>
                <w:rStyle w:val="Hiperhivatkozs"/>
                <w:rFonts w:ascii="Times New Roman" w:hAnsi="Times New Roman" w:cs="Times New Roman"/>
                <w:noProof/>
                <w:sz w:val="24"/>
                <w:szCs w:val="24"/>
              </w:rPr>
              <w:t>Szálláshelyek</w:t>
            </w:r>
            <w:r w:rsidR="00810BC5" w:rsidRPr="00810BC5">
              <w:rPr>
                <w:rFonts w:ascii="Times New Roman" w:hAnsi="Times New Roman" w:cs="Times New Roman"/>
                <w:noProof/>
                <w:webHidden/>
                <w:sz w:val="24"/>
                <w:szCs w:val="24"/>
              </w:rPr>
              <w:tab/>
            </w:r>
            <w:r w:rsidR="00810BC5" w:rsidRPr="00810BC5">
              <w:rPr>
                <w:rFonts w:ascii="Times New Roman" w:hAnsi="Times New Roman" w:cs="Times New Roman"/>
                <w:noProof/>
                <w:webHidden/>
                <w:sz w:val="24"/>
                <w:szCs w:val="24"/>
              </w:rPr>
              <w:fldChar w:fldCharType="begin"/>
            </w:r>
            <w:r w:rsidR="00810BC5" w:rsidRPr="00810BC5">
              <w:rPr>
                <w:rFonts w:ascii="Times New Roman" w:hAnsi="Times New Roman" w:cs="Times New Roman"/>
                <w:noProof/>
                <w:webHidden/>
                <w:sz w:val="24"/>
                <w:szCs w:val="24"/>
              </w:rPr>
              <w:instrText xml:space="preserve"> PAGEREF _Toc417218091 \h </w:instrText>
            </w:r>
            <w:r w:rsidR="00810BC5" w:rsidRPr="00810BC5">
              <w:rPr>
                <w:rFonts w:ascii="Times New Roman" w:hAnsi="Times New Roman" w:cs="Times New Roman"/>
                <w:noProof/>
                <w:webHidden/>
                <w:sz w:val="24"/>
                <w:szCs w:val="24"/>
              </w:rPr>
            </w:r>
            <w:r w:rsidR="00810BC5" w:rsidRPr="00810BC5">
              <w:rPr>
                <w:rFonts w:ascii="Times New Roman" w:hAnsi="Times New Roman" w:cs="Times New Roman"/>
                <w:noProof/>
                <w:webHidden/>
                <w:sz w:val="24"/>
                <w:szCs w:val="24"/>
              </w:rPr>
              <w:fldChar w:fldCharType="separate"/>
            </w:r>
            <w:r w:rsidR="00810BC5" w:rsidRPr="00810BC5">
              <w:rPr>
                <w:rFonts w:ascii="Times New Roman" w:hAnsi="Times New Roman" w:cs="Times New Roman"/>
                <w:noProof/>
                <w:webHidden/>
                <w:sz w:val="24"/>
                <w:szCs w:val="24"/>
              </w:rPr>
              <w:t>67</w:t>
            </w:r>
            <w:r w:rsidR="00810BC5" w:rsidRPr="00810BC5">
              <w:rPr>
                <w:rFonts w:ascii="Times New Roman" w:hAnsi="Times New Roman" w:cs="Times New Roman"/>
                <w:noProof/>
                <w:webHidden/>
                <w:sz w:val="24"/>
                <w:szCs w:val="24"/>
              </w:rPr>
              <w:fldChar w:fldCharType="end"/>
            </w:r>
          </w:hyperlink>
        </w:p>
        <w:p w14:paraId="6FCD705B" w14:textId="77777777" w:rsidR="00810BC5" w:rsidRPr="00810BC5" w:rsidRDefault="007D2C37">
          <w:pPr>
            <w:pStyle w:val="TJ2"/>
            <w:tabs>
              <w:tab w:val="left" w:pos="880"/>
              <w:tab w:val="right" w:leader="dot" w:pos="7928"/>
            </w:tabs>
            <w:rPr>
              <w:rFonts w:ascii="Times New Roman" w:eastAsiaTheme="minorEastAsia" w:hAnsi="Times New Roman" w:cs="Times New Roman"/>
              <w:noProof/>
              <w:sz w:val="24"/>
              <w:szCs w:val="24"/>
              <w:lang w:val="en-US"/>
            </w:rPr>
          </w:pPr>
          <w:hyperlink w:anchor="_Toc417218092" w:history="1">
            <w:r w:rsidR="00810BC5" w:rsidRPr="00810BC5">
              <w:rPr>
                <w:rStyle w:val="Hiperhivatkozs"/>
                <w:rFonts w:ascii="Times New Roman" w:hAnsi="Times New Roman" w:cs="Times New Roman"/>
                <w:noProof/>
                <w:sz w:val="24"/>
                <w:szCs w:val="24"/>
              </w:rPr>
              <w:t>8.4.</w:t>
            </w:r>
            <w:r w:rsidR="00810BC5" w:rsidRPr="00810BC5">
              <w:rPr>
                <w:rFonts w:ascii="Times New Roman" w:eastAsiaTheme="minorEastAsia" w:hAnsi="Times New Roman" w:cs="Times New Roman"/>
                <w:noProof/>
                <w:sz w:val="24"/>
                <w:szCs w:val="24"/>
                <w:lang w:val="en-US"/>
              </w:rPr>
              <w:tab/>
            </w:r>
            <w:r w:rsidR="00810BC5" w:rsidRPr="00810BC5">
              <w:rPr>
                <w:rStyle w:val="Hiperhivatkozs"/>
                <w:rFonts w:ascii="Times New Roman" w:hAnsi="Times New Roman" w:cs="Times New Roman"/>
                <w:noProof/>
                <w:sz w:val="24"/>
                <w:szCs w:val="24"/>
              </w:rPr>
              <w:t>Intelligens keresés</w:t>
            </w:r>
            <w:r w:rsidR="00810BC5" w:rsidRPr="00810BC5">
              <w:rPr>
                <w:rFonts w:ascii="Times New Roman" w:hAnsi="Times New Roman" w:cs="Times New Roman"/>
                <w:noProof/>
                <w:webHidden/>
                <w:sz w:val="24"/>
                <w:szCs w:val="24"/>
              </w:rPr>
              <w:tab/>
            </w:r>
            <w:r w:rsidR="00810BC5" w:rsidRPr="00810BC5">
              <w:rPr>
                <w:rFonts w:ascii="Times New Roman" w:hAnsi="Times New Roman" w:cs="Times New Roman"/>
                <w:noProof/>
                <w:webHidden/>
                <w:sz w:val="24"/>
                <w:szCs w:val="24"/>
              </w:rPr>
              <w:fldChar w:fldCharType="begin"/>
            </w:r>
            <w:r w:rsidR="00810BC5" w:rsidRPr="00810BC5">
              <w:rPr>
                <w:rFonts w:ascii="Times New Roman" w:hAnsi="Times New Roman" w:cs="Times New Roman"/>
                <w:noProof/>
                <w:webHidden/>
                <w:sz w:val="24"/>
                <w:szCs w:val="24"/>
              </w:rPr>
              <w:instrText xml:space="preserve"> PAGEREF _Toc417218092 \h </w:instrText>
            </w:r>
            <w:r w:rsidR="00810BC5" w:rsidRPr="00810BC5">
              <w:rPr>
                <w:rFonts w:ascii="Times New Roman" w:hAnsi="Times New Roman" w:cs="Times New Roman"/>
                <w:noProof/>
                <w:webHidden/>
                <w:sz w:val="24"/>
                <w:szCs w:val="24"/>
              </w:rPr>
            </w:r>
            <w:r w:rsidR="00810BC5" w:rsidRPr="00810BC5">
              <w:rPr>
                <w:rFonts w:ascii="Times New Roman" w:hAnsi="Times New Roman" w:cs="Times New Roman"/>
                <w:noProof/>
                <w:webHidden/>
                <w:sz w:val="24"/>
                <w:szCs w:val="24"/>
              </w:rPr>
              <w:fldChar w:fldCharType="separate"/>
            </w:r>
            <w:r w:rsidR="00810BC5" w:rsidRPr="00810BC5">
              <w:rPr>
                <w:rFonts w:ascii="Times New Roman" w:hAnsi="Times New Roman" w:cs="Times New Roman"/>
                <w:noProof/>
                <w:webHidden/>
                <w:sz w:val="24"/>
                <w:szCs w:val="24"/>
              </w:rPr>
              <w:t>68</w:t>
            </w:r>
            <w:r w:rsidR="00810BC5" w:rsidRPr="00810BC5">
              <w:rPr>
                <w:rFonts w:ascii="Times New Roman" w:hAnsi="Times New Roman" w:cs="Times New Roman"/>
                <w:noProof/>
                <w:webHidden/>
                <w:sz w:val="24"/>
                <w:szCs w:val="24"/>
              </w:rPr>
              <w:fldChar w:fldCharType="end"/>
            </w:r>
          </w:hyperlink>
        </w:p>
        <w:p w14:paraId="375C5702" w14:textId="77777777" w:rsidR="00810BC5" w:rsidRPr="00810BC5" w:rsidRDefault="007D2C37">
          <w:pPr>
            <w:pStyle w:val="TJ2"/>
            <w:tabs>
              <w:tab w:val="left" w:pos="880"/>
              <w:tab w:val="right" w:leader="dot" w:pos="7928"/>
            </w:tabs>
            <w:rPr>
              <w:rFonts w:ascii="Times New Roman" w:eastAsiaTheme="minorEastAsia" w:hAnsi="Times New Roman" w:cs="Times New Roman"/>
              <w:noProof/>
              <w:sz w:val="24"/>
              <w:szCs w:val="24"/>
              <w:lang w:val="en-US"/>
            </w:rPr>
          </w:pPr>
          <w:hyperlink w:anchor="_Toc417218093" w:history="1">
            <w:r w:rsidR="00810BC5" w:rsidRPr="00810BC5">
              <w:rPr>
                <w:rStyle w:val="Hiperhivatkozs"/>
                <w:rFonts w:ascii="Times New Roman" w:hAnsi="Times New Roman" w:cs="Times New Roman"/>
                <w:noProof/>
                <w:sz w:val="24"/>
                <w:szCs w:val="24"/>
              </w:rPr>
              <w:t>8.5.</w:t>
            </w:r>
            <w:r w:rsidR="00810BC5" w:rsidRPr="00810BC5">
              <w:rPr>
                <w:rFonts w:ascii="Times New Roman" w:eastAsiaTheme="minorEastAsia" w:hAnsi="Times New Roman" w:cs="Times New Roman"/>
                <w:noProof/>
                <w:sz w:val="24"/>
                <w:szCs w:val="24"/>
                <w:lang w:val="en-US"/>
              </w:rPr>
              <w:tab/>
            </w:r>
            <w:r w:rsidR="00810BC5" w:rsidRPr="00810BC5">
              <w:rPr>
                <w:rStyle w:val="Hiperhivatkozs"/>
                <w:rFonts w:ascii="Times New Roman" w:hAnsi="Times New Roman" w:cs="Times New Roman"/>
                <w:noProof/>
                <w:sz w:val="24"/>
                <w:szCs w:val="24"/>
              </w:rPr>
              <w:t>Kosár</w:t>
            </w:r>
            <w:r w:rsidR="00810BC5" w:rsidRPr="00810BC5">
              <w:rPr>
                <w:rFonts w:ascii="Times New Roman" w:hAnsi="Times New Roman" w:cs="Times New Roman"/>
                <w:noProof/>
                <w:webHidden/>
                <w:sz w:val="24"/>
                <w:szCs w:val="24"/>
              </w:rPr>
              <w:tab/>
            </w:r>
            <w:r w:rsidR="00810BC5" w:rsidRPr="00810BC5">
              <w:rPr>
                <w:rFonts w:ascii="Times New Roman" w:hAnsi="Times New Roman" w:cs="Times New Roman"/>
                <w:noProof/>
                <w:webHidden/>
                <w:sz w:val="24"/>
                <w:szCs w:val="24"/>
              </w:rPr>
              <w:fldChar w:fldCharType="begin"/>
            </w:r>
            <w:r w:rsidR="00810BC5" w:rsidRPr="00810BC5">
              <w:rPr>
                <w:rFonts w:ascii="Times New Roman" w:hAnsi="Times New Roman" w:cs="Times New Roman"/>
                <w:noProof/>
                <w:webHidden/>
                <w:sz w:val="24"/>
                <w:szCs w:val="24"/>
              </w:rPr>
              <w:instrText xml:space="preserve"> PAGEREF _Toc417218093 \h </w:instrText>
            </w:r>
            <w:r w:rsidR="00810BC5" w:rsidRPr="00810BC5">
              <w:rPr>
                <w:rFonts w:ascii="Times New Roman" w:hAnsi="Times New Roman" w:cs="Times New Roman"/>
                <w:noProof/>
                <w:webHidden/>
                <w:sz w:val="24"/>
                <w:szCs w:val="24"/>
              </w:rPr>
            </w:r>
            <w:r w:rsidR="00810BC5" w:rsidRPr="00810BC5">
              <w:rPr>
                <w:rFonts w:ascii="Times New Roman" w:hAnsi="Times New Roman" w:cs="Times New Roman"/>
                <w:noProof/>
                <w:webHidden/>
                <w:sz w:val="24"/>
                <w:szCs w:val="24"/>
              </w:rPr>
              <w:fldChar w:fldCharType="separate"/>
            </w:r>
            <w:r w:rsidR="00810BC5" w:rsidRPr="00810BC5">
              <w:rPr>
                <w:rFonts w:ascii="Times New Roman" w:hAnsi="Times New Roman" w:cs="Times New Roman"/>
                <w:noProof/>
                <w:webHidden/>
                <w:sz w:val="24"/>
                <w:szCs w:val="24"/>
              </w:rPr>
              <w:t>68</w:t>
            </w:r>
            <w:r w:rsidR="00810BC5" w:rsidRPr="00810BC5">
              <w:rPr>
                <w:rFonts w:ascii="Times New Roman" w:hAnsi="Times New Roman" w:cs="Times New Roman"/>
                <w:noProof/>
                <w:webHidden/>
                <w:sz w:val="24"/>
                <w:szCs w:val="24"/>
              </w:rPr>
              <w:fldChar w:fldCharType="end"/>
            </w:r>
          </w:hyperlink>
        </w:p>
        <w:p w14:paraId="6C82BC9E" w14:textId="77777777" w:rsidR="00810BC5" w:rsidRPr="00810BC5" w:rsidRDefault="007D2C37">
          <w:pPr>
            <w:pStyle w:val="TJ2"/>
            <w:tabs>
              <w:tab w:val="left" w:pos="880"/>
              <w:tab w:val="right" w:leader="dot" w:pos="7928"/>
            </w:tabs>
            <w:rPr>
              <w:rFonts w:ascii="Times New Roman" w:eastAsiaTheme="minorEastAsia" w:hAnsi="Times New Roman" w:cs="Times New Roman"/>
              <w:noProof/>
              <w:sz w:val="24"/>
              <w:szCs w:val="24"/>
              <w:lang w:val="en-US"/>
            </w:rPr>
          </w:pPr>
          <w:hyperlink w:anchor="_Toc417218094" w:history="1">
            <w:r w:rsidR="00810BC5" w:rsidRPr="00810BC5">
              <w:rPr>
                <w:rStyle w:val="Hiperhivatkozs"/>
                <w:rFonts w:ascii="Times New Roman" w:hAnsi="Times New Roman" w:cs="Times New Roman"/>
                <w:noProof/>
                <w:sz w:val="24"/>
                <w:szCs w:val="24"/>
              </w:rPr>
              <w:t>8.6.</w:t>
            </w:r>
            <w:r w:rsidR="00810BC5" w:rsidRPr="00810BC5">
              <w:rPr>
                <w:rFonts w:ascii="Times New Roman" w:eastAsiaTheme="minorEastAsia" w:hAnsi="Times New Roman" w:cs="Times New Roman"/>
                <w:noProof/>
                <w:sz w:val="24"/>
                <w:szCs w:val="24"/>
                <w:lang w:val="en-US"/>
              </w:rPr>
              <w:tab/>
            </w:r>
            <w:r w:rsidR="00810BC5" w:rsidRPr="00810BC5">
              <w:rPr>
                <w:rStyle w:val="Hiperhivatkozs"/>
                <w:rFonts w:ascii="Times New Roman" w:hAnsi="Times New Roman" w:cs="Times New Roman"/>
                <w:noProof/>
                <w:sz w:val="24"/>
                <w:szCs w:val="24"/>
              </w:rPr>
              <w:t>Foglalások</w:t>
            </w:r>
            <w:r w:rsidR="00810BC5" w:rsidRPr="00810BC5">
              <w:rPr>
                <w:rFonts w:ascii="Times New Roman" w:hAnsi="Times New Roman" w:cs="Times New Roman"/>
                <w:noProof/>
                <w:webHidden/>
                <w:sz w:val="24"/>
                <w:szCs w:val="24"/>
              </w:rPr>
              <w:tab/>
            </w:r>
            <w:r w:rsidR="00810BC5" w:rsidRPr="00810BC5">
              <w:rPr>
                <w:rFonts w:ascii="Times New Roman" w:hAnsi="Times New Roman" w:cs="Times New Roman"/>
                <w:noProof/>
                <w:webHidden/>
                <w:sz w:val="24"/>
                <w:szCs w:val="24"/>
              </w:rPr>
              <w:fldChar w:fldCharType="begin"/>
            </w:r>
            <w:r w:rsidR="00810BC5" w:rsidRPr="00810BC5">
              <w:rPr>
                <w:rFonts w:ascii="Times New Roman" w:hAnsi="Times New Roman" w:cs="Times New Roman"/>
                <w:noProof/>
                <w:webHidden/>
                <w:sz w:val="24"/>
                <w:szCs w:val="24"/>
              </w:rPr>
              <w:instrText xml:space="preserve"> PAGEREF _Toc417218094 \h </w:instrText>
            </w:r>
            <w:r w:rsidR="00810BC5" w:rsidRPr="00810BC5">
              <w:rPr>
                <w:rFonts w:ascii="Times New Roman" w:hAnsi="Times New Roman" w:cs="Times New Roman"/>
                <w:noProof/>
                <w:webHidden/>
                <w:sz w:val="24"/>
                <w:szCs w:val="24"/>
              </w:rPr>
            </w:r>
            <w:r w:rsidR="00810BC5" w:rsidRPr="00810BC5">
              <w:rPr>
                <w:rFonts w:ascii="Times New Roman" w:hAnsi="Times New Roman" w:cs="Times New Roman"/>
                <w:noProof/>
                <w:webHidden/>
                <w:sz w:val="24"/>
                <w:szCs w:val="24"/>
              </w:rPr>
              <w:fldChar w:fldCharType="separate"/>
            </w:r>
            <w:r w:rsidR="00810BC5" w:rsidRPr="00810BC5">
              <w:rPr>
                <w:rFonts w:ascii="Times New Roman" w:hAnsi="Times New Roman" w:cs="Times New Roman"/>
                <w:noProof/>
                <w:webHidden/>
                <w:sz w:val="24"/>
                <w:szCs w:val="24"/>
              </w:rPr>
              <w:t>69</w:t>
            </w:r>
            <w:r w:rsidR="00810BC5" w:rsidRPr="00810BC5">
              <w:rPr>
                <w:rFonts w:ascii="Times New Roman" w:hAnsi="Times New Roman" w:cs="Times New Roman"/>
                <w:noProof/>
                <w:webHidden/>
                <w:sz w:val="24"/>
                <w:szCs w:val="24"/>
              </w:rPr>
              <w:fldChar w:fldCharType="end"/>
            </w:r>
          </w:hyperlink>
        </w:p>
        <w:p w14:paraId="6E8AF1E1" w14:textId="77777777" w:rsidR="00810BC5" w:rsidRPr="00810BC5" w:rsidRDefault="007D2C37">
          <w:pPr>
            <w:pStyle w:val="TJ2"/>
            <w:tabs>
              <w:tab w:val="left" w:pos="880"/>
              <w:tab w:val="right" w:leader="dot" w:pos="7928"/>
            </w:tabs>
            <w:rPr>
              <w:rFonts w:ascii="Times New Roman" w:eastAsiaTheme="minorEastAsia" w:hAnsi="Times New Roman" w:cs="Times New Roman"/>
              <w:noProof/>
              <w:sz w:val="24"/>
              <w:szCs w:val="24"/>
              <w:lang w:val="en-US"/>
            </w:rPr>
          </w:pPr>
          <w:hyperlink w:anchor="_Toc417218095" w:history="1">
            <w:r w:rsidR="00810BC5" w:rsidRPr="00810BC5">
              <w:rPr>
                <w:rStyle w:val="Hiperhivatkozs"/>
                <w:rFonts w:ascii="Times New Roman" w:hAnsi="Times New Roman" w:cs="Times New Roman"/>
                <w:noProof/>
                <w:sz w:val="24"/>
                <w:szCs w:val="24"/>
              </w:rPr>
              <w:t>8.7.</w:t>
            </w:r>
            <w:r w:rsidR="00810BC5" w:rsidRPr="00810BC5">
              <w:rPr>
                <w:rFonts w:ascii="Times New Roman" w:eastAsiaTheme="minorEastAsia" w:hAnsi="Times New Roman" w:cs="Times New Roman"/>
                <w:noProof/>
                <w:sz w:val="24"/>
                <w:szCs w:val="24"/>
                <w:lang w:val="en-US"/>
              </w:rPr>
              <w:tab/>
            </w:r>
            <w:r w:rsidR="00810BC5" w:rsidRPr="00810BC5">
              <w:rPr>
                <w:rStyle w:val="Hiperhivatkozs"/>
                <w:rFonts w:ascii="Times New Roman" w:hAnsi="Times New Roman" w:cs="Times New Roman"/>
                <w:noProof/>
                <w:sz w:val="24"/>
                <w:szCs w:val="24"/>
              </w:rPr>
              <w:t>Adminisztrációs felületek</w:t>
            </w:r>
            <w:r w:rsidR="00810BC5" w:rsidRPr="00810BC5">
              <w:rPr>
                <w:rFonts w:ascii="Times New Roman" w:hAnsi="Times New Roman" w:cs="Times New Roman"/>
                <w:noProof/>
                <w:webHidden/>
                <w:sz w:val="24"/>
                <w:szCs w:val="24"/>
              </w:rPr>
              <w:tab/>
            </w:r>
            <w:r w:rsidR="00810BC5" w:rsidRPr="00810BC5">
              <w:rPr>
                <w:rFonts w:ascii="Times New Roman" w:hAnsi="Times New Roman" w:cs="Times New Roman"/>
                <w:noProof/>
                <w:webHidden/>
                <w:sz w:val="24"/>
                <w:szCs w:val="24"/>
              </w:rPr>
              <w:fldChar w:fldCharType="begin"/>
            </w:r>
            <w:r w:rsidR="00810BC5" w:rsidRPr="00810BC5">
              <w:rPr>
                <w:rFonts w:ascii="Times New Roman" w:hAnsi="Times New Roman" w:cs="Times New Roman"/>
                <w:noProof/>
                <w:webHidden/>
                <w:sz w:val="24"/>
                <w:szCs w:val="24"/>
              </w:rPr>
              <w:instrText xml:space="preserve"> PAGEREF _Toc417218095 \h </w:instrText>
            </w:r>
            <w:r w:rsidR="00810BC5" w:rsidRPr="00810BC5">
              <w:rPr>
                <w:rFonts w:ascii="Times New Roman" w:hAnsi="Times New Roman" w:cs="Times New Roman"/>
                <w:noProof/>
                <w:webHidden/>
                <w:sz w:val="24"/>
                <w:szCs w:val="24"/>
              </w:rPr>
            </w:r>
            <w:r w:rsidR="00810BC5" w:rsidRPr="00810BC5">
              <w:rPr>
                <w:rFonts w:ascii="Times New Roman" w:hAnsi="Times New Roman" w:cs="Times New Roman"/>
                <w:noProof/>
                <w:webHidden/>
                <w:sz w:val="24"/>
                <w:szCs w:val="24"/>
              </w:rPr>
              <w:fldChar w:fldCharType="separate"/>
            </w:r>
            <w:r w:rsidR="00810BC5" w:rsidRPr="00810BC5">
              <w:rPr>
                <w:rFonts w:ascii="Times New Roman" w:hAnsi="Times New Roman" w:cs="Times New Roman"/>
                <w:noProof/>
                <w:webHidden/>
                <w:sz w:val="24"/>
                <w:szCs w:val="24"/>
              </w:rPr>
              <w:t>69</w:t>
            </w:r>
            <w:r w:rsidR="00810BC5" w:rsidRPr="00810BC5">
              <w:rPr>
                <w:rFonts w:ascii="Times New Roman" w:hAnsi="Times New Roman" w:cs="Times New Roman"/>
                <w:noProof/>
                <w:webHidden/>
                <w:sz w:val="24"/>
                <w:szCs w:val="24"/>
              </w:rPr>
              <w:fldChar w:fldCharType="end"/>
            </w:r>
          </w:hyperlink>
        </w:p>
        <w:p w14:paraId="636E47F0" w14:textId="77777777" w:rsidR="00810BC5" w:rsidRPr="00810BC5" w:rsidRDefault="007D2C37">
          <w:pPr>
            <w:pStyle w:val="TJ1"/>
            <w:tabs>
              <w:tab w:val="left" w:pos="440"/>
              <w:tab w:val="right" w:leader="dot" w:pos="7928"/>
            </w:tabs>
            <w:rPr>
              <w:rFonts w:ascii="Times New Roman" w:eastAsiaTheme="minorEastAsia" w:hAnsi="Times New Roman" w:cs="Times New Roman"/>
              <w:noProof/>
              <w:sz w:val="24"/>
              <w:szCs w:val="24"/>
              <w:lang w:val="en-US"/>
            </w:rPr>
          </w:pPr>
          <w:hyperlink w:anchor="_Toc417218096" w:history="1">
            <w:r w:rsidR="00810BC5" w:rsidRPr="00810BC5">
              <w:rPr>
                <w:rStyle w:val="Hiperhivatkozs"/>
                <w:rFonts w:ascii="Times New Roman" w:hAnsi="Times New Roman" w:cs="Times New Roman"/>
                <w:noProof/>
                <w:sz w:val="24"/>
                <w:szCs w:val="24"/>
              </w:rPr>
              <w:t>9.</w:t>
            </w:r>
            <w:r w:rsidR="00810BC5" w:rsidRPr="00810BC5">
              <w:rPr>
                <w:rFonts w:ascii="Times New Roman" w:eastAsiaTheme="minorEastAsia" w:hAnsi="Times New Roman" w:cs="Times New Roman"/>
                <w:noProof/>
                <w:sz w:val="24"/>
                <w:szCs w:val="24"/>
                <w:lang w:val="en-US"/>
              </w:rPr>
              <w:tab/>
            </w:r>
            <w:r w:rsidR="00810BC5" w:rsidRPr="00810BC5">
              <w:rPr>
                <w:rStyle w:val="Hiperhivatkozs"/>
                <w:rFonts w:ascii="Times New Roman" w:hAnsi="Times New Roman" w:cs="Times New Roman"/>
                <w:noProof/>
                <w:sz w:val="24"/>
                <w:szCs w:val="24"/>
              </w:rPr>
              <w:t>Tesztelés</w:t>
            </w:r>
            <w:r w:rsidR="00810BC5" w:rsidRPr="00810BC5">
              <w:rPr>
                <w:rFonts w:ascii="Times New Roman" w:hAnsi="Times New Roman" w:cs="Times New Roman"/>
                <w:noProof/>
                <w:webHidden/>
                <w:sz w:val="24"/>
                <w:szCs w:val="24"/>
              </w:rPr>
              <w:tab/>
            </w:r>
            <w:r w:rsidR="00810BC5" w:rsidRPr="00810BC5">
              <w:rPr>
                <w:rFonts w:ascii="Times New Roman" w:hAnsi="Times New Roman" w:cs="Times New Roman"/>
                <w:noProof/>
                <w:webHidden/>
                <w:sz w:val="24"/>
                <w:szCs w:val="24"/>
              </w:rPr>
              <w:fldChar w:fldCharType="begin"/>
            </w:r>
            <w:r w:rsidR="00810BC5" w:rsidRPr="00810BC5">
              <w:rPr>
                <w:rFonts w:ascii="Times New Roman" w:hAnsi="Times New Roman" w:cs="Times New Roman"/>
                <w:noProof/>
                <w:webHidden/>
                <w:sz w:val="24"/>
                <w:szCs w:val="24"/>
              </w:rPr>
              <w:instrText xml:space="preserve"> PAGEREF _Toc417218096 \h </w:instrText>
            </w:r>
            <w:r w:rsidR="00810BC5" w:rsidRPr="00810BC5">
              <w:rPr>
                <w:rFonts w:ascii="Times New Roman" w:hAnsi="Times New Roman" w:cs="Times New Roman"/>
                <w:noProof/>
                <w:webHidden/>
                <w:sz w:val="24"/>
                <w:szCs w:val="24"/>
              </w:rPr>
            </w:r>
            <w:r w:rsidR="00810BC5" w:rsidRPr="00810BC5">
              <w:rPr>
                <w:rFonts w:ascii="Times New Roman" w:hAnsi="Times New Roman" w:cs="Times New Roman"/>
                <w:noProof/>
                <w:webHidden/>
                <w:sz w:val="24"/>
                <w:szCs w:val="24"/>
              </w:rPr>
              <w:fldChar w:fldCharType="separate"/>
            </w:r>
            <w:r w:rsidR="00810BC5" w:rsidRPr="00810BC5">
              <w:rPr>
                <w:rFonts w:ascii="Times New Roman" w:hAnsi="Times New Roman" w:cs="Times New Roman"/>
                <w:noProof/>
                <w:webHidden/>
                <w:sz w:val="24"/>
                <w:szCs w:val="24"/>
              </w:rPr>
              <w:t>70</w:t>
            </w:r>
            <w:r w:rsidR="00810BC5" w:rsidRPr="00810BC5">
              <w:rPr>
                <w:rFonts w:ascii="Times New Roman" w:hAnsi="Times New Roman" w:cs="Times New Roman"/>
                <w:noProof/>
                <w:webHidden/>
                <w:sz w:val="24"/>
                <w:szCs w:val="24"/>
              </w:rPr>
              <w:fldChar w:fldCharType="end"/>
            </w:r>
          </w:hyperlink>
        </w:p>
        <w:p w14:paraId="18CA9E21" w14:textId="77777777" w:rsidR="00810BC5" w:rsidRPr="00810BC5" w:rsidRDefault="007D2C37">
          <w:pPr>
            <w:pStyle w:val="TJ2"/>
            <w:tabs>
              <w:tab w:val="left" w:pos="880"/>
              <w:tab w:val="right" w:leader="dot" w:pos="7928"/>
            </w:tabs>
            <w:rPr>
              <w:rFonts w:ascii="Times New Roman" w:eastAsiaTheme="minorEastAsia" w:hAnsi="Times New Roman" w:cs="Times New Roman"/>
              <w:noProof/>
              <w:sz w:val="24"/>
              <w:szCs w:val="24"/>
              <w:lang w:val="en-US"/>
            </w:rPr>
          </w:pPr>
          <w:hyperlink w:anchor="_Toc417218097" w:history="1">
            <w:r w:rsidR="00810BC5" w:rsidRPr="00810BC5">
              <w:rPr>
                <w:rStyle w:val="Hiperhivatkozs"/>
                <w:rFonts w:ascii="Times New Roman" w:hAnsi="Times New Roman" w:cs="Times New Roman"/>
                <w:noProof/>
                <w:sz w:val="24"/>
                <w:szCs w:val="24"/>
              </w:rPr>
              <w:t>9.1.</w:t>
            </w:r>
            <w:r w:rsidR="00810BC5" w:rsidRPr="00810BC5">
              <w:rPr>
                <w:rFonts w:ascii="Times New Roman" w:eastAsiaTheme="minorEastAsia" w:hAnsi="Times New Roman" w:cs="Times New Roman"/>
                <w:noProof/>
                <w:sz w:val="24"/>
                <w:szCs w:val="24"/>
                <w:lang w:val="en-US"/>
              </w:rPr>
              <w:tab/>
            </w:r>
            <w:r w:rsidR="00810BC5" w:rsidRPr="00810BC5">
              <w:rPr>
                <w:rStyle w:val="Hiperhivatkozs"/>
                <w:rFonts w:ascii="Times New Roman" w:hAnsi="Times New Roman" w:cs="Times New Roman"/>
                <w:noProof/>
                <w:sz w:val="24"/>
                <w:szCs w:val="24"/>
              </w:rPr>
              <w:t>Tesztelési környezet</w:t>
            </w:r>
            <w:r w:rsidR="00810BC5" w:rsidRPr="00810BC5">
              <w:rPr>
                <w:rFonts w:ascii="Times New Roman" w:hAnsi="Times New Roman" w:cs="Times New Roman"/>
                <w:noProof/>
                <w:webHidden/>
                <w:sz w:val="24"/>
                <w:szCs w:val="24"/>
              </w:rPr>
              <w:tab/>
            </w:r>
            <w:r w:rsidR="00810BC5" w:rsidRPr="00810BC5">
              <w:rPr>
                <w:rFonts w:ascii="Times New Roman" w:hAnsi="Times New Roman" w:cs="Times New Roman"/>
                <w:noProof/>
                <w:webHidden/>
                <w:sz w:val="24"/>
                <w:szCs w:val="24"/>
              </w:rPr>
              <w:fldChar w:fldCharType="begin"/>
            </w:r>
            <w:r w:rsidR="00810BC5" w:rsidRPr="00810BC5">
              <w:rPr>
                <w:rFonts w:ascii="Times New Roman" w:hAnsi="Times New Roman" w:cs="Times New Roman"/>
                <w:noProof/>
                <w:webHidden/>
                <w:sz w:val="24"/>
                <w:szCs w:val="24"/>
              </w:rPr>
              <w:instrText xml:space="preserve"> PAGEREF _Toc417218097 \h </w:instrText>
            </w:r>
            <w:r w:rsidR="00810BC5" w:rsidRPr="00810BC5">
              <w:rPr>
                <w:rFonts w:ascii="Times New Roman" w:hAnsi="Times New Roman" w:cs="Times New Roman"/>
                <w:noProof/>
                <w:webHidden/>
                <w:sz w:val="24"/>
                <w:szCs w:val="24"/>
              </w:rPr>
            </w:r>
            <w:r w:rsidR="00810BC5" w:rsidRPr="00810BC5">
              <w:rPr>
                <w:rFonts w:ascii="Times New Roman" w:hAnsi="Times New Roman" w:cs="Times New Roman"/>
                <w:noProof/>
                <w:webHidden/>
                <w:sz w:val="24"/>
                <w:szCs w:val="24"/>
              </w:rPr>
              <w:fldChar w:fldCharType="separate"/>
            </w:r>
            <w:r w:rsidR="00810BC5" w:rsidRPr="00810BC5">
              <w:rPr>
                <w:rFonts w:ascii="Times New Roman" w:hAnsi="Times New Roman" w:cs="Times New Roman"/>
                <w:noProof/>
                <w:webHidden/>
                <w:sz w:val="24"/>
                <w:szCs w:val="24"/>
              </w:rPr>
              <w:t>70</w:t>
            </w:r>
            <w:r w:rsidR="00810BC5" w:rsidRPr="00810BC5">
              <w:rPr>
                <w:rFonts w:ascii="Times New Roman" w:hAnsi="Times New Roman" w:cs="Times New Roman"/>
                <w:noProof/>
                <w:webHidden/>
                <w:sz w:val="24"/>
                <w:szCs w:val="24"/>
              </w:rPr>
              <w:fldChar w:fldCharType="end"/>
            </w:r>
          </w:hyperlink>
        </w:p>
        <w:p w14:paraId="30210698" w14:textId="77777777" w:rsidR="00810BC5" w:rsidRPr="00810BC5" w:rsidRDefault="007D2C37">
          <w:pPr>
            <w:pStyle w:val="TJ2"/>
            <w:tabs>
              <w:tab w:val="left" w:pos="880"/>
              <w:tab w:val="right" w:leader="dot" w:pos="7928"/>
            </w:tabs>
            <w:rPr>
              <w:rFonts w:ascii="Times New Roman" w:eastAsiaTheme="minorEastAsia" w:hAnsi="Times New Roman" w:cs="Times New Roman"/>
              <w:noProof/>
              <w:sz w:val="24"/>
              <w:szCs w:val="24"/>
              <w:lang w:val="en-US"/>
            </w:rPr>
          </w:pPr>
          <w:hyperlink w:anchor="_Toc417218098" w:history="1">
            <w:r w:rsidR="00810BC5" w:rsidRPr="00810BC5">
              <w:rPr>
                <w:rStyle w:val="Hiperhivatkozs"/>
                <w:rFonts w:ascii="Times New Roman" w:hAnsi="Times New Roman" w:cs="Times New Roman"/>
                <w:noProof/>
                <w:sz w:val="24"/>
                <w:szCs w:val="24"/>
              </w:rPr>
              <w:t>9.2.</w:t>
            </w:r>
            <w:r w:rsidR="00810BC5" w:rsidRPr="00810BC5">
              <w:rPr>
                <w:rFonts w:ascii="Times New Roman" w:eastAsiaTheme="minorEastAsia" w:hAnsi="Times New Roman" w:cs="Times New Roman"/>
                <w:noProof/>
                <w:sz w:val="24"/>
                <w:szCs w:val="24"/>
                <w:lang w:val="en-US"/>
              </w:rPr>
              <w:tab/>
            </w:r>
            <w:r w:rsidR="00810BC5" w:rsidRPr="00810BC5">
              <w:rPr>
                <w:rStyle w:val="Hiperhivatkozs"/>
                <w:rFonts w:ascii="Times New Roman" w:hAnsi="Times New Roman" w:cs="Times New Roman"/>
                <w:noProof/>
                <w:sz w:val="24"/>
                <w:szCs w:val="24"/>
              </w:rPr>
              <w:t>Teszt adatok</w:t>
            </w:r>
            <w:r w:rsidR="00810BC5" w:rsidRPr="00810BC5">
              <w:rPr>
                <w:rFonts w:ascii="Times New Roman" w:hAnsi="Times New Roman" w:cs="Times New Roman"/>
                <w:noProof/>
                <w:webHidden/>
                <w:sz w:val="24"/>
                <w:szCs w:val="24"/>
              </w:rPr>
              <w:tab/>
            </w:r>
            <w:r w:rsidR="00810BC5" w:rsidRPr="00810BC5">
              <w:rPr>
                <w:rFonts w:ascii="Times New Roman" w:hAnsi="Times New Roman" w:cs="Times New Roman"/>
                <w:noProof/>
                <w:webHidden/>
                <w:sz w:val="24"/>
                <w:szCs w:val="24"/>
              </w:rPr>
              <w:fldChar w:fldCharType="begin"/>
            </w:r>
            <w:r w:rsidR="00810BC5" w:rsidRPr="00810BC5">
              <w:rPr>
                <w:rFonts w:ascii="Times New Roman" w:hAnsi="Times New Roman" w:cs="Times New Roman"/>
                <w:noProof/>
                <w:webHidden/>
                <w:sz w:val="24"/>
                <w:szCs w:val="24"/>
              </w:rPr>
              <w:instrText xml:space="preserve"> PAGEREF _Toc417218098 \h </w:instrText>
            </w:r>
            <w:r w:rsidR="00810BC5" w:rsidRPr="00810BC5">
              <w:rPr>
                <w:rFonts w:ascii="Times New Roman" w:hAnsi="Times New Roman" w:cs="Times New Roman"/>
                <w:noProof/>
                <w:webHidden/>
                <w:sz w:val="24"/>
                <w:szCs w:val="24"/>
              </w:rPr>
            </w:r>
            <w:r w:rsidR="00810BC5" w:rsidRPr="00810BC5">
              <w:rPr>
                <w:rFonts w:ascii="Times New Roman" w:hAnsi="Times New Roman" w:cs="Times New Roman"/>
                <w:noProof/>
                <w:webHidden/>
                <w:sz w:val="24"/>
                <w:szCs w:val="24"/>
              </w:rPr>
              <w:fldChar w:fldCharType="separate"/>
            </w:r>
            <w:r w:rsidR="00810BC5" w:rsidRPr="00810BC5">
              <w:rPr>
                <w:rFonts w:ascii="Times New Roman" w:hAnsi="Times New Roman" w:cs="Times New Roman"/>
                <w:noProof/>
                <w:webHidden/>
                <w:sz w:val="24"/>
                <w:szCs w:val="24"/>
              </w:rPr>
              <w:t>70</w:t>
            </w:r>
            <w:r w:rsidR="00810BC5" w:rsidRPr="00810BC5">
              <w:rPr>
                <w:rFonts w:ascii="Times New Roman" w:hAnsi="Times New Roman" w:cs="Times New Roman"/>
                <w:noProof/>
                <w:webHidden/>
                <w:sz w:val="24"/>
                <w:szCs w:val="24"/>
              </w:rPr>
              <w:fldChar w:fldCharType="end"/>
            </w:r>
          </w:hyperlink>
        </w:p>
        <w:p w14:paraId="7E06CE4E" w14:textId="77777777" w:rsidR="00810BC5" w:rsidRPr="00810BC5" w:rsidRDefault="007D2C37">
          <w:pPr>
            <w:pStyle w:val="TJ2"/>
            <w:tabs>
              <w:tab w:val="left" w:pos="880"/>
              <w:tab w:val="right" w:leader="dot" w:pos="7928"/>
            </w:tabs>
            <w:rPr>
              <w:rFonts w:ascii="Times New Roman" w:eastAsiaTheme="minorEastAsia" w:hAnsi="Times New Roman" w:cs="Times New Roman"/>
              <w:noProof/>
              <w:sz w:val="24"/>
              <w:szCs w:val="24"/>
              <w:lang w:val="en-US"/>
            </w:rPr>
          </w:pPr>
          <w:hyperlink w:anchor="_Toc417218099" w:history="1">
            <w:r w:rsidR="00810BC5" w:rsidRPr="00810BC5">
              <w:rPr>
                <w:rStyle w:val="Hiperhivatkozs"/>
                <w:rFonts w:ascii="Times New Roman" w:hAnsi="Times New Roman" w:cs="Times New Roman"/>
                <w:noProof/>
                <w:sz w:val="24"/>
                <w:szCs w:val="24"/>
              </w:rPr>
              <w:t>9.3.</w:t>
            </w:r>
            <w:r w:rsidR="00810BC5" w:rsidRPr="00810BC5">
              <w:rPr>
                <w:rFonts w:ascii="Times New Roman" w:eastAsiaTheme="minorEastAsia" w:hAnsi="Times New Roman" w:cs="Times New Roman"/>
                <w:noProof/>
                <w:sz w:val="24"/>
                <w:szCs w:val="24"/>
                <w:lang w:val="en-US"/>
              </w:rPr>
              <w:tab/>
            </w:r>
            <w:r w:rsidR="00810BC5" w:rsidRPr="00810BC5">
              <w:rPr>
                <w:rStyle w:val="Hiperhivatkozs"/>
                <w:rFonts w:ascii="Times New Roman" w:hAnsi="Times New Roman" w:cs="Times New Roman"/>
                <w:noProof/>
                <w:sz w:val="24"/>
                <w:szCs w:val="24"/>
              </w:rPr>
              <w:t>Teszt eredmények</w:t>
            </w:r>
            <w:r w:rsidR="00810BC5" w:rsidRPr="00810BC5">
              <w:rPr>
                <w:rFonts w:ascii="Times New Roman" w:hAnsi="Times New Roman" w:cs="Times New Roman"/>
                <w:noProof/>
                <w:webHidden/>
                <w:sz w:val="24"/>
                <w:szCs w:val="24"/>
              </w:rPr>
              <w:tab/>
            </w:r>
            <w:r w:rsidR="00810BC5" w:rsidRPr="00810BC5">
              <w:rPr>
                <w:rFonts w:ascii="Times New Roman" w:hAnsi="Times New Roman" w:cs="Times New Roman"/>
                <w:noProof/>
                <w:webHidden/>
                <w:sz w:val="24"/>
                <w:szCs w:val="24"/>
              </w:rPr>
              <w:fldChar w:fldCharType="begin"/>
            </w:r>
            <w:r w:rsidR="00810BC5" w:rsidRPr="00810BC5">
              <w:rPr>
                <w:rFonts w:ascii="Times New Roman" w:hAnsi="Times New Roman" w:cs="Times New Roman"/>
                <w:noProof/>
                <w:webHidden/>
                <w:sz w:val="24"/>
                <w:szCs w:val="24"/>
              </w:rPr>
              <w:instrText xml:space="preserve"> PAGEREF _Toc417218099 \h </w:instrText>
            </w:r>
            <w:r w:rsidR="00810BC5" w:rsidRPr="00810BC5">
              <w:rPr>
                <w:rFonts w:ascii="Times New Roman" w:hAnsi="Times New Roman" w:cs="Times New Roman"/>
                <w:noProof/>
                <w:webHidden/>
                <w:sz w:val="24"/>
                <w:szCs w:val="24"/>
              </w:rPr>
            </w:r>
            <w:r w:rsidR="00810BC5" w:rsidRPr="00810BC5">
              <w:rPr>
                <w:rFonts w:ascii="Times New Roman" w:hAnsi="Times New Roman" w:cs="Times New Roman"/>
                <w:noProof/>
                <w:webHidden/>
                <w:sz w:val="24"/>
                <w:szCs w:val="24"/>
              </w:rPr>
              <w:fldChar w:fldCharType="separate"/>
            </w:r>
            <w:r w:rsidR="00810BC5" w:rsidRPr="00810BC5">
              <w:rPr>
                <w:rFonts w:ascii="Times New Roman" w:hAnsi="Times New Roman" w:cs="Times New Roman"/>
                <w:noProof/>
                <w:webHidden/>
                <w:sz w:val="24"/>
                <w:szCs w:val="24"/>
              </w:rPr>
              <w:t>70</w:t>
            </w:r>
            <w:r w:rsidR="00810BC5" w:rsidRPr="00810BC5">
              <w:rPr>
                <w:rFonts w:ascii="Times New Roman" w:hAnsi="Times New Roman" w:cs="Times New Roman"/>
                <w:noProof/>
                <w:webHidden/>
                <w:sz w:val="24"/>
                <w:szCs w:val="24"/>
              </w:rPr>
              <w:fldChar w:fldCharType="end"/>
            </w:r>
          </w:hyperlink>
        </w:p>
        <w:p w14:paraId="6625856A" w14:textId="77777777" w:rsidR="00810BC5" w:rsidRPr="00810BC5" w:rsidRDefault="007D2C37">
          <w:pPr>
            <w:pStyle w:val="TJ1"/>
            <w:tabs>
              <w:tab w:val="left" w:pos="660"/>
              <w:tab w:val="right" w:leader="dot" w:pos="7928"/>
            </w:tabs>
            <w:rPr>
              <w:rFonts w:ascii="Times New Roman" w:eastAsiaTheme="minorEastAsia" w:hAnsi="Times New Roman" w:cs="Times New Roman"/>
              <w:noProof/>
              <w:sz w:val="24"/>
              <w:szCs w:val="24"/>
              <w:lang w:val="en-US"/>
            </w:rPr>
          </w:pPr>
          <w:hyperlink w:anchor="_Toc417218100" w:history="1">
            <w:r w:rsidR="00810BC5" w:rsidRPr="00810BC5">
              <w:rPr>
                <w:rStyle w:val="Hiperhivatkozs"/>
                <w:rFonts w:ascii="Times New Roman" w:hAnsi="Times New Roman" w:cs="Times New Roman"/>
                <w:noProof/>
                <w:sz w:val="24"/>
                <w:szCs w:val="24"/>
              </w:rPr>
              <w:t>10.</w:t>
            </w:r>
            <w:r w:rsidR="00810BC5" w:rsidRPr="00810BC5">
              <w:rPr>
                <w:rFonts w:ascii="Times New Roman" w:eastAsiaTheme="minorEastAsia" w:hAnsi="Times New Roman" w:cs="Times New Roman"/>
                <w:noProof/>
                <w:sz w:val="24"/>
                <w:szCs w:val="24"/>
                <w:lang w:val="en-US"/>
              </w:rPr>
              <w:tab/>
            </w:r>
            <w:r w:rsidR="00810BC5" w:rsidRPr="00810BC5">
              <w:rPr>
                <w:rStyle w:val="Hiperhivatkozs"/>
                <w:rFonts w:ascii="Times New Roman" w:hAnsi="Times New Roman" w:cs="Times New Roman"/>
                <w:noProof/>
                <w:sz w:val="24"/>
                <w:szCs w:val="24"/>
              </w:rPr>
              <w:t>Összefoglalás</w:t>
            </w:r>
            <w:r w:rsidR="00810BC5" w:rsidRPr="00810BC5">
              <w:rPr>
                <w:rFonts w:ascii="Times New Roman" w:hAnsi="Times New Roman" w:cs="Times New Roman"/>
                <w:noProof/>
                <w:webHidden/>
                <w:sz w:val="24"/>
                <w:szCs w:val="24"/>
              </w:rPr>
              <w:tab/>
            </w:r>
            <w:r w:rsidR="00810BC5" w:rsidRPr="00810BC5">
              <w:rPr>
                <w:rFonts w:ascii="Times New Roman" w:hAnsi="Times New Roman" w:cs="Times New Roman"/>
                <w:noProof/>
                <w:webHidden/>
                <w:sz w:val="24"/>
                <w:szCs w:val="24"/>
              </w:rPr>
              <w:fldChar w:fldCharType="begin"/>
            </w:r>
            <w:r w:rsidR="00810BC5" w:rsidRPr="00810BC5">
              <w:rPr>
                <w:rFonts w:ascii="Times New Roman" w:hAnsi="Times New Roman" w:cs="Times New Roman"/>
                <w:noProof/>
                <w:webHidden/>
                <w:sz w:val="24"/>
                <w:szCs w:val="24"/>
              </w:rPr>
              <w:instrText xml:space="preserve"> PAGEREF _Toc417218100 \h </w:instrText>
            </w:r>
            <w:r w:rsidR="00810BC5" w:rsidRPr="00810BC5">
              <w:rPr>
                <w:rFonts w:ascii="Times New Roman" w:hAnsi="Times New Roman" w:cs="Times New Roman"/>
                <w:noProof/>
                <w:webHidden/>
                <w:sz w:val="24"/>
                <w:szCs w:val="24"/>
              </w:rPr>
            </w:r>
            <w:r w:rsidR="00810BC5" w:rsidRPr="00810BC5">
              <w:rPr>
                <w:rFonts w:ascii="Times New Roman" w:hAnsi="Times New Roman" w:cs="Times New Roman"/>
                <w:noProof/>
                <w:webHidden/>
                <w:sz w:val="24"/>
                <w:szCs w:val="24"/>
              </w:rPr>
              <w:fldChar w:fldCharType="separate"/>
            </w:r>
            <w:r w:rsidR="00810BC5" w:rsidRPr="00810BC5">
              <w:rPr>
                <w:rFonts w:ascii="Times New Roman" w:hAnsi="Times New Roman" w:cs="Times New Roman"/>
                <w:noProof/>
                <w:webHidden/>
                <w:sz w:val="24"/>
                <w:szCs w:val="24"/>
              </w:rPr>
              <w:t>71</w:t>
            </w:r>
            <w:r w:rsidR="00810BC5" w:rsidRPr="00810BC5">
              <w:rPr>
                <w:rFonts w:ascii="Times New Roman" w:hAnsi="Times New Roman" w:cs="Times New Roman"/>
                <w:noProof/>
                <w:webHidden/>
                <w:sz w:val="24"/>
                <w:szCs w:val="24"/>
              </w:rPr>
              <w:fldChar w:fldCharType="end"/>
            </w:r>
          </w:hyperlink>
        </w:p>
        <w:p w14:paraId="487C0FBF" w14:textId="77777777" w:rsidR="00810BC5" w:rsidRPr="00810BC5" w:rsidRDefault="007D2C37">
          <w:pPr>
            <w:pStyle w:val="TJ1"/>
            <w:tabs>
              <w:tab w:val="right" w:leader="dot" w:pos="7928"/>
            </w:tabs>
            <w:rPr>
              <w:rFonts w:ascii="Times New Roman" w:eastAsiaTheme="minorEastAsia" w:hAnsi="Times New Roman" w:cs="Times New Roman"/>
              <w:noProof/>
              <w:sz w:val="24"/>
              <w:szCs w:val="24"/>
              <w:lang w:val="en-US"/>
            </w:rPr>
          </w:pPr>
          <w:hyperlink w:anchor="_Toc417218101" w:history="1">
            <w:r w:rsidR="00810BC5" w:rsidRPr="00810BC5">
              <w:rPr>
                <w:rStyle w:val="Hiperhivatkozs"/>
                <w:rFonts w:ascii="Times New Roman" w:hAnsi="Times New Roman" w:cs="Times New Roman"/>
                <w:noProof/>
                <w:sz w:val="24"/>
                <w:szCs w:val="24"/>
              </w:rPr>
              <w:t>Irodalomjegyzék</w:t>
            </w:r>
            <w:r w:rsidR="00810BC5" w:rsidRPr="00810BC5">
              <w:rPr>
                <w:rFonts w:ascii="Times New Roman" w:hAnsi="Times New Roman" w:cs="Times New Roman"/>
                <w:noProof/>
                <w:webHidden/>
                <w:sz w:val="24"/>
                <w:szCs w:val="24"/>
              </w:rPr>
              <w:tab/>
            </w:r>
            <w:r w:rsidR="00810BC5" w:rsidRPr="00810BC5">
              <w:rPr>
                <w:rFonts w:ascii="Times New Roman" w:hAnsi="Times New Roman" w:cs="Times New Roman"/>
                <w:noProof/>
                <w:webHidden/>
                <w:sz w:val="24"/>
                <w:szCs w:val="24"/>
              </w:rPr>
              <w:fldChar w:fldCharType="begin"/>
            </w:r>
            <w:r w:rsidR="00810BC5" w:rsidRPr="00810BC5">
              <w:rPr>
                <w:rFonts w:ascii="Times New Roman" w:hAnsi="Times New Roman" w:cs="Times New Roman"/>
                <w:noProof/>
                <w:webHidden/>
                <w:sz w:val="24"/>
                <w:szCs w:val="24"/>
              </w:rPr>
              <w:instrText xml:space="preserve"> PAGEREF _Toc417218101 \h </w:instrText>
            </w:r>
            <w:r w:rsidR="00810BC5" w:rsidRPr="00810BC5">
              <w:rPr>
                <w:rFonts w:ascii="Times New Roman" w:hAnsi="Times New Roman" w:cs="Times New Roman"/>
                <w:noProof/>
                <w:webHidden/>
                <w:sz w:val="24"/>
                <w:szCs w:val="24"/>
              </w:rPr>
            </w:r>
            <w:r w:rsidR="00810BC5" w:rsidRPr="00810BC5">
              <w:rPr>
                <w:rFonts w:ascii="Times New Roman" w:hAnsi="Times New Roman" w:cs="Times New Roman"/>
                <w:noProof/>
                <w:webHidden/>
                <w:sz w:val="24"/>
                <w:szCs w:val="24"/>
              </w:rPr>
              <w:fldChar w:fldCharType="separate"/>
            </w:r>
            <w:r w:rsidR="00810BC5" w:rsidRPr="00810BC5">
              <w:rPr>
                <w:rFonts w:ascii="Times New Roman" w:hAnsi="Times New Roman" w:cs="Times New Roman"/>
                <w:noProof/>
                <w:webHidden/>
                <w:sz w:val="24"/>
                <w:szCs w:val="24"/>
              </w:rPr>
              <w:t>72</w:t>
            </w:r>
            <w:r w:rsidR="00810BC5" w:rsidRPr="00810BC5">
              <w:rPr>
                <w:rFonts w:ascii="Times New Roman" w:hAnsi="Times New Roman" w:cs="Times New Roman"/>
                <w:noProof/>
                <w:webHidden/>
                <w:sz w:val="24"/>
                <w:szCs w:val="24"/>
              </w:rPr>
              <w:fldChar w:fldCharType="end"/>
            </w:r>
          </w:hyperlink>
        </w:p>
        <w:p w14:paraId="5A74DCDD" w14:textId="77777777" w:rsidR="00810BC5" w:rsidRPr="00810BC5" w:rsidRDefault="007D2C37">
          <w:pPr>
            <w:pStyle w:val="TJ1"/>
            <w:tabs>
              <w:tab w:val="right" w:leader="dot" w:pos="7928"/>
            </w:tabs>
            <w:rPr>
              <w:rFonts w:ascii="Times New Roman" w:eastAsiaTheme="minorEastAsia" w:hAnsi="Times New Roman" w:cs="Times New Roman"/>
              <w:noProof/>
              <w:sz w:val="24"/>
              <w:szCs w:val="24"/>
              <w:lang w:val="en-US"/>
            </w:rPr>
          </w:pPr>
          <w:hyperlink w:anchor="_Toc417218102" w:history="1">
            <w:r w:rsidR="00810BC5" w:rsidRPr="00810BC5">
              <w:rPr>
                <w:rStyle w:val="Hiperhivatkozs"/>
                <w:rFonts w:ascii="Times New Roman" w:hAnsi="Times New Roman" w:cs="Times New Roman"/>
                <w:noProof/>
                <w:sz w:val="24"/>
                <w:szCs w:val="24"/>
              </w:rPr>
              <w:t>Ábrajegyzék</w:t>
            </w:r>
            <w:r w:rsidR="00810BC5" w:rsidRPr="00810BC5">
              <w:rPr>
                <w:rFonts w:ascii="Times New Roman" w:hAnsi="Times New Roman" w:cs="Times New Roman"/>
                <w:noProof/>
                <w:webHidden/>
                <w:sz w:val="24"/>
                <w:szCs w:val="24"/>
              </w:rPr>
              <w:tab/>
            </w:r>
            <w:r w:rsidR="00810BC5" w:rsidRPr="00810BC5">
              <w:rPr>
                <w:rFonts w:ascii="Times New Roman" w:hAnsi="Times New Roman" w:cs="Times New Roman"/>
                <w:noProof/>
                <w:webHidden/>
                <w:sz w:val="24"/>
                <w:szCs w:val="24"/>
              </w:rPr>
              <w:fldChar w:fldCharType="begin"/>
            </w:r>
            <w:r w:rsidR="00810BC5" w:rsidRPr="00810BC5">
              <w:rPr>
                <w:rFonts w:ascii="Times New Roman" w:hAnsi="Times New Roman" w:cs="Times New Roman"/>
                <w:noProof/>
                <w:webHidden/>
                <w:sz w:val="24"/>
                <w:szCs w:val="24"/>
              </w:rPr>
              <w:instrText xml:space="preserve"> PAGEREF _Toc417218102 \h </w:instrText>
            </w:r>
            <w:r w:rsidR="00810BC5" w:rsidRPr="00810BC5">
              <w:rPr>
                <w:rFonts w:ascii="Times New Roman" w:hAnsi="Times New Roman" w:cs="Times New Roman"/>
                <w:noProof/>
                <w:webHidden/>
                <w:sz w:val="24"/>
                <w:szCs w:val="24"/>
              </w:rPr>
            </w:r>
            <w:r w:rsidR="00810BC5" w:rsidRPr="00810BC5">
              <w:rPr>
                <w:rFonts w:ascii="Times New Roman" w:hAnsi="Times New Roman" w:cs="Times New Roman"/>
                <w:noProof/>
                <w:webHidden/>
                <w:sz w:val="24"/>
                <w:szCs w:val="24"/>
              </w:rPr>
              <w:fldChar w:fldCharType="separate"/>
            </w:r>
            <w:r w:rsidR="00810BC5" w:rsidRPr="00810BC5">
              <w:rPr>
                <w:rFonts w:ascii="Times New Roman" w:hAnsi="Times New Roman" w:cs="Times New Roman"/>
                <w:noProof/>
                <w:webHidden/>
                <w:sz w:val="24"/>
                <w:szCs w:val="24"/>
              </w:rPr>
              <w:t>74</w:t>
            </w:r>
            <w:r w:rsidR="00810BC5" w:rsidRPr="00810BC5">
              <w:rPr>
                <w:rFonts w:ascii="Times New Roman" w:hAnsi="Times New Roman" w:cs="Times New Roman"/>
                <w:noProof/>
                <w:webHidden/>
                <w:sz w:val="24"/>
                <w:szCs w:val="24"/>
              </w:rPr>
              <w:fldChar w:fldCharType="end"/>
            </w:r>
          </w:hyperlink>
        </w:p>
        <w:p w14:paraId="5049F941" w14:textId="77777777" w:rsidR="00810BC5" w:rsidRPr="00810BC5" w:rsidRDefault="007D2C37">
          <w:pPr>
            <w:pStyle w:val="TJ1"/>
            <w:tabs>
              <w:tab w:val="right" w:leader="dot" w:pos="7928"/>
            </w:tabs>
            <w:rPr>
              <w:rFonts w:ascii="Times New Roman" w:eastAsiaTheme="minorEastAsia" w:hAnsi="Times New Roman" w:cs="Times New Roman"/>
              <w:noProof/>
              <w:sz w:val="24"/>
              <w:szCs w:val="24"/>
              <w:lang w:val="en-US"/>
            </w:rPr>
          </w:pPr>
          <w:hyperlink w:anchor="_Toc417218103" w:history="1">
            <w:r w:rsidR="00810BC5" w:rsidRPr="00810BC5">
              <w:rPr>
                <w:rStyle w:val="Hiperhivatkozs"/>
                <w:rFonts w:ascii="Times New Roman" w:hAnsi="Times New Roman" w:cs="Times New Roman"/>
                <w:noProof/>
                <w:sz w:val="24"/>
                <w:szCs w:val="24"/>
              </w:rPr>
              <w:t>Mellékletek</w:t>
            </w:r>
            <w:r w:rsidR="00810BC5" w:rsidRPr="00810BC5">
              <w:rPr>
                <w:rFonts w:ascii="Times New Roman" w:hAnsi="Times New Roman" w:cs="Times New Roman"/>
                <w:noProof/>
                <w:webHidden/>
                <w:sz w:val="24"/>
                <w:szCs w:val="24"/>
              </w:rPr>
              <w:tab/>
            </w:r>
            <w:r w:rsidR="00810BC5" w:rsidRPr="00810BC5">
              <w:rPr>
                <w:rFonts w:ascii="Times New Roman" w:hAnsi="Times New Roman" w:cs="Times New Roman"/>
                <w:noProof/>
                <w:webHidden/>
                <w:sz w:val="24"/>
                <w:szCs w:val="24"/>
              </w:rPr>
              <w:fldChar w:fldCharType="begin"/>
            </w:r>
            <w:r w:rsidR="00810BC5" w:rsidRPr="00810BC5">
              <w:rPr>
                <w:rFonts w:ascii="Times New Roman" w:hAnsi="Times New Roman" w:cs="Times New Roman"/>
                <w:noProof/>
                <w:webHidden/>
                <w:sz w:val="24"/>
                <w:szCs w:val="24"/>
              </w:rPr>
              <w:instrText xml:space="preserve"> PAGEREF _Toc417218103 \h </w:instrText>
            </w:r>
            <w:r w:rsidR="00810BC5" w:rsidRPr="00810BC5">
              <w:rPr>
                <w:rFonts w:ascii="Times New Roman" w:hAnsi="Times New Roman" w:cs="Times New Roman"/>
                <w:noProof/>
                <w:webHidden/>
                <w:sz w:val="24"/>
                <w:szCs w:val="24"/>
              </w:rPr>
            </w:r>
            <w:r w:rsidR="00810BC5" w:rsidRPr="00810BC5">
              <w:rPr>
                <w:rFonts w:ascii="Times New Roman" w:hAnsi="Times New Roman" w:cs="Times New Roman"/>
                <w:noProof/>
                <w:webHidden/>
                <w:sz w:val="24"/>
                <w:szCs w:val="24"/>
              </w:rPr>
              <w:fldChar w:fldCharType="separate"/>
            </w:r>
            <w:r w:rsidR="00810BC5" w:rsidRPr="00810BC5">
              <w:rPr>
                <w:rFonts w:ascii="Times New Roman" w:hAnsi="Times New Roman" w:cs="Times New Roman"/>
                <w:noProof/>
                <w:webHidden/>
                <w:sz w:val="24"/>
                <w:szCs w:val="24"/>
              </w:rPr>
              <w:t>75</w:t>
            </w:r>
            <w:r w:rsidR="00810BC5" w:rsidRPr="00810BC5">
              <w:rPr>
                <w:rFonts w:ascii="Times New Roman" w:hAnsi="Times New Roman" w:cs="Times New Roman"/>
                <w:noProof/>
                <w:webHidden/>
                <w:sz w:val="24"/>
                <w:szCs w:val="24"/>
              </w:rPr>
              <w:fldChar w:fldCharType="end"/>
            </w:r>
          </w:hyperlink>
        </w:p>
        <w:p w14:paraId="40EC0CD4" w14:textId="77777777" w:rsidR="00810BC5" w:rsidRPr="00810BC5" w:rsidRDefault="007D2C37">
          <w:pPr>
            <w:pStyle w:val="TJ2"/>
            <w:tabs>
              <w:tab w:val="left" w:pos="880"/>
              <w:tab w:val="right" w:leader="dot" w:pos="7928"/>
            </w:tabs>
            <w:rPr>
              <w:rFonts w:ascii="Times New Roman" w:eastAsiaTheme="minorEastAsia" w:hAnsi="Times New Roman" w:cs="Times New Roman"/>
              <w:noProof/>
              <w:sz w:val="24"/>
              <w:szCs w:val="24"/>
              <w:lang w:val="en-US"/>
            </w:rPr>
          </w:pPr>
          <w:hyperlink w:anchor="_Toc417218104" w:history="1">
            <w:r w:rsidR="00810BC5" w:rsidRPr="00810BC5">
              <w:rPr>
                <w:rStyle w:val="Hiperhivatkozs"/>
                <w:rFonts w:ascii="Times New Roman" w:hAnsi="Times New Roman" w:cs="Times New Roman"/>
                <w:noProof/>
                <w:sz w:val="24"/>
                <w:szCs w:val="24"/>
              </w:rPr>
              <w:t>[1]</w:t>
            </w:r>
            <w:r w:rsidR="00810BC5" w:rsidRPr="00810BC5">
              <w:rPr>
                <w:rFonts w:ascii="Times New Roman" w:eastAsiaTheme="minorEastAsia" w:hAnsi="Times New Roman" w:cs="Times New Roman"/>
                <w:noProof/>
                <w:sz w:val="24"/>
                <w:szCs w:val="24"/>
                <w:lang w:val="en-US"/>
              </w:rPr>
              <w:tab/>
            </w:r>
            <w:r w:rsidR="00810BC5" w:rsidRPr="00810BC5">
              <w:rPr>
                <w:rStyle w:val="Hiperhivatkozs"/>
                <w:rFonts w:ascii="Times New Roman" w:hAnsi="Times New Roman" w:cs="Times New Roman"/>
                <w:noProof/>
                <w:sz w:val="24"/>
                <w:szCs w:val="24"/>
              </w:rPr>
              <w:t>Ruby on Rails fejlesztői környezet telepítése és konfigurálása</w:t>
            </w:r>
            <w:r w:rsidR="00810BC5" w:rsidRPr="00810BC5">
              <w:rPr>
                <w:rFonts w:ascii="Times New Roman" w:hAnsi="Times New Roman" w:cs="Times New Roman"/>
                <w:noProof/>
                <w:webHidden/>
                <w:sz w:val="24"/>
                <w:szCs w:val="24"/>
              </w:rPr>
              <w:tab/>
            </w:r>
            <w:r w:rsidR="00810BC5" w:rsidRPr="00810BC5">
              <w:rPr>
                <w:rFonts w:ascii="Times New Roman" w:hAnsi="Times New Roman" w:cs="Times New Roman"/>
                <w:noProof/>
                <w:webHidden/>
                <w:sz w:val="24"/>
                <w:szCs w:val="24"/>
              </w:rPr>
              <w:fldChar w:fldCharType="begin"/>
            </w:r>
            <w:r w:rsidR="00810BC5" w:rsidRPr="00810BC5">
              <w:rPr>
                <w:rFonts w:ascii="Times New Roman" w:hAnsi="Times New Roman" w:cs="Times New Roman"/>
                <w:noProof/>
                <w:webHidden/>
                <w:sz w:val="24"/>
                <w:szCs w:val="24"/>
              </w:rPr>
              <w:instrText xml:space="preserve"> PAGEREF _Toc417218104 \h </w:instrText>
            </w:r>
            <w:r w:rsidR="00810BC5" w:rsidRPr="00810BC5">
              <w:rPr>
                <w:rFonts w:ascii="Times New Roman" w:hAnsi="Times New Roman" w:cs="Times New Roman"/>
                <w:noProof/>
                <w:webHidden/>
                <w:sz w:val="24"/>
                <w:szCs w:val="24"/>
              </w:rPr>
            </w:r>
            <w:r w:rsidR="00810BC5" w:rsidRPr="00810BC5">
              <w:rPr>
                <w:rFonts w:ascii="Times New Roman" w:hAnsi="Times New Roman" w:cs="Times New Roman"/>
                <w:noProof/>
                <w:webHidden/>
                <w:sz w:val="24"/>
                <w:szCs w:val="24"/>
              </w:rPr>
              <w:fldChar w:fldCharType="separate"/>
            </w:r>
            <w:r w:rsidR="00810BC5" w:rsidRPr="00810BC5">
              <w:rPr>
                <w:rFonts w:ascii="Times New Roman" w:hAnsi="Times New Roman" w:cs="Times New Roman"/>
                <w:noProof/>
                <w:webHidden/>
                <w:sz w:val="24"/>
                <w:szCs w:val="24"/>
              </w:rPr>
              <w:t>75</w:t>
            </w:r>
            <w:r w:rsidR="00810BC5" w:rsidRPr="00810BC5">
              <w:rPr>
                <w:rFonts w:ascii="Times New Roman" w:hAnsi="Times New Roman" w:cs="Times New Roman"/>
                <w:noProof/>
                <w:webHidden/>
                <w:sz w:val="24"/>
                <w:szCs w:val="24"/>
              </w:rPr>
              <w:fldChar w:fldCharType="end"/>
            </w:r>
          </w:hyperlink>
        </w:p>
        <w:p w14:paraId="3AB4EF2B" w14:textId="77777777" w:rsidR="00810BC5" w:rsidRPr="00810BC5" w:rsidRDefault="007D2C37">
          <w:pPr>
            <w:pStyle w:val="TJ2"/>
            <w:tabs>
              <w:tab w:val="left" w:pos="880"/>
              <w:tab w:val="right" w:leader="dot" w:pos="7928"/>
            </w:tabs>
            <w:rPr>
              <w:rFonts w:ascii="Times New Roman" w:eastAsiaTheme="minorEastAsia" w:hAnsi="Times New Roman" w:cs="Times New Roman"/>
              <w:noProof/>
              <w:sz w:val="24"/>
              <w:szCs w:val="24"/>
              <w:lang w:val="en-US"/>
            </w:rPr>
          </w:pPr>
          <w:hyperlink w:anchor="_Toc417218105" w:history="1">
            <w:r w:rsidR="00810BC5" w:rsidRPr="00810BC5">
              <w:rPr>
                <w:rStyle w:val="Hiperhivatkozs"/>
                <w:rFonts w:ascii="Times New Roman" w:hAnsi="Times New Roman" w:cs="Times New Roman"/>
                <w:noProof/>
                <w:sz w:val="24"/>
                <w:szCs w:val="24"/>
              </w:rPr>
              <w:t>[2]</w:t>
            </w:r>
            <w:r w:rsidR="00810BC5" w:rsidRPr="00810BC5">
              <w:rPr>
                <w:rFonts w:ascii="Times New Roman" w:eastAsiaTheme="minorEastAsia" w:hAnsi="Times New Roman" w:cs="Times New Roman"/>
                <w:noProof/>
                <w:sz w:val="24"/>
                <w:szCs w:val="24"/>
                <w:lang w:val="en-US"/>
              </w:rPr>
              <w:tab/>
            </w:r>
            <w:r w:rsidR="00810BC5" w:rsidRPr="00810BC5">
              <w:rPr>
                <w:rStyle w:val="Hiperhivatkozs"/>
                <w:rFonts w:ascii="Times New Roman" w:hAnsi="Times New Roman" w:cs="Times New Roman"/>
                <w:noProof/>
                <w:sz w:val="24"/>
                <w:szCs w:val="24"/>
              </w:rPr>
              <w:t>UrlHelper segédosztály</w:t>
            </w:r>
            <w:r w:rsidR="00810BC5" w:rsidRPr="00810BC5">
              <w:rPr>
                <w:rFonts w:ascii="Times New Roman" w:hAnsi="Times New Roman" w:cs="Times New Roman"/>
                <w:noProof/>
                <w:webHidden/>
                <w:sz w:val="24"/>
                <w:szCs w:val="24"/>
              </w:rPr>
              <w:tab/>
            </w:r>
            <w:r w:rsidR="00810BC5" w:rsidRPr="00810BC5">
              <w:rPr>
                <w:rFonts w:ascii="Times New Roman" w:hAnsi="Times New Roman" w:cs="Times New Roman"/>
                <w:noProof/>
                <w:webHidden/>
                <w:sz w:val="24"/>
                <w:szCs w:val="24"/>
              </w:rPr>
              <w:fldChar w:fldCharType="begin"/>
            </w:r>
            <w:r w:rsidR="00810BC5" w:rsidRPr="00810BC5">
              <w:rPr>
                <w:rFonts w:ascii="Times New Roman" w:hAnsi="Times New Roman" w:cs="Times New Roman"/>
                <w:noProof/>
                <w:webHidden/>
                <w:sz w:val="24"/>
                <w:szCs w:val="24"/>
              </w:rPr>
              <w:instrText xml:space="preserve"> PAGEREF _Toc417218105 \h </w:instrText>
            </w:r>
            <w:r w:rsidR="00810BC5" w:rsidRPr="00810BC5">
              <w:rPr>
                <w:rFonts w:ascii="Times New Roman" w:hAnsi="Times New Roman" w:cs="Times New Roman"/>
                <w:noProof/>
                <w:webHidden/>
                <w:sz w:val="24"/>
                <w:szCs w:val="24"/>
              </w:rPr>
            </w:r>
            <w:r w:rsidR="00810BC5" w:rsidRPr="00810BC5">
              <w:rPr>
                <w:rFonts w:ascii="Times New Roman" w:hAnsi="Times New Roman" w:cs="Times New Roman"/>
                <w:noProof/>
                <w:webHidden/>
                <w:sz w:val="24"/>
                <w:szCs w:val="24"/>
              </w:rPr>
              <w:fldChar w:fldCharType="separate"/>
            </w:r>
            <w:r w:rsidR="00810BC5" w:rsidRPr="00810BC5">
              <w:rPr>
                <w:rFonts w:ascii="Times New Roman" w:hAnsi="Times New Roman" w:cs="Times New Roman"/>
                <w:noProof/>
                <w:webHidden/>
                <w:sz w:val="24"/>
                <w:szCs w:val="24"/>
              </w:rPr>
              <w:t>75</w:t>
            </w:r>
            <w:r w:rsidR="00810BC5" w:rsidRPr="00810BC5">
              <w:rPr>
                <w:rFonts w:ascii="Times New Roman" w:hAnsi="Times New Roman" w:cs="Times New Roman"/>
                <w:noProof/>
                <w:webHidden/>
                <w:sz w:val="24"/>
                <w:szCs w:val="24"/>
              </w:rPr>
              <w:fldChar w:fldCharType="end"/>
            </w:r>
          </w:hyperlink>
        </w:p>
        <w:p w14:paraId="4A480968" w14:textId="77777777" w:rsidR="00810BC5" w:rsidRPr="00810BC5" w:rsidRDefault="007D2C37">
          <w:pPr>
            <w:pStyle w:val="TJ2"/>
            <w:tabs>
              <w:tab w:val="left" w:pos="880"/>
              <w:tab w:val="right" w:leader="dot" w:pos="7928"/>
            </w:tabs>
            <w:rPr>
              <w:rFonts w:ascii="Times New Roman" w:eastAsiaTheme="minorEastAsia" w:hAnsi="Times New Roman" w:cs="Times New Roman"/>
              <w:noProof/>
              <w:sz w:val="24"/>
              <w:szCs w:val="24"/>
              <w:lang w:val="en-US"/>
            </w:rPr>
          </w:pPr>
          <w:hyperlink w:anchor="_Toc417218106" w:history="1">
            <w:r w:rsidR="00810BC5" w:rsidRPr="00810BC5">
              <w:rPr>
                <w:rStyle w:val="Hiperhivatkozs"/>
                <w:rFonts w:ascii="Times New Roman" w:hAnsi="Times New Roman" w:cs="Times New Roman"/>
                <w:noProof/>
                <w:sz w:val="24"/>
                <w:szCs w:val="24"/>
              </w:rPr>
              <w:t>[3]</w:t>
            </w:r>
            <w:r w:rsidR="00810BC5" w:rsidRPr="00810BC5">
              <w:rPr>
                <w:rFonts w:ascii="Times New Roman" w:eastAsiaTheme="minorEastAsia" w:hAnsi="Times New Roman" w:cs="Times New Roman"/>
                <w:noProof/>
                <w:sz w:val="24"/>
                <w:szCs w:val="24"/>
                <w:lang w:val="en-US"/>
              </w:rPr>
              <w:tab/>
            </w:r>
            <w:r w:rsidR="00810BC5" w:rsidRPr="00810BC5">
              <w:rPr>
                <w:rStyle w:val="Hiperhivatkozs"/>
                <w:rFonts w:ascii="Times New Roman" w:hAnsi="Times New Roman" w:cs="Times New Roman"/>
                <w:noProof/>
                <w:sz w:val="24"/>
                <w:szCs w:val="24"/>
              </w:rPr>
              <w:t>FilterHelper segédosztály szobák szűrését megvalósító metódusai</w:t>
            </w:r>
            <w:r w:rsidR="00810BC5" w:rsidRPr="00810BC5">
              <w:rPr>
                <w:rFonts w:ascii="Times New Roman" w:hAnsi="Times New Roman" w:cs="Times New Roman"/>
                <w:noProof/>
                <w:webHidden/>
                <w:sz w:val="24"/>
                <w:szCs w:val="24"/>
              </w:rPr>
              <w:tab/>
            </w:r>
            <w:r w:rsidR="00810BC5" w:rsidRPr="00810BC5">
              <w:rPr>
                <w:rFonts w:ascii="Times New Roman" w:hAnsi="Times New Roman" w:cs="Times New Roman"/>
                <w:noProof/>
                <w:webHidden/>
                <w:sz w:val="24"/>
                <w:szCs w:val="24"/>
              </w:rPr>
              <w:fldChar w:fldCharType="begin"/>
            </w:r>
            <w:r w:rsidR="00810BC5" w:rsidRPr="00810BC5">
              <w:rPr>
                <w:rFonts w:ascii="Times New Roman" w:hAnsi="Times New Roman" w:cs="Times New Roman"/>
                <w:noProof/>
                <w:webHidden/>
                <w:sz w:val="24"/>
                <w:szCs w:val="24"/>
              </w:rPr>
              <w:instrText xml:space="preserve"> PAGEREF _Toc417218106 \h </w:instrText>
            </w:r>
            <w:r w:rsidR="00810BC5" w:rsidRPr="00810BC5">
              <w:rPr>
                <w:rFonts w:ascii="Times New Roman" w:hAnsi="Times New Roman" w:cs="Times New Roman"/>
                <w:noProof/>
                <w:webHidden/>
                <w:sz w:val="24"/>
                <w:szCs w:val="24"/>
              </w:rPr>
            </w:r>
            <w:r w:rsidR="00810BC5" w:rsidRPr="00810BC5">
              <w:rPr>
                <w:rFonts w:ascii="Times New Roman" w:hAnsi="Times New Roman" w:cs="Times New Roman"/>
                <w:noProof/>
                <w:webHidden/>
                <w:sz w:val="24"/>
                <w:szCs w:val="24"/>
              </w:rPr>
              <w:fldChar w:fldCharType="separate"/>
            </w:r>
            <w:r w:rsidR="00810BC5" w:rsidRPr="00810BC5">
              <w:rPr>
                <w:rFonts w:ascii="Times New Roman" w:hAnsi="Times New Roman" w:cs="Times New Roman"/>
                <w:noProof/>
                <w:webHidden/>
                <w:sz w:val="24"/>
                <w:szCs w:val="24"/>
              </w:rPr>
              <w:t>77</w:t>
            </w:r>
            <w:r w:rsidR="00810BC5" w:rsidRPr="00810BC5">
              <w:rPr>
                <w:rFonts w:ascii="Times New Roman" w:hAnsi="Times New Roman" w:cs="Times New Roman"/>
                <w:noProof/>
                <w:webHidden/>
                <w:sz w:val="24"/>
                <w:szCs w:val="24"/>
              </w:rPr>
              <w:fldChar w:fldCharType="end"/>
            </w:r>
          </w:hyperlink>
        </w:p>
        <w:p w14:paraId="489DAAE1" w14:textId="77777777" w:rsidR="00810BC5" w:rsidRPr="00810BC5" w:rsidRDefault="007D2C37">
          <w:pPr>
            <w:pStyle w:val="TJ1"/>
            <w:tabs>
              <w:tab w:val="right" w:leader="dot" w:pos="7928"/>
            </w:tabs>
            <w:rPr>
              <w:rFonts w:ascii="Times New Roman" w:eastAsiaTheme="minorEastAsia" w:hAnsi="Times New Roman" w:cs="Times New Roman"/>
              <w:noProof/>
              <w:sz w:val="24"/>
              <w:szCs w:val="24"/>
              <w:lang w:val="en-US"/>
            </w:rPr>
          </w:pPr>
          <w:hyperlink w:anchor="_Toc417218107" w:history="1">
            <w:r w:rsidR="00810BC5" w:rsidRPr="00810BC5">
              <w:rPr>
                <w:rStyle w:val="Hiperhivatkozs"/>
                <w:rFonts w:ascii="Times New Roman" w:hAnsi="Times New Roman" w:cs="Times New Roman"/>
                <w:noProof/>
                <w:sz w:val="24"/>
                <w:szCs w:val="24"/>
              </w:rPr>
              <w:t>CD Melléklet</w:t>
            </w:r>
            <w:r w:rsidR="00810BC5" w:rsidRPr="00810BC5">
              <w:rPr>
                <w:rFonts w:ascii="Times New Roman" w:hAnsi="Times New Roman" w:cs="Times New Roman"/>
                <w:noProof/>
                <w:webHidden/>
                <w:sz w:val="24"/>
                <w:szCs w:val="24"/>
              </w:rPr>
              <w:tab/>
            </w:r>
            <w:r w:rsidR="00810BC5" w:rsidRPr="00810BC5">
              <w:rPr>
                <w:rFonts w:ascii="Times New Roman" w:hAnsi="Times New Roman" w:cs="Times New Roman"/>
                <w:noProof/>
                <w:webHidden/>
                <w:sz w:val="24"/>
                <w:szCs w:val="24"/>
              </w:rPr>
              <w:fldChar w:fldCharType="begin"/>
            </w:r>
            <w:r w:rsidR="00810BC5" w:rsidRPr="00810BC5">
              <w:rPr>
                <w:rFonts w:ascii="Times New Roman" w:hAnsi="Times New Roman" w:cs="Times New Roman"/>
                <w:noProof/>
                <w:webHidden/>
                <w:sz w:val="24"/>
                <w:szCs w:val="24"/>
              </w:rPr>
              <w:instrText xml:space="preserve"> PAGEREF _Toc417218107 \h </w:instrText>
            </w:r>
            <w:r w:rsidR="00810BC5" w:rsidRPr="00810BC5">
              <w:rPr>
                <w:rFonts w:ascii="Times New Roman" w:hAnsi="Times New Roman" w:cs="Times New Roman"/>
                <w:noProof/>
                <w:webHidden/>
                <w:sz w:val="24"/>
                <w:szCs w:val="24"/>
              </w:rPr>
            </w:r>
            <w:r w:rsidR="00810BC5" w:rsidRPr="00810BC5">
              <w:rPr>
                <w:rFonts w:ascii="Times New Roman" w:hAnsi="Times New Roman" w:cs="Times New Roman"/>
                <w:noProof/>
                <w:webHidden/>
                <w:sz w:val="24"/>
                <w:szCs w:val="24"/>
              </w:rPr>
              <w:fldChar w:fldCharType="separate"/>
            </w:r>
            <w:r w:rsidR="00810BC5" w:rsidRPr="00810BC5">
              <w:rPr>
                <w:rFonts w:ascii="Times New Roman" w:hAnsi="Times New Roman" w:cs="Times New Roman"/>
                <w:noProof/>
                <w:webHidden/>
                <w:sz w:val="24"/>
                <w:szCs w:val="24"/>
              </w:rPr>
              <w:t>81</w:t>
            </w:r>
            <w:r w:rsidR="00810BC5" w:rsidRPr="00810BC5">
              <w:rPr>
                <w:rFonts w:ascii="Times New Roman" w:hAnsi="Times New Roman" w:cs="Times New Roman"/>
                <w:noProof/>
                <w:webHidden/>
                <w:sz w:val="24"/>
                <w:szCs w:val="24"/>
              </w:rPr>
              <w:fldChar w:fldCharType="end"/>
            </w:r>
          </w:hyperlink>
        </w:p>
        <w:p w14:paraId="3D2700A7" w14:textId="77777777" w:rsidR="00AA7E3A" w:rsidRPr="00964772" w:rsidRDefault="00AA7E3A" w:rsidP="00AA7E3A">
          <w:pPr>
            <w:pStyle w:val="TJ2"/>
            <w:tabs>
              <w:tab w:val="left" w:pos="880"/>
              <w:tab w:val="right" w:leader="dot" w:pos="8261"/>
            </w:tabs>
            <w:rPr>
              <w:rFonts w:ascii="Times New Roman" w:hAnsi="Times New Roman" w:cs="Times New Roman"/>
              <w:sz w:val="24"/>
              <w:szCs w:val="24"/>
              <w:lang w:val="en-US"/>
            </w:rPr>
          </w:pPr>
          <w:r w:rsidRPr="00810BC5">
            <w:rPr>
              <w:rFonts w:ascii="Times New Roman" w:hAnsi="Times New Roman" w:cs="Times New Roman"/>
              <w:b/>
              <w:bCs/>
              <w:sz w:val="24"/>
              <w:szCs w:val="24"/>
            </w:rPr>
            <w:fldChar w:fldCharType="end"/>
          </w:r>
        </w:p>
      </w:sdtContent>
    </w:sdt>
    <w:p w14:paraId="1C50CDDA" w14:textId="77777777" w:rsidR="000726F6" w:rsidRDefault="000726F6">
      <w:pPr>
        <w:rPr>
          <w:rFonts w:ascii="Times New Roman" w:hAnsi="Times New Roman" w:cs="Times New Roman"/>
          <w:sz w:val="24"/>
          <w:szCs w:val="24"/>
        </w:rPr>
        <w:sectPr w:rsidR="000726F6" w:rsidSect="00FD5FB2">
          <w:headerReference w:type="default" r:id="rId8"/>
          <w:footerReference w:type="default" r:id="rId9"/>
          <w:headerReference w:type="first" r:id="rId10"/>
          <w:pgSz w:w="11907" w:h="16839" w:code="9"/>
          <w:pgMar w:top="1701" w:right="1701" w:bottom="1701" w:left="0" w:header="709" w:footer="709" w:gutter="2268"/>
          <w:cols w:space="708"/>
          <w:docGrid w:linePitch="360"/>
        </w:sectPr>
      </w:pPr>
    </w:p>
    <w:p w14:paraId="62F5ED19" w14:textId="77777777" w:rsidR="00F03841" w:rsidRPr="000C21EE" w:rsidRDefault="00D323D7" w:rsidP="007E7814">
      <w:pPr>
        <w:pStyle w:val="Cmsor1"/>
      </w:pPr>
      <w:bookmarkStart w:id="9" w:name="_Ref416182702"/>
      <w:bookmarkStart w:id="10" w:name="_Ref416182707"/>
      <w:bookmarkStart w:id="11" w:name="_Toc417218038"/>
      <w:r w:rsidRPr="000C21EE">
        <w:lastRenderedPageBreak/>
        <w:t>Bevezetés</w:t>
      </w:r>
      <w:bookmarkEnd w:id="9"/>
      <w:bookmarkEnd w:id="10"/>
      <w:bookmarkEnd w:id="11"/>
    </w:p>
    <w:p w14:paraId="0F95CE2C" w14:textId="77777777" w:rsidR="002B03D6" w:rsidRPr="002B03D6" w:rsidRDefault="002B03D6" w:rsidP="00C3557E">
      <w:pPr>
        <w:pStyle w:val="ThesisSzvegElsBekezds"/>
      </w:pPr>
      <w:r>
        <w:t xml:space="preserve">A szakdolgozatom témája egy olyan webalkalmazás elkészítése, amely csoportok (pl.: osztályok, baráti vagy üzleti társaságok) számára teszi egyszerűbbé a több szálláshelyen történő szobafoglalás menetét és kezelését. Az alkalmazás szempontjából fontos az internetes platform, mert így lehet a legolcsóbban a legszélesebb </w:t>
      </w:r>
      <w:r w:rsidR="00F95696">
        <w:t>felhasz</w:t>
      </w:r>
      <w:r>
        <w:t>n</w:t>
      </w:r>
      <w:r w:rsidR="00F95696">
        <w:t>álói körnek</w:t>
      </w:r>
      <w:r>
        <w:t xml:space="preserve"> elérhetővé tenni. A projekt munkacímének a </w:t>
      </w:r>
      <w:r w:rsidRPr="002B03D6">
        <w:rPr>
          <w:i/>
        </w:rPr>
        <w:t>VAGATO</w:t>
      </w:r>
      <w:r>
        <w:t xml:space="preserve"> szót választottam, amelyet a katalán </w:t>
      </w:r>
      <w:r w:rsidRPr="002B03D6">
        <w:rPr>
          <w:i/>
        </w:rPr>
        <w:t>vaganto</w:t>
      </w:r>
      <w:r>
        <w:t xml:space="preserve"> </w:t>
      </w:r>
      <w:r w:rsidR="00F66B0A">
        <w:t xml:space="preserve">(jelentése: barangolás) </w:t>
      </w:r>
      <w:r>
        <w:t>szóból képeztem.</w:t>
      </w:r>
    </w:p>
    <w:p w14:paraId="01132BA8" w14:textId="65EDF052" w:rsidR="003B446E" w:rsidRDefault="00D323D7" w:rsidP="00D323D7">
      <w:pPr>
        <w:pStyle w:val="Cmsor2"/>
        <w:rPr>
          <w:szCs w:val="24"/>
        </w:rPr>
      </w:pPr>
      <w:bookmarkStart w:id="12" w:name="_Ref416182634"/>
      <w:bookmarkStart w:id="13" w:name="_Ref416182654"/>
      <w:bookmarkStart w:id="14" w:name="_Ref416182661"/>
      <w:bookmarkStart w:id="15" w:name="_Ref416182712"/>
      <w:bookmarkStart w:id="16" w:name="_Ref416182717"/>
      <w:bookmarkStart w:id="17" w:name="_Ref416182720"/>
      <w:bookmarkStart w:id="18" w:name="_Ref416182727"/>
      <w:bookmarkStart w:id="19" w:name="_Toc417218039"/>
      <w:r w:rsidRPr="00964772">
        <w:rPr>
          <w:szCs w:val="24"/>
        </w:rPr>
        <w:t>A probléma</w:t>
      </w:r>
      <w:r w:rsidR="00C57A80">
        <w:rPr>
          <w:szCs w:val="24"/>
        </w:rPr>
        <w:t xml:space="preserve"> és megoldása</w:t>
      </w:r>
      <w:bookmarkEnd w:id="12"/>
      <w:bookmarkEnd w:id="13"/>
      <w:bookmarkEnd w:id="14"/>
      <w:bookmarkEnd w:id="15"/>
      <w:bookmarkEnd w:id="16"/>
      <w:bookmarkEnd w:id="17"/>
      <w:bookmarkEnd w:id="18"/>
      <w:bookmarkEnd w:id="19"/>
    </w:p>
    <w:p w14:paraId="577E6BF3" w14:textId="77777777" w:rsidR="002B03D6" w:rsidRDefault="005B0978" w:rsidP="00C3557E">
      <w:pPr>
        <w:pStyle w:val="ThesisSzvegElsBekezds"/>
      </w:pPr>
      <w:r>
        <w:t xml:space="preserve">A csoportos turizmus jelentős </w:t>
      </w:r>
      <w:r w:rsidR="00F0229A">
        <w:t>szereppel bír a turizmusban, gondoljunk csak a tavasszal és ősszel, százával kirándulni induló diákokra, a közös szórakozásra vágyó baráti társaságokra, vagy az egyéb, üzleti célból utazó társaság</w:t>
      </w:r>
      <w:r w:rsidR="00B02518">
        <w:t>okra. Egy csoport számára, különösen</w:t>
      </w:r>
      <w:r w:rsidR="00F0229A">
        <w:t xml:space="preserve"> </w:t>
      </w:r>
      <w:r w:rsidR="00B02518">
        <w:t>fő</w:t>
      </w:r>
      <w:r w:rsidR="00F0229A">
        <w:t>szezonban kivételesen nehéz mind árban, mind távolságban megfelelő szálláshelyet találni, illetve gyakran előfordul, hogy egy szálláshely nem képes megfelelő számú kapacitást kínálni. A kapacitás korlátja leh</w:t>
      </w:r>
      <w:r w:rsidR="00B02518">
        <w:t>et az aktuális foglaltság, vagy</w:t>
      </w:r>
      <w:r w:rsidR="00F0229A">
        <w:t xml:space="preserve"> </w:t>
      </w:r>
      <w:r w:rsidR="00B02518">
        <w:t xml:space="preserve">– jellemzően </w:t>
      </w:r>
      <w:r w:rsidR="00F0229A">
        <w:t xml:space="preserve">kisebb </w:t>
      </w:r>
      <w:r w:rsidR="00B02518">
        <w:t xml:space="preserve">településeken – a </w:t>
      </w:r>
      <w:r w:rsidR="00F0229A">
        <w:t>szálláshelyek alapvető szobakínálatának csekélysége. Ilyen helyzetekben az utazásszervező feladata az, hogy összegyűjtse a szálláshelyek ajánlatait és az idővel versengve kalkulációk útján kiválassza a megfelelő szálláshelyek megfelelő</w:t>
      </w:r>
      <w:r w:rsidR="003F7BFB">
        <w:t xml:space="preserve"> szobáit.</w:t>
      </w:r>
    </w:p>
    <w:p w14:paraId="280031A8" w14:textId="77777777" w:rsidR="003F7BFB" w:rsidRDefault="003F7BFB" w:rsidP="003F7BFB">
      <w:pPr>
        <w:pStyle w:val="ThesisSzveg"/>
      </w:pPr>
      <w:r>
        <w:t>A szálláshelyek kiválasztása után az utazás</w:t>
      </w:r>
      <w:r w:rsidR="00B02518">
        <w:t>szervező szembesül a következő</w:t>
      </w:r>
      <w:r>
        <w:t xml:space="preserve"> problémával. Minden szálláshely egyedileg kezeli a foglalásokat, az utazásszervezőnek minden szálláshellyel külön-külön kell megegyeznie. Ez rengeteg, egymástól független ügyintézést és papírmunkát jelent és jelentősen megbonyolítja a folyamatot.</w:t>
      </w:r>
    </w:p>
    <w:p w14:paraId="2A7DB9F2" w14:textId="77777777" w:rsidR="003F7BFB" w:rsidRDefault="003F7BFB" w:rsidP="003F7BFB">
      <w:pPr>
        <w:pStyle w:val="ThesisSzveg"/>
      </w:pPr>
      <w:r>
        <w:t xml:space="preserve">Az általam tervezett webalkalmazás a fent vázolt problémákat igyekszik feloldani és használható megoldást kínálni. A koncepció az, hogy a jelenleg szálláshely orientált piacot meg kell fordítani és a középpontba a szobákat kell helyezni. A szobának, csakúgy, mint a légkondicionálás vagy az ellátás, csak egy tulajdonsága az, hogy mely szálláshelyhez tartozik. A szálláshelyek adta </w:t>
      </w:r>
      <w:r>
        <w:lastRenderedPageBreak/>
        <w:t xml:space="preserve">kötöttségek feloldásával már könnyű elképzelni egy olyan portált, ami a szobákat, mint egy </w:t>
      </w:r>
      <w:r w:rsidR="00C57A80" w:rsidRPr="00C57A80">
        <w:rPr>
          <w:i/>
        </w:rPr>
        <w:t>webshop</w:t>
      </w:r>
      <w:r w:rsidR="00C57A80">
        <w:t>-ban</w:t>
      </w:r>
      <w:r>
        <w:t>, termékekként sorolja fel.</w:t>
      </w:r>
      <w:r w:rsidR="00C57A80">
        <w:t xml:space="preserve"> A szobák a szálláshelyektől függetlenül kereshetők, szűrhetők és foglalhatók. A szobák e fajta individuális termékként való kezelése a kulcs ahhoz, hogy az utazásszervező olyan foglalásokat tudjon összeállítani, amiben egyszerre jelenik meg több szálláshely több szobája egy közös felületen.</w:t>
      </w:r>
    </w:p>
    <w:p w14:paraId="3453506E" w14:textId="77777777" w:rsidR="00DB1272" w:rsidRDefault="00DB1272" w:rsidP="003F7BFB">
      <w:pPr>
        <w:pStyle w:val="ThesisSzveg"/>
      </w:pPr>
      <w:r>
        <w:t>A szobafoglalás folyamatát tehát most már el lehet képzelni úgy, hogy az utazásszervező a portált böngészve, egy virtuális kosárba helyezi a kellő szobákat. A böngészés végén a kosarában lévő szobákat egy foglalássá egyesíti és a vendégadatok megadása után véglegesíti azt.</w:t>
      </w:r>
    </w:p>
    <w:p w14:paraId="7B416BCA" w14:textId="77777777" w:rsidR="000726F6" w:rsidRDefault="00E445B3" w:rsidP="00746569">
      <w:pPr>
        <w:pStyle w:val="ThesisSzveg"/>
        <w:sectPr w:rsidR="000726F6" w:rsidSect="00FD5FB2">
          <w:headerReference w:type="default" r:id="rId11"/>
          <w:pgSz w:w="11907" w:h="16839" w:code="9"/>
          <w:pgMar w:top="1701" w:right="1701" w:bottom="1701" w:left="0" w:header="709" w:footer="709" w:gutter="2268"/>
          <w:cols w:space="708"/>
          <w:docGrid w:linePitch="360"/>
        </w:sectPr>
      </w:pPr>
      <w:r>
        <w:t>A s</w:t>
      </w:r>
      <w:r w:rsidR="00BF0669">
        <w:t xml:space="preserve">zobák kiválasztásának folyamata bonyolult, azonban jól automatizálható. A keresés szempontjai kitérnek a felszereltségre, a szolgáltatásokra és az elérhetőségre. Ezek a feltételek gyorsan és egyszerűen szűrhetők úgy, hogy az utazásszervező egy űrlapon megjelöli a kívánalmakat. A nagyobb nehézséget az ár, a minőség és a távolság feltételei adják. Az utazásszervező olyan szobákat akar, amik olcsók, ugyanakkor nincsenek távol egymástól; vagy a távolság nem számít, de legyenek minél jobb értékelésű szálláshelyeken. Az efféle szempontokhoz már nem elég szimplán sorrendbe állítani a szobákat és kiválasztani az első </w:t>
      </w:r>
      <w:r w:rsidR="00BF0669" w:rsidRPr="00BF0669">
        <w:rPr>
          <w:i/>
        </w:rPr>
        <w:t>N</w:t>
      </w:r>
      <w:r w:rsidR="00BF0669">
        <w:rPr>
          <w:i/>
        </w:rPr>
        <w:t xml:space="preserve"> </w:t>
      </w:r>
      <w:r w:rsidR="00BF0669">
        <w:t>darabot. Az optimális megoldás kísérletezés útján kézzel is elvégezhető, azonban kimondottan időigényes feladat. A webalkalmazásnak tehát rendelkeznie kell egy olyan funkcióval, ahol a kényelmi szempontok és a csoport létszáma szerint egy ár, távolság illetve minőség szerint optimális megoldást kap az utazásszervező arról, hogy mely szobákat kell lefoglalnia.</w:t>
      </w:r>
      <w:r w:rsidR="00746569">
        <w:t xml:space="preserve"> A felvázolt funkciót a rendszerben </w:t>
      </w:r>
      <w:r w:rsidR="00746569" w:rsidRPr="00746569">
        <w:rPr>
          <w:i/>
        </w:rPr>
        <w:t>intelligens keresés</w:t>
      </w:r>
      <w:r w:rsidR="00746569">
        <w:t>nek neveztem el.</w:t>
      </w:r>
    </w:p>
    <w:p w14:paraId="17D130CD" w14:textId="77777777" w:rsidR="00D323D7" w:rsidRDefault="00F95696" w:rsidP="00F95696">
      <w:pPr>
        <w:pStyle w:val="Cmsor1"/>
      </w:pPr>
      <w:bookmarkStart w:id="20" w:name="_Toc417218040"/>
      <w:r>
        <w:lastRenderedPageBreak/>
        <w:t>Szálláskereső portálok</w:t>
      </w:r>
      <w:bookmarkEnd w:id="20"/>
    </w:p>
    <w:p w14:paraId="4F49EB3C" w14:textId="77777777" w:rsidR="005B13BE" w:rsidRPr="005B13BE" w:rsidRDefault="005B13BE" w:rsidP="00C3557E">
      <w:pPr>
        <w:pStyle w:val="ThesisSzvegElsBekezds"/>
      </w:pPr>
      <w:r>
        <w:t>Ebben a fejezetben a magyar szálláskereső piac legnéps</w:t>
      </w:r>
      <w:r w:rsidR="00F95696">
        <w:t xml:space="preserve">zerűbb portáljait vizsgálom meg a szerint, hogy milyen lehetőségeket kínálnak a szobák, illetve szálláshelyek keresésére, szűrésére. A vizsgálat tárgya továbbá, hogy mennyire támogatják a csoportos szálláskeresés </w:t>
      </w:r>
      <w:r w:rsidR="00F95696">
        <w:fldChar w:fldCharType="begin"/>
      </w:r>
      <w:r w:rsidR="00F95696">
        <w:instrText xml:space="preserve"> REF _Ref416182727 \r \h </w:instrText>
      </w:r>
      <w:r w:rsidR="00F95696">
        <w:fldChar w:fldCharType="separate"/>
      </w:r>
      <w:r w:rsidR="00B65813">
        <w:t>1.1</w:t>
      </w:r>
      <w:r w:rsidR="00F95696">
        <w:fldChar w:fldCharType="end"/>
      </w:r>
      <w:r w:rsidR="00F95696">
        <w:t xml:space="preserve"> fejezetben bemutatott problémáit.</w:t>
      </w:r>
    </w:p>
    <w:p w14:paraId="61D23091" w14:textId="577ADB1C" w:rsidR="00F2524C" w:rsidRDefault="00F2524C" w:rsidP="00F95696">
      <w:pPr>
        <w:pStyle w:val="Cmsor2"/>
      </w:pPr>
      <w:bookmarkStart w:id="21" w:name="_Ref416178501"/>
      <w:bookmarkStart w:id="22" w:name="_Toc417218041"/>
      <w:r>
        <w:t>Szallas.hu</w:t>
      </w:r>
      <w:bookmarkEnd w:id="21"/>
      <w:bookmarkEnd w:id="22"/>
    </w:p>
    <w:p w14:paraId="579E075C" w14:textId="77777777" w:rsidR="00030C2C" w:rsidRDefault="004C6BBB" w:rsidP="00C3557E">
      <w:pPr>
        <w:pStyle w:val="ThesisSzvegElsBekezds"/>
      </w:pPr>
      <w:r>
        <w:t>A szallas.hu egy magyar alapítású és fejlesztésű szálláskereső portál, amely 2007 óta üzemel. A szallas.hu tekinthető a magyar szálláskereső piac legnépszerűbb szereplőjének. A szállásadók részére egységes megjelenést és könnyű foglalást ígér jutalékért cserébe.</w:t>
      </w:r>
    </w:p>
    <w:p w14:paraId="648D48B5" w14:textId="77777777" w:rsidR="004C6BBB" w:rsidRDefault="004C6BBB" w:rsidP="004C6BBB">
      <w:pPr>
        <w:pStyle w:val="ThesisSzveg"/>
      </w:pPr>
      <w:r>
        <w:t>A szálláskeresés során részletesen megadhatók a keresés feltételei hely, ár és szolgáltatások terén is. A találati listában szálláshelyek láthatók, eg</w:t>
      </w:r>
      <w:r w:rsidR="004721DB">
        <w:t>y szálláshelyet kiválasztva válnak</w:t>
      </w:r>
      <w:r>
        <w:t xml:space="preserve"> láthatóvá az </w:t>
      </w:r>
      <w:r w:rsidR="004721DB">
        <w:t>ajánlott szobák</w:t>
      </w:r>
      <w:r>
        <w:t xml:space="preserve">. Az utazó személyeket 30 felnőtt és 10 gyerek </w:t>
      </w:r>
      <w:r w:rsidR="004721DB">
        <w:t>számosságban maximalizálták a keresés során.</w:t>
      </w:r>
      <w:r w:rsidR="00530FAE">
        <w:t xml:space="preserve"> Egy foglalás csak egy szálláshely kínálatát tartalmazhatja.</w:t>
      </w:r>
    </w:p>
    <w:p w14:paraId="1B2B445D" w14:textId="77777777" w:rsidR="004721DB" w:rsidRPr="004C6BBB" w:rsidRDefault="004721DB" w:rsidP="004C6BBB">
      <w:pPr>
        <w:pStyle w:val="ThesisSzveg"/>
      </w:pPr>
      <w:r>
        <w:t>A portál rendelkezik értékelési rendszerrel.</w:t>
      </w:r>
    </w:p>
    <w:p w14:paraId="65EA59E2" w14:textId="77777777" w:rsidR="00F2524C" w:rsidRDefault="00F2524C" w:rsidP="000C21EE">
      <w:pPr>
        <w:pStyle w:val="Cmsor2"/>
      </w:pPr>
      <w:bookmarkStart w:id="23" w:name="_Ref416178494"/>
      <w:bookmarkStart w:id="24" w:name="_Toc417218042"/>
      <w:r>
        <w:t>Booking.com</w:t>
      </w:r>
      <w:bookmarkEnd w:id="23"/>
      <w:bookmarkEnd w:id="24"/>
    </w:p>
    <w:p w14:paraId="6A87127C" w14:textId="481A4395" w:rsidR="004721DB" w:rsidRDefault="00530FAE" w:rsidP="00C3557E">
      <w:pPr>
        <w:pStyle w:val="ThesisSzvegElsBekezds"/>
      </w:pPr>
      <w:r>
        <w:t>A booking.com egy nemzetközi szálláskereső portál, amely 2011</w:t>
      </w:r>
      <w:r w:rsidR="00CC6806">
        <w:t>-ben</w:t>
      </w:r>
      <w:r>
        <w:t xml:space="preserve"> lépett be a magyar szálláskereső piacra. A </w:t>
      </w:r>
      <w:r w:rsidR="00217914">
        <w:t>szallas.hu közvetlen riválisának</w:t>
      </w:r>
      <w:r>
        <w:t xml:space="preserve"> tekinthet</w:t>
      </w:r>
      <w:r w:rsidR="00AD281C">
        <w:t>ő, szolgáltatásaik megegyeznek. A szálláskeresők körében a portál hasonló népszerűségű, mint a szallas.hu, emellett nemzetközi jelenléte miatt jelentős a külföldi szálláskeresők látogatottsága.</w:t>
      </w:r>
    </w:p>
    <w:p w14:paraId="5ADD01A7" w14:textId="77777777" w:rsidR="00530FAE" w:rsidRDefault="00530FAE" w:rsidP="00530FAE">
      <w:pPr>
        <w:pStyle w:val="ThesisSzveg"/>
      </w:pPr>
      <w:r>
        <w:t>A szallas.hu-hoz hasonlóan ezen a portálon is részletesen lehet szűrni a szálláshelyek tulajdonságait. A találatok között szintén a szálláshelyek jelennek meg, amelyeknek részletes leírásában tekinthetők meg a szobák.</w:t>
      </w:r>
      <w:r w:rsidR="00A709E9">
        <w:t xml:space="preserve"> A foglalásban csak egy szálláshely szobái szerepelhetnek. A keresés során maximálisan 30 felnőtt és 10 gyerek választható.</w:t>
      </w:r>
    </w:p>
    <w:p w14:paraId="6B953F01" w14:textId="77777777" w:rsidR="00A709E9" w:rsidRPr="004721DB" w:rsidRDefault="00A709E9" w:rsidP="00530FAE">
      <w:pPr>
        <w:pStyle w:val="ThesisSzveg"/>
      </w:pPr>
      <w:r>
        <w:t>A portál rendelkezik értékelési rendszerrel.</w:t>
      </w:r>
    </w:p>
    <w:p w14:paraId="579EF350" w14:textId="77777777" w:rsidR="00F2524C" w:rsidRDefault="005B13BE" w:rsidP="000C21EE">
      <w:pPr>
        <w:pStyle w:val="Cmsor2"/>
      </w:pPr>
      <w:bookmarkStart w:id="25" w:name="_Toc417218043"/>
      <w:r>
        <w:lastRenderedPageBreak/>
        <w:t>Trivago.hu</w:t>
      </w:r>
      <w:bookmarkEnd w:id="25"/>
    </w:p>
    <w:p w14:paraId="07E917E9" w14:textId="77777777" w:rsidR="00A74EB2" w:rsidRDefault="00030C2C" w:rsidP="00C3557E">
      <w:pPr>
        <w:pStyle w:val="ThesisSzvegElsBekezds"/>
      </w:pPr>
      <w:r>
        <w:t xml:space="preserve">A trivago.hu a Trivago nemzetközi szálláskereső szolgáltatás Magyarországra készült változata. A működése eltér az </w:t>
      </w:r>
      <w:r w:rsidR="004721DB">
        <w:fldChar w:fldCharType="begin"/>
      </w:r>
      <w:r w:rsidR="004721DB">
        <w:instrText xml:space="preserve"> REF _Ref416178501 \r \h </w:instrText>
      </w:r>
      <w:r w:rsidR="004721DB">
        <w:fldChar w:fldCharType="separate"/>
      </w:r>
      <w:r w:rsidR="00B65813">
        <w:t>2.1</w:t>
      </w:r>
      <w:r w:rsidR="004721DB">
        <w:fldChar w:fldCharType="end"/>
      </w:r>
      <w:r>
        <w:t xml:space="preserve"> és </w:t>
      </w:r>
      <w:r w:rsidR="004721DB">
        <w:fldChar w:fldCharType="begin"/>
      </w:r>
      <w:r w:rsidR="004721DB">
        <w:instrText xml:space="preserve"> REF _Ref416178494 \r \h </w:instrText>
      </w:r>
      <w:r w:rsidR="004721DB">
        <w:fldChar w:fldCharType="separate"/>
      </w:r>
      <w:r w:rsidR="00B65813">
        <w:t>2.2</w:t>
      </w:r>
      <w:r w:rsidR="004721DB">
        <w:fldChar w:fldCharType="end"/>
      </w:r>
      <w:r>
        <w:t xml:space="preserve"> fejezetekben tárgyalt portálokétól, ugyanis a Trivago csak összegyűjti más szálláskereső portálok </w:t>
      </w:r>
      <w:r w:rsidR="00A74EB2">
        <w:t>ajánlatait és azok közül keres.</w:t>
      </w:r>
    </w:p>
    <w:p w14:paraId="144702F0" w14:textId="77777777" w:rsidR="00030C2C" w:rsidRDefault="00030C2C" w:rsidP="00A74EB2">
      <w:pPr>
        <w:pStyle w:val="ThesisSzveg"/>
      </w:pPr>
      <w:r>
        <w:t xml:space="preserve">A keresési feltételekkel nagyvonalúan bánik, nem lehet elég részletesen beállítani a kívánalmakat. Lehet szűrni a teljes </w:t>
      </w:r>
      <w:r w:rsidR="004721DB">
        <w:t>foglalás ára és a talált szállás</w:t>
      </w:r>
      <w:r>
        <w:t>helyek városközponttól számított távolsága alapján. Az előző fejezetekben megvizsgált portálokhoz hasonlóan ez a rendszer sem képes a szobákat vegyesen ajánlani. A keresési találatok mindig egy-egy szálláshelyre vonatkoznak. A csoportos szálláskeresést csak korlátozottan támogatja. Az utazó személyek kiválasztásakor maximum 16 felnőtt és 16 gyerek választható.</w:t>
      </w:r>
    </w:p>
    <w:p w14:paraId="03487AFF" w14:textId="77777777" w:rsidR="00030C2C" w:rsidRDefault="00030C2C" w:rsidP="000C21EE">
      <w:pPr>
        <w:pStyle w:val="Cmsor2"/>
      </w:pPr>
      <w:bookmarkStart w:id="26" w:name="_Toc417218044"/>
      <w:r>
        <w:t>Konklúzió</w:t>
      </w:r>
      <w:bookmarkEnd w:id="26"/>
    </w:p>
    <w:p w14:paraId="0EA338E5" w14:textId="77777777" w:rsidR="00530FAE" w:rsidRDefault="002A7B89" w:rsidP="00C3557E">
      <w:pPr>
        <w:pStyle w:val="ThesisSzvegElsBekezds"/>
      </w:pPr>
      <w:r>
        <w:t>A magyar szálláskereső piac portáljai jó felületet nyújtanak az egyéni utazók számára. A vizsgált portálok előnyben részesítik a szálláshelyeket és jellemzően egy szálláshelyre koncentrálják ajánlataikat. A keresési szempontokat mindhárom portál esetében kielégítőnek találtam. Az utazó személyek száma a keresés során mindenütt korlátozott. Egyik portál sem képes több szálláshelyről származó szobákat egy foglalásként kezelni.</w:t>
      </w:r>
    </w:p>
    <w:p w14:paraId="26CA5BC6" w14:textId="77777777" w:rsidR="000726F6" w:rsidRDefault="00A74EB2" w:rsidP="00A74EB2">
      <w:pPr>
        <w:pStyle w:val="ThesisSzveg"/>
        <w:sectPr w:rsidR="000726F6" w:rsidSect="00FD5FB2">
          <w:headerReference w:type="default" r:id="rId12"/>
          <w:pgSz w:w="11907" w:h="16839" w:code="9"/>
          <w:pgMar w:top="1701" w:right="1701" w:bottom="1701" w:left="0" w:header="709" w:footer="709" w:gutter="2268"/>
          <w:cols w:space="708"/>
          <w:docGrid w:linePitch="360"/>
        </w:sectPr>
      </w:pPr>
      <w:r>
        <w:t xml:space="preserve">A </w:t>
      </w:r>
      <w:r w:rsidR="00F95696">
        <w:t>kutatásom</w:t>
      </w:r>
      <w:r>
        <w:t xml:space="preserve"> során nem találtam olyan szálláskereső portált, amely funkcionalitásában közvetlen vetélytársa vagy alternatívája lehetne az általam felvázolt rendszernek.</w:t>
      </w:r>
    </w:p>
    <w:p w14:paraId="3C2F7659" w14:textId="77777777" w:rsidR="00DE3ECA" w:rsidRDefault="00F76177" w:rsidP="00DE3ECA">
      <w:pPr>
        <w:pStyle w:val="Cmsor1"/>
      </w:pPr>
      <w:bookmarkStart w:id="27" w:name="_Toc417218045"/>
      <w:r>
        <w:lastRenderedPageBreak/>
        <w:t>Matematikai optimalizálás</w:t>
      </w:r>
      <w:bookmarkEnd w:id="27"/>
    </w:p>
    <w:p w14:paraId="03DC0FC0" w14:textId="77777777" w:rsidR="00383431" w:rsidRDefault="002124F2" w:rsidP="00C3557E">
      <w:pPr>
        <w:pStyle w:val="ThesisSzvegElsBekezds"/>
      </w:pPr>
      <w:r>
        <w:t xml:space="preserve">A matematikai optimalizálás a modernkori matematika </w:t>
      </w:r>
      <w:r w:rsidR="00332F70">
        <w:t xml:space="preserve">egyik </w:t>
      </w:r>
      <w:r>
        <w:t xml:space="preserve">legfontosabb és leggyorsabban fejlődő ágazata. </w:t>
      </w:r>
      <w:r w:rsidR="00383431">
        <w:t>A matematikai optimalizálás az alternatívák halmazán történő legjobb választás problémájával foglalkozik. A problémát korlátozások és célok írják le. A cél meghatározza azokat a feltételeket, amiknek a legjobb választásnak meg kell felelnie. Átfogalmazva a matematikai optimalizálás egy valós függvény maximum vagy minimum értékének meghatározásával foglalkozik.</w:t>
      </w:r>
    </w:p>
    <w:p w14:paraId="2C54DCF1" w14:textId="77777777" w:rsidR="0035793B" w:rsidRPr="0035793B" w:rsidRDefault="0035793B" w:rsidP="0035793B">
      <w:pPr>
        <w:pStyle w:val="ThesisSzveg"/>
      </w:pPr>
      <w:r>
        <w:t>Optimalizálás helyett gyakran használatos a programozás megnevezés. A kifejezés nem egyenlő a számítógépes programozással. Az elnevezés Dantzig-tól származik, aki az 1940-es években az amerikai hadseregnél foglalkozott az ott programnak nevezett tréning és logisztika megszervezésének problémáin.</w:t>
      </w:r>
    </w:p>
    <w:p w14:paraId="4EACD920" w14:textId="77777777" w:rsidR="002124F2" w:rsidRPr="002124F2" w:rsidRDefault="00C64659" w:rsidP="00383431">
      <w:pPr>
        <w:pStyle w:val="ThesisSzveg"/>
      </w:pPr>
      <w:r>
        <w:t>A következő</w:t>
      </w:r>
      <w:r w:rsidR="002124F2">
        <w:t xml:space="preserve"> fejezet</w:t>
      </w:r>
      <w:r>
        <w:t>ek</w:t>
      </w:r>
      <w:r w:rsidR="002124F2">
        <w:t>ben bemutatom a</w:t>
      </w:r>
      <w:r>
        <w:t>z optimalizálás</w:t>
      </w:r>
      <w:r w:rsidR="002124F2">
        <w:t xml:space="preserve"> kialakulását, </w:t>
      </w:r>
      <w:r w:rsidR="00F119DF">
        <w:t>a története során megemlítendő fontos személyeket</w:t>
      </w:r>
      <w:r>
        <w:t xml:space="preserve"> és eseményeket</w:t>
      </w:r>
      <w:r w:rsidR="00F119DF">
        <w:t>, illetve kitérek a vonatkozó optimalizálási osztályokra.</w:t>
      </w:r>
    </w:p>
    <w:p w14:paraId="581276B7" w14:textId="77777777" w:rsidR="00EB5154" w:rsidRDefault="00F76177" w:rsidP="009B3C9E">
      <w:pPr>
        <w:pStyle w:val="Cmsor2"/>
      </w:pPr>
      <w:bookmarkStart w:id="28" w:name="_Toc417218046"/>
      <w:r>
        <w:t>A matematikai optimalizálás története</w:t>
      </w:r>
      <w:bookmarkEnd w:id="28"/>
    </w:p>
    <w:p w14:paraId="57613F5E" w14:textId="77777777" w:rsidR="000967F4" w:rsidRDefault="004F6466" w:rsidP="00C3557E">
      <w:pPr>
        <w:pStyle w:val="ThesisSzvegElsBekezds"/>
      </w:pPr>
      <w:r>
        <w:t>Az optimalizálási feladatok, ha nem is nev</w:t>
      </w:r>
      <w:r w:rsidR="002E66E7">
        <w:t>ezték nevén őket, már régóta fo</w:t>
      </w:r>
      <w:r>
        <w:t>g</w:t>
      </w:r>
      <w:r w:rsidR="002E66E7">
        <w:t>l</w:t>
      </w:r>
      <w:r>
        <w:t>alkoztatja a matematikusokat és gondolkodókat. Minden korban minden nagy birodalom és városállam vezetői szembesültek a mezőgazdaság és élelmezés, az é</w:t>
      </w:r>
      <w:r w:rsidR="0079501B">
        <w:t>lelmiszerelosztás problémáival. A hadjáratok során szintén nagy szükség</w:t>
      </w:r>
      <w:r w:rsidR="002E66E7">
        <w:t xml:space="preserve"> volt</w:t>
      </w:r>
      <w:r w:rsidR="0079501B">
        <w:t xml:space="preserve"> kielégítő, de nem pazarló</w:t>
      </w:r>
      <w:r w:rsidR="007C7165">
        <w:t>,</w:t>
      </w:r>
      <w:r w:rsidR="0079501B">
        <w:t xml:space="preserve"> vagyis végső soron optimális hadtáprendszer kialakítására.</w:t>
      </w:r>
      <w:r w:rsidR="007C7165">
        <w:t xml:space="preserve"> </w:t>
      </w:r>
      <w:r>
        <w:t>O</w:t>
      </w:r>
      <w:r w:rsidR="000967F4">
        <w:t xml:space="preserve">ptimalizálási feladatok megoldásával </w:t>
      </w:r>
      <w:r w:rsidR="007C7165">
        <w:t xml:space="preserve">tehát </w:t>
      </w:r>
      <w:r w:rsidR="000967F4">
        <w:t>már az ókorban</w:t>
      </w:r>
      <w:r w:rsidR="00622101">
        <w:t xml:space="preserve"> és a középkorban</w:t>
      </w:r>
      <w:r w:rsidR="000967F4">
        <w:t xml:space="preserve"> is foglalkoztak </w:t>
      </w:r>
      <w:r w:rsidR="007C7165">
        <w:t>a kor tudósai, matematikusai és mérnökei,</w:t>
      </w:r>
      <w:r>
        <w:t xml:space="preserve"> jóllehet</w:t>
      </w:r>
      <w:r w:rsidR="000967F4">
        <w:t xml:space="preserve"> ők maguk </w:t>
      </w:r>
      <w:r w:rsidR="00622101">
        <w:t>ezzel nem voltak tisztában</w:t>
      </w:r>
      <w:r w:rsidR="000967F4">
        <w:t>.</w:t>
      </w:r>
    </w:p>
    <w:p w14:paraId="48C8E0C6" w14:textId="77777777" w:rsidR="00C6184B" w:rsidRDefault="000967F4" w:rsidP="00EA4387">
      <w:pPr>
        <w:pStyle w:val="ThesisSzveg"/>
      </w:pPr>
      <w:r>
        <w:t>Kr.e. 300 körül Eukleidész</w:t>
      </w:r>
      <w:r w:rsidR="00654EF7">
        <w:t>, görög matematikus</w:t>
      </w:r>
      <w:r>
        <w:t xml:space="preserve"> geometriai kutatásai során megoldotta a két pont legrövidebb távolságának és az élek teljes hosszával legnagyobb területet lefedő geometriai alakzat jelentette optimalizálási feladatokat. A kutatásának eredménye, hogy két pont között a legkisebb távolság az egyenes, míg a legnagyobb lefedhető terület korlátozott teljes él hosszal a négyzet.</w:t>
      </w:r>
      <w:r w:rsidR="00EA4387">
        <w:t xml:space="preserve"> </w:t>
      </w:r>
      <w:r w:rsidR="00C6184B">
        <w:t xml:space="preserve">Kr. e. 100 körül Hérón, szintén görög matematikus és gépész </w:t>
      </w:r>
      <w:r w:rsidR="00C6184B" w:rsidRPr="00C6184B">
        <w:rPr>
          <w:i/>
        </w:rPr>
        <w:t>Catoptrica</w:t>
      </w:r>
      <w:r w:rsidR="00C6184B">
        <w:t xml:space="preserve"> című művében </w:t>
      </w:r>
      <w:r w:rsidR="00C6184B">
        <w:lastRenderedPageBreak/>
        <w:t>bebizonyította, hogy a tükörben tükröződő tárgyak fénye a lehető legrövidebb utat járja be. E felfedezés matematikai alapokra helyezve szintén optimalizálási feladatra vezethető vissza.</w:t>
      </w:r>
    </w:p>
    <w:p w14:paraId="5D63EDC9" w14:textId="77777777" w:rsidR="00622101" w:rsidRDefault="00622101" w:rsidP="000967F4">
      <w:pPr>
        <w:pStyle w:val="ThesisSzveg"/>
      </w:pPr>
      <w:r>
        <w:t xml:space="preserve">A variációszámítás kialakulásáig csak pár optimalizálási feladatot vizsgáltak a tudósok. A 17. és 18. században </w:t>
      </w:r>
      <w:r w:rsidR="0094076C">
        <w:t>több említésre méltó esemény is köthető a ma</w:t>
      </w:r>
      <w:r w:rsidR="00044097">
        <w:t>tematikai optimalizálás</w:t>
      </w:r>
      <w:r w:rsidR="0094076C">
        <w:t>hoz.</w:t>
      </w:r>
    </w:p>
    <w:p w14:paraId="5DA61A66" w14:textId="77777777" w:rsidR="007E39DC" w:rsidRDefault="0094076C" w:rsidP="00EA4387">
      <w:pPr>
        <w:pStyle w:val="ThesisSzveg"/>
      </w:pPr>
      <w:r>
        <w:t>1615-ben Kepler kitalálja a kor szempontjai szerinti boroshordó optimális méretét. Ezen kívül megalkotja a titkárnő probléma, a dinamikus programozás egy népszerű alkalmazásának korai formuláját, ami</w:t>
      </w:r>
      <w:r w:rsidR="00EA4387">
        <w:t xml:space="preserve">kor új feleséget keres magának. </w:t>
      </w:r>
      <w:r>
        <w:t xml:space="preserve">1638-ban Galilei </w:t>
      </w:r>
      <w:r w:rsidR="00B66172">
        <w:t xml:space="preserve">másodfokú egyenletekkel próbálja leírni </w:t>
      </w:r>
      <w:r>
        <w:t>a fü</w:t>
      </w:r>
      <w:r w:rsidR="00B66172">
        <w:t>ggő lánc vagy kötél alakját</w:t>
      </w:r>
      <w:r>
        <w:t>, de kísérletei kudarcot vallanak.</w:t>
      </w:r>
      <w:r w:rsidR="00B66172">
        <w:t xml:space="preserve"> Galilei ott ejtett hibát, hogy azt feltételezte a lengő lánc egy hiperbolát formál. Az 1690-ben Jacob Bernoulli által megfogalmazott láncgörbe probléma megoldása s</w:t>
      </w:r>
      <w:r w:rsidR="00044097">
        <w:t>zintén matematikai optimalizálás</w:t>
      </w:r>
      <w:r w:rsidR="00B66172">
        <w:t>ra vezethető vissza.</w:t>
      </w:r>
      <w:r w:rsidR="00EA4387">
        <w:t xml:space="preserve"> </w:t>
      </w:r>
      <w:r w:rsidR="00B66172">
        <w:t xml:space="preserve">1646-ban Fermat megmutatja, hogy egy függvény szélsőértékeinél annak gradiense eltűnik. </w:t>
      </w:r>
      <w:r w:rsidR="00044097">
        <w:t>1657-ben általánosítja Hérón a fény útjára tett megállapítását, miként a fény bármely két pont között a lehetséges legrövidebb úton halad.</w:t>
      </w:r>
      <w:r w:rsidR="00EA4387">
        <w:t xml:space="preserve"> </w:t>
      </w:r>
      <w:r w:rsidR="00044097">
        <w:t>Az 1660-as és 1670-es években Newton és Leibniz megalkotják a matematikai analízist, amely a variációszámítás alapjává válik. Ezt követően felgyorsulnak az optimalizálás területén tett felfedezések és áttörések eseményei.</w:t>
      </w:r>
      <w:r w:rsidR="00EA4387">
        <w:t xml:space="preserve"> </w:t>
      </w:r>
      <w:r w:rsidR="00044097">
        <w:t xml:space="preserve">1687-ben Newton a legkisebb </w:t>
      </w:r>
      <w:r w:rsidR="007E39DC">
        <w:t>lég</w:t>
      </w:r>
      <w:r w:rsidR="00044097">
        <w:t>ellen</w:t>
      </w:r>
      <w:r w:rsidR="007E39DC">
        <w:t>állású testet keresi, ami egy minimalizálási problémához vezet.</w:t>
      </w:r>
      <w:r w:rsidR="00EA4387">
        <w:t xml:space="preserve"> </w:t>
      </w:r>
      <w:r w:rsidR="007E39DC" w:rsidRPr="007E39DC">
        <w:t>1696-ban Johann és Jacob Bernoulli a brachistochron probléma</w:t>
      </w:r>
      <w:r w:rsidR="007E39DC">
        <w:t xml:space="preserve"> kutatása során megteszik az első lépéseket a variációszámítás megszületéséhez.</w:t>
      </w:r>
    </w:p>
    <w:p w14:paraId="484FA7DA" w14:textId="77777777" w:rsidR="001E5536" w:rsidRDefault="008D2F32" w:rsidP="00EA4387">
      <w:pPr>
        <w:pStyle w:val="ThesisSzveg"/>
      </w:pPr>
      <w:r>
        <w:t xml:space="preserve">1712-ben König megmutatja, hogy a méhek által képzett méhsejt forma alakja optimális. Az eredményt a </w:t>
      </w:r>
      <w:r w:rsidR="00FA4ECA">
        <w:t>Francia Tudományos Akadémia isteni jelként aposztrofálja.</w:t>
      </w:r>
      <w:r w:rsidR="00EA4387">
        <w:t xml:space="preserve"> </w:t>
      </w:r>
      <w:r w:rsidR="00FA4ECA">
        <w:t>1740-től kezdve Euler publikációi nyomán globális figyelmet kapnak a variációszámítás területén végzett kutatások.</w:t>
      </w:r>
      <w:r w:rsidR="00EA4387">
        <w:t xml:space="preserve"> </w:t>
      </w:r>
      <w:r w:rsidR="00FA4ECA" w:rsidRPr="00FA4ECA">
        <w:t xml:space="preserve">1746-ban </w:t>
      </w:r>
      <w:hyperlink r:id="rId13" w:tooltip="Pierre Louis Maupertuis (a lap nem létezik)" w:history="1">
        <w:r w:rsidR="00FA4ECA" w:rsidRPr="00FA4ECA">
          <w:rPr>
            <w:rStyle w:val="Hiperhivatkozs"/>
            <w:color w:val="auto"/>
            <w:u w:val="none"/>
          </w:rPr>
          <w:t>Maupertuis</w:t>
        </w:r>
      </w:hyperlink>
      <w:r w:rsidR="00FA4ECA" w:rsidRPr="00FA4ECA">
        <w:t xml:space="preserve"> megfogalmazza a legkisebb hatás elvét, amit arra a feltevésére alapoz, hogy</w:t>
      </w:r>
      <w:r w:rsidR="00FA4ECA">
        <w:t xml:space="preserve"> a természetes mozgás szükségszerűen minimalizál valamilyen mennyiséget.</w:t>
      </w:r>
      <w:r w:rsidR="00EA4387">
        <w:t xml:space="preserve"> </w:t>
      </w:r>
      <w:r w:rsidR="00FA4ECA">
        <w:t xml:space="preserve">1754-ben a 19 éves Lagrange megteszi első felfedezéseit a variációszámítás területén. 1760-ban megfogalmazza Plateau minimális felületekre vonatkozó problémáját. </w:t>
      </w:r>
      <w:r w:rsidR="001E5536">
        <w:t xml:space="preserve">1930-ban egymástól függetlenül Jesse Douglass és Radó Tibor is megoldást talál a </w:t>
      </w:r>
      <w:r w:rsidR="001E5536">
        <w:lastRenderedPageBreak/>
        <w:t>problémára.</w:t>
      </w:r>
      <w:r w:rsidR="00EA4387">
        <w:t xml:space="preserve"> </w:t>
      </w:r>
      <w:r w:rsidR="001E5536">
        <w:t>1784-ben Monge elkezdi vizsgálni a szállítási problémát, amely egy népszerű optimalizálási feladat.</w:t>
      </w:r>
    </w:p>
    <w:p w14:paraId="32E72625" w14:textId="7184C542" w:rsidR="001E5536" w:rsidRDefault="001E5536" w:rsidP="00FA4ECA">
      <w:pPr>
        <w:pStyle w:val="ThesisSzveg"/>
      </w:pPr>
      <w:r>
        <w:t>A 19- században Weierstrass, Steiner, Ha</w:t>
      </w:r>
      <w:r w:rsidR="009A662F">
        <w:t>m</w:t>
      </w:r>
      <w:r>
        <w:t>ilton és Jacobi a variációszámítás területén végzett mélyebb kutatásai nyomán megjelennek az első optimalizálási algoritmusok.</w:t>
      </w:r>
    </w:p>
    <w:p w14:paraId="68AF2C03" w14:textId="28666C31" w:rsidR="001E5536" w:rsidRDefault="00C77309" w:rsidP="00FA4ECA">
      <w:pPr>
        <w:pStyle w:val="ThesisSzveg"/>
      </w:pPr>
      <w:r>
        <w:t xml:space="preserve">1806-ban Legendre bemutatja a legkisebb négyzetek módszerét, amelyet Gauss is magáénak tulajdonít. A módszer lényege az eltérések négyzetösszegének minimalizálása. </w:t>
      </w:r>
      <w:r w:rsidR="00A423CD">
        <w:t>1826-ban Fourier lineáris programozási problémát fogalmaz meg mechanikában és valószínűség számításban felmerülő problémák megoldására. 1846 Faustmann kidolgoz egy formulát az erdők újratelepítésével realizálható bevétel maximalizálására.</w:t>
      </w:r>
      <w:r w:rsidR="00B82D66">
        <w:t xml:space="preserve"> 1924-ben Bertil Ohlin megoldja Faustmann formuláját, még</w:t>
      </w:r>
      <w:r w:rsidR="005260F0">
        <w:t xml:space="preserve"> </w:t>
      </w:r>
      <w:r w:rsidR="00B82D66">
        <w:t>ha néhány erdész állítólagosan már az 1860-as években megoldotta azt. 1847-ben Cauchy megalkotja a gradiens módszert, amely egy optimalizálási algoritmus. 1857-ben Gibbs megmutatja, hogy a kémiai egyensúly egy energia minimum.</w:t>
      </w:r>
    </w:p>
    <w:p w14:paraId="23384F60" w14:textId="77777777" w:rsidR="00DD7B15" w:rsidRDefault="00DD7B15" w:rsidP="00FA4ECA">
      <w:pPr>
        <w:pStyle w:val="ThesisSzveg"/>
      </w:pPr>
      <w:r>
        <w:t>A közgazdaságtanban, az 1870-es években kialakuló határhaszon-elmélet Walras és Cournot munkája nyomán a közgazdászok figyelme a fogyasztói szükséglet maximalizálásra terelődik. Az optimalizálás a közgazdaságtan szerves részévé válik.</w:t>
      </w:r>
    </w:p>
    <w:p w14:paraId="4249D903" w14:textId="77777777" w:rsidR="0085600F" w:rsidRDefault="0085600F" w:rsidP="0085600F">
      <w:pPr>
        <w:pStyle w:val="ThesisSzveg"/>
      </w:pPr>
      <w:r>
        <w:t>A variációszámítás és az optimalizálás területei igazi fejlődést a 20. században mutatnak. A század második felétől, a kutatások az elektronikus számítógépek megjelenésével felgyorsulnak.</w:t>
      </w:r>
    </w:p>
    <w:p w14:paraId="26171857" w14:textId="77777777" w:rsidR="009B2632" w:rsidRDefault="00DD7B15" w:rsidP="0085600F">
      <w:pPr>
        <w:pStyle w:val="ThesisSzveg"/>
      </w:pPr>
      <w:r>
        <w:t>1902-ben Farkas kidolgozza a Farkas-</w:t>
      </w:r>
      <w:r w:rsidR="00502272">
        <w:t xml:space="preserve">lemmát. A lemma jelentőségét csak 1950-ben fedezi fel két amerikai matematikus, Kuhn és Tucker. A felfedezés után a lemma a lineáris optimalizálás alaptételévé válik. 1905-ben Jensen kialakítja a konvexitás fogalmát és bemutatja az első konvex függvényeket. Minkowski 1911-ben mutatja be első eredményeit konvex halmazokon végzett vizsgálatainak. 1917-ben megjelenik az első optimalizálással foglalkozó kiadvány, amelynek címe </w:t>
      </w:r>
      <w:r w:rsidR="00502272" w:rsidRPr="00502272">
        <w:rPr>
          <w:i/>
        </w:rPr>
        <w:t>Theory of Maxima and Minima</w:t>
      </w:r>
      <w:r w:rsidR="009C04AD">
        <w:t>,</w:t>
      </w:r>
      <w:r w:rsidR="00502272">
        <w:t xml:space="preserve"> szerzője Harris Hancock. </w:t>
      </w:r>
      <w:r w:rsidR="009C04AD">
        <w:t xml:space="preserve">1925-ben Morse, elméletének publikálásával általánosítja a variációszámítás területét. A Morse elmélet a modern </w:t>
      </w:r>
      <w:r w:rsidR="009C04AD" w:rsidRPr="009B2632">
        <w:t xml:space="preserve">matematikai fizika egyik legfontosabb tétele. </w:t>
      </w:r>
      <w:r w:rsidR="009B3C9E" w:rsidRPr="009B2632">
        <w:t xml:space="preserve">1928-ban Ramsey </w:t>
      </w:r>
      <w:r w:rsidR="009B3C9E" w:rsidRPr="009B2632">
        <w:lastRenderedPageBreak/>
        <w:t>a variációszámítást használja az optimális gazdasági növekedési vizsgálataihoz. Munkássága az 1950-es években kerül újra elő, az optimális növekedési elmélet fejlesztése során. 1932-ben Me</w:t>
      </w:r>
      <w:r w:rsidR="0085600F" w:rsidRPr="009B2632">
        <w:t xml:space="preserve">nger általánosan megfogalmazza </w:t>
      </w:r>
      <w:r w:rsidR="009B3C9E" w:rsidRPr="009B2632">
        <w:t>az utazó ügynök problémáját. 1939-ben Kantorovich publikálja lineáris programozási modelljét és megoldó algoritmusát a problémára. Később, 1975-ben Kantorovich és Koopmans a munkájukért Közgazdasági Nobel-emlékdíj</w:t>
      </w:r>
      <w:r w:rsidR="0085600F" w:rsidRPr="009B2632">
        <w:t>at kapnak.</w:t>
      </w:r>
    </w:p>
    <w:p w14:paraId="5F0D89AF" w14:textId="7FA83CD2" w:rsidR="009B2632" w:rsidRDefault="0085600F" w:rsidP="0085600F">
      <w:pPr>
        <w:pStyle w:val="ThesisSzveg"/>
      </w:pPr>
      <w:r w:rsidRPr="009B2632">
        <w:t xml:space="preserve">A II. világháború után az optimalizálás az operációkutatással párhuzamosan fejlődik. Az operációkutatás legnagyobb alakja Neumann, aki 1944-ben Morgensternnel együtt szekvenciális döntési problémákat oldanak meg dinamikus programozás alkalmazásával. 1947-ben az Amerikai Légierőnél dolgozó Dantzig a lineáris programozási feladatokat megoldó Szimplex módszert, ugyanebben az évben alakítja ki Neumann a lineáris </w:t>
      </w:r>
      <w:r w:rsidR="00383431">
        <w:t xml:space="preserve">programozási problémák </w:t>
      </w:r>
      <w:r w:rsidR="00AE7F9F">
        <w:t>dualitás</w:t>
      </w:r>
      <w:r w:rsidR="00900594">
        <w:t>-</w:t>
      </w:r>
      <w:r w:rsidR="00AE7F9F" w:rsidRPr="009B2632">
        <w:t>elméletét</w:t>
      </w:r>
      <w:r w:rsidRPr="009B2632">
        <w:t xml:space="preserve">. 1949-ben megtartják az első nemzetközi optimalizálásról szóló matematikai konferenciát Chicagoban </w:t>
      </w:r>
      <w:r w:rsidRPr="00BA0184">
        <w:rPr>
          <w:i/>
        </w:rPr>
        <w:t>International Symposium on Mathematical Programming</w:t>
      </w:r>
      <w:r w:rsidRPr="009B2632">
        <w:t xml:space="preserve"> címmel.</w:t>
      </w:r>
      <w:r w:rsidR="001E0DB8" w:rsidRPr="009B2632">
        <w:t xml:space="preserve"> 1951-ben Kuhn és Tucker,</w:t>
      </w:r>
      <w:r w:rsidRPr="009B2632">
        <w:t xml:space="preserve"> John (1948) és Karush (1939) után újra felfedezik ne</w:t>
      </w:r>
      <w:r w:rsidR="00BD602F">
        <w:t>mlineáris problémák optimalitás-</w:t>
      </w:r>
      <w:r w:rsidRPr="009B2632">
        <w:t>korlátait.</w:t>
      </w:r>
      <w:r w:rsidR="001E0DB8" w:rsidRPr="009B2632">
        <w:t xml:space="preserve"> 1954-ben Ford és Fulkerson hálózati problémák körében végzett kutatási nyomán kialakul a </w:t>
      </w:r>
      <w:r w:rsidR="009B2632">
        <w:t>kombinatorikus optimalizálás.</w:t>
      </w:r>
    </w:p>
    <w:p w14:paraId="2567F4BD" w14:textId="4308BDD9" w:rsidR="00DD7B15" w:rsidRPr="009B2632" w:rsidRDefault="001E0DB8" w:rsidP="0085600F">
      <w:pPr>
        <w:pStyle w:val="ThesisSzveg"/>
      </w:pPr>
      <w:r w:rsidRPr="009B2632">
        <w:t>Az 1950-es évek második felétől az űrverseny ad újabb lökést az optimalizálás, a szabályozáselmélet megjelenésével pedig főleg az optimális szabályozás elméletének területén. 1956-ban Pontryagin és kutatócsoportja bemutatja a Maximum-elvet. A következő évben Bellman publikálja az Optimum-elvről szóló munkáját. 1960-ban Zoutendijk módszereket mutat be, amikkel a Szimplex módszer általánosítható és alkalmazható nemlineáris problémákon. Ugyanekkor Rosen, Wolfe és Powell is hasonló eredményekről számol be. 1963-ban Wilson</w:t>
      </w:r>
      <w:r w:rsidR="00AD683F" w:rsidRPr="009B2632">
        <w:t xml:space="preserve"> elsőként </w:t>
      </w:r>
      <w:r w:rsidRPr="009B2632">
        <w:t>találja</w:t>
      </w:r>
      <w:r w:rsidR="00AD683F" w:rsidRPr="009B2632">
        <w:t xml:space="preserve"> fel</w:t>
      </w:r>
      <w:r w:rsidRPr="009B2632">
        <w:t xml:space="preserve"> a </w:t>
      </w:r>
      <w:r w:rsidR="00AD683F" w:rsidRPr="009B2632">
        <w:t>szekvenciális kvadratikus programozást. A módszert később</w:t>
      </w:r>
      <w:r w:rsidR="00A91536">
        <w:t xml:space="preserve"> </w:t>
      </w:r>
      <w:r w:rsidR="00AD683F" w:rsidRPr="009B2632">
        <w:t>Han (1975) és Powell (1977) is sajátjaként mutatja be. 1984-ben Karmarkar lineáris programozási problémákhoz kifejlesztett polinomiális idejű</w:t>
      </w:r>
      <w:r w:rsidR="00AD683F" w:rsidRPr="00AD683F">
        <w:rPr>
          <w:color w:val="000000"/>
          <w:sz w:val="27"/>
          <w:szCs w:val="27"/>
          <w:shd w:val="clear" w:color="auto" w:fill="FFFFFF"/>
        </w:rPr>
        <w:t xml:space="preserve"> </w:t>
      </w:r>
      <w:r w:rsidR="00AD683F" w:rsidRPr="009B2632">
        <w:t xml:space="preserve">algoritmusa fellendülést hoz a belső pont módszerek használatában. Az 1960-70-es években kialakuló </w:t>
      </w:r>
      <w:r w:rsidR="005260F0" w:rsidRPr="009B2632">
        <w:t>komplexitás elmélet</w:t>
      </w:r>
      <w:r w:rsidR="00AD683F" w:rsidRPr="009B2632">
        <w:t xml:space="preserve"> érezhető hatást gyakorol az optimalizálás területén végzett kutatásokon. Az 1980-as évektől elérhetővé váló egyre olcsóbb és hatékonyabb számítógépek a globális optimalizálás és a nagyméretű problémák </w:t>
      </w:r>
      <w:r w:rsidR="00AD683F" w:rsidRPr="009B2632">
        <w:lastRenderedPageBreak/>
        <w:t>megoldására tereli a hangsúlyt. Az 1990-es években a belső pont módszereket kiterjesztik a szemidefinit optimalizálás területére.</w:t>
      </w:r>
    </w:p>
    <w:p w14:paraId="2024BB4C" w14:textId="77777777" w:rsidR="00F76177" w:rsidRDefault="00F76177" w:rsidP="009B3C9E">
      <w:pPr>
        <w:pStyle w:val="Cmsor2"/>
      </w:pPr>
      <w:bookmarkStart w:id="29" w:name="_Toc417218047"/>
      <w:r>
        <w:t xml:space="preserve">Matematikai </w:t>
      </w:r>
      <w:r w:rsidR="007C794E">
        <w:t>optimalizálási</w:t>
      </w:r>
      <w:r>
        <w:t xml:space="preserve"> feladat</w:t>
      </w:r>
      <w:bookmarkEnd w:id="29"/>
    </w:p>
    <w:p w14:paraId="3C3214C6" w14:textId="77777777" w:rsidR="007C794E" w:rsidRDefault="007C794E" w:rsidP="00C3557E">
      <w:pPr>
        <w:pStyle w:val="ThesisSzvegElsBekezds"/>
      </w:pPr>
      <w:r>
        <w:t>A matematikában és a számítástudományban optimalizálási problémának nevezünk egy feladatot, ha a cél egy probléma lehetséges megoldásai közül a legjobbat kiválasztani. Egy optimalizálási feladat a következő formában írható fel:</w:t>
      </w:r>
    </w:p>
    <w:p w14:paraId="6853B250" w14:textId="77777777" w:rsidR="007C794E" w:rsidRDefault="00870398" w:rsidP="007C794E">
      <w:pPr>
        <w:pStyle w:val="ThesisSzveg"/>
        <w:rPr>
          <w:rFonts w:eastAsiaTheme="minorEastAsia"/>
        </w:rPr>
      </w:pPr>
      <w:r>
        <w:t xml:space="preserve">Adott egy </w:t>
      </w:r>
      <m:oMath>
        <m:r>
          <w:rPr>
            <w:rFonts w:ascii="Cambria Math" w:hAnsi="Cambria Math"/>
          </w:rPr>
          <m:t>f:A→</m:t>
        </m:r>
        <m:r>
          <m:rPr>
            <m:sty m:val="b"/>
          </m:rPr>
          <w:rPr>
            <w:rFonts w:ascii="Cambria Math" w:eastAsiaTheme="minorEastAsia" w:hAnsi="Cambria Math"/>
          </w:rPr>
          <m:t>R</m:t>
        </m:r>
      </m:oMath>
      <w:r>
        <w:rPr>
          <w:rFonts w:eastAsiaTheme="minorEastAsia"/>
        </w:rPr>
        <w:t xml:space="preserve"> függvény, ami az </w:t>
      </w:r>
      <w:r w:rsidRPr="00870398">
        <w:rPr>
          <w:rFonts w:eastAsiaTheme="minorEastAsia"/>
          <w:i/>
        </w:rPr>
        <w:t>A</w:t>
      </w:r>
      <w:r>
        <w:rPr>
          <w:rFonts w:eastAsiaTheme="minorEastAsia"/>
          <w:i/>
        </w:rPr>
        <w:t xml:space="preserve"> </w:t>
      </w:r>
      <w:r>
        <w:rPr>
          <w:rFonts w:eastAsiaTheme="minorEastAsia"/>
        </w:rPr>
        <w:t>halmazból a valós számokba képez</w:t>
      </w:r>
    </w:p>
    <w:p w14:paraId="6DECA4B7" w14:textId="77777777" w:rsidR="00870398" w:rsidRDefault="00870398" w:rsidP="007C794E">
      <w:pPr>
        <w:pStyle w:val="ThesisSzveg"/>
        <w:rPr>
          <w:rFonts w:eastAsiaTheme="minorEastAsia"/>
        </w:rPr>
      </w:pPr>
      <w:r>
        <w:t xml:space="preserve">Keressük </w:t>
      </w:r>
      <w:r w:rsidRPr="00870398">
        <w:rPr>
          <w:i/>
        </w:rPr>
        <w:t>x</w:t>
      </w:r>
      <w:r w:rsidRPr="00870398">
        <w:rPr>
          <w:i/>
          <w:vertAlign w:val="subscript"/>
        </w:rPr>
        <w:t>0</w:t>
      </w:r>
      <w:r>
        <w:t xml:space="preserve">-t úgy, hogy </w:t>
      </w:r>
      <m:oMath>
        <m:r>
          <w:rPr>
            <w:rFonts w:ascii="Cambria Math" w:hAnsi="Cambria Math"/>
          </w:rPr>
          <m:t>∀x∈A | 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0</m:t>
                </m:r>
              </m:sub>
            </m:sSub>
          </m:e>
        </m:d>
        <m:r>
          <w:rPr>
            <w:rFonts w:ascii="Cambria Math" w:hAnsi="Cambria Math"/>
          </w:rPr>
          <m:t>≤f(x)</m:t>
        </m:r>
      </m:oMath>
      <w:r>
        <w:rPr>
          <w:rFonts w:eastAsiaTheme="minorEastAsia"/>
        </w:rPr>
        <w:t xml:space="preserve"> minimalizálás vagy </w:t>
      </w:r>
      <m:oMath>
        <m:r>
          <w:rPr>
            <w:rFonts w:ascii="Cambria Math" w:eastAsiaTheme="minorEastAsia" w:hAnsi="Cambria Math"/>
          </w:rPr>
          <m:t>∀x∈A | 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e>
        </m:d>
        <m:r>
          <w:rPr>
            <w:rFonts w:ascii="Cambria Math" w:eastAsiaTheme="minorEastAsia" w:hAnsi="Cambria Math"/>
          </w:rPr>
          <m:t>≥f(x)</m:t>
        </m:r>
      </m:oMath>
      <w:r>
        <w:rPr>
          <w:rFonts w:eastAsiaTheme="minorEastAsia"/>
        </w:rPr>
        <w:t xml:space="preserve"> maximalizálás esetén.</w:t>
      </w:r>
    </w:p>
    <w:p w14:paraId="2A77F1C6" w14:textId="77777777" w:rsidR="00491449" w:rsidRDefault="00491449" w:rsidP="007C794E">
      <w:pPr>
        <w:pStyle w:val="ThesisSzveg"/>
        <w:rPr>
          <w:rFonts w:eastAsiaTheme="minorEastAsia"/>
        </w:rPr>
      </w:pPr>
      <w:r>
        <w:rPr>
          <w:rFonts w:eastAsiaTheme="minorEastAsia"/>
        </w:rPr>
        <w:t xml:space="preserve">A fenti formulával sok, valós életbeli probléma általánosan modellezhető. A fizika illetve a gépi látás területén a fenti formulát az energiaminimalizálás modellezésére használják, ahol </w:t>
      </w:r>
      <w:r>
        <w:rPr>
          <w:rFonts w:eastAsiaTheme="minorEastAsia"/>
          <w:i/>
        </w:rPr>
        <w:t>f</w:t>
      </w:r>
      <w:r>
        <w:rPr>
          <w:rFonts w:eastAsiaTheme="minorEastAsia"/>
        </w:rPr>
        <w:t xml:space="preserve"> a modellezett rendszer energiája.</w:t>
      </w:r>
    </w:p>
    <w:p w14:paraId="568304FB" w14:textId="77777777" w:rsidR="006A7FB4" w:rsidRDefault="003908DF" w:rsidP="007C794E">
      <w:pPr>
        <w:pStyle w:val="ThesisSzveg"/>
      </w:pPr>
      <w:r>
        <w:t xml:space="preserve">Az </w:t>
      </w:r>
      <w:r>
        <w:rPr>
          <w:i/>
        </w:rPr>
        <w:t>A</w:t>
      </w:r>
      <w:r>
        <w:t xml:space="preserve"> halmaz jellemzően az Euklidészi </w:t>
      </w:r>
      <m:oMath>
        <m:sSup>
          <m:sSupPr>
            <m:ctrlPr>
              <w:rPr>
                <w:rFonts w:ascii="Cambria Math" w:hAnsi="Cambria Math"/>
                <w:i/>
              </w:rPr>
            </m:ctrlPr>
          </m:sSupPr>
          <m:e>
            <m:r>
              <m:rPr>
                <m:sty m:val="b"/>
              </m:rPr>
              <w:rPr>
                <w:rFonts w:ascii="Cambria Math" w:hAnsi="Cambria Math"/>
              </w:rPr>
              <m:t>R</m:t>
            </m:r>
          </m:e>
          <m:sup>
            <m:r>
              <w:rPr>
                <w:rFonts w:ascii="Cambria Math" w:hAnsi="Cambria Math"/>
              </w:rPr>
              <m:t>n</m:t>
            </m:r>
          </m:sup>
        </m:sSup>
      </m:oMath>
      <w:r w:rsidRPr="003908DF">
        <w:t xml:space="preserve"> </w:t>
      </w:r>
      <w:r>
        <w:t xml:space="preserve">tér részhalmaza, ahol </w:t>
      </w:r>
      <w:r>
        <w:rPr>
          <w:i/>
        </w:rPr>
        <w:t>A</w:t>
      </w:r>
      <w:r>
        <w:t xml:space="preserve"> elemeinek egy sor egyenlőségi és egyenlőtlenségi feltételnek kell megfelelniük. </w:t>
      </w:r>
      <w:r>
        <w:rPr>
          <w:i/>
        </w:rPr>
        <w:t>A</w:t>
      </w:r>
      <w:r>
        <w:t xml:space="preserve"> az </w:t>
      </w:r>
      <w:r>
        <w:rPr>
          <w:i/>
        </w:rPr>
        <w:t>f</w:t>
      </w:r>
      <w:r>
        <w:t xml:space="preserve"> függvény értelmezési tartománya, más szavakkal a keresési terület vagy választási halmaz. </w:t>
      </w:r>
      <w:r>
        <w:rPr>
          <w:i/>
        </w:rPr>
        <w:t>A</w:t>
      </w:r>
      <w:r>
        <w:t xml:space="preserve"> elemeit lehetséges megoldásoknak nevezzük.</w:t>
      </w:r>
      <w:r w:rsidR="005E2101">
        <w:t xml:space="preserve"> Az </w:t>
      </w:r>
      <w:r w:rsidR="005E2101">
        <w:rPr>
          <w:i/>
        </w:rPr>
        <w:t>f</w:t>
      </w:r>
      <w:r w:rsidR="005E2101">
        <w:t xml:space="preserve"> függvénynek több elnevezése létezik. Általában célfüggvénynek nevezzük, minimalizálás esetén használatos a költségfüggvény, maximalizálás esetén a hasznossági függvény, egyes alkalmazási területeken az energiafüggvény elnevezés. Egy lehetséges megoldás</w:t>
      </w:r>
      <w:r w:rsidR="00404972">
        <w:t>t,</w:t>
      </w:r>
      <w:r w:rsidR="005E2101">
        <w:t xml:space="preserve"> ami minimalizálja vagy maximalizálja (céltól függően) a célfüggvényt optimális </w:t>
      </w:r>
      <w:r w:rsidR="00404972">
        <w:t>megoldásnak nevez</w:t>
      </w:r>
      <w:r w:rsidR="005E2101">
        <w:t>ü</w:t>
      </w:r>
      <w:r w:rsidR="00404972">
        <w:t>n</w:t>
      </w:r>
      <w:r w:rsidR="005E2101">
        <w:t>k.</w:t>
      </w:r>
    </w:p>
    <w:p w14:paraId="7B62F908" w14:textId="77777777" w:rsidR="00404972" w:rsidRDefault="00404972" w:rsidP="007C794E">
      <w:pPr>
        <w:pStyle w:val="ThesisSzveg"/>
      </w:pPr>
      <w:r>
        <w:t>A matematikában általános elfogadott, hogy minden optimalizálási problémát minimalizálásként kell felírni. Általánosságban, ha a</w:t>
      </w:r>
      <w:r w:rsidR="007D5753">
        <w:t xml:space="preserve"> </w:t>
      </w:r>
      <w:r>
        <w:t>célfüggvény és a</w:t>
      </w:r>
      <w:r w:rsidR="007D5753">
        <w:t xml:space="preserve"> megoldási halmaz nem konvex, a minimalizálási problémának több lokális minimuma is létezhet. Egy lokális minimum az az </w:t>
      </w:r>
      <w:r w:rsidR="007D5753">
        <w:rPr>
          <w:i/>
        </w:rPr>
        <w:t>x</w:t>
      </w:r>
      <w:r w:rsidR="007D5753">
        <w:rPr>
          <w:i/>
          <w:vertAlign w:val="superscript"/>
        </w:rPr>
        <w:t>*</w:t>
      </w:r>
      <w:r w:rsidR="007D5753">
        <w:t xml:space="preserve"> pont, aminek létezik </w:t>
      </w:r>
      <w:r w:rsidR="007D5753">
        <w:rPr>
          <w:rFonts w:eastAsiaTheme="minorEastAsia"/>
        </w:rPr>
        <w:t xml:space="preserve">olyan </w:t>
      </w:r>
      <m:oMath>
        <m:r>
          <w:rPr>
            <w:rFonts w:ascii="Cambria Math" w:hAnsi="Cambria Math"/>
          </w:rPr>
          <m:t>δ&gt;0</m:t>
        </m:r>
      </m:oMath>
      <w:r w:rsidR="007D5753">
        <w:t xml:space="preserve"> környezete ahol nem található nálánál kisebb érték. Formálisan:</w:t>
      </w:r>
    </w:p>
    <w:p w14:paraId="1EF89EAC" w14:textId="77777777" w:rsidR="007D5753" w:rsidRPr="007D5753" w:rsidRDefault="007D2C37" w:rsidP="007C794E">
      <w:pPr>
        <w:pStyle w:val="ThesisSzveg"/>
        <w:rPr>
          <w:rFonts w:eastAsiaTheme="minorEastAsia"/>
        </w:rPr>
      </w:pPr>
      <m:oMathPara>
        <m:oMath>
          <m:d>
            <m:dPr>
              <m:begChr m:val="‖"/>
              <m:endChr m:val="‖"/>
              <m:ctrlPr>
                <w:rPr>
                  <w:rFonts w:ascii="Cambria Math" w:hAnsi="Cambria Math"/>
                  <w:i/>
                </w:rPr>
              </m:ctrlPr>
            </m:dPr>
            <m:e>
              <m:r>
                <w:rPr>
                  <w:rFonts w:ascii="Cambria Math" w:hAnsi="Cambria Math"/>
                </w:rPr>
                <m:t>x-</m:t>
              </m:r>
              <m:sSup>
                <m:sSupPr>
                  <m:ctrlPr>
                    <w:rPr>
                      <w:rFonts w:ascii="Cambria Math" w:hAnsi="Cambria Math"/>
                      <w:i/>
                    </w:rPr>
                  </m:ctrlPr>
                </m:sSupPr>
                <m:e>
                  <m:r>
                    <w:rPr>
                      <w:rFonts w:ascii="Cambria Math" w:hAnsi="Cambria Math"/>
                    </w:rPr>
                    <m:t>x</m:t>
                  </m:r>
                </m:e>
                <m:sup>
                  <m:r>
                    <w:rPr>
                      <w:rFonts w:ascii="Cambria Math" w:hAnsi="Cambria Math"/>
                    </w:rPr>
                    <m:t>*</m:t>
                  </m:r>
                </m:sup>
              </m:sSup>
            </m:e>
          </m:d>
          <m:r>
            <w:rPr>
              <w:rFonts w:ascii="Cambria Math" w:hAnsi="Cambria Math"/>
            </w:rPr>
            <m:t>≤δ; f</m:t>
          </m:r>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m:t>
                  </m:r>
                </m:sup>
              </m:sSup>
            </m:e>
          </m:d>
          <m:r>
            <w:rPr>
              <w:rFonts w:ascii="Cambria Math" w:hAnsi="Cambria Math"/>
            </w:rPr>
            <m:t>≤f(x)</m:t>
          </m:r>
        </m:oMath>
      </m:oMathPara>
    </w:p>
    <w:p w14:paraId="42EBDC37" w14:textId="77777777" w:rsidR="007D5753" w:rsidRDefault="00DB03C0" w:rsidP="007C794E">
      <w:pPr>
        <w:pStyle w:val="ThesisSzveg"/>
      </w:pPr>
      <w:r>
        <w:t>A lokális maximum a fenti formulához hasonlóan definiálható.</w:t>
      </w:r>
    </w:p>
    <w:p w14:paraId="6D6BF881" w14:textId="77777777" w:rsidR="00DB03C0" w:rsidRPr="007D5753" w:rsidRDefault="00DB03C0" w:rsidP="007C794E">
      <w:pPr>
        <w:pStyle w:val="ThesisSzveg"/>
      </w:pPr>
      <w:r>
        <w:lastRenderedPageBreak/>
        <w:t>A nagy számban jelen lévő nem-konvex problémákat megoldó algoritmusok nem tudnak különbséget tenni a lokális és globális minimum között, és a probléma megoldásának a helyi minimumot adják. Az alkalmazott matematika és a numerikus analízis globális optimalizálás ágazata foglalkozik olyan determinisztikus algoritmusok kifejlesztésével</w:t>
      </w:r>
      <w:r w:rsidR="008A2551">
        <w:t>,</w:t>
      </w:r>
      <w:r>
        <w:t xml:space="preserve"> amelyek véges időn belül képesek a </w:t>
      </w:r>
      <w:r w:rsidR="00A2099A">
        <w:t>valós minimális megoldáshoz konvergálni.</w:t>
      </w:r>
    </w:p>
    <w:p w14:paraId="6229547D" w14:textId="77777777" w:rsidR="00F76177" w:rsidRDefault="00F76177" w:rsidP="00F76177">
      <w:pPr>
        <w:pStyle w:val="Cmsor2"/>
      </w:pPr>
      <w:bookmarkStart w:id="30" w:name="_Toc417218048"/>
      <w:r>
        <w:t xml:space="preserve">Lineáris </w:t>
      </w:r>
      <w:r w:rsidR="00CC34DE">
        <w:t>optimalizálási</w:t>
      </w:r>
      <w:r>
        <w:t xml:space="preserve"> feladat</w:t>
      </w:r>
      <w:bookmarkEnd w:id="30"/>
    </w:p>
    <w:p w14:paraId="669B2157" w14:textId="77777777" w:rsidR="003507B2" w:rsidRDefault="00CC34DE" w:rsidP="00C3557E">
      <w:pPr>
        <w:pStyle w:val="ThesisSzvegElsBekezds"/>
      </w:pPr>
      <w:r>
        <w:t>A lineáris optimalizálás a matematikai optimalizálás egy speciális esete. A lineáris optimalizálás</w:t>
      </w:r>
      <w:r w:rsidR="00E45F61">
        <w:t xml:space="preserve"> módszerével megoldhatók </w:t>
      </w:r>
      <w:r w:rsidR="0045402E">
        <w:t>az</w:t>
      </w:r>
      <w:r w:rsidR="00E45F61">
        <w:t>on</w:t>
      </w:r>
      <w:r w:rsidR="0045402E">
        <w:t xml:space="preserve"> optimalizálás</w:t>
      </w:r>
      <w:r w:rsidR="00E45F61">
        <w:t>i feladatok, aho</w:t>
      </w:r>
      <w:r w:rsidR="0045402E">
        <w:t>l a c</w:t>
      </w:r>
      <w:r w:rsidR="00E45F61">
        <w:t xml:space="preserve">élfüggvény lineáris függvény és a korlátozások lineáris egyenlőségek vagy egyenlőtlenségek. A lineáris optimalizálási feladat megoldási halmaza egy konvex politóp, amit véges sok fél-tér határoz meg, melyek mindegyikét lineáris egyenlőtlenségek határoznak meg. </w:t>
      </w:r>
      <w:r w:rsidR="00DC6461">
        <w:t>A probléma célfüggvénye a</w:t>
      </w:r>
      <w:r w:rsidR="00E45F61">
        <w:t xml:space="preserve"> poliéderen értelmezett valós értékű </w:t>
      </w:r>
      <w:r w:rsidR="00DC6461">
        <w:t>affin transzformáció. A lineáris optimalizálási algoritmus a poliéderen keresi azt a pontot, ahol a célfüggvény értéke optimális.</w:t>
      </w:r>
    </w:p>
    <w:p w14:paraId="685AEFF4" w14:textId="77777777" w:rsidR="00691F77" w:rsidRDefault="00691F77" w:rsidP="00691F77">
      <w:pPr>
        <w:pStyle w:val="ThesisSzveg"/>
      </w:pPr>
      <w:r>
        <w:t>A lineáris programozási feladat</w:t>
      </w:r>
      <w:r w:rsidR="00ED7CFA">
        <w:t xml:space="preserve"> általános mátrix alakja a</w:t>
      </w:r>
      <w:r>
        <w:t xml:space="preserve"> következőképen írható fel:</w:t>
      </w:r>
    </w:p>
    <w:p w14:paraId="03B44C52" w14:textId="77777777" w:rsidR="00ED7CFA" w:rsidRPr="001D3E44" w:rsidRDefault="001D3E44" w:rsidP="00ED7CFA">
      <w:pPr>
        <w:pStyle w:val="ThesisSzveg"/>
        <w:rPr>
          <w:rFonts w:eastAsiaTheme="minorEastAsia"/>
        </w:rPr>
      </w:pPr>
      <m:oMathPara>
        <m:oMath>
          <m:r>
            <w:rPr>
              <w:rFonts w:ascii="Cambria Math" w:hAnsi="Cambria Math"/>
            </w:rPr>
            <m:t>x≥0</m:t>
          </m:r>
          <m:r>
            <m:rPr>
              <m:sty m:val="p"/>
            </m:rPr>
            <w:rPr>
              <w:rFonts w:ascii="Cambria Math" w:hAnsi="Cambria Math"/>
            </w:rPr>
            <w:br/>
          </m:r>
        </m:oMath>
        <m:oMath>
          <m:r>
            <w:rPr>
              <w:rFonts w:ascii="Cambria Math" w:eastAsiaTheme="minorEastAsia" w:hAnsi="Cambria Math"/>
            </w:rPr>
            <m:t>A∙x≥b</m:t>
          </m:r>
          <m:r>
            <m:rPr>
              <m:sty m:val="p"/>
            </m:rPr>
            <w:rPr>
              <w:rFonts w:ascii="Cambria Math" w:eastAsiaTheme="minorEastAsia" w:hAnsi="Cambria Math"/>
            </w:rPr>
            <w:br/>
          </m:r>
        </m:oMath>
        <m:oMath>
          <m:r>
            <w:rPr>
              <w:rFonts w:ascii="Cambria Math" w:eastAsiaTheme="minorEastAsia" w:hAnsi="Cambria Math"/>
            </w:rPr>
            <m:t>z=</m:t>
          </m:r>
          <m:sSup>
            <m:sSupPr>
              <m:ctrlPr>
                <w:rPr>
                  <w:rFonts w:ascii="Cambria Math" w:eastAsiaTheme="minorEastAsia" w:hAnsi="Cambria Math"/>
                  <w:i/>
                </w:rPr>
              </m:ctrlPr>
            </m:sSupPr>
            <m:e>
              <m:r>
                <w:rPr>
                  <w:rFonts w:ascii="Cambria Math" w:eastAsiaTheme="minorEastAsia" w:hAnsi="Cambria Math"/>
                </w:rPr>
                <m:t>c</m:t>
              </m:r>
            </m:e>
            <m:sup>
              <m:r>
                <w:rPr>
                  <w:rFonts w:ascii="Cambria Math" w:eastAsiaTheme="minorEastAsia" w:hAnsi="Cambria Math"/>
                </w:rPr>
                <m:t>T</m:t>
              </m:r>
            </m:sup>
          </m:sSup>
          <m:r>
            <w:rPr>
              <w:rFonts w:ascii="Cambria Math" w:eastAsiaTheme="minorEastAsia" w:hAnsi="Cambria Math"/>
            </w:rPr>
            <m:t>∙x→min;</m:t>
          </m:r>
        </m:oMath>
      </m:oMathPara>
    </w:p>
    <w:p w14:paraId="36E08FC0" w14:textId="77777777" w:rsidR="001D3E44" w:rsidRDefault="001D3E44" w:rsidP="00ED7CFA">
      <w:pPr>
        <w:pStyle w:val="ThesisSzveg"/>
        <w:rPr>
          <w:rFonts w:eastAsiaTheme="minorEastAsia"/>
        </w:rPr>
      </w:pPr>
      <w:r>
        <w:rPr>
          <w:rFonts w:eastAsiaTheme="minorEastAsia"/>
        </w:rPr>
        <w:t>vagy másként:</w:t>
      </w:r>
    </w:p>
    <w:p w14:paraId="5FF787CC" w14:textId="77777777" w:rsidR="001D3E44" w:rsidRPr="00764BA5" w:rsidRDefault="007D2C37" w:rsidP="00ED7CFA">
      <w:pPr>
        <w:pStyle w:val="ThesisSzveg"/>
        <w:rPr>
          <w:rFonts w:eastAsiaTheme="minorEastAsia"/>
        </w:rPr>
      </w:pPr>
      <m:oMathPara>
        <m:oMath>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min</m:t>
                  </m:r>
                </m:e>
                <m:lim/>
              </m:limLow>
            </m:fName>
            <m:e>
              <m:d>
                <m:dPr>
                  <m:begChr m:val="{"/>
                  <m:endChr m:val="}"/>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c</m:t>
                      </m:r>
                    </m:e>
                    <m:sup>
                      <m:r>
                        <w:rPr>
                          <w:rFonts w:ascii="Cambria Math" w:eastAsiaTheme="minorEastAsia" w:hAnsi="Cambria Math"/>
                        </w:rPr>
                        <m:t>T</m:t>
                      </m:r>
                    </m:sup>
                  </m:sSup>
                  <m:r>
                    <w:rPr>
                      <w:rFonts w:ascii="Cambria Math" w:eastAsiaTheme="minorEastAsia" w:hAnsi="Cambria Math"/>
                    </w:rPr>
                    <m:t>x : Ax≥b,  x≥0</m:t>
                  </m:r>
                </m:e>
              </m:d>
            </m:e>
          </m:func>
          <m:r>
            <w:rPr>
              <w:rFonts w:ascii="Cambria Math" w:eastAsiaTheme="minorEastAsia" w:hAnsi="Cambria Math"/>
            </w:rPr>
            <m:t>,</m:t>
          </m:r>
        </m:oMath>
      </m:oMathPara>
    </w:p>
    <w:p w14:paraId="36218F27" w14:textId="429B4DBD" w:rsidR="00A91536" w:rsidRDefault="00764BA5" w:rsidP="00AA5DE9">
      <w:pPr>
        <w:pStyle w:val="ThesisSzveg"/>
        <w:rPr>
          <w:rFonts w:eastAsiaTheme="minorEastAsia"/>
        </w:rPr>
      </w:pPr>
      <w:r>
        <w:rPr>
          <w:rFonts w:eastAsiaTheme="minorEastAsia"/>
        </w:rPr>
        <w:t xml:space="preserve">ahol </w:t>
      </w:r>
      <m:oMath>
        <m:r>
          <w:rPr>
            <w:rFonts w:ascii="Cambria Math" w:eastAsiaTheme="minorEastAsia" w:hAnsi="Cambria Math"/>
          </w:rPr>
          <m:t>A∈</m:t>
        </m:r>
        <m:sSup>
          <m:sSupPr>
            <m:ctrlPr>
              <w:rPr>
                <w:rFonts w:ascii="Cambria Math" w:eastAsiaTheme="minorEastAsia" w:hAnsi="Cambria Math"/>
                <w:b/>
              </w:rPr>
            </m:ctrlPr>
          </m:sSupPr>
          <m:e>
            <m:r>
              <m:rPr>
                <m:sty m:val="b"/>
              </m:rPr>
              <w:rPr>
                <w:rFonts w:ascii="Cambria Math" w:eastAsiaTheme="minorEastAsia" w:hAnsi="Cambria Math"/>
              </w:rPr>
              <m:t>R</m:t>
            </m:r>
          </m:e>
          <m:sup>
            <m:r>
              <m:rPr>
                <m:sty m:val="bi"/>
              </m:rPr>
              <w:rPr>
                <w:rFonts w:ascii="Cambria Math" w:eastAsiaTheme="minorEastAsia" w:hAnsi="Cambria Math"/>
              </w:rPr>
              <m:t>m×n</m:t>
            </m:r>
          </m:sup>
        </m:sSup>
      </m:oMath>
      <w:r>
        <w:rPr>
          <w:rFonts w:eastAsiaTheme="minorEastAsia"/>
        </w:rPr>
        <w:t xml:space="preserve">, </w:t>
      </w:r>
      <m:oMath>
        <m:r>
          <w:rPr>
            <w:rFonts w:ascii="Cambria Math" w:eastAsiaTheme="minorEastAsia" w:hAnsi="Cambria Math"/>
          </w:rPr>
          <m:t>b∈</m:t>
        </m:r>
        <m:sSup>
          <m:sSupPr>
            <m:ctrlPr>
              <w:rPr>
                <w:rFonts w:ascii="Cambria Math" w:eastAsiaTheme="minorEastAsia" w:hAnsi="Cambria Math"/>
                <w:i/>
              </w:rPr>
            </m:ctrlPr>
          </m:sSupPr>
          <m:e>
            <m:r>
              <m:rPr>
                <m:sty m:val="b"/>
              </m:rPr>
              <w:rPr>
                <w:rFonts w:ascii="Cambria Math" w:eastAsiaTheme="minorEastAsia" w:hAnsi="Cambria Math"/>
              </w:rPr>
              <m:t>R</m:t>
            </m:r>
          </m:e>
          <m:sup>
            <m:r>
              <w:rPr>
                <w:rFonts w:ascii="Cambria Math" w:eastAsiaTheme="minorEastAsia" w:hAnsi="Cambria Math"/>
              </w:rPr>
              <m:t>m</m:t>
            </m:r>
          </m:sup>
        </m:sSup>
      </m:oMath>
      <w:r>
        <w:rPr>
          <w:rFonts w:eastAsiaTheme="minorEastAsia"/>
        </w:rPr>
        <w:t xml:space="preserve">, </w:t>
      </w:r>
      <m:oMath>
        <m:r>
          <w:rPr>
            <w:rFonts w:ascii="Cambria Math" w:eastAsiaTheme="minorEastAsia" w:hAnsi="Cambria Math"/>
          </w:rPr>
          <m:t>c,x∈</m:t>
        </m:r>
        <m:sSup>
          <m:sSupPr>
            <m:ctrlPr>
              <w:rPr>
                <w:rFonts w:ascii="Cambria Math" w:eastAsiaTheme="minorEastAsia" w:hAnsi="Cambria Math"/>
                <w:i/>
              </w:rPr>
            </m:ctrlPr>
          </m:sSupPr>
          <m:e>
            <m:r>
              <m:rPr>
                <m:sty m:val="b"/>
              </m:rPr>
              <w:rPr>
                <w:rFonts w:ascii="Cambria Math" w:eastAsiaTheme="minorEastAsia" w:hAnsi="Cambria Math"/>
              </w:rPr>
              <m:t>R</m:t>
            </m:r>
          </m:e>
          <m:sup>
            <m:r>
              <w:rPr>
                <w:rFonts w:ascii="Cambria Math" w:eastAsiaTheme="minorEastAsia" w:hAnsi="Cambria Math"/>
              </w:rPr>
              <m:t>n</m:t>
            </m:r>
          </m:sup>
        </m:sSup>
      </m:oMath>
      <w:r>
        <w:rPr>
          <w:rFonts w:eastAsiaTheme="minorEastAsia"/>
        </w:rPr>
        <w:t xml:space="preserve">. A formulában </w:t>
      </w:r>
      <w:r>
        <w:rPr>
          <w:rFonts w:eastAsiaTheme="minorEastAsia"/>
          <w:i/>
        </w:rPr>
        <w:t>x</w:t>
      </w:r>
      <w:r>
        <w:rPr>
          <w:rFonts w:eastAsiaTheme="minorEastAsia"/>
        </w:rPr>
        <w:t xml:space="preserve"> a változók vektora, </w:t>
      </w:r>
      <w:r>
        <w:rPr>
          <w:rFonts w:eastAsiaTheme="minorEastAsia"/>
          <w:i/>
        </w:rPr>
        <w:t xml:space="preserve">c </w:t>
      </w:r>
      <w:r>
        <w:rPr>
          <w:rFonts w:eastAsiaTheme="minorEastAsia"/>
        </w:rPr>
        <w:t xml:space="preserve">a célfüggvény együtthatóinak vektora, </w:t>
      </w:r>
      <w:r>
        <w:rPr>
          <w:rFonts w:eastAsiaTheme="minorEastAsia"/>
          <w:i/>
        </w:rPr>
        <w:t>b</w:t>
      </w:r>
      <w:r w:rsidRPr="00764BA5">
        <w:rPr>
          <w:rFonts w:eastAsiaTheme="minorEastAsia"/>
        </w:rPr>
        <w:t xml:space="preserve"> </w:t>
      </w:r>
      <w:r>
        <w:rPr>
          <w:rFonts w:eastAsiaTheme="minorEastAsia"/>
        </w:rPr>
        <w:t xml:space="preserve">kapacitásvektor, </w:t>
      </w:r>
      <w:r>
        <w:rPr>
          <w:rFonts w:eastAsiaTheme="minorEastAsia"/>
          <w:i/>
        </w:rPr>
        <w:t>A</w:t>
      </w:r>
      <w:r w:rsidR="00D42989">
        <w:rPr>
          <w:rFonts w:eastAsiaTheme="minorEastAsia"/>
        </w:rPr>
        <w:t xml:space="preserve"> pedig a technikai</w:t>
      </w:r>
      <w:r>
        <w:rPr>
          <w:rFonts w:eastAsiaTheme="minorEastAsia"/>
        </w:rPr>
        <w:t xml:space="preserve"> együtthatómátrix.</w:t>
      </w:r>
      <w:r w:rsidR="00D42989">
        <w:rPr>
          <w:rFonts w:eastAsiaTheme="minorEastAsia"/>
        </w:rPr>
        <w:t xml:space="preserve"> Az </w:t>
      </w:r>
      <m:oMath>
        <m:r>
          <w:rPr>
            <w:rFonts w:ascii="Cambria Math" w:eastAsiaTheme="minorEastAsia" w:hAnsi="Cambria Math"/>
          </w:rPr>
          <m:t>Ax≥b</m:t>
        </m:r>
      </m:oMath>
      <w:r w:rsidR="00D42989">
        <w:rPr>
          <w:rFonts w:eastAsiaTheme="minorEastAsia"/>
        </w:rPr>
        <w:t xml:space="preserve"> és</w:t>
      </w:r>
      <m:oMath>
        <m:r>
          <w:rPr>
            <w:rFonts w:ascii="Cambria Math" w:eastAsiaTheme="minorEastAsia" w:hAnsi="Cambria Math"/>
          </w:rPr>
          <m:t xml:space="preserve"> x≥0</m:t>
        </m:r>
      </m:oMath>
      <w:r w:rsidR="00D42989">
        <w:rPr>
          <w:rFonts w:eastAsiaTheme="minorEastAsia"/>
        </w:rPr>
        <w:t xml:space="preserve"> korlátozások hat</w:t>
      </w:r>
      <w:r w:rsidR="00AA5DE9">
        <w:rPr>
          <w:rFonts w:eastAsiaTheme="minorEastAsia"/>
        </w:rPr>
        <w:t>ározzák meg azt a konv</w:t>
      </w:r>
      <w:r w:rsidR="00D42989">
        <w:rPr>
          <w:rFonts w:eastAsiaTheme="minorEastAsia"/>
        </w:rPr>
        <w:t xml:space="preserve">ex </w:t>
      </w:r>
      <w:r w:rsidR="005260F0">
        <w:rPr>
          <w:rFonts w:eastAsiaTheme="minorEastAsia"/>
        </w:rPr>
        <w:t>politópot,</w:t>
      </w:r>
      <w:r w:rsidR="00D42989">
        <w:rPr>
          <w:rFonts w:eastAsiaTheme="minorEastAsia"/>
        </w:rPr>
        <w:t xml:space="preserve"> ami felett az a célfüggvény optimalizálandó.</w:t>
      </w:r>
    </w:p>
    <w:p w14:paraId="407D902D" w14:textId="77777777" w:rsidR="00D42989" w:rsidRDefault="00A91536" w:rsidP="00AA5DE9">
      <w:pPr>
        <w:pStyle w:val="ThesisSzveg"/>
        <w:rPr>
          <w:rFonts w:eastAsiaTheme="minorEastAsia"/>
        </w:rPr>
      </w:pPr>
      <w:r>
        <w:rPr>
          <w:rFonts w:eastAsiaTheme="minorEastAsia"/>
        </w:rPr>
        <w:t xml:space="preserve">Az optimális megoldás létezése nem szükséges feltétel. Tekintsük a következő két korlátozást </w:t>
      </w:r>
      <w:r>
        <w:rPr>
          <w:rFonts w:eastAsiaTheme="minorEastAsia"/>
          <w:i/>
        </w:rPr>
        <w:t>x</w:t>
      </w:r>
      <w:r>
        <w:rPr>
          <w:rFonts w:eastAsiaTheme="minorEastAsia"/>
        </w:rPr>
        <w:t xml:space="preserve">-re: </w:t>
      </w:r>
      <m:oMath>
        <m:r>
          <w:rPr>
            <w:rFonts w:ascii="Cambria Math" w:hAnsi="Cambria Math"/>
          </w:rPr>
          <m:t>x≥2</m:t>
        </m:r>
      </m:oMath>
      <w:r>
        <w:rPr>
          <w:rFonts w:eastAsiaTheme="minorEastAsia"/>
        </w:rPr>
        <w:t xml:space="preserve"> és </w:t>
      </w:r>
      <m:oMath>
        <m:r>
          <w:rPr>
            <w:rFonts w:ascii="Cambria Math" w:hAnsi="Cambria Math"/>
          </w:rPr>
          <m:t>x≤1</m:t>
        </m:r>
      </m:oMath>
      <w:r>
        <w:rPr>
          <w:rFonts w:eastAsiaTheme="minorEastAsia"/>
        </w:rPr>
        <w:t xml:space="preserve">. Ez esetben a korlátozások által képzett tereknek nincs metszette, az optimalizálási feladat megoldhatatlan. Egy </w:t>
      </w:r>
      <w:r>
        <w:rPr>
          <w:rFonts w:eastAsiaTheme="minorEastAsia"/>
        </w:rPr>
        <w:lastRenderedPageBreak/>
        <w:t>másik példában feltételezzük, hogy a korlátozások által képzett polítóp korlátlan a célfüggvény gradiensének irányában (amely esetben a célfüggvény gradiense megegyezik a célfüggvény együttható vektorával). Ekkor belátható, hogy az optimális megoldás véges időn belül nem elérhető.</w:t>
      </w:r>
      <w:r w:rsidR="002E66E7">
        <w:rPr>
          <w:rFonts w:eastAsiaTheme="minorEastAsia"/>
        </w:rPr>
        <w:t xml:space="preserve"> Azonban a lineáris optimalizálás alaptétele kimondja, hogy ha egy lineáris problémának van opti</w:t>
      </w:r>
      <w:r w:rsidR="00201ACE">
        <w:rPr>
          <w:rFonts w:eastAsiaTheme="minorEastAsia"/>
        </w:rPr>
        <w:t>mális megoldása,</w:t>
      </w:r>
      <w:r w:rsidR="002E66E7">
        <w:rPr>
          <w:rFonts w:eastAsiaTheme="minorEastAsia"/>
        </w:rPr>
        <w:t xml:space="preserve"> akkor</w:t>
      </w:r>
      <w:r w:rsidR="00201ACE">
        <w:rPr>
          <w:rFonts w:eastAsiaTheme="minorEastAsia"/>
        </w:rPr>
        <w:t>,</w:t>
      </w:r>
      <w:r w:rsidR="002E66E7">
        <w:rPr>
          <w:rFonts w:eastAsiaTheme="minorEastAsia"/>
        </w:rPr>
        <w:t xml:space="preserve"> az megtalálható a konvex poliéder sarokpontjainak vizsgálatával.</w:t>
      </w:r>
    </w:p>
    <w:p w14:paraId="311EB166" w14:textId="51A6180F" w:rsidR="00443005" w:rsidRDefault="00443005" w:rsidP="00AA5DE9">
      <w:pPr>
        <w:pStyle w:val="ThesisSzveg"/>
        <w:rPr>
          <w:rFonts w:eastAsiaTheme="minorEastAsia"/>
        </w:rPr>
      </w:pPr>
      <w:r>
        <w:rPr>
          <w:rFonts w:eastAsiaTheme="minorEastAsia"/>
        </w:rPr>
        <w:t>A lineáris optimalizálási feladatok megoldására alapvetően három módszer kínálkozik. Az egyszerű, legfeljebb kétváltozós problémák megoldhatóak grafikus úton, míg a bonyolultabb feladatokhoz valamilyen Szimplex vagy belsőpontos módszert alkalmazó algoritmus használható.</w:t>
      </w:r>
    </w:p>
    <w:p w14:paraId="2D259955" w14:textId="1E84A1D2" w:rsidR="00F76177" w:rsidRDefault="00443005" w:rsidP="00D42989">
      <w:pPr>
        <w:pStyle w:val="Cmsor2"/>
      </w:pPr>
      <w:bookmarkStart w:id="31" w:name="_Toc417218049"/>
      <w:r>
        <w:t>Nemlineáris optimalizálási</w:t>
      </w:r>
      <w:r w:rsidR="00F76177">
        <w:t xml:space="preserve"> feladat</w:t>
      </w:r>
      <w:bookmarkEnd w:id="31"/>
    </w:p>
    <w:p w14:paraId="16782F64" w14:textId="74CB2EEA" w:rsidR="003507B2" w:rsidRDefault="00E14D8C" w:rsidP="00C3557E">
      <w:pPr>
        <w:pStyle w:val="ThesisSzvegElsBekezds"/>
      </w:pPr>
      <w:r>
        <w:t xml:space="preserve">Nemlineáris optimalizálásról beszélünk akkor, ha a megoldandó probléma egyenlőségekkel vagy egyenlőtlenségekkel korlátozott, valós értékű változókat alkalmaz, a cél maximalizálás vagy minimalizálás és a korlátozások vagy a célfüggvény bármelyike nemlineáris függvény. </w:t>
      </w:r>
      <w:r w:rsidR="00443005">
        <w:t>A nemline</w:t>
      </w:r>
      <w:r w:rsidR="00DC71BB">
        <w:t>áris optimalizálás</w:t>
      </w:r>
      <w:r w:rsidR="00443005">
        <w:t xml:space="preserve"> a lineáris opti</w:t>
      </w:r>
      <w:r>
        <w:t>malizálás</w:t>
      </w:r>
      <w:r w:rsidR="00443005">
        <w:t xml:space="preserve"> általánosítása.</w:t>
      </w:r>
    </w:p>
    <w:p w14:paraId="31D3CE1B" w14:textId="62FC876C" w:rsidR="00DC71BB" w:rsidRDefault="00DC71BB" w:rsidP="00DC71BB">
      <w:pPr>
        <w:pStyle w:val="Cmsor2"/>
      </w:pPr>
      <w:bookmarkStart w:id="32" w:name="_Toc417218050"/>
      <w:r>
        <w:t>Alkalmazási területek</w:t>
      </w:r>
      <w:bookmarkEnd w:id="32"/>
    </w:p>
    <w:p w14:paraId="7A3A61EE" w14:textId="71C2C24C" w:rsidR="00DC71BB" w:rsidRPr="00DC71BB" w:rsidRDefault="00DC71BB" w:rsidP="00C3557E">
      <w:pPr>
        <w:pStyle w:val="ThesisSzvegElsBekezds"/>
      </w:pPr>
      <w:r>
        <w:t xml:space="preserve">A matematikai optimalizálás, azon belül a lineáris és nemlineáris optimalizálás széleskörűen alkalmazott világszerte, szinte minden tudományterületen és az iparban. Optimalizálási feladatok gyakran előfordulnak az operációkutatás, logisztika, közgazdaságtan, kémia és fizika területén. Ilyen jellemző problémák például a portfólió kiválasztás, </w:t>
      </w:r>
      <w:r w:rsidR="006C0662">
        <w:t>ellátás tervezés, ütemezés, fuvarozási és egyéb logisztikai problémák vagy a hálózattervezés.</w:t>
      </w:r>
    </w:p>
    <w:p w14:paraId="1BBEDD2E" w14:textId="77777777" w:rsidR="00E257D0" w:rsidRDefault="00E257D0" w:rsidP="00E257D0">
      <w:pPr>
        <w:pStyle w:val="ThesisSzveg"/>
      </w:pPr>
    </w:p>
    <w:p w14:paraId="0437FCFD" w14:textId="77777777" w:rsidR="00E257D0" w:rsidRPr="00E257D0" w:rsidRDefault="00E257D0" w:rsidP="00E257D0">
      <w:pPr>
        <w:pStyle w:val="ThesisSzveg"/>
        <w:sectPr w:rsidR="00E257D0" w:rsidRPr="00E257D0" w:rsidSect="00FD5FB2">
          <w:headerReference w:type="default" r:id="rId14"/>
          <w:headerReference w:type="first" r:id="rId15"/>
          <w:pgSz w:w="11907" w:h="16839" w:code="9"/>
          <w:pgMar w:top="1701" w:right="1701" w:bottom="1701" w:left="0" w:header="709" w:footer="709" w:gutter="2268"/>
          <w:cols w:space="708"/>
          <w:docGrid w:linePitch="360"/>
        </w:sectPr>
      </w:pPr>
    </w:p>
    <w:p w14:paraId="72F13020" w14:textId="77777777" w:rsidR="00D323D7" w:rsidRDefault="00E40DAB" w:rsidP="000C21EE">
      <w:pPr>
        <w:pStyle w:val="Cmsor1"/>
      </w:pPr>
      <w:bookmarkStart w:id="33" w:name="_Ref416281637"/>
      <w:bookmarkStart w:id="34" w:name="_Toc417218051"/>
      <w:r w:rsidRPr="00964772">
        <w:lastRenderedPageBreak/>
        <w:t>Ruby on Rails</w:t>
      </w:r>
      <w:bookmarkEnd w:id="33"/>
      <w:bookmarkEnd w:id="34"/>
    </w:p>
    <w:p w14:paraId="29D04100" w14:textId="48774B7A" w:rsidR="000726F6" w:rsidRDefault="00EA7F60" w:rsidP="00C3557E">
      <w:pPr>
        <w:pStyle w:val="ThesisSzvegElsBekezds"/>
      </w:pPr>
      <w:r>
        <w:t>A Ruby on Rails – röviden Rails – egy</w:t>
      </w:r>
      <w:r w:rsidR="005B57DF">
        <w:t xml:space="preserve"> közel 10 éves múltra visszatekintő</w:t>
      </w:r>
      <w:r w:rsidR="00817998">
        <w:t>, nyílt forrás</w:t>
      </w:r>
      <w:r w:rsidR="005B57DF">
        <w:t>kódú,</w:t>
      </w:r>
      <w:r>
        <w:t xml:space="preserve"> Ruby nyelven íródott</w:t>
      </w:r>
      <w:r w:rsidR="005B57DF">
        <w:t>,</w:t>
      </w:r>
      <w:r>
        <w:t xml:space="preserve"> webalkalmazások </w:t>
      </w:r>
      <w:r w:rsidR="00866F88">
        <w:t>készítésére alkal</w:t>
      </w:r>
      <w:r>
        <w:t>m</w:t>
      </w:r>
      <w:r w:rsidR="00866F88">
        <w:t>a</w:t>
      </w:r>
      <w:r>
        <w:t xml:space="preserve">s keretrendszer. </w:t>
      </w:r>
      <w:r w:rsidR="005B57DF">
        <w:t>Világszerte népszerű a fejlesztők körében és több neves weboldal is ezt a rendszert használja, úgy, mint a Twitter, a GitHub vagy a Shopify.</w:t>
      </w:r>
    </w:p>
    <w:p w14:paraId="7480711A" w14:textId="5C09E92D" w:rsidR="002F3064" w:rsidRPr="002F3064" w:rsidRDefault="002F3064" w:rsidP="002F3064">
      <w:pPr>
        <w:pStyle w:val="ThesisSzveg"/>
      </w:pPr>
      <w:r>
        <w:t>A Ruby nyelv, amely a Rails alapját képzi, egy nyílt forráskódú, az egyszerűséget és a produktivitást szem előtt tartó</w:t>
      </w:r>
      <w:r w:rsidR="00011456">
        <w:t>,</w:t>
      </w:r>
      <w:r>
        <w:t xml:space="preserve"> erősen objektum orientált programozási nyelv. Megalkotója </w:t>
      </w:r>
      <w:r w:rsidRPr="002F3064">
        <w:t>Yukihiro “Matz” Matsumoto</w:t>
      </w:r>
      <w:r>
        <w:t xml:space="preserve"> japán programozó, aki 1995 decemberében tette közzé a nyelv első változatát.</w:t>
      </w:r>
    </w:p>
    <w:p w14:paraId="352FE425" w14:textId="4A8E3346" w:rsidR="005B57DF" w:rsidRDefault="005B57DF" w:rsidP="005B57DF">
      <w:pPr>
        <w:pStyle w:val="ThesisSzveg"/>
      </w:pPr>
      <w:r>
        <w:t>David Heinemeier Hansson a 37si</w:t>
      </w:r>
      <w:r w:rsidR="00011456">
        <w:t>gnals számára készített projekt-</w:t>
      </w:r>
      <w:r>
        <w:t>menedzsment rendszer fejlesztése közben alkotta meg a</w:t>
      </w:r>
      <w:r w:rsidR="00011456">
        <w:t xml:space="preserve"> Ruby on</w:t>
      </w:r>
      <w:r>
        <w:t xml:space="preserve"> Rails keretrendszert. A keretrendszer első, nyílt forráskódú kiadása 2004-ben történt, Hansson azonban 2005 februárjáig nem adott változtatási jogot senkinek. Az 1.0 verzió 2005 decemberében került kiadásra. </w:t>
      </w:r>
      <w:r w:rsidR="008C3C38">
        <w:t xml:space="preserve">A jelenlegi legfrissebb verzió a 4.2.1, amely 2015 márciusában jelent meg. Érdekesség, hogy a keretrendszer bárki számára elérhető </w:t>
      </w:r>
      <w:r w:rsidR="008C3C38" w:rsidRPr="008C3C38">
        <w:rPr>
          <w:i/>
        </w:rPr>
        <w:t>repository</w:t>
      </w:r>
      <w:r w:rsidR="008C3C38">
        <w:t>-ja a GitHub-on</w:t>
      </w:r>
      <w:r w:rsidR="00011456">
        <w:rPr>
          <w:rStyle w:val="Lbjegyzet-hivatkozs"/>
        </w:rPr>
        <w:footnoteReference w:id="1"/>
      </w:r>
      <w:r w:rsidR="00011456">
        <w:t xml:space="preserve"> szabadon</w:t>
      </w:r>
      <w:r w:rsidR="008C3C38">
        <w:t xml:space="preserve"> böngészhető, amely szintén a Rails keretrendszert használja. A </w:t>
      </w:r>
      <w:r w:rsidR="008C3C38" w:rsidRPr="008C3C38">
        <w:rPr>
          <w:i/>
        </w:rPr>
        <w:t>repository</w:t>
      </w:r>
      <w:r w:rsidR="008C3C38">
        <w:t xml:space="preserve"> 2015 tavaszán több, mint 50.000 </w:t>
      </w:r>
      <w:r w:rsidR="008C3C38">
        <w:rPr>
          <w:i/>
        </w:rPr>
        <w:t>commit</w:t>
      </w:r>
      <w:r w:rsidR="008C3C38">
        <w:t xml:space="preserve">-ot, 259 kiadást és közel 2700 közreműködő fejlesztőt számlál. A keretrendszer már a kezdetektől hatalmas népszerűségre tett szert, igazi fénykorát 2005 és 2008 között élte. Bár a Python Django már 2006 óta </w:t>
      </w:r>
      <w:r w:rsidR="002E2DC9">
        <w:t xml:space="preserve">ellenfele és a Java alapú keretrendszerek mindig is népszerűbbek voltak nála az üzleti megrendelők között, a piaci részesedése a mai napig meghatározó. A 2010-es évektől a Node.js, a Laravel és egyéb divatos PHP és Javascript alapú keretrendszerek hasonló népszerűségi növekedést </w:t>
      </w:r>
      <w:r w:rsidR="00A95E01">
        <w:t>mutatnak, mint a Rails a 2000-es évek közepén</w:t>
      </w:r>
      <w:r w:rsidR="00202C4B">
        <w:t>. Manapság a</w:t>
      </w:r>
      <w:r w:rsidR="00A95E01">
        <w:t xml:space="preserve"> </w:t>
      </w:r>
      <w:r w:rsidR="00202C4B">
        <w:t xml:space="preserve">Ruby on </w:t>
      </w:r>
      <w:r w:rsidR="00A95E01">
        <w:t xml:space="preserve">Rails népszerűsége szinte megegyezik </w:t>
      </w:r>
      <w:r w:rsidR="00D7117E">
        <w:t>a Java alapú keretrendszerekkel, de elmarad a divatos PHP és Javascript alapú megoldásoktól.</w:t>
      </w:r>
    </w:p>
    <w:p w14:paraId="23976103" w14:textId="7958AA0E" w:rsidR="00817998" w:rsidRDefault="00817998" w:rsidP="005B57DF">
      <w:pPr>
        <w:pStyle w:val="ThesisSzveg"/>
      </w:pPr>
      <w:r>
        <w:t xml:space="preserve">A Rails egy szoftver könyvtár, amely a Ruby nyelv kiegészítése, és mint olyan, a RubyGem csomagkezelővel telepíthető, több más kiegészítővel együtt. A Rails a Ruby nyelvet kombinálja webes technológiákkal, úgy, mint HTML, CSS és </w:t>
      </w:r>
      <w:r>
        <w:lastRenderedPageBreak/>
        <w:t>Javascript. Működését tekintve szerveroldali megoldás.</w:t>
      </w:r>
      <w:r w:rsidR="00596AE4">
        <w:t xml:space="preserve"> A Rails alkalmazások az MVC (Model-View-Controller) tervezési mintát követik. A keretrendszer működése és használata négy alapelvet követ:</w:t>
      </w:r>
    </w:p>
    <w:p w14:paraId="2B525A30" w14:textId="159CC603" w:rsidR="004D7F8C" w:rsidRDefault="00596AE4" w:rsidP="009D08A0">
      <w:pPr>
        <w:pStyle w:val="ThesisSzveg"/>
        <w:numPr>
          <w:ilvl w:val="0"/>
          <w:numId w:val="24"/>
        </w:numPr>
        <w:tabs>
          <w:tab w:val="left" w:pos="7938"/>
        </w:tabs>
        <w:ind w:left="992" w:hanging="357"/>
        <w:rPr>
          <w:b/>
        </w:rPr>
      </w:pPr>
      <w:r w:rsidRPr="00596AE4">
        <w:rPr>
          <w:b/>
        </w:rPr>
        <w:t>A Rails makacs</w:t>
      </w:r>
      <w:r w:rsidR="009D08A0">
        <w:rPr>
          <w:b/>
        </w:rPr>
        <w:tab/>
      </w:r>
      <w:r w:rsidRPr="00596AE4">
        <w:rPr>
          <w:b/>
        </w:rPr>
        <w:br/>
      </w:r>
      <w:r>
        <w:t xml:space="preserve">A ’90-es években a webalkalmazásokat </w:t>
      </w:r>
      <w:r w:rsidR="004D7F8C">
        <w:t xml:space="preserve">főleg Perl nyelven írták, amely úgy hirdette magát, mint egy nyelv, amiben egy probléma számtalan módon megoldható. Ezzel szemben a Rails keretrendszerben minden gyakori, a webfejlesztés során előforduló problémának létezik egy jó megoldása, az úgynevezett </w:t>
      </w:r>
      <w:r w:rsidR="004D7F8C" w:rsidRPr="004D7F8C">
        <w:rPr>
          <w:i/>
        </w:rPr>
        <w:t>Rails way</w:t>
      </w:r>
      <w:r w:rsidR="004D7F8C">
        <w:t>. Ha a fejlesztő követi a Rails ajánlott konvencióit, akkor kevesebb döntéssel szembesül, tudván, hogy a legtöbb problémának már létezik használható megoldása.</w:t>
      </w:r>
    </w:p>
    <w:p w14:paraId="33512229" w14:textId="23EFD12D" w:rsidR="004D7F8C" w:rsidRPr="009D08A0" w:rsidRDefault="004D7F8C" w:rsidP="009D08A0">
      <w:pPr>
        <w:pStyle w:val="ThesisSzveg"/>
        <w:numPr>
          <w:ilvl w:val="0"/>
          <w:numId w:val="24"/>
        </w:numPr>
        <w:ind w:left="993"/>
        <w:rPr>
          <w:b/>
        </w:rPr>
      </w:pPr>
      <w:r>
        <w:rPr>
          <w:b/>
        </w:rPr>
        <w:t xml:space="preserve">A Rails </w:t>
      </w:r>
      <w:r w:rsidRPr="004D7F8C">
        <w:rPr>
          <w:b/>
        </w:rPr>
        <w:t>omakase</w:t>
      </w:r>
      <w:r w:rsidR="009D08A0">
        <w:rPr>
          <w:b/>
        </w:rPr>
        <w:tab/>
      </w:r>
      <w:r w:rsidR="009D08A0">
        <w:rPr>
          <w:b/>
        </w:rPr>
        <w:tab/>
      </w:r>
      <w:r w:rsidR="009D08A0">
        <w:rPr>
          <w:b/>
        </w:rPr>
        <w:tab/>
      </w:r>
      <w:r>
        <w:rPr>
          <w:b/>
        </w:rPr>
        <w:br/>
      </w:r>
      <w:r>
        <w:t xml:space="preserve">Az </w:t>
      </w:r>
      <w:r w:rsidRPr="004D7F8C">
        <w:rPr>
          <w:i/>
        </w:rPr>
        <w:t>omakase</w:t>
      </w:r>
      <w:r>
        <w:t xml:space="preserve"> egy japán kifejezés, jelentése </w:t>
      </w:r>
      <w:r w:rsidRPr="004D7F8C">
        <w:rPr>
          <w:i/>
        </w:rPr>
        <w:t>„Csináld ahogy akarod!”</w:t>
      </w:r>
      <w:r>
        <w:t xml:space="preserve">. A kifejezés a sushi éttermekben használatos, amikor a vendég egy </w:t>
      </w:r>
      <w:r w:rsidRPr="004D7F8C">
        <w:rPr>
          <w:i/>
        </w:rPr>
        <w:t>omakase</w:t>
      </w:r>
      <w:r>
        <w:t xml:space="preserve"> fogást kér a séftől. Ekkor a séf összeállít egy saját ízlése és stílusa szerint kellemes válogatást. </w:t>
      </w:r>
      <w:r w:rsidR="009D08A0">
        <w:t>A Rails omakase jellege azt jelenti, hogy a vezető fejlesztők – köztük az alapító, Heinemeier Hansson – tapasztalataik és egyéni döntéseik alakítják a keretrendszert. Természetesen a fejlesztők számításba veszik más, a projektben résztvevő fejlesztők véleményét is.</w:t>
      </w:r>
    </w:p>
    <w:p w14:paraId="42387B72" w14:textId="208900D7" w:rsidR="009D08A0" w:rsidRPr="004E46A1" w:rsidRDefault="009D08A0" w:rsidP="009D08A0">
      <w:pPr>
        <w:pStyle w:val="ThesisSzveg"/>
        <w:numPr>
          <w:ilvl w:val="0"/>
          <w:numId w:val="24"/>
        </w:numPr>
        <w:ind w:left="993"/>
        <w:rPr>
          <w:b/>
        </w:rPr>
      </w:pPr>
      <w:r>
        <w:rPr>
          <w:b/>
        </w:rPr>
        <w:t>Konvenció a konfiguráció felett</w:t>
      </w:r>
      <w:r>
        <w:rPr>
          <w:b/>
        </w:rPr>
        <w:tab/>
      </w:r>
      <w:r w:rsidR="004E46A1">
        <w:rPr>
          <w:b/>
        </w:rPr>
        <w:t xml:space="preserve"> (Convention over configuration)</w:t>
      </w:r>
      <w:r w:rsidR="004E46A1">
        <w:rPr>
          <w:b/>
        </w:rPr>
        <w:tab/>
      </w:r>
      <w:r>
        <w:rPr>
          <w:b/>
        </w:rPr>
        <w:br/>
      </w:r>
      <w:r>
        <w:t>A Rails keretrendszer egy gazdag, konvenciókra épülő mechanizmust mutatott be a 2000-es évek közepén. Jelentősége, hogy nem igényel</w:t>
      </w:r>
      <w:r w:rsidR="004E46A1">
        <w:t xml:space="preserve"> az alkalmazás működése rengeteg konfigurációs fájlt. A Rails rendszer feltételezi, hogy a fejlesztő követi a szabályokat. A szabályok leginkább a modellek, vezérlők, adatbázis táblák és metódusok nevezéktanát határozzák meg. Sokszor fontos, hogy az angol helyesírás szerint helyesen határozzuk meg a neveket, mert a rendszer több helyen támaszkodik az egyes számú elnevezésből képzett többes számú kifejezésekre. A konvenciók szigorú megkövetelése a produktivitást helyezi előtérbe.</w:t>
      </w:r>
    </w:p>
    <w:p w14:paraId="3140B7CA" w14:textId="2CF4B876" w:rsidR="004E46A1" w:rsidRPr="004D7F8C" w:rsidRDefault="004E46A1" w:rsidP="009D08A0">
      <w:pPr>
        <w:pStyle w:val="ThesisSzveg"/>
        <w:numPr>
          <w:ilvl w:val="0"/>
          <w:numId w:val="24"/>
        </w:numPr>
        <w:ind w:left="993"/>
        <w:rPr>
          <w:b/>
        </w:rPr>
      </w:pPr>
      <w:r>
        <w:rPr>
          <w:b/>
        </w:rPr>
        <w:lastRenderedPageBreak/>
        <w:t>Ne ismételd magadat (Don’t Repeat Yourself, DRY)</w:t>
      </w:r>
      <w:r>
        <w:rPr>
          <w:b/>
        </w:rPr>
        <w:tab/>
      </w:r>
      <w:r>
        <w:rPr>
          <w:b/>
        </w:rPr>
        <w:br/>
      </w:r>
      <w:r>
        <w:t xml:space="preserve">Az angol kifejezésből </w:t>
      </w:r>
      <w:r w:rsidR="00F04471">
        <w:t xml:space="preserve">képzett </w:t>
      </w:r>
      <w:r w:rsidRPr="00F04471">
        <w:rPr>
          <w:i/>
        </w:rPr>
        <w:t>DRY</w:t>
      </w:r>
      <w:r w:rsidR="00F04471">
        <w:t xml:space="preserve"> mozaikszóként</w:t>
      </w:r>
      <w:r>
        <w:t xml:space="preserve"> emlegetett </w:t>
      </w:r>
      <w:r w:rsidR="00F04471">
        <w:t>szoftverfej</w:t>
      </w:r>
      <w:r>
        <w:t>l</w:t>
      </w:r>
      <w:r w:rsidR="00F04471">
        <w:t>e</w:t>
      </w:r>
      <w:r>
        <w:t xml:space="preserve">sztési </w:t>
      </w:r>
      <w:r w:rsidR="00F04471">
        <w:t>alapelvet</w:t>
      </w:r>
      <w:r>
        <w:t xml:space="preserve"> Andy Hunt és Dave Thomas fogalmazta meg </w:t>
      </w:r>
      <w:r w:rsidR="00F04471">
        <w:t>és a Rails fejlesztők körében erősen szorgalmazott szemléletmód. Az elv lényege, hogy a fejlesztő kerülje el a kód ismétlést, mert minden duplikátum bonyolítja az elkészülő rendszert. Az elvhez szorosan kötődnek a hatékony szoftvertervezési minták és a kód újrahasznosítás technikája.</w:t>
      </w:r>
    </w:p>
    <w:p w14:paraId="355A5CC4" w14:textId="55C82282" w:rsidR="00E257D0" w:rsidRDefault="00E257D0" w:rsidP="00E257D0">
      <w:pPr>
        <w:pStyle w:val="ThesisSzveg"/>
      </w:pPr>
    </w:p>
    <w:p w14:paraId="66A594C8" w14:textId="77777777" w:rsidR="00E257D0" w:rsidRPr="00E257D0" w:rsidRDefault="00E257D0" w:rsidP="00E257D0">
      <w:pPr>
        <w:pStyle w:val="ThesisSzveg"/>
        <w:sectPr w:rsidR="00E257D0" w:rsidRPr="00E257D0" w:rsidSect="00FD5FB2">
          <w:headerReference w:type="default" r:id="rId16"/>
          <w:pgSz w:w="11907" w:h="16839" w:code="9"/>
          <w:pgMar w:top="1701" w:right="1701" w:bottom="1701" w:left="0" w:header="709" w:footer="709" w:gutter="2268"/>
          <w:cols w:space="708"/>
          <w:docGrid w:linePitch="360"/>
        </w:sectPr>
      </w:pPr>
    </w:p>
    <w:p w14:paraId="7949A4BA" w14:textId="77777777" w:rsidR="00E40DAB" w:rsidRPr="000C21EE" w:rsidRDefault="00E40DAB" w:rsidP="000C21EE">
      <w:pPr>
        <w:pStyle w:val="Cmsor1"/>
      </w:pPr>
      <w:bookmarkStart w:id="35" w:name="_Ref416280987"/>
      <w:bookmarkStart w:id="36" w:name="_Toc417218052"/>
      <w:r w:rsidRPr="000C21EE">
        <w:lastRenderedPageBreak/>
        <w:t>Specifikáció</w:t>
      </w:r>
      <w:bookmarkEnd w:id="35"/>
      <w:bookmarkEnd w:id="36"/>
    </w:p>
    <w:p w14:paraId="19417F3D" w14:textId="77777777" w:rsidR="00731836" w:rsidRDefault="00731836" w:rsidP="00C3557E">
      <w:pPr>
        <w:pStyle w:val="ThesisSzvegElsBekezds"/>
      </w:pPr>
      <w:r>
        <w:t xml:space="preserve">A feladat teljesítéséhez egy webalkalmazás tervezése és implementálása volt a cél. A webes technológia választásának oka, hogy a már megszokott és ismert szálláskereső portálokhoz hasonuljon. Ezen kívül az internetes platformra való fejlesztéssel lehet a legolcsóbban és leggyorsabban a legszélesebb felhasználói kört elérni. A manapság rendelkezésre álló úgynevezett </w:t>
      </w:r>
      <w:r w:rsidRPr="00731836">
        <w:rPr>
          <w:i/>
        </w:rPr>
        <w:t>responsive</w:t>
      </w:r>
      <w:r>
        <w:t>, magyarul alkalmazkodó web design-ok alkalmassá tesznek egy weboldalt arra, hogy egyszerre legyen áttekinthető és kezelhető minden képernyőméreten.</w:t>
      </w:r>
    </w:p>
    <w:p w14:paraId="00BB10D2" w14:textId="77CD711E" w:rsidR="00664C0E" w:rsidRPr="00746569" w:rsidRDefault="00664C0E" w:rsidP="00664C0E">
      <w:pPr>
        <w:pStyle w:val="Cmsor2"/>
      </w:pPr>
      <w:bookmarkStart w:id="37" w:name="_Ref416274789"/>
      <w:bookmarkStart w:id="38" w:name="_Toc417218053"/>
      <w:r>
        <w:t>Szereplők</w:t>
      </w:r>
      <w:bookmarkEnd w:id="37"/>
      <w:bookmarkEnd w:id="38"/>
    </w:p>
    <w:p w14:paraId="2380EA9C" w14:textId="77777777" w:rsidR="00664C0E" w:rsidRDefault="00664C0E" w:rsidP="00C3557E">
      <w:pPr>
        <w:pStyle w:val="ThesisSzvegElsBekezds"/>
      </w:pPr>
      <w:r>
        <w:t>A tervezett rendszerben négy felhasználói szerepkör különül el, amelyek a következők:</w:t>
      </w:r>
    </w:p>
    <w:p w14:paraId="23B51D7E" w14:textId="77777777" w:rsidR="00664C0E" w:rsidRDefault="00664C0E" w:rsidP="00664C0E">
      <w:pPr>
        <w:pStyle w:val="ThesisSzveg"/>
        <w:numPr>
          <w:ilvl w:val="0"/>
          <w:numId w:val="10"/>
        </w:numPr>
        <w:ind w:left="1134" w:hanging="447"/>
      </w:pPr>
      <w:r w:rsidRPr="003E5879">
        <w:rPr>
          <w:b/>
        </w:rPr>
        <w:t>Látogató</w:t>
      </w:r>
      <w:r w:rsidRPr="003E5879">
        <w:t>: bejelentkezés nélkül böngészi a portál publikus tartalmát.</w:t>
      </w:r>
    </w:p>
    <w:p w14:paraId="7639404D" w14:textId="77777777" w:rsidR="00664C0E" w:rsidRDefault="00664C0E" w:rsidP="00664C0E">
      <w:pPr>
        <w:pStyle w:val="ThesisSzveg"/>
        <w:numPr>
          <w:ilvl w:val="0"/>
          <w:numId w:val="10"/>
        </w:numPr>
        <w:ind w:left="1134" w:hanging="447"/>
      </w:pPr>
      <w:r w:rsidRPr="003E5879">
        <w:rPr>
          <w:b/>
        </w:rPr>
        <w:t>Szálláskereső</w:t>
      </w:r>
      <w:r w:rsidRPr="003E5879">
        <w:t>: bejelentkezés után szobát keres és foglal</w:t>
      </w:r>
    </w:p>
    <w:p w14:paraId="0D64C426" w14:textId="77777777" w:rsidR="00664C0E" w:rsidRDefault="00664C0E" w:rsidP="00664C0E">
      <w:pPr>
        <w:pStyle w:val="ThesisSzveg"/>
        <w:numPr>
          <w:ilvl w:val="0"/>
          <w:numId w:val="10"/>
        </w:numPr>
        <w:ind w:left="1134" w:hanging="447"/>
      </w:pPr>
      <w:r w:rsidRPr="003E5879">
        <w:rPr>
          <w:b/>
        </w:rPr>
        <w:t>Szállásadó</w:t>
      </w:r>
      <w:r w:rsidRPr="003E5879">
        <w:t>: bejelentkezés után szobákat hirdet, foglalásokat kezel</w:t>
      </w:r>
    </w:p>
    <w:p w14:paraId="6DC58C8A" w14:textId="77777777" w:rsidR="00664C0E" w:rsidRPr="00664C0E" w:rsidRDefault="00664C0E" w:rsidP="00664C0E">
      <w:pPr>
        <w:pStyle w:val="ThesisSzveg"/>
        <w:numPr>
          <w:ilvl w:val="0"/>
          <w:numId w:val="10"/>
        </w:numPr>
        <w:ind w:left="1134" w:hanging="447"/>
      </w:pPr>
      <w:r w:rsidRPr="003E5879">
        <w:rPr>
          <w:b/>
        </w:rPr>
        <w:t>Adminisztrátor</w:t>
      </w:r>
      <w:r w:rsidRPr="003E5879">
        <w:t>: bejelentkezés után a rendszer törzsadatait és beállításait kezeli</w:t>
      </w:r>
    </w:p>
    <w:p w14:paraId="4EAD86D0" w14:textId="77777777" w:rsidR="00E40DAB" w:rsidRDefault="00731836" w:rsidP="000C21EE">
      <w:pPr>
        <w:pStyle w:val="Cmsor2"/>
      </w:pPr>
      <w:bookmarkStart w:id="39" w:name="_Toc417218054"/>
      <w:r w:rsidRPr="000C21EE">
        <w:t>Funkcionális</w:t>
      </w:r>
      <w:r>
        <w:t xml:space="preserve"> </w:t>
      </w:r>
      <w:r w:rsidRPr="000C21EE">
        <w:t>k</w:t>
      </w:r>
      <w:r w:rsidR="00E40DAB" w:rsidRPr="000C21EE">
        <w:t>övetelmények</w:t>
      </w:r>
      <w:bookmarkEnd w:id="39"/>
    </w:p>
    <w:p w14:paraId="7219BCFD" w14:textId="77777777" w:rsidR="006119CE" w:rsidRDefault="006119CE" w:rsidP="00C3557E">
      <w:pPr>
        <w:pStyle w:val="ThesisSzvegElsBekezds"/>
      </w:pPr>
      <w:r>
        <w:t>A fejezet a webalkalmazással szemben támasztott követelményeket és elvárásokat taglalja.</w:t>
      </w:r>
    </w:p>
    <w:p w14:paraId="60743789" w14:textId="47E6E0CC" w:rsidR="008C5264" w:rsidRDefault="008C5264" w:rsidP="008C5264">
      <w:pPr>
        <w:pStyle w:val="Cmsor3"/>
      </w:pPr>
      <w:bookmarkStart w:id="40" w:name="_Ref416275175"/>
      <w:bookmarkStart w:id="41" w:name="_Toc417218055"/>
      <w:r>
        <w:t>Felhasználói fiókok</w:t>
      </w:r>
      <w:bookmarkEnd w:id="40"/>
      <w:bookmarkEnd w:id="41"/>
    </w:p>
    <w:p w14:paraId="658365E6" w14:textId="77777777" w:rsidR="008C5264" w:rsidRPr="008C5264" w:rsidRDefault="008C5264" w:rsidP="00C3557E">
      <w:pPr>
        <w:pStyle w:val="ThesisSzvegElsBekezds"/>
      </w:pPr>
      <w:r>
        <w:t xml:space="preserve">A rendszernek tudnia kell kezelnie az </w:t>
      </w:r>
      <w:r>
        <w:fldChar w:fldCharType="begin"/>
      </w:r>
      <w:r>
        <w:instrText xml:space="preserve"> REF _Ref416274789 \r \h </w:instrText>
      </w:r>
      <w:r>
        <w:fldChar w:fldCharType="separate"/>
      </w:r>
      <w:r w:rsidR="00B65813">
        <w:t>5.1</w:t>
      </w:r>
      <w:r>
        <w:fldChar w:fldCharType="end"/>
      </w:r>
      <w:r>
        <w:t>-ben meghatározott felhasználói szerepköröket. Minden bejelentkezéshez kötött szerepkörnek tudnia kell regisztrálni, bejelentkezni és kijelentkezni a rendszerből. Adminisztrátort csak adminisztrátor regisztrálhat. A rendszernek tudnia kell szerepkörökként eltérő tartalmat megjeleníteni.</w:t>
      </w:r>
    </w:p>
    <w:p w14:paraId="7CE90E4E" w14:textId="468D1C57" w:rsidR="00731836" w:rsidRDefault="00746569" w:rsidP="00746569">
      <w:pPr>
        <w:pStyle w:val="Cmsor3"/>
      </w:pPr>
      <w:bookmarkStart w:id="42" w:name="_Toc417218056"/>
      <w:r>
        <w:t>Szobák szűrése</w:t>
      </w:r>
      <w:bookmarkEnd w:id="42"/>
    </w:p>
    <w:p w14:paraId="13D6B9CE" w14:textId="77777777" w:rsidR="00746569" w:rsidRPr="00746569" w:rsidRDefault="00746569" w:rsidP="00C3557E">
      <w:pPr>
        <w:pStyle w:val="ThesisSzvegElsBekezds"/>
      </w:pPr>
      <w:r>
        <w:t xml:space="preserve">A látogatónak és a szálláskeresőnek lehetőséget kell biztosítani a szobák szűrésére. A szűrési feltételek között szerepelnie kell a </w:t>
      </w:r>
      <w:r w:rsidR="00DC2762">
        <w:t xml:space="preserve">szálláshely szolgáltatásainak, a szoba </w:t>
      </w:r>
      <w:r w:rsidR="00DC2762">
        <w:lastRenderedPageBreak/>
        <w:t>felszereltségének, a szoba elérhetőségét jelző kezdő- és végdátumnak, a szoba típusát jelző ágyak számának valamint a városnak.</w:t>
      </w:r>
    </w:p>
    <w:p w14:paraId="2FA2C3DE" w14:textId="7E538038" w:rsidR="00746569" w:rsidRDefault="00746569" w:rsidP="00746569">
      <w:pPr>
        <w:pStyle w:val="Cmsor3"/>
      </w:pPr>
      <w:bookmarkStart w:id="43" w:name="_Toc417218057"/>
      <w:r>
        <w:t>Szobafoglalás</w:t>
      </w:r>
      <w:bookmarkEnd w:id="43"/>
    </w:p>
    <w:p w14:paraId="1240DFB0" w14:textId="77777777" w:rsidR="00746569" w:rsidRDefault="00DC2762" w:rsidP="00C3557E">
      <w:pPr>
        <w:pStyle w:val="ThesisSzvegElsBekezds"/>
      </w:pPr>
      <w:r>
        <w:t>A szálláskereső csak a kiválasztott időszakban</w:t>
      </w:r>
      <w:r w:rsidR="00B35EA3">
        <w:t xml:space="preserve"> a rendszerben</w:t>
      </w:r>
      <w:r>
        <w:t xml:space="preserve"> elérhetőként nyilvántartott szobákat foglalhatja le. </w:t>
      </w:r>
      <w:r w:rsidR="00213230">
        <w:t>A foglalás véglegesítése előtt a szálláskeresőnek minden vendég adatát meg kell adnia.</w:t>
      </w:r>
    </w:p>
    <w:p w14:paraId="5DD213B7" w14:textId="77777777" w:rsidR="00213230" w:rsidRDefault="00213230" w:rsidP="00213230">
      <w:pPr>
        <w:pStyle w:val="ThesisSzveg"/>
      </w:pPr>
      <w:r>
        <w:t>A szobafoglalásról minden szállásadónak egyénileg kell visszajelzést készítenie. A szobafoglalást el lehet fogadni és vissza lehet utasítani. Egy foglalás akkor tekinthető teljesíthetőnek, ha minden szállásadó pozitív visszajelzést küldött. A foglalás nem teljesíthető, ha legalább egy szállásadó negatív visszajelzést küldött.</w:t>
      </w:r>
    </w:p>
    <w:p w14:paraId="5F4B36D5" w14:textId="77777777" w:rsidR="00213230" w:rsidRDefault="00213230" w:rsidP="00213230">
      <w:pPr>
        <w:pStyle w:val="ThesisSzveg"/>
      </w:pPr>
      <w:r>
        <w:t>A szobafoglalások a szálláskereső és a szállásadó részéről is bármikor visszakereshetők és megtekinthetők.</w:t>
      </w:r>
    </w:p>
    <w:p w14:paraId="63838409" w14:textId="77777777" w:rsidR="00832F53" w:rsidRDefault="00832F53" w:rsidP="00832F53">
      <w:pPr>
        <w:pStyle w:val="Cmsor3"/>
      </w:pPr>
      <w:bookmarkStart w:id="44" w:name="_Toc417218058"/>
      <w:r>
        <w:t>Értékelés</w:t>
      </w:r>
      <w:bookmarkEnd w:id="44"/>
    </w:p>
    <w:p w14:paraId="476D345F" w14:textId="77777777" w:rsidR="00832F53" w:rsidRDefault="00832F53" w:rsidP="00C3557E">
      <w:pPr>
        <w:pStyle w:val="ThesisSzvegElsBekezds"/>
      </w:pPr>
      <w:r>
        <w:t>A teljesült szobafoglalások esetén, az utazás befejező dátumát követően a szálláskereső értékelheti a meglátogatott szálláshelyeket.</w:t>
      </w:r>
    </w:p>
    <w:p w14:paraId="437EF7F4" w14:textId="117C849B" w:rsidR="00832F53" w:rsidRDefault="00832F53" w:rsidP="00832F53">
      <w:pPr>
        <w:pStyle w:val="Cmsor3"/>
      </w:pPr>
      <w:bookmarkStart w:id="45" w:name="_Toc417218059"/>
      <w:r>
        <w:t>Intelligens keresés</w:t>
      </w:r>
      <w:bookmarkEnd w:id="45"/>
    </w:p>
    <w:p w14:paraId="78FB2481" w14:textId="77777777" w:rsidR="00832F53" w:rsidRPr="00832F53" w:rsidRDefault="00832F53" w:rsidP="00C3557E">
      <w:pPr>
        <w:pStyle w:val="ThesisSzvegElsBekezds"/>
      </w:pPr>
      <w:r>
        <w:t>Az intelligens keresés funkció ár és távolság, vagy ezek kombinációja szerint képes automatikus ajánlást készíteni. A választható szempontok mellett figyelembe kell vennie a szálláshelyek értékeléseit és törekednie kell a jobb értékelésűek ajánlására.</w:t>
      </w:r>
    </w:p>
    <w:p w14:paraId="55B45309" w14:textId="33F1B63F" w:rsidR="00746569" w:rsidRDefault="00746569" w:rsidP="00746569">
      <w:pPr>
        <w:pStyle w:val="Cmsor3"/>
      </w:pPr>
      <w:bookmarkStart w:id="46" w:name="_Toc417218060"/>
      <w:r>
        <w:t>Törzsadatok</w:t>
      </w:r>
      <w:bookmarkEnd w:id="46"/>
    </w:p>
    <w:p w14:paraId="01E268F3" w14:textId="77777777" w:rsidR="00746569" w:rsidRDefault="00B35EA3" w:rsidP="00C3557E">
      <w:pPr>
        <w:pStyle w:val="ThesisSzvegElsBekezds"/>
      </w:pPr>
      <w:r>
        <w:t>Az adminisztrátornak a rendszerben megjelenő törzsadatokat tudnia kell szerkeszteni és bővíteni.</w:t>
      </w:r>
    </w:p>
    <w:p w14:paraId="65E0DC3C" w14:textId="65E8D91E" w:rsidR="00D1044B" w:rsidRDefault="00D1044B" w:rsidP="00D1044B">
      <w:pPr>
        <w:pStyle w:val="Cmsor3"/>
      </w:pPr>
      <w:bookmarkStart w:id="47" w:name="_Toc417218061"/>
      <w:r>
        <w:t>Tartós címek</w:t>
      </w:r>
      <w:bookmarkEnd w:id="47"/>
    </w:p>
    <w:p w14:paraId="7E6DDF35" w14:textId="77777777" w:rsidR="00D1044B" w:rsidRPr="00D1044B" w:rsidRDefault="00D1044B" w:rsidP="00C3557E">
      <w:pPr>
        <w:pStyle w:val="ThesisSzvegElsBekezds"/>
      </w:pPr>
      <w:r>
        <w:t>A rendszerben megjelenő oldalak címeit és a keresések eredményoldalaira mutató címeket úgy kell kialakítani, hogy azok bármikor újra meglátogathatóak és linkelhetőek legyenek.</w:t>
      </w:r>
    </w:p>
    <w:p w14:paraId="5818FD4C" w14:textId="13368AD0" w:rsidR="00731836" w:rsidRDefault="00731836" w:rsidP="00731836">
      <w:pPr>
        <w:pStyle w:val="Cmsor2"/>
        <w:rPr>
          <w:szCs w:val="24"/>
        </w:rPr>
      </w:pPr>
      <w:bookmarkStart w:id="48" w:name="_Toc417218062"/>
      <w:r w:rsidRPr="00964772">
        <w:rPr>
          <w:szCs w:val="24"/>
        </w:rPr>
        <w:t>Célcsoport</w:t>
      </w:r>
      <w:bookmarkEnd w:id="48"/>
    </w:p>
    <w:p w14:paraId="51BA2EFD" w14:textId="77777777" w:rsidR="000726F6" w:rsidRDefault="00F2524C" w:rsidP="00C3557E">
      <w:pPr>
        <w:pStyle w:val="ThesisSzvegElsBekezds"/>
      </w:pPr>
      <w:r>
        <w:t>A</w:t>
      </w:r>
      <w:r w:rsidR="004C5FFD">
        <w:t xml:space="preserve"> webalkal</w:t>
      </w:r>
      <w:r>
        <w:t>m</w:t>
      </w:r>
      <w:r w:rsidR="004C5FFD">
        <w:t>a</w:t>
      </w:r>
      <w:r>
        <w:t xml:space="preserve">zás felhasználói célcsoportjaként a szállásadó szerepkör részéről a jellemzően vidéki, alacsony kapacitású panziókat és apartmanokat azonosítottam. </w:t>
      </w:r>
      <w:r>
        <w:lastRenderedPageBreak/>
        <w:t>Számukra a rendszer ugyanúgy a foglalások egyszerű kezelhetőségét nyújtja, mint a szálláskeresők számára. A szálláskereső szerepkör szempontjából a célcsoport tagjaiként az iskolai kirándulásokat szervező osztályfőnök, a baráti társaságok, illetve az üzleti célból szállást kereső szervezőket tekintem.</w:t>
      </w:r>
    </w:p>
    <w:p w14:paraId="078F24B0" w14:textId="77777777" w:rsidR="00B92F11" w:rsidRPr="00B92F11" w:rsidRDefault="00B92F11" w:rsidP="00B92F11">
      <w:pPr>
        <w:pStyle w:val="ThesisSzveg"/>
        <w:sectPr w:rsidR="00B92F11" w:rsidRPr="00B92F11" w:rsidSect="00FD5FB2">
          <w:headerReference w:type="default" r:id="rId17"/>
          <w:pgSz w:w="11907" w:h="16839" w:code="9"/>
          <w:pgMar w:top="1701" w:right="1701" w:bottom="1701" w:left="0" w:header="709" w:footer="709" w:gutter="2268"/>
          <w:cols w:space="708"/>
          <w:docGrid w:linePitch="360"/>
        </w:sectPr>
      </w:pPr>
    </w:p>
    <w:p w14:paraId="6EA98CB4" w14:textId="77777777" w:rsidR="00D323D7" w:rsidRDefault="00D323D7" w:rsidP="000C21EE">
      <w:pPr>
        <w:pStyle w:val="Cmsor1"/>
      </w:pPr>
      <w:bookmarkStart w:id="49" w:name="_Toc417218063"/>
      <w:r w:rsidRPr="00964772">
        <w:lastRenderedPageBreak/>
        <w:t>Tervezés</w:t>
      </w:r>
      <w:bookmarkEnd w:id="49"/>
    </w:p>
    <w:p w14:paraId="7987CBB3" w14:textId="77777777" w:rsidR="00530FAE" w:rsidRPr="00530FAE" w:rsidRDefault="001B7E1A" w:rsidP="00C3557E">
      <w:pPr>
        <w:pStyle w:val="ThesisSzvegElsBekezds"/>
      </w:pPr>
      <w:r>
        <w:t>A fejezet a feladat megvalósításához szükséges tervezés eredményét mutatja be. A fejezet kitér az alkalmazásban megjelenő folyamatok tárgyalására, bemutatja az intelligens keresés m</w:t>
      </w:r>
      <w:r w:rsidR="002131AC">
        <w:t>űködéséhez szükséges optimalizálási</w:t>
      </w:r>
      <w:r>
        <w:t xml:space="preserve"> modelleket. A fejezet második felében a tervezett adatbázis entitásai és a megvalósítás során felhasznált technológiákról lesz szó.</w:t>
      </w:r>
    </w:p>
    <w:p w14:paraId="699E8B09" w14:textId="00BBEB95" w:rsidR="00530FAE" w:rsidRDefault="00D323D7" w:rsidP="00530FAE">
      <w:pPr>
        <w:pStyle w:val="Cmsor2"/>
        <w:rPr>
          <w:szCs w:val="24"/>
        </w:rPr>
      </w:pPr>
      <w:bookmarkStart w:id="50" w:name="_Toc417218064"/>
      <w:r w:rsidRPr="00964772">
        <w:rPr>
          <w:szCs w:val="24"/>
        </w:rPr>
        <w:t>A rendszerben megjelenő fő folyamatok</w:t>
      </w:r>
      <w:bookmarkEnd w:id="50"/>
    </w:p>
    <w:p w14:paraId="0248BF9A" w14:textId="77777777" w:rsidR="00591A83" w:rsidRPr="00591A83" w:rsidRDefault="00591A83" w:rsidP="00C3557E">
      <w:pPr>
        <w:pStyle w:val="ThesisSzvegElsBekezds"/>
      </w:pPr>
      <w:r>
        <w:t>Ez a fejezet a rendszerben megjelenő fő interakciós és háttérfolyamatokat mutatja be.</w:t>
      </w:r>
    </w:p>
    <w:p w14:paraId="3BEB1691" w14:textId="39ABD2F6" w:rsidR="00965E6C" w:rsidRDefault="00965E6C" w:rsidP="00965E6C">
      <w:pPr>
        <w:pStyle w:val="Cmsor3"/>
      </w:pPr>
      <w:bookmarkStart w:id="51" w:name="_Toc417218065"/>
      <w:r w:rsidRPr="00964772">
        <w:t>Szobafoglalás</w:t>
      </w:r>
      <w:bookmarkEnd w:id="51"/>
    </w:p>
    <w:p w14:paraId="44CD852E" w14:textId="77777777" w:rsidR="00591A83" w:rsidRPr="00591A83" w:rsidRDefault="00591A83" w:rsidP="00C3557E">
      <w:pPr>
        <w:pStyle w:val="ThesisSzvegElsBekezds"/>
      </w:pPr>
      <w:r>
        <w:t>A szobafoglalás folyamatában a bejelentkezett szálláskereső valamelyik keresési mechanizmust választva feltölti a virtuális kosarát a foglalni kívánt szobákkal. A kosár feltöltése után a szálláskereső véglegesíti a foglalását, megadja a foglalásban részt vevő vendégek adatait és a foglalást elküldi.</w:t>
      </w:r>
      <w:r w:rsidR="00662DE1">
        <w:t xml:space="preserve"> Az alább</w:t>
      </w:r>
      <w:r w:rsidR="008D01FB">
        <w:t>i ábra a folyamat lépéseit rész</w:t>
      </w:r>
      <w:r w:rsidR="00662DE1">
        <w:t>l</w:t>
      </w:r>
      <w:r w:rsidR="008D01FB">
        <w:t>e</w:t>
      </w:r>
      <w:r w:rsidR="00662DE1">
        <w:t>tesen mutatja be.</w:t>
      </w:r>
    </w:p>
    <w:p w14:paraId="1B7B11A7" w14:textId="3AC99F22" w:rsidR="00036A18" w:rsidRDefault="000F6C21" w:rsidP="00C3557E">
      <w:pPr>
        <w:pStyle w:val="ThesisSzvegElsBekezds"/>
      </w:pPr>
      <w:r>
        <w:object w:dxaOrig="8790" w:dyaOrig="5790" w14:anchorId="738499C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6pt;height:258.7pt" o:ole="">
            <v:imagedata r:id="rId18" o:title=""/>
          </v:shape>
          <o:OLEObject Type="Link" ProgID="Visio.Drawing.15" ShapeID="_x0000_i1025" DrawAspect="Content" r:id="rId19" UpdateMode="Always">
            <o:LinkType>EnhancedMetaFile</o:LinkType>
            <o:LockedField>false</o:LockedField>
            <o:FieldCodes>\f 0</o:FieldCodes>
          </o:OLEObject>
        </w:object>
      </w:r>
    </w:p>
    <w:p w14:paraId="5B60E246" w14:textId="1536BC03" w:rsidR="00A034AC" w:rsidRPr="00036A18" w:rsidRDefault="003C03EA" w:rsidP="007D2C37">
      <w:pPr>
        <w:pStyle w:val="ThesisKpalrs"/>
      </w:pPr>
      <w:r>
        <w:fldChar w:fldCharType="begin"/>
      </w:r>
      <w:r>
        <w:instrText xml:space="preserve"> STYLEREF 1 \s </w:instrText>
      </w:r>
      <w:r>
        <w:fldChar w:fldCharType="separate"/>
      </w:r>
      <w:r>
        <w:rPr>
          <w:noProof/>
        </w:rPr>
        <w:t>6</w:t>
      </w:r>
      <w:r>
        <w:fldChar w:fldCharType="end"/>
      </w:r>
      <w:r>
        <w:t>.</w:t>
      </w:r>
      <w:r>
        <w:fldChar w:fldCharType="begin"/>
      </w:r>
      <w:r>
        <w:instrText xml:space="preserve"> SEQ ábra \* ARABIC \s 1 </w:instrText>
      </w:r>
      <w:r>
        <w:fldChar w:fldCharType="separate"/>
      </w:r>
      <w:r>
        <w:rPr>
          <w:noProof/>
        </w:rPr>
        <w:t>1</w:t>
      </w:r>
      <w:r>
        <w:fldChar w:fldCharType="end"/>
      </w:r>
      <w:bookmarkStart w:id="52" w:name="_Toc417218011"/>
      <w:r w:rsidR="00036A18" w:rsidRPr="00036A18">
        <w:rPr>
          <w:noProof/>
        </w:rPr>
        <w:t xml:space="preserve"> </w:t>
      </w:r>
      <w:r w:rsidR="0033408E">
        <w:rPr>
          <w:noProof/>
        </w:rPr>
        <w:t xml:space="preserve">ábra </w:t>
      </w:r>
      <w:r w:rsidR="00036A18" w:rsidRPr="00036A18">
        <w:rPr>
          <w:noProof/>
        </w:rPr>
        <w:t>Szobafoglalás folyamata</w:t>
      </w:r>
      <w:bookmarkEnd w:id="52"/>
    </w:p>
    <w:p w14:paraId="2ED57085" w14:textId="77777777" w:rsidR="00965E6C" w:rsidRDefault="00965E6C" w:rsidP="00965E6C">
      <w:pPr>
        <w:pStyle w:val="Cmsor3"/>
      </w:pPr>
      <w:bookmarkStart w:id="53" w:name="_Toc417218066"/>
      <w:r w:rsidRPr="00964772">
        <w:lastRenderedPageBreak/>
        <w:t>Foglalás visszaigazolás</w:t>
      </w:r>
      <w:bookmarkEnd w:id="53"/>
    </w:p>
    <w:p w14:paraId="4D4A7708" w14:textId="77777777" w:rsidR="00662DE1" w:rsidRPr="00662DE1" w:rsidRDefault="00662DE1" w:rsidP="00C3557E">
      <w:pPr>
        <w:pStyle w:val="ThesisSzvegElsBekezds"/>
      </w:pPr>
      <w:r>
        <w:t>A rendszerbe érkező szobafoglalásokat a szállásadóknak külön-külön vissza kell igazolniuk. A foglalás állapota csak akkor változhat meg, ha minden szállásadó megtette visszajelzését.</w:t>
      </w:r>
      <w:r w:rsidR="00657979">
        <w:t xml:space="preserve"> Az alábbi ábra bemutatja a visszaigazolás folyamatát a foglalás szempontjából.</w:t>
      </w:r>
    </w:p>
    <w:p w14:paraId="3CC54A25" w14:textId="15EF0A51" w:rsidR="00036A18" w:rsidRDefault="000F6C21" w:rsidP="00C3557E">
      <w:pPr>
        <w:pStyle w:val="ThesisSzvegElsBekezds"/>
      </w:pPr>
      <w:r>
        <w:object w:dxaOrig="6015" w:dyaOrig="5280" w14:anchorId="410B5B67">
          <v:shape id="_x0000_i1026" type="#_x0000_t75" style="width:338.25pt;height:295.55pt" o:ole="">
            <v:imagedata r:id="rId20" o:title=""/>
          </v:shape>
          <o:OLEObject Type="Link" ProgID="Visio.Drawing.15" ShapeID="_x0000_i1026" DrawAspect="Content" r:id="rId21" UpdateMode="Always">
            <o:LinkType>EnhancedMetaFile</o:LinkType>
            <o:LockedField>false</o:LockedField>
            <o:FieldCodes>\f 0</o:FieldCodes>
          </o:OLEObject>
        </w:object>
      </w:r>
    </w:p>
    <w:p w14:paraId="77BA37EB" w14:textId="4E94BFFA" w:rsidR="00530FAE" w:rsidRPr="00036A18" w:rsidRDefault="003C03EA" w:rsidP="007D2C37">
      <w:pPr>
        <w:pStyle w:val="ThesisKpalrs"/>
        <w:rPr>
          <w:sz w:val="28"/>
        </w:rPr>
      </w:pPr>
      <w:r>
        <w:fldChar w:fldCharType="begin"/>
      </w:r>
      <w:r>
        <w:instrText xml:space="preserve"> STYLEREF 1 \s </w:instrText>
      </w:r>
      <w:r>
        <w:fldChar w:fldCharType="separate"/>
      </w:r>
      <w:r>
        <w:rPr>
          <w:noProof/>
        </w:rPr>
        <w:t>6</w:t>
      </w:r>
      <w:r>
        <w:fldChar w:fldCharType="end"/>
      </w:r>
      <w:r>
        <w:t>.</w:t>
      </w:r>
      <w:r>
        <w:fldChar w:fldCharType="begin"/>
      </w:r>
      <w:r>
        <w:instrText xml:space="preserve"> SEQ ábra \* ARABIC \s 1 </w:instrText>
      </w:r>
      <w:r>
        <w:fldChar w:fldCharType="separate"/>
      </w:r>
      <w:r>
        <w:rPr>
          <w:noProof/>
        </w:rPr>
        <w:t>2</w:t>
      </w:r>
      <w:r>
        <w:fldChar w:fldCharType="end"/>
      </w:r>
      <w:bookmarkStart w:id="54" w:name="_Toc417218012"/>
      <w:r w:rsidR="0033408E">
        <w:t xml:space="preserve"> ábra</w:t>
      </w:r>
      <w:r w:rsidR="00036A18" w:rsidRPr="00036A18">
        <w:rPr>
          <w:noProof/>
        </w:rPr>
        <w:t xml:space="preserve"> Foglalás visszaigazolás folyamata</w:t>
      </w:r>
      <w:bookmarkEnd w:id="54"/>
    </w:p>
    <w:p w14:paraId="3E002157" w14:textId="77777777" w:rsidR="00657979" w:rsidRDefault="00657979" w:rsidP="00657979">
      <w:pPr>
        <w:pStyle w:val="ThesisSzveg"/>
      </w:pPr>
      <w:r>
        <w:t>Miután minden szállásadó visszaigazolta a rá vonatkozó szobákat, a rendszer új állapotba lépteti a foglalást. A foglalás teljesíthető állapotúvá válik, ha minden szállásadó pozitív visszajelzést adott. A foglalás nem teljesíthető állapotú lesz, ha legalább egy szállásadó negatív választ adott.</w:t>
      </w:r>
    </w:p>
    <w:p w14:paraId="260BE0E5" w14:textId="77777777" w:rsidR="00591A83" w:rsidRDefault="00591A83" w:rsidP="00591A83">
      <w:pPr>
        <w:pStyle w:val="Cmsor3"/>
      </w:pPr>
      <w:bookmarkStart w:id="55" w:name="_Toc417218067"/>
      <w:r>
        <w:t>Intelligens keresés</w:t>
      </w:r>
      <w:bookmarkEnd w:id="55"/>
    </w:p>
    <w:p w14:paraId="30BF8650" w14:textId="77777777" w:rsidR="00657979" w:rsidRPr="00657979" w:rsidRDefault="00657979" w:rsidP="00C3557E">
      <w:pPr>
        <w:pStyle w:val="ThesisSzvegElsBekezds"/>
      </w:pPr>
      <w:r>
        <w:t>Az intelligens keresés háttérfolyamatát a rendszer a szálláskereső által megadott keresési feltételek alapján végzi el. A folyamat lépéseit részletezi az alábbi ábra.</w:t>
      </w:r>
    </w:p>
    <w:p w14:paraId="3E906BBA" w14:textId="3AA05AA8" w:rsidR="00036A18" w:rsidRDefault="000F6C21" w:rsidP="00C3557E">
      <w:pPr>
        <w:pStyle w:val="ThesisSzvegElsBekezds"/>
      </w:pPr>
      <w:r>
        <w:object w:dxaOrig="7695" w:dyaOrig="4260" w14:anchorId="6BBE539C">
          <v:shape id="_x0000_i1027" type="#_x0000_t75" style="width:389.3pt;height:3in" o:ole="">
            <v:imagedata r:id="rId22" o:title=""/>
          </v:shape>
          <o:OLEObject Type="Link" ProgID="Visio.Drawing.15" ShapeID="_x0000_i1027" DrawAspect="Content" r:id="rId23" UpdateMode="Always">
            <o:LinkType>EnhancedMetaFile</o:LinkType>
            <o:LockedField>false</o:LockedField>
            <o:FieldCodes>\f 0</o:FieldCodes>
          </o:OLEObject>
        </w:object>
      </w:r>
    </w:p>
    <w:p w14:paraId="45818F0B" w14:textId="14E5422C" w:rsidR="00B50DD1" w:rsidRPr="00036A18" w:rsidRDefault="003C03EA" w:rsidP="007D2C37">
      <w:pPr>
        <w:pStyle w:val="ThesisKpalrs"/>
        <w:rPr>
          <w:sz w:val="28"/>
          <w:szCs w:val="22"/>
        </w:rPr>
      </w:pPr>
      <w:r>
        <w:fldChar w:fldCharType="begin"/>
      </w:r>
      <w:r>
        <w:instrText xml:space="preserve"> STYLEREF 1 \s </w:instrText>
      </w:r>
      <w:r>
        <w:fldChar w:fldCharType="separate"/>
      </w:r>
      <w:r>
        <w:rPr>
          <w:noProof/>
        </w:rPr>
        <w:t>6</w:t>
      </w:r>
      <w:r>
        <w:fldChar w:fldCharType="end"/>
      </w:r>
      <w:r>
        <w:t>.</w:t>
      </w:r>
      <w:r>
        <w:fldChar w:fldCharType="begin"/>
      </w:r>
      <w:r>
        <w:instrText xml:space="preserve"> SEQ ábra \* ARABIC \s 1 </w:instrText>
      </w:r>
      <w:r>
        <w:fldChar w:fldCharType="separate"/>
      </w:r>
      <w:r>
        <w:rPr>
          <w:noProof/>
        </w:rPr>
        <w:t>3</w:t>
      </w:r>
      <w:r>
        <w:fldChar w:fldCharType="end"/>
      </w:r>
      <w:bookmarkStart w:id="56" w:name="_Toc417218013"/>
      <w:r w:rsidR="0033408E">
        <w:t xml:space="preserve"> ábra</w:t>
      </w:r>
      <w:r w:rsidR="00036A18" w:rsidRPr="00036A18">
        <w:t xml:space="preserve"> Intelligens keresés háttérfolyamata</w:t>
      </w:r>
      <w:bookmarkEnd w:id="56"/>
    </w:p>
    <w:p w14:paraId="165975FC" w14:textId="7B80D190" w:rsidR="00591A83" w:rsidRPr="00591A83" w:rsidRDefault="00657979" w:rsidP="00B50DD1">
      <w:pPr>
        <w:pStyle w:val="ThesisSzveg"/>
      </w:pPr>
      <w:r>
        <w:t>A rendszer nem tud közvetlenül kommu</w:t>
      </w:r>
      <w:r w:rsidR="00E626C9">
        <w:t>nikálni a nemlineáris feladatmegoldó eszközzel</w:t>
      </w:r>
      <w:r>
        <w:t xml:space="preserve"> ezért előbb a szűrési feltételek szerint kiválogatott szobák a</w:t>
      </w:r>
      <w:r w:rsidR="00974AB9">
        <w:t>lapján elkészíti az optimalizálás</w:t>
      </w:r>
      <w:r>
        <w:t>hoz szükséges adatmodellt és azt, az adatbázisból kiolvasott modellel együtt fájlba írja. Ezután parancssorból végzi a nemlineáris megoldó futását és az eredmények kiolvasását.</w:t>
      </w:r>
    </w:p>
    <w:p w14:paraId="011007FD" w14:textId="77777777" w:rsidR="00D323D7" w:rsidRDefault="00D323D7" w:rsidP="00E40DAB">
      <w:pPr>
        <w:pStyle w:val="Cmsor2"/>
        <w:rPr>
          <w:szCs w:val="24"/>
        </w:rPr>
      </w:pPr>
      <w:bookmarkStart w:id="57" w:name="_Ref416689743"/>
      <w:bookmarkStart w:id="58" w:name="_Ref416701623"/>
      <w:bookmarkStart w:id="59" w:name="_Ref416702238"/>
      <w:bookmarkStart w:id="60" w:name="_Toc417218068"/>
      <w:r w:rsidRPr="00964772">
        <w:rPr>
          <w:szCs w:val="24"/>
        </w:rPr>
        <w:t xml:space="preserve">Nemlineáris </w:t>
      </w:r>
      <w:r w:rsidR="00E67576">
        <w:rPr>
          <w:szCs w:val="24"/>
        </w:rPr>
        <w:t>optimalizálási</w:t>
      </w:r>
      <w:r w:rsidRPr="00964772">
        <w:rPr>
          <w:szCs w:val="24"/>
        </w:rPr>
        <w:t xml:space="preserve"> model</w:t>
      </w:r>
      <w:r w:rsidR="00A7689A">
        <w:rPr>
          <w:szCs w:val="24"/>
        </w:rPr>
        <w:t>l</w:t>
      </w:r>
      <w:bookmarkEnd w:id="57"/>
      <w:bookmarkEnd w:id="58"/>
      <w:bookmarkEnd w:id="59"/>
      <w:bookmarkEnd w:id="60"/>
    </w:p>
    <w:p w14:paraId="5F0F144E" w14:textId="77777777" w:rsidR="002922C9" w:rsidRDefault="00974AB9" w:rsidP="002922C9">
      <w:pPr>
        <w:pStyle w:val="ThesisSzveg"/>
      </w:pPr>
      <w:r>
        <w:t>A nemlineáris optimalizálás</w:t>
      </w:r>
      <w:r w:rsidR="00240B48">
        <w:t xml:space="preserve"> során a cél az, hogy </w:t>
      </w:r>
      <w:r w:rsidR="00D47E9D">
        <w:t xml:space="preserve">az </w:t>
      </w:r>
      <w:r w:rsidR="00240B48">
        <w:t>ár,</w:t>
      </w:r>
      <w:r w:rsidR="00D47E9D">
        <w:t xml:space="preserve"> a</w:t>
      </w:r>
      <w:r w:rsidR="00240B48">
        <w:t xml:space="preserve"> távolság, illetve</w:t>
      </w:r>
      <w:r w:rsidR="00D47E9D">
        <w:t xml:space="preserve"> a</w:t>
      </w:r>
      <w:r w:rsidR="00240B48">
        <w:t xml:space="preserve"> minőség szempontjából optimális megoldást kell találni. A minőség, vagyis a szobák a szálláshelytől örökölt értékelése minden modellben megjelenik, hiszen cél az is, hogy a szálláskereső számára nem csak racionálisan, de emocionálisan is elfogadható megoldást kínáljon a rendszer. Az ár és a távolság választható külön-külön és együttesen is. Tehát három különféle modellt kellett kialakítanom.</w:t>
      </w:r>
    </w:p>
    <w:p w14:paraId="608AD24C" w14:textId="77777777" w:rsidR="00240B48" w:rsidRDefault="00240B48" w:rsidP="002922C9">
      <w:pPr>
        <w:pStyle w:val="ThesisSzveg"/>
      </w:pPr>
      <w:r>
        <w:t xml:space="preserve">A modellek kialakítása során figyelembe kellett vennem, hogy a különböző szempontokhoz különböző nagyságrendű és szórású értékek tartoznak. Az ár jellemzően tízezres nagyságrendű érték. A távolság, amennyiben a keresés egy városra terjed ki a pár tíz kilométernél nem nagyobb, míg város meghatározása nélkül több száz kilométer is lehet. Az értékelés egy 1-től 10-ig terjedő skálán számított átlagos érték. A nemlineáris modellben a célfüggvény a kifejezés minimalizálására törekszik. Ezáltal belátható, hogy a nagyobb nagyságrendű </w:t>
      </w:r>
      <w:r>
        <w:lastRenderedPageBreak/>
        <w:t xml:space="preserve">értékektől fog függni a megoldás. Ez nem megfelelő, a megoldás szempontjából minden </w:t>
      </w:r>
      <w:r w:rsidR="006A5C5F">
        <w:t>szempontnak egyenlően kell teljesülnie.</w:t>
      </w:r>
    </w:p>
    <w:p w14:paraId="48B28A5F" w14:textId="715BB5DC" w:rsidR="006A5C5F" w:rsidRDefault="006A5C5F" w:rsidP="002922C9">
      <w:pPr>
        <w:pStyle w:val="ThesisSzveg"/>
      </w:pPr>
      <w:r>
        <w:t xml:space="preserve">A különböző nagyságrendű értékeket két módszerrel tettem összehasonlíthatóvá. Az első módszerem az, hogy az ár és távolság értékeket nem közvetlenül használom fel az adatmodellben. Az adatmodellbe jegyzés előtt </w:t>
      </w:r>
      <w:r w:rsidR="007D2C37">
        <w:t>az értékeket a legkisebb értékhez viszonyítva átalakítom. Az új érték a régi érték osztva a legkisebb értékkel, és kerekítve alsó egészre. Mivel a szobák árainak esetében az eltérések alacsonyabbak, mint a távolságok esetében, ezért az alsó egész kerekítés előtt tízszeres szorzást alkalmazok.</w:t>
      </w:r>
    </w:p>
    <w:p w14:paraId="43189DDD" w14:textId="34207F5C" w:rsidR="007D2C37" w:rsidRPr="007D2C37" w:rsidRDefault="00DA694E" w:rsidP="00C3557E">
      <w:pPr>
        <w:pStyle w:val="ThesisSzvegElsBekezds"/>
      </w:pPr>
      <w:r>
        <w:object w:dxaOrig="8161" w:dyaOrig="600" w14:anchorId="7F9A75AA">
          <v:shape id="_x0000_i1028" type="#_x0000_t75" style="width:392.65pt;height:25.95pt" o:ole="">
            <v:imagedata r:id="rId24" o:title=""/>
          </v:shape>
          <o:OLEObject Type="Embed" ProgID="Visio.Drawing.15" ShapeID="_x0000_i1028" DrawAspect="Content" ObjectID="_1491001224" r:id="rId25"/>
        </w:object>
      </w:r>
    </w:p>
    <w:p w14:paraId="5287EEE7" w14:textId="5C0B7329" w:rsidR="007A25F2" w:rsidRPr="007A25F2" w:rsidRDefault="003C03EA" w:rsidP="007D2C37">
      <w:pPr>
        <w:pStyle w:val="ThesisKpalrs"/>
      </w:pPr>
      <w:r>
        <w:fldChar w:fldCharType="begin"/>
      </w:r>
      <w:r>
        <w:instrText xml:space="preserve"> STYLEREF 1 \s </w:instrText>
      </w:r>
      <w:r>
        <w:fldChar w:fldCharType="separate"/>
      </w:r>
      <w:r>
        <w:rPr>
          <w:noProof/>
        </w:rPr>
        <w:t>6</w:t>
      </w:r>
      <w:r>
        <w:fldChar w:fldCharType="end"/>
      </w:r>
      <w:r>
        <w:t>.</w:t>
      </w:r>
      <w:r>
        <w:fldChar w:fldCharType="begin"/>
      </w:r>
      <w:r>
        <w:instrText xml:space="preserve"> SEQ ábra \* ARABIC \s 1 </w:instrText>
      </w:r>
      <w:r>
        <w:fldChar w:fldCharType="separate"/>
      </w:r>
      <w:r>
        <w:rPr>
          <w:noProof/>
        </w:rPr>
        <w:t>4</w:t>
      </w:r>
      <w:r>
        <w:fldChar w:fldCharType="end"/>
      </w:r>
      <w:bookmarkStart w:id="61" w:name="_Toc417218014"/>
      <w:r w:rsidR="007A25F2" w:rsidRPr="007A25F2">
        <w:rPr>
          <w:noProof/>
        </w:rPr>
        <w:t xml:space="preserve"> </w:t>
      </w:r>
      <w:r w:rsidR="0033408E">
        <w:rPr>
          <w:noProof/>
        </w:rPr>
        <w:t xml:space="preserve">ábra </w:t>
      </w:r>
      <w:r w:rsidR="007D2C37">
        <w:rPr>
          <w:noProof/>
        </w:rPr>
        <w:t>Árak átalakítása</w:t>
      </w:r>
      <w:r w:rsidR="00D3792F">
        <w:rPr>
          <w:noProof/>
        </w:rPr>
        <w:t xml:space="preserve"> (Ft)</w:t>
      </w:r>
      <w:bookmarkEnd w:id="61"/>
    </w:p>
    <w:p w14:paraId="43E4F0C1" w14:textId="4CCF5219" w:rsidR="007A25F2" w:rsidRDefault="00DA694E" w:rsidP="00C3557E">
      <w:pPr>
        <w:pStyle w:val="ThesisSzvegElsBekezds"/>
      </w:pPr>
      <w:r>
        <w:object w:dxaOrig="5296" w:dyaOrig="600" w14:anchorId="63A0ED79">
          <v:shape id="_x0000_i1029" type="#_x0000_t75" style="width:267.05pt;height:27.65pt" o:ole="">
            <v:imagedata r:id="rId26" o:title=""/>
          </v:shape>
          <o:OLEObject Type="Embed" ProgID="Visio.Drawing.15" ShapeID="_x0000_i1029" DrawAspect="Content" ObjectID="_1491001225" r:id="rId27"/>
        </w:object>
      </w:r>
    </w:p>
    <w:p w14:paraId="40F4F7FA" w14:textId="7548273D" w:rsidR="007A25F2" w:rsidRPr="007A25F2" w:rsidRDefault="003C03EA" w:rsidP="007D2C37">
      <w:pPr>
        <w:pStyle w:val="ThesisKpalrs"/>
      </w:pPr>
      <w:r>
        <w:fldChar w:fldCharType="begin"/>
      </w:r>
      <w:r>
        <w:instrText xml:space="preserve"> STYLEREF 1 \s </w:instrText>
      </w:r>
      <w:r>
        <w:fldChar w:fldCharType="separate"/>
      </w:r>
      <w:r>
        <w:rPr>
          <w:noProof/>
        </w:rPr>
        <w:t>6</w:t>
      </w:r>
      <w:r>
        <w:fldChar w:fldCharType="end"/>
      </w:r>
      <w:r>
        <w:t>.</w:t>
      </w:r>
      <w:r>
        <w:fldChar w:fldCharType="begin"/>
      </w:r>
      <w:r>
        <w:instrText xml:space="preserve"> SEQ ábra \* ARABIC \s 1 </w:instrText>
      </w:r>
      <w:r>
        <w:fldChar w:fldCharType="separate"/>
      </w:r>
      <w:r>
        <w:rPr>
          <w:noProof/>
        </w:rPr>
        <w:t>5</w:t>
      </w:r>
      <w:r>
        <w:fldChar w:fldCharType="end"/>
      </w:r>
      <w:bookmarkStart w:id="62" w:name="_Toc417218015"/>
      <w:r w:rsidR="0033408E">
        <w:t xml:space="preserve"> ábra</w:t>
      </w:r>
      <w:r w:rsidR="007A25F2" w:rsidRPr="007A25F2">
        <w:rPr>
          <w:noProof/>
        </w:rPr>
        <w:t xml:space="preserve"> Távolságok </w:t>
      </w:r>
      <w:r w:rsidR="007D2C37">
        <w:rPr>
          <w:noProof/>
        </w:rPr>
        <w:t>átalakítása</w:t>
      </w:r>
      <w:r w:rsidR="00D3792F">
        <w:rPr>
          <w:noProof/>
        </w:rPr>
        <w:t xml:space="preserve"> (km)</w:t>
      </w:r>
      <w:bookmarkEnd w:id="62"/>
    </w:p>
    <w:p w14:paraId="665CB813" w14:textId="04EEEE7B" w:rsidR="007D2C37" w:rsidRDefault="007D2C37" w:rsidP="002922C9">
      <w:pPr>
        <w:pStyle w:val="ThesisSzveg"/>
      </w:pPr>
      <w:r>
        <w:t>Az árak és távolságok új értékeinek nagyságrendje és szórása is hasonló, tehát az értékek össze</w:t>
      </w:r>
      <w:r w:rsidR="00DA694E">
        <w:t>hasonlíthatók. A módszer előnye továbbá, hogy megtartja a</w:t>
      </w:r>
      <w:r>
        <w:t xml:space="preserve"> kiugró értékek</w:t>
      </w:r>
      <w:r w:rsidR="00DA694E">
        <w:t>et</w:t>
      </w:r>
      <w:r>
        <w:t>.</w:t>
      </w:r>
    </w:p>
    <w:p w14:paraId="1637F881" w14:textId="08DD1979" w:rsidR="006A5C5F" w:rsidRPr="00D9577F" w:rsidRDefault="00402DF7" w:rsidP="002922C9">
      <w:pPr>
        <w:pStyle w:val="ThesisSzveg"/>
      </w:pPr>
      <w:r>
        <w:t xml:space="preserve">A fenti módszerrel kialakított kategóriák legnagyobb értéke </w:t>
      </w:r>
      <w:r w:rsidR="00DA694E">
        <w:t>a sokszorosával</w:t>
      </w:r>
      <w:r>
        <w:t xml:space="preserve"> is meghaladhatja az értékelések legnagyobb, 10 értékét, azonban a sokaságok </w:t>
      </w:r>
      <w:r w:rsidR="00DA694E">
        <w:t>szórása közel hasonló tulajdonságokkal</w:t>
      </w:r>
      <w:r>
        <w:t xml:space="preserve"> bír</w:t>
      </w:r>
      <w:r w:rsidR="003E53B0">
        <w:t>nak</w:t>
      </w:r>
      <w:r>
        <w:t xml:space="preserve">. A célfüggvényben </w:t>
      </w:r>
      <w:r w:rsidR="003E53B0">
        <w:t>emiatt</w:t>
      </w:r>
      <w:r>
        <w:t xml:space="preserve"> </w:t>
      </w:r>
      <w:r w:rsidR="003E53B0">
        <w:t>nem a puszta összegeket vizsgálom</w:t>
      </w:r>
      <w:r>
        <w:t>, hanem</w:t>
      </w:r>
      <w:r w:rsidR="003E53B0">
        <w:t xml:space="preserve"> a</w:t>
      </w:r>
      <w:r>
        <w:t xml:space="preserve"> változók által kijelölt </w:t>
      </w:r>
      <w:r w:rsidR="003E53B0">
        <w:t>átalakított ár- és távolság értékeket</w:t>
      </w:r>
      <w:r>
        <w:t>, valamint az értékelések sokaságainak speciális relatív szórását. A relatív szórás azért speciális, mert nem a középértékhez közelítem, ha</w:t>
      </w:r>
      <w:r w:rsidR="003E53B0">
        <w:t>nem az ár- és távolság</w:t>
      </w:r>
      <w:r>
        <w:t xml:space="preserve"> esetében a legkisebb, 1 értékhez, míg az értékelések esetében, a legnagyobb 10 értékhez. A relatí</w:t>
      </w:r>
      <w:r w:rsidR="003E53B0">
        <w:t xml:space="preserve">v szórás eredménye egy százalékérték, vagyis a célfüggvény </w:t>
      </w:r>
      <w:r>
        <w:t>három százalékérték összegét minimalizálja.</w:t>
      </w:r>
      <w:r w:rsidR="00595C5B">
        <w:t xml:space="preserve"> Az alábbi képlet az alkalmazott rela</w:t>
      </w:r>
      <w:r w:rsidR="00D9577F">
        <w:t xml:space="preserve">tív szórási képletet mutatja be, ahol </w:t>
      </w:r>
      <w:r w:rsidR="00D9577F">
        <w:rPr>
          <w:i/>
        </w:rPr>
        <w:t>s</w:t>
      </w:r>
      <w:r w:rsidR="00D9577F" w:rsidRPr="00D9577F">
        <w:rPr>
          <w:i/>
          <w:vertAlign w:val="subscript"/>
        </w:rPr>
        <w:t>i</w:t>
      </w:r>
      <w:r w:rsidR="00D9577F">
        <w:t xml:space="preserve"> a vizsgált sokaság egy értéke, </w:t>
      </w:r>
      <w:r w:rsidR="00E7459E">
        <w:rPr>
          <w:i/>
        </w:rPr>
        <w:t>x</w:t>
      </w:r>
      <w:r w:rsidR="00D9577F" w:rsidRPr="00D9577F">
        <w:rPr>
          <w:i/>
          <w:vertAlign w:val="subscript"/>
        </w:rPr>
        <w:t>i</w:t>
      </w:r>
      <w:r w:rsidR="00D9577F">
        <w:t xml:space="preserve"> a bináris súly, </w:t>
      </w:r>
      <w:r w:rsidR="00D9577F">
        <w:rPr>
          <w:i/>
        </w:rPr>
        <w:t>s</w:t>
      </w:r>
      <w:r w:rsidR="00D9577F" w:rsidRPr="00D9577F">
        <w:rPr>
          <w:i/>
          <w:vertAlign w:val="subscript"/>
        </w:rPr>
        <w:t>min</w:t>
      </w:r>
      <w:r w:rsidR="00D9577F">
        <w:rPr>
          <w:i/>
        </w:rPr>
        <w:t xml:space="preserve"> </w:t>
      </w:r>
      <w:r w:rsidR="00D9577F">
        <w:t>a vizsgált sokaság lehetséges legkisebb értéke.</w:t>
      </w:r>
    </w:p>
    <w:p w14:paraId="7C451ED6" w14:textId="77777777" w:rsidR="00D9577F" w:rsidRDefault="007D2C37" w:rsidP="00D9577F">
      <w:pPr>
        <w:pStyle w:val="ThesisSzveg"/>
        <w:keepNext/>
      </w:pPr>
      <m:oMathPara>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s</m:t>
              </m:r>
            </m:sub>
          </m:sSub>
          <m:r>
            <w:rPr>
              <w:rFonts w:ascii="Cambria Math" w:eastAsiaTheme="minorEastAsia" w:hAnsi="Cambria Math"/>
            </w:rPr>
            <m:t>=</m:t>
          </m:r>
          <m:f>
            <m:fPr>
              <m:ctrlPr>
                <w:rPr>
                  <w:rFonts w:ascii="Cambria Math" w:eastAsiaTheme="minorEastAsia" w:hAnsi="Cambria Math"/>
                  <w:i/>
                </w:rPr>
              </m:ctrlPr>
            </m:fPr>
            <m:num>
              <m:rad>
                <m:radPr>
                  <m:degHide m:val="1"/>
                  <m:ctrlPr>
                    <w:rPr>
                      <w:rFonts w:ascii="Cambria Math" w:eastAsiaTheme="minorEastAsia" w:hAnsi="Cambria Math"/>
                      <w:i/>
                    </w:rPr>
                  </m:ctrlPr>
                </m:radPr>
                <m:deg/>
                <m:e>
                  <m:f>
                    <m:fPr>
                      <m:ctrlPr>
                        <w:rPr>
                          <w:rFonts w:ascii="Cambria Math" w:eastAsiaTheme="minorEastAsia" w:hAnsi="Cambria Math"/>
                          <w:i/>
                        </w:rPr>
                      </m:ctrlPr>
                    </m:fPr>
                    <m:num>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n</m:t>
                          </m:r>
                        </m:sup>
                        <m:e>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min</m:t>
                                  </m:r>
                                </m:sub>
                              </m:sSub>
                              <m:r>
                                <w:rPr>
                                  <w:rFonts w:ascii="Cambria Math" w:eastAsiaTheme="minorEastAsia" w:hAnsi="Cambria Math"/>
                                </w:rPr>
                                <m:t>)</m:t>
                              </m:r>
                            </m:e>
                            <m:sup>
                              <m:r>
                                <w:rPr>
                                  <w:rFonts w:ascii="Cambria Math" w:eastAsiaTheme="minorEastAsia" w:hAnsi="Cambria Math"/>
                                </w:rPr>
                                <m:t>2</m:t>
                              </m:r>
                            </m:sup>
                          </m:sSup>
                        </m:e>
                      </m:nary>
                    </m:num>
                    <m:den>
                      <m:nary>
                        <m:naryPr>
                          <m:chr m:val="∑"/>
                          <m:limLoc m:val="subSup"/>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n</m:t>
                          </m:r>
                        </m:sup>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e>
                      </m:nary>
                    </m:den>
                  </m:f>
                </m:e>
              </m:rad>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min</m:t>
                  </m:r>
                </m:sub>
              </m:sSub>
            </m:den>
          </m:f>
        </m:oMath>
      </m:oMathPara>
    </w:p>
    <w:bookmarkStart w:id="63" w:name="_Ref416195890"/>
    <w:bookmarkStart w:id="64" w:name="_Ref416195882"/>
    <w:p w14:paraId="02BCFDDE" w14:textId="77777777" w:rsidR="003B4E81" w:rsidRPr="00D9577F" w:rsidRDefault="003620FF" w:rsidP="007D2C37">
      <w:pPr>
        <w:pStyle w:val="ThesisKpalrs"/>
      </w:pPr>
      <w:r>
        <w:fldChar w:fldCharType="begin"/>
      </w:r>
      <w:r>
        <w:instrText xml:space="preserve"> STYLEREF 1 \s </w:instrText>
      </w:r>
      <w:r>
        <w:fldChar w:fldCharType="separate"/>
      </w:r>
      <w:bookmarkStart w:id="65" w:name="_Toc417071644"/>
      <w:r w:rsidR="00B65813">
        <w:rPr>
          <w:noProof/>
        </w:rPr>
        <w:t>6</w:t>
      </w:r>
      <w:r>
        <w:fldChar w:fldCharType="end"/>
      </w:r>
      <w:r>
        <w:t>.</w:t>
      </w:r>
      <w:r w:rsidR="00CC3AF8">
        <w:fldChar w:fldCharType="begin"/>
      </w:r>
      <w:r w:rsidR="00CC3AF8">
        <w:instrText xml:space="preserve"> SEQ egyenlet \* ARABIC \s 1 </w:instrText>
      </w:r>
      <w:r w:rsidR="00CC3AF8">
        <w:fldChar w:fldCharType="separate"/>
      </w:r>
      <w:r w:rsidR="00B65813">
        <w:rPr>
          <w:noProof/>
        </w:rPr>
        <w:t>1</w:t>
      </w:r>
      <w:r w:rsidR="00CC3AF8">
        <w:rPr>
          <w:noProof/>
        </w:rPr>
        <w:fldChar w:fldCharType="end"/>
      </w:r>
      <w:bookmarkEnd w:id="63"/>
      <w:r w:rsidR="00D9577F" w:rsidRPr="00D9577F">
        <w:t xml:space="preserve"> </w:t>
      </w:r>
      <w:r w:rsidR="0033408E">
        <w:t xml:space="preserve">képlet </w:t>
      </w:r>
      <w:r w:rsidR="00D9577F" w:rsidRPr="00D9577F">
        <w:t>Speciális relatív szórás képlet</w:t>
      </w:r>
      <w:bookmarkEnd w:id="64"/>
      <w:bookmarkEnd w:id="65"/>
    </w:p>
    <w:p w14:paraId="2763E685" w14:textId="77777777" w:rsidR="00402DF7" w:rsidRDefault="00402DF7" w:rsidP="002922C9">
      <w:pPr>
        <w:pStyle w:val="ThesisSzveg"/>
      </w:pPr>
      <w:r>
        <w:t xml:space="preserve">A fenti módszerekkel el tudtam érni, hogy több, különböző nagyságrendű sokaságot összehasonlítsak és a célfüggvény kiértékelésekor az algoritmus </w:t>
      </w:r>
      <w:r w:rsidR="00595C5B">
        <w:t>azokat egyenlőként kezelje.</w:t>
      </w:r>
    </w:p>
    <w:p w14:paraId="3E8F50FD" w14:textId="77777777" w:rsidR="00D9577F" w:rsidRDefault="00D9577F" w:rsidP="002922C9">
      <w:pPr>
        <w:pStyle w:val="ThesisSzveg"/>
      </w:pPr>
      <w:r>
        <w:t xml:space="preserve">A </w:t>
      </w:r>
      <w:r>
        <w:fldChar w:fldCharType="begin"/>
      </w:r>
      <w:r>
        <w:instrText xml:space="preserve"> REF _Ref416195890 \h </w:instrText>
      </w:r>
      <w:r>
        <w:fldChar w:fldCharType="separate"/>
      </w:r>
      <w:r w:rsidR="00B65813">
        <w:rPr>
          <w:noProof/>
        </w:rPr>
        <w:t>6</w:t>
      </w:r>
      <w:r w:rsidR="00B65813">
        <w:t>.</w:t>
      </w:r>
      <w:r w:rsidR="00B65813">
        <w:rPr>
          <w:noProof/>
        </w:rPr>
        <w:t>1</w:t>
      </w:r>
      <w:r>
        <w:fldChar w:fldCharType="end"/>
      </w:r>
      <w:r w:rsidR="00E7459E">
        <w:t xml:space="preserve"> ábrán bemutatott képlet</w:t>
      </w:r>
      <w:r>
        <w:t xml:space="preserve"> miatt</w:t>
      </w:r>
      <w:r w:rsidR="00F84EBA">
        <w:t xml:space="preserve"> szükséges, hogy az optimalizálás</w:t>
      </w:r>
      <w:r>
        <w:t xml:space="preserve">t nemlineáris megoldóval végezze a rendszer. A linearitást a bináris súllyal – ami változóként szerepel a modellben – </w:t>
      </w:r>
      <w:r w:rsidR="003C484E">
        <w:t xml:space="preserve">való szorzással </w:t>
      </w:r>
      <w:r>
        <w:t>lépi át a modell.</w:t>
      </w:r>
    </w:p>
    <w:p w14:paraId="1B22CE22" w14:textId="77777777" w:rsidR="003E5879" w:rsidRDefault="003C484E" w:rsidP="00D162E6">
      <w:pPr>
        <w:pStyle w:val="ThesisSzveg"/>
      </w:pPr>
      <w:r>
        <w:t>Mindegyik modell bináris változókat használ, amik azt mutatják, hogy mely szobákat kell a megoldáshalmazba beválasztani.</w:t>
      </w:r>
      <w:r w:rsidR="00794671">
        <w:t xml:space="preserve"> </w:t>
      </w:r>
      <w:r w:rsidR="00FA3129">
        <w:t>A modellekhez alapvetően két adathalmazra van szükség. Az első a szobák adathalmaza, amely minden eleméhez legalább kettő paraméter tartozik</w:t>
      </w:r>
      <w:r w:rsidR="00D162E6">
        <w:t>:</w:t>
      </w:r>
      <w:r w:rsidR="00FA3129">
        <w:t xml:space="preserve"> kapacitás és </w:t>
      </w:r>
      <w:r w:rsidR="003E5879">
        <w:t>értékelése</w:t>
      </w:r>
      <w:r w:rsidR="00FA3129">
        <w:t>. A második adathalmaz a vendégek</w:t>
      </w:r>
      <w:r w:rsidR="003E5879">
        <w:t xml:space="preserve"> száma</w:t>
      </w:r>
      <w:r w:rsidR="00D162E6">
        <w:t>.</w:t>
      </w:r>
      <w:r w:rsidR="00FA3129">
        <w:t xml:space="preserve"> Az optimalizálási szempontok szerint a szobák további paraméterekkel bővülnek. Az alábbi ábra a szobák halmazának egy elemét és a hozzá kapcsolódó változót és paramétereket mutatja be.</w:t>
      </w:r>
    </w:p>
    <w:p w14:paraId="214AA820" w14:textId="64BF815B" w:rsidR="0033408E" w:rsidRDefault="000F6C21" w:rsidP="0033408E">
      <w:pPr>
        <w:pStyle w:val="ThesisSzveg"/>
        <w:keepNext/>
        <w:jc w:val="center"/>
      </w:pPr>
      <w:r>
        <w:object w:dxaOrig="3915" w:dyaOrig="1050" w14:anchorId="2FC31865">
          <v:shape id="_x0000_i1030" type="#_x0000_t75" style="width:194.25pt;height:50.25pt" o:ole="">
            <v:imagedata r:id="rId28" o:title=""/>
          </v:shape>
          <o:OLEObject Type="Link" ProgID="Visio.Drawing.15" ShapeID="_x0000_i1030" DrawAspect="Content" r:id="rId29" UpdateMode="Always">
            <o:LinkType>EnhancedMetaFile</o:LinkType>
            <o:LockedField>false</o:LockedField>
            <o:FieldCodes>\f 0</o:FieldCodes>
          </o:OLEObject>
        </w:object>
      </w:r>
    </w:p>
    <w:p w14:paraId="482088D3" w14:textId="364A8599" w:rsidR="00816B34" w:rsidRPr="0033408E" w:rsidRDefault="003C03EA" w:rsidP="007D2C37">
      <w:pPr>
        <w:pStyle w:val="ThesisKpalrs"/>
      </w:pPr>
      <w:r>
        <w:fldChar w:fldCharType="begin"/>
      </w:r>
      <w:r>
        <w:instrText xml:space="preserve"> STYLEREF 1 \s </w:instrText>
      </w:r>
      <w:r>
        <w:fldChar w:fldCharType="separate"/>
      </w:r>
      <w:r>
        <w:rPr>
          <w:noProof/>
        </w:rPr>
        <w:t>6</w:t>
      </w:r>
      <w:r>
        <w:fldChar w:fldCharType="end"/>
      </w:r>
      <w:r>
        <w:t>.</w:t>
      </w:r>
      <w:r>
        <w:fldChar w:fldCharType="begin"/>
      </w:r>
      <w:r>
        <w:instrText xml:space="preserve"> SEQ ábra \* ARABIC \s 1 </w:instrText>
      </w:r>
      <w:r>
        <w:fldChar w:fldCharType="separate"/>
      </w:r>
      <w:r>
        <w:rPr>
          <w:noProof/>
        </w:rPr>
        <w:t>6</w:t>
      </w:r>
      <w:r>
        <w:fldChar w:fldCharType="end"/>
      </w:r>
      <w:bookmarkStart w:id="66" w:name="_Toc417218016"/>
      <w:r w:rsidR="0033408E" w:rsidRPr="0033408E">
        <w:t xml:space="preserve"> ábra A modellben megjelenő szoba objektum és a hozzá kapcsolódó változó és paraméterek</w:t>
      </w:r>
      <w:bookmarkEnd w:id="66"/>
    </w:p>
    <w:p w14:paraId="232DDF25" w14:textId="77777777" w:rsidR="003C484E" w:rsidRPr="00794671" w:rsidRDefault="00794671" w:rsidP="00B357F2">
      <w:pPr>
        <w:pStyle w:val="ThesisSzveg"/>
      </w:pPr>
      <w:r>
        <w:t xml:space="preserve">Mindhárom modellben </w:t>
      </w:r>
      <w:r w:rsidR="00B357F2">
        <w:t>egy</w:t>
      </w:r>
      <w:r>
        <w:t xml:space="preserve"> alapvető korlátozást vezettem be, egyértelmű módon</w:t>
      </w:r>
      <w:r w:rsidR="00B357F2">
        <w:t xml:space="preserve"> azt</w:t>
      </w:r>
      <w:r>
        <w:t>, hogy a kiválasztott szobák kapacitása egyenlő kell, hogy legyen a vendégek számával.</w:t>
      </w:r>
    </w:p>
    <w:p w14:paraId="31D655C6" w14:textId="77777777" w:rsidR="00794671" w:rsidRPr="00595C5B" w:rsidRDefault="007D2C37" w:rsidP="00794671">
      <w:pPr>
        <w:pStyle w:val="ThesisSzveg"/>
        <w:keepNext/>
      </w:pPr>
      <m:oMathPara>
        <m:oMath>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i</m:t>
                  </m:r>
                </m:sub>
              </m:sSub>
            </m:e>
          </m:nary>
          <m:r>
            <w:rPr>
              <w:rFonts w:ascii="Cambria Math" w:hAnsi="Cambria Math"/>
            </w:rPr>
            <m:t>=v</m:t>
          </m:r>
        </m:oMath>
      </m:oMathPara>
    </w:p>
    <w:p w14:paraId="06A563C7" w14:textId="77777777" w:rsidR="00794671" w:rsidRDefault="00CC3AF8" w:rsidP="007D2C37">
      <w:pPr>
        <w:pStyle w:val="ThesisKpalrs"/>
      </w:pPr>
      <w:r>
        <w:fldChar w:fldCharType="begin"/>
      </w:r>
      <w:r>
        <w:instrText xml:space="preserve"> STYLEREF 1 \s </w:instrText>
      </w:r>
      <w:r>
        <w:fldChar w:fldCharType="separate"/>
      </w:r>
      <w:bookmarkStart w:id="67" w:name="_Toc417071645"/>
      <w:r w:rsidR="00B65813">
        <w:rPr>
          <w:noProof/>
        </w:rPr>
        <w:t>6</w:t>
      </w:r>
      <w:r>
        <w:rPr>
          <w:noProof/>
        </w:rPr>
        <w:fldChar w:fldCharType="end"/>
      </w:r>
      <w:r w:rsidR="003620FF">
        <w:t>.</w:t>
      </w:r>
      <w:r>
        <w:fldChar w:fldCharType="begin"/>
      </w:r>
      <w:r>
        <w:instrText xml:space="preserve"> SEQ egyenlet \* ARABIC \s 1 </w:instrText>
      </w:r>
      <w:r>
        <w:fldChar w:fldCharType="separate"/>
      </w:r>
      <w:r w:rsidR="00B65813">
        <w:rPr>
          <w:noProof/>
        </w:rPr>
        <w:t>2</w:t>
      </w:r>
      <w:r>
        <w:rPr>
          <w:noProof/>
        </w:rPr>
        <w:fldChar w:fldCharType="end"/>
      </w:r>
      <w:r w:rsidR="00794671" w:rsidRPr="00794671">
        <w:t xml:space="preserve"> </w:t>
      </w:r>
      <w:r w:rsidR="0033408E">
        <w:t xml:space="preserve">képlet </w:t>
      </w:r>
      <w:r w:rsidR="00B357F2">
        <w:t>Korlátozás a vendégek száma alapján</w:t>
      </w:r>
      <w:bookmarkEnd w:id="67"/>
    </w:p>
    <w:p w14:paraId="11F16A6A" w14:textId="77777777" w:rsidR="00B357F2" w:rsidRDefault="00B357F2" w:rsidP="00B357F2">
      <w:pPr>
        <w:pStyle w:val="ThesisSzveg"/>
      </w:pPr>
      <w:r>
        <w:lastRenderedPageBreak/>
        <w:t xml:space="preserve">A fenti képletben </w:t>
      </w:r>
      <w:r>
        <w:rPr>
          <w:i/>
        </w:rPr>
        <w:t>f</w:t>
      </w:r>
      <w:r w:rsidRPr="00794671">
        <w:rPr>
          <w:i/>
          <w:vertAlign w:val="subscript"/>
        </w:rPr>
        <w:t>i</w:t>
      </w:r>
      <w:r>
        <w:t xml:space="preserve"> bináris változó, </w:t>
      </w:r>
      <w:r>
        <w:rPr>
          <w:i/>
        </w:rPr>
        <w:t>c</w:t>
      </w:r>
      <w:r w:rsidRPr="00B357F2">
        <w:rPr>
          <w:i/>
          <w:vertAlign w:val="subscript"/>
        </w:rPr>
        <w:t>i</w:t>
      </w:r>
      <w:r>
        <w:t xml:space="preserve"> az </w:t>
      </w:r>
      <w:r w:rsidRPr="00B357F2">
        <w:rPr>
          <w:i/>
        </w:rPr>
        <w:t>i</w:t>
      </w:r>
      <w:r>
        <w:t xml:space="preserve">-edik szoba kapacitása, </w:t>
      </w:r>
      <w:r w:rsidR="00E7459E">
        <w:rPr>
          <w:i/>
        </w:rPr>
        <w:t>v</w:t>
      </w:r>
      <w:r>
        <w:t xml:space="preserve"> pedig a vendégek </w:t>
      </w:r>
      <w:r w:rsidR="00E7459E">
        <w:t>száma</w:t>
      </w:r>
      <w:r>
        <w:t>.</w:t>
      </w:r>
    </w:p>
    <w:p w14:paraId="758C22EC" w14:textId="77777777" w:rsidR="00EB5154" w:rsidRPr="00B357F2" w:rsidRDefault="00EB5154" w:rsidP="00EB5154">
      <w:pPr>
        <w:pStyle w:val="ThesisSzveg"/>
      </w:pPr>
      <w:r>
        <w:t>A felírt matematikai modelleket nemlineáris bináris egészértékű optimalizálási feladatokra vezettem vissza. A további vizsgálataim során megállapítottam, hogy a célfüggvények kvázikonvex kifejezések.</w:t>
      </w:r>
    </w:p>
    <w:p w14:paraId="1C249D57" w14:textId="77777777" w:rsidR="00965E6C" w:rsidRDefault="00965E6C" w:rsidP="00965E6C">
      <w:pPr>
        <w:pStyle w:val="Cmsor3"/>
      </w:pPr>
      <w:bookmarkStart w:id="68" w:name="_Ref416201495"/>
      <w:bookmarkStart w:id="69" w:name="_Toc417218069"/>
      <w:r w:rsidRPr="00964772">
        <w:t xml:space="preserve">Olcsó </w:t>
      </w:r>
      <w:r w:rsidR="00240B48">
        <w:t>modell</w:t>
      </w:r>
      <w:bookmarkEnd w:id="68"/>
      <w:bookmarkEnd w:id="69"/>
    </w:p>
    <w:p w14:paraId="43B4D1C5" w14:textId="77777777" w:rsidR="004676DB" w:rsidRDefault="000F2550" w:rsidP="00C3557E">
      <w:pPr>
        <w:pStyle w:val="ThesisSzvegElsBekezds"/>
      </w:pPr>
      <w:r>
        <w:t>Az olcsó</w:t>
      </w:r>
      <w:r w:rsidR="001032A6">
        <w:t xml:space="preserve"> modell azokat a szobákat adja eredményül, amelyek a legolcsóbbak és a lehető l</w:t>
      </w:r>
      <w:r w:rsidR="004676DB">
        <w:t>egmagasabb értékeléssel bírnak.</w:t>
      </w:r>
    </w:p>
    <w:p w14:paraId="0AE05121" w14:textId="4F0D863C" w:rsidR="0033408E" w:rsidRDefault="000F6C21" w:rsidP="00C3557E">
      <w:pPr>
        <w:pStyle w:val="ThesisSzvegElsBekezds"/>
      </w:pPr>
      <w:r w:rsidRPr="00E364C5">
        <w:object w:dxaOrig="5250" w:dyaOrig="1050" w14:anchorId="6A8BA192">
          <v:shape id="_x0000_i1031" type="#_x0000_t75" style="width:273.75pt;height:57.75pt" o:ole="">
            <v:imagedata r:id="rId30" o:title=""/>
          </v:shape>
          <o:OLEObject Type="Link" ProgID="Visio.Drawing.15" ShapeID="_x0000_i1031" DrawAspect="Content" r:id="rId31" UpdateMode="Always">
            <o:LinkType>EnhancedMetaFile</o:LinkType>
            <o:LockedField>false</o:LockedField>
            <o:FieldCodes>\f 0 \* MERGEFORMAT</o:FieldCodes>
          </o:OLEObject>
        </w:object>
      </w:r>
    </w:p>
    <w:p w14:paraId="5A951B4E" w14:textId="3F3DD818" w:rsidR="00E364C5" w:rsidRDefault="003C03EA" w:rsidP="007D2C37">
      <w:pPr>
        <w:pStyle w:val="ThesisKpalrs"/>
      </w:pPr>
      <w:r>
        <w:fldChar w:fldCharType="begin"/>
      </w:r>
      <w:r>
        <w:instrText xml:space="preserve"> STYLEREF 1 \s </w:instrText>
      </w:r>
      <w:r>
        <w:fldChar w:fldCharType="separate"/>
      </w:r>
      <w:r>
        <w:rPr>
          <w:noProof/>
        </w:rPr>
        <w:t>6</w:t>
      </w:r>
      <w:r>
        <w:fldChar w:fldCharType="end"/>
      </w:r>
      <w:r>
        <w:t>.</w:t>
      </w:r>
      <w:r>
        <w:fldChar w:fldCharType="begin"/>
      </w:r>
      <w:r>
        <w:instrText xml:space="preserve"> SEQ ábra \* ARABIC \s 1 </w:instrText>
      </w:r>
      <w:r>
        <w:fldChar w:fldCharType="separate"/>
      </w:r>
      <w:r>
        <w:rPr>
          <w:noProof/>
        </w:rPr>
        <w:t>7</w:t>
      </w:r>
      <w:r>
        <w:fldChar w:fldCharType="end"/>
      </w:r>
      <w:bookmarkStart w:id="70" w:name="_Toc417218017"/>
      <w:r w:rsidR="0033408E">
        <w:t xml:space="preserve"> ábra Az olcsó modellhez szükséges paraméterek</w:t>
      </w:r>
      <w:bookmarkEnd w:id="70"/>
    </w:p>
    <w:p w14:paraId="254561A5" w14:textId="77777777" w:rsidR="001032A6" w:rsidRDefault="004676DB" w:rsidP="004676DB">
      <w:pPr>
        <w:pStyle w:val="ThesisSzveg"/>
      </w:pPr>
      <w:r>
        <w:t>Ahogy azt a fenti ábra is mutatja, ehhez a modellhez a szoba halmaz paramét</w:t>
      </w:r>
      <w:r w:rsidR="00B91650">
        <w:t>erlistáját ki kell egészíteni a</w:t>
      </w:r>
      <w:r>
        <w:t xml:space="preserve"> szobák árával.</w:t>
      </w:r>
    </w:p>
    <w:p w14:paraId="71BFB667" w14:textId="77777777" w:rsidR="0033408E" w:rsidRDefault="007D2C37" w:rsidP="0033408E">
      <w:pPr>
        <w:pStyle w:val="ThesisSzveg"/>
        <w:keepNext/>
      </w:pPr>
      <m:oMathPara>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limLow>
            </m:fName>
            <m:e>
              <m:f>
                <m:fPr>
                  <m:ctrlPr>
                    <w:rPr>
                      <w:rFonts w:ascii="Cambria Math" w:eastAsiaTheme="minorEastAsia" w:hAnsi="Cambria Math"/>
                      <w:i/>
                    </w:rPr>
                  </m:ctrlPr>
                </m:fPr>
                <m:num>
                  <m:rad>
                    <m:radPr>
                      <m:degHide m:val="1"/>
                      <m:ctrlPr>
                        <w:rPr>
                          <w:rFonts w:ascii="Cambria Math" w:eastAsiaTheme="minorEastAsia" w:hAnsi="Cambria Math"/>
                          <w:i/>
                        </w:rPr>
                      </m:ctrlPr>
                    </m:radPr>
                    <m:deg/>
                    <m:e>
                      <m:f>
                        <m:fPr>
                          <m:ctrlPr>
                            <w:rPr>
                              <w:rFonts w:ascii="Cambria Math" w:eastAsiaTheme="minorEastAsia" w:hAnsi="Cambria Math"/>
                              <w:i/>
                            </w:rPr>
                          </m:ctrlPr>
                        </m:fPr>
                        <m:num>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n</m:t>
                              </m:r>
                            </m:sup>
                            <m:e>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min</m:t>
                                      </m:r>
                                    </m:sub>
                                  </m:sSub>
                                  <m:r>
                                    <w:rPr>
                                      <w:rFonts w:ascii="Cambria Math" w:eastAsiaTheme="minorEastAsia" w:hAnsi="Cambria Math"/>
                                    </w:rPr>
                                    <m:t>)</m:t>
                                  </m:r>
                                </m:e>
                                <m:sup>
                                  <m:r>
                                    <w:rPr>
                                      <w:rFonts w:ascii="Cambria Math" w:eastAsiaTheme="minorEastAsia" w:hAnsi="Cambria Math"/>
                                    </w:rPr>
                                    <m:t>2</m:t>
                                  </m:r>
                                </m:sup>
                              </m:sSup>
                            </m:e>
                          </m:nary>
                        </m:num>
                        <m:den>
                          <m:nary>
                            <m:naryPr>
                              <m:chr m:val="∑"/>
                              <m:limLoc m:val="subSup"/>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n</m:t>
                              </m:r>
                            </m:sup>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e>
                          </m:nary>
                        </m:den>
                      </m:f>
                    </m:e>
                  </m:rad>
                </m:num>
                <m:den>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min</m:t>
                      </m:r>
                    </m:sub>
                  </m:sSub>
                </m:den>
              </m:f>
              <m:r>
                <w:rPr>
                  <w:rFonts w:ascii="Cambria Math" w:eastAsiaTheme="minorEastAsia" w:hAnsi="Cambria Math"/>
                </w:rPr>
                <m:t xml:space="preserve">+ </m:t>
              </m:r>
              <m:f>
                <m:fPr>
                  <m:ctrlPr>
                    <w:rPr>
                      <w:rFonts w:ascii="Cambria Math" w:eastAsiaTheme="minorEastAsia" w:hAnsi="Cambria Math"/>
                      <w:i/>
                    </w:rPr>
                  </m:ctrlPr>
                </m:fPr>
                <m:num>
                  <m:rad>
                    <m:radPr>
                      <m:degHide m:val="1"/>
                      <m:ctrlPr>
                        <w:rPr>
                          <w:rFonts w:ascii="Cambria Math" w:eastAsiaTheme="minorEastAsia" w:hAnsi="Cambria Math"/>
                          <w:i/>
                        </w:rPr>
                      </m:ctrlPr>
                    </m:radPr>
                    <m:deg/>
                    <m:e>
                      <m:f>
                        <m:fPr>
                          <m:ctrlPr>
                            <w:rPr>
                              <w:rFonts w:ascii="Cambria Math" w:eastAsiaTheme="minorEastAsia" w:hAnsi="Cambria Math"/>
                              <w:i/>
                            </w:rPr>
                          </m:ctrlPr>
                        </m:fPr>
                        <m:num>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n</m:t>
                              </m:r>
                            </m:sup>
                            <m:e>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max</m:t>
                                      </m:r>
                                    </m:sub>
                                  </m:sSub>
                                  <m:r>
                                    <w:rPr>
                                      <w:rFonts w:ascii="Cambria Math" w:eastAsiaTheme="minorEastAsia" w:hAnsi="Cambria Math"/>
                                    </w:rPr>
                                    <m:t>)</m:t>
                                  </m:r>
                                </m:e>
                                <m:sup>
                                  <m:r>
                                    <w:rPr>
                                      <w:rFonts w:ascii="Cambria Math" w:eastAsiaTheme="minorEastAsia" w:hAnsi="Cambria Math"/>
                                    </w:rPr>
                                    <m:t>2</m:t>
                                  </m:r>
                                </m:sup>
                              </m:sSup>
                            </m:e>
                          </m:nary>
                        </m:num>
                        <m:den>
                          <m:nary>
                            <m:naryPr>
                              <m:chr m:val="∑"/>
                              <m:limLoc m:val="subSup"/>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n</m:t>
                              </m:r>
                            </m:sup>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e>
                          </m:nary>
                        </m:den>
                      </m:f>
                    </m:e>
                  </m:rad>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max</m:t>
                      </m:r>
                    </m:sub>
                  </m:sSub>
                </m:den>
              </m:f>
            </m:e>
          </m:func>
        </m:oMath>
      </m:oMathPara>
    </w:p>
    <w:p w14:paraId="62C587D9" w14:textId="77777777" w:rsidR="000F2550" w:rsidRDefault="00CC3AF8" w:rsidP="007D2C37">
      <w:pPr>
        <w:pStyle w:val="ThesisKpalrs"/>
      </w:pPr>
      <w:r>
        <w:fldChar w:fldCharType="begin"/>
      </w:r>
      <w:r>
        <w:instrText xml:space="preserve"> STYLEREF 1 \s </w:instrText>
      </w:r>
      <w:r>
        <w:fldChar w:fldCharType="separate"/>
      </w:r>
      <w:bookmarkStart w:id="71" w:name="_Toc417071646"/>
      <w:r w:rsidR="00B65813">
        <w:rPr>
          <w:noProof/>
        </w:rPr>
        <w:t>6</w:t>
      </w:r>
      <w:r>
        <w:rPr>
          <w:noProof/>
        </w:rPr>
        <w:fldChar w:fldCharType="end"/>
      </w:r>
      <w:r w:rsidR="003620FF">
        <w:t>.</w:t>
      </w:r>
      <w:r>
        <w:fldChar w:fldCharType="begin"/>
      </w:r>
      <w:r>
        <w:instrText xml:space="preserve"> SEQ egyenlet \* ARABIC \s 1 </w:instrText>
      </w:r>
      <w:r>
        <w:fldChar w:fldCharType="separate"/>
      </w:r>
      <w:r w:rsidR="00B65813">
        <w:rPr>
          <w:noProof/>
        </w:rPr>
        <w:t>3</w:t>
      </w:r>
      <w:r>
        <w:rPr>
          <w:noProof/>
        </w:rPr>
        <w:fldChar w:fldCharType="end"/>
      </w:r>
      <w:r w:rsidR="0033408E">
        <w:t xml:space="preserve"> képlet Az olcsó modell célfüggvénye</w:t>
      </w:r>
      <w:bookmarkEnd w:id="71"/>
    </w:p>
    <w:p w14:paraId="4EF9888A" w14:textId="77777777" w:rsidR="008019D9" w:rsidRPr="001032A6" w:rsidRDefault="008019D9" w:rsidP="008019D9">
      <w:pPr>
        <w:pStyle w:val="ThesisSzveg"/>
      </w:pPr>
      <w:r>
        <w:t xml:space="preserve">A modell célfüggvényét a fenti ábra mutatja be, ahol </w:t>
      </w:r>
      <w:r>
        <w:rPr>
          <w:i/>
        </w:rPr>
        <w:t>p</w:t>
      </w:r>
      <w:r w:rsidRPr="00482529">
        <w:rPr>
          <w:i/>
          <w:vertAlign w:val="subscript"/>
        </w:rPr>
        <w:t>i</w:t>
      </w:r>
      <w:r>
        <w:rPr>
          <w:i/>
        </w:rPr>
        <w:t xml:space="preserve"> </w:t>
      </w:r>
      <w:r>
        <w:t xml:space="preserve">az i-edik szoba ára, </w:t>
      </w:r>
      <w:r>
        <w:rPr>
          <w:i/>
        </w:rPr>
        <w:t>p</w:t>
      </w:r>
      <w:r w:rsidRPr="00482529">
        <w:rPr>
          <w:i/>
          <w:vertAlign w:val="subscript"/>
        </w:rPr>
        <w:t>min</w:t>
      </w:r>
      <w:r>
        <w:t xml:space="preserve"> a legalacsonyabb szobaár a sokaságban, </w:t>
      </w:r>
      <w:r>
        <w:rPr>
          <w:i/>
        </w:rPr>
        <w:t>r</w:t>
      </w:r>
      <w:r w:rsidRPr="00482529">
        <w:rPr>
          <w:i/>
          <w:vertAlign w:val="subscript"/>
        </w:rPr>
        <w:t>i</w:t>
      </w:r>
      <w:r>
        <w:t xml:space="preserve"> az i-edik szoba átlagos értékelése </w:t>
      </w:r>
      <w:r w:rsidRPr="00482529">
        <w:rPr>
          <w:i/>
        </w:rPr>
        <w:t>r</w:t>
      </w:r>
      <w:r w:rsidRPr="00482529">
        <w:rPr>
          <w:i/>
          <w:vertAlign w:val="subscript"/>
        </w:rPr>
        <w:t>max</w:t>
      </w:r>
      <w:r>
        <w:t xml:space="preserve"> pedig a lehetséges legmagasabb értékelés.</w:t>
      </w:r>
    </w:p>
    <w:p w14:paraId="55F807DF" w14:textId="77777777" w:rsidR="00965E6C" w:rsidRDefault="00965E6C" w:rsidP="00965E6C">
      <w:pPr>
        <w:pStyle w:val="Cmsor3"/>
      </w:pPr>
      <w:bookmarkStart w:id="72" w:name="_Ref416201499"/>
      <w:bookmarkStart w:id="73" w:name="_Toc417218070"/>
      <w:r w:rsidRPr="00964772">
        <w:t xml:space="preserve">Közeli </w:t>
      </w:r>
      <w:r w:rsidR="00240B48">
        <w:t>modell</w:t>
      </w:r>
      <w:bookmarkEnd w:id="72"/>
      <w:bookmarkEnd w:id="73"/>
    </w:p>
    <w:p w14:paraId="2752EBE0" w14:textId="77777777" w:rsidR="004676DB" w:rsidRDefault="000F2550" w:rsidP="00C3557E">
      <w:pPr>
        <w:pStyle w:val="ThesisSzvegElsBekezds"/>
      </w:pPr>
      <w:r>
        <w:t>A közeli modell</w:t>
      </w:r>
      <w:r w:rsidR="00482529">
        <w:t xml:space="preserve"> azokat a szobákat választja ki, amelyek egymáshoz képest a legközelebb helyezkednek el</w:t>
      </w:r>
      <w:r>
        <w:t xml:space="preserve"> és a lehető legmagasabb értékeléssel bírnak</w:t>
      </w:r>
      <w:r w:rsidR="004676DB">
        <w:t>.</w:t>
      </w:r>
    </w:p>
    <w:p w14:paraId="332FBF80" w14:textId="2E8749BD" w:rsidR="003620FF" w:rsidRDefault="000F6C21" w:rsidP="00C3557E">
      <w:pPr>
        <w:pStyle w:val="ThesisSzvegElsBekezds"/>
      </w:pPr>
      <w:r>
        <w:object w:dxaOrig="6435" w:dyaOrig="1050" w14:anchorId="09C257CD">
          <v:shape id="_x0000_i1032" type="#_x0000_t75" style="width:324pt;height:50.25pt" o:ole="">
            <v:imagedata r:id="rId32" o:title=""/>
          </v:shape>
          <o:OLEObject Type="Link" ProgID="Visio.Drawing.15" ShapeID="_x0000_i1032" DrawAspect="Content" r:id="rId33" UpdateMode="Always">
            <o:LinkType>EnhancedMetaFile</o:LinkType>
            <o:LockedField>false</o:LockedField>
            <o:FieldCodes>\f 0 \* MERGEFORMAT</o:FieldCodes>
          </o:OLEObject>
        </w:object>
      </w:r>
    </w:p>
    <w:p w14:paraId="49D26425" w14:textId="2C9CD489" w:rsidR="0033408E" w:rsidRDefault="003C03EA" w:rsidP="007D2C37">
      <w:pPr>
        <w:pStyle w:val="ThesisKpalrs"/>
      </w:pPr>
      <w:r>
        <w:fldChar w:fldCharType="begin"/>
      </w:r>
      <w:r>
        <w:instrText xml:space="preserve"> STYLEREF 1 \s </w:instrText>
      </w:r>
      <w:r>
        <w:fldChar w:fldCharType="separate"/>
      </w:r>
      <w:r>
        <w:rPr>
          <w:noProof/>
        </w:rPr>
        <w:t>6</w:t>
      </w:r>
      <w:r>
        <w:fldChar w:fldCharType="end"/>
      </w:r>
      <w:r>
        <w:t>.</w:t>
      </w:r>
      <w:r>
        <w:fldChar w:fldCharType="begin"/>
      </w:r>
      <w:r>
        <w:instrText xml:space="preserve"> SEQ ábra \* ARABIC \s 1 </w:instrText>
      </w:r>
      <w:r>
        <w:fldChar w:fldCharType="separate"/>
      </w:r>
      <w:r>
        <w:rPr>
          <w:noProof/>
        </w:rPr>
        <w:t>8</w:t>
      </w:r>
      <w:r>
        <w:fldChar w:fldCharType="end"/>
      </w:r>
      <w:bookmarkStart w:id="74" w:name="_Toc417218018"/>
      <w:r w:rsidR="003620FF">
        <w:t xml:space="preserve"> ábra A közeli modellhez szükséges paraméterek</w:t>
      </w:r>
      <w:bookmarkEnd w:id="74"/>
    </w:p>
    <w:p w14:paraId="2758C6B2" w14:textId="77777777" w:rsidR="00530FAE" w:rsidRDefault="004D06E6" w:rsidP="004676DB">
      <w:pPr>
        <w:pStyle w:val="ThesisSzveg"/>
      </w:pPr>
      <w:r>
        <w:lastRenderedPageBreak/>
        <w:t>A távolságok tárolásához egy, a szobák halmazán képzett Descartes szorzatból kialakított</w:t>
      </w:r>
      <w:r w:rsidR="00482529">
        <w:t xml:space="preserve"> mátrixra van szüksé</w:t>
      </w:r>
      <w:r>
        <w:t>g, ahol a távolság paraméterként jelenik meg, ahogy az a fenti ábrán is látható</w:t>
      </w:r>
      <w:r w:rsidR="00482529">
        <w:t>. A közös szálláshelyen lévő szobák távolsága 0.</w:t>
      </w:r>
    </w:p>
    <w:p w14:paraId="13CB59AF" w14:textId="77777777" w:rsidR="003620FF" w:rsidRDefault="007D2C37" w:rsidP="003620FF">
      <w:pPr>
        <w:pStyle w:val="ThesisSzveg"/>
        <w:keepNext/>
      </w:pPr>
      <m:oMathPara>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limLow>
            </m:fName>
            <m:e>
              <m:f>
                <m:fPr>
                  <m:ctrlPr>
                    <w:rPr>
                      <w:rFonts w:ascii="Cambria Math" w:eastAsiaTheme="minorEastAsia" w:hAnsi="Cambria Math"/>
                      <w:i/>
                    </w:rPr>
                  </m:ctrlPr>
                </m:fPr>
                <m:num>
                  <m:rad>
                    <m:radPr>
                      <m:degHide m:val="1"/>
                      <m:ctrlPr>
                        <w:rPr>
                          <w:rFonts w:ascii="Cambria Math" w:eastAsiaTheme="minorEastAsia" w:hAnsi="Cambria Math"/>
                          <w:i/>
                        </w:rPr>
                      </m:ctrlPr>
                    </m:radPr>
                    <m:deg/>
                    <m:e>
                      <m:f>
                        <m:fPr>
                          <m:ctrlPr>
                            <w:rPr>
                              <w:rFonts w:ascii="Cambria Math" w:eastAsiaTheme="minorEastAsia" w:hAnsi="Cambria Math"/>
                              <w:i/>
                            </w:rPr>
                          </m:ctrlPr>
                        </m:fPr>
                        <m:num>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n</m:t>
                              </m:r>
                            </m:sup>
                            <m:e>
                              <m:nary>
                                <m:naryPr>
                                  <m:chr m:val="∑"/>
                                  <m:limLoc m:val="undOvr"/>
                                  <m:ctrlPr>
                                    <w:rPr>
                                      <w:rFonts w:ascii="Cambria Math" w:eastAsiaTheme="minorEastAsia" w:hAnsi="Cambria Math"/>
                                      <w:i/>
                                    </w:rPr>
                                  </m:ctrlPr>
                                </m:naryPr>
                                <m:sub>
                                  <m:r>
                                    <w:rPr>
                                      <w:rFonts w:ascii="Cambria Math" w:eastAsiaTheme="minorEastAsia" w:hAnsi="Cambria Math"/>
                                    </w:rPr>
                                    <m:t>j=1</m:t>
                                  </m:r>
                                </m:sub>
                                <m:sup>
                                  <m:r>
                                    <w:rPr>
                                      <w:rFonts w:ascii="Cambria Math" w:eastAsiaTheme="minorEastAsia" w:hAnsi="Cambria Math"/>
                                    </w:rPr>
                                    <m:t>n</m:t>
                                  </m:r>
                                </m:sup>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j</m:t>
                                      </m:r>
                                    </m:sub>
                                  </m:sSub>
                                  <m:sSup>
                                    <m:sSupPr>
                                      <m:ctrlPr>
                                        <w:rPr>
                                          <w:rFonts w:ascii="Cambria Math" w:eastAsiaTheme="minorEastAsia" w:hAnsi="Cambria Math"/>
                                          <w:i/>
                                        </w:rPr>
                                      </m:ctrlPr>
                                    </m:sSupPr>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ij</m:t>
                                          </m:r>
                                        </m:sub>
                                      </m:sSub>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min</m:t>
                                          </m:r>
                                        </m:sub>
                                      </m:sSub>
                                      <m:r>
                                        <w:rPr>
                                          <w:rFonts w:ascii="Cambria Math" w:eastAsiaTheme="minorEastAsia" w:hAnsi="Cambria Math"/>
                                        </w:rPr>
                                        <m:t>)</m:t>
                                      </m:r>
                                    </m:e>
                                    <m:sup>
                                      <m:r>
                                        <w:rPr>
                                          <w:rFonts w:ascii="Cambria Math" w:eastAsiaTheme="minorEastAsia" w:hAnsi="Cambria Math"/>
                                        </w:rPr>
                                        <m:t>2</m:t>
                                      </m:r>
                                    </m:sup>
                                  </m:sSup>
                                </m:e>
                              </m:nary>
                            </m:e>
                          </m:nary>
                        </m:num>
                        <m:den>
                          <m:nary>
                            <m:naryPr>
                              <m:chr m:val="∑"/>
                              <m:limLoc m:val="subSup"/>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n</m:t>
                              </m:r>
                            </m:sup>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e>
                          </m:nary>
                        </m:den>
                      </m:f>
                    </m:e>
                  </m:rad>
                </m:num>
                <m:den>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min</m:t>
                      </m:r>
                    </m:sub>
                  </m:sSub>
                </m:den>
              </m:f>
              <m:r>
                <w:rPr>
                  <w:rFonts w:ascii="Cambria Math" w:eastAsiaTheme="minorEastAsia" w:hAnsi="Cambria Math"/>
                </w:rPr>
                <m:t xml:space="preserve">+ </m:t>
              </m:r>
              <m:f>
                <m:fPr>
                  <m:ctrlPr>
                    <w:rPr>
                      <w:rFonts w:ascii="Cambria Math" w:eastAsiaTheme="minorEastAsia" w:hAnsi="Cambria Math"/>
                      <w:i/>
                    </w:rPr>
                  </m:ctrlPr>
                </m:fPr>
                <m:num>
                  <m:rad>
                    <m:radPr>
                      <m:degHide m:val="1"/>
                      <m:ctrlPr>
                        <w:rPr>
                          <w:rFonts w:ascii="Cambria Math" w:eastAsiaTheme="minorEastAsia" w:hAnsi="Cambria Math"/>
                          <w:i/>
                        </w:rPr>
                      </m:ctrlPr>
                    </m:radPr>
                    <m:deg/>
                    <m:e>
                      <m:f>
                        <m:fPr>
                          <m:ctrlPr>
                            <w:rPr>
                              <w:rFonts w:ascii="Cambria Math" w:eastAsiaTheme="minorEastAsia" w:hAnsi="Cambria Math"/>
                              <w:i/>
                            </w:rPr>
                          </m:ctrlPr>
                        </m:fPr>
                        <m:num>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n</m:t>
                              </m:r>
                            </m:sup>
                            <m:e>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max</m:t>
                                      </m:r>
                                    </m:sub>
                                  </m:sSub>
                                  <m:r>
                                    <w:rPr>
                                      <w:rFonts w:ascii="Cambria Math" w:eastAsiaTheme="minorEastAsia" w:hAnsi="Cambria Math"/>
                                    </w:rPr>
                                    <m:t>)</m:t>
                                  </m:r>
                                </m:e>
                                <m:sup>
                                  <m:r>
                                    <w:rPr>
                                      <w:rFonts w:ascii="Cambria Math" w:eastAsiaTheme="minorEastAsia" w:hAnsi="Cambria Math"/>
                                    </w:rPr>
                                    <m:t>2</m:t>
                                  </m:r>
                                </m:sup>
                              </m:sSup>
                            </m:e>
                          </m:nary>
                        </m:num>
                        <m:den>
                          <m:nary>
                            <m:naryPr>
                              <m:chr m:val="∑"/>
                              <m:limLoc m:val="subSup"/>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n</m:t>
                              </m:r>
                            </m:sup>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e>
                          </m:nary>
                        </m:den>
                      </m:f>
                    </m:e>
                  </m:rad>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max</m:t>
                      </m:r>
                    </m:sub>
                  </m:sSub>
                </m:den>
              </m:f>
            </m:e>
          </m:func>
        </m:oMath>
      </m:oMathPara>
    </w:p>
    <w:p w14:paraId="7B3C38D5" w14:textId="77777777" w:rsidR="000F2550" w:rsidRDefault="00CC3AF8" w:rsidP="007D2C37">
      <w:pPr>
        <w:pStyle w:val="ThesisKpalrs"/>
      </w:pPr>
      <w:r>
        <w:fldChar w:fldCharType="begin"/>
      </w:r>
      <w:r>
        <w:instrText xml:space="preserve"> STYLEREF 1 \s </w:instrText>
      </w:r>
      <w:r>
        <w:fldChar w:fldCharType="separate"/>
      </w:r>
      <w:bookmarkStart w:id="75" w:name="_Toc417071647"/>
      <w:r w:rsidR="00B65813">
        <w:rPr>
          <w:noProof/>
        </w:rPr>
        <w:t>6</w:t>
      </w:r>
      <w:r>
        <w:rPr>
          <w:noProof/>
        </w:rPr>
        <w:fldChar w:fldCharType="end"/>
      </w:r>
      <w:r w:rsidR="003620FF">
        <w:t>.</w:t>
      </w:r>
      <w:r>
        <w:fldChar w:fldCharType="begin"/>
      </w:r>
      <w:r>
        <w:instrText xml:space="preserve"> SEQ egyenlet \* ARABIC \s 1 </w:instrText>
      </w:r>
      <w:r>
        <w:fldChar w:fldCharType="separate"/>
      </w:r>
      <w:r w:rsidR="00B65813">
        <w:rPr>
          <w:noProof/>
        </w:rPr>
        <w:t>4</w:t>
      </w:r>
      <w:r>
        <w:rPr>
          <w:noProof/>
        </w:rPr>
        <w:fldChar w:fldCharType="end"/>
      </w:r>
      <w:r w:rsidR="003620FF">
        <w:t xml:space="preserve"> képlet A közeli modell célfüggvénye</w:t>
      </w:r>
      <w:bookmarkEnd w:id="75"/>
    </w:p>
    <w:p w14:paraId="505D2E4D" w14:textId="77777777" w:rsidR="008019D9" w:rsidRPr="00482529" w:rsidRDefault="008019D9" w:rsidP="008019D9">
      <w:pPr>
        <w:pStyle w:val="ThesisSzveg"/>
      </w:pPr>
      <w:r>
        <w:t xml:space="preserve">A modell célfüggvényét a következő ábra mutatja be, ahol </w:t>
      </w:r>
      <w:r w:rsidRPr="007136B8">
        <w:rPr>
          <w:i/>
        </w:rPr>
        <w:t>d</w:t>
      </w:r>
      <w:r w:rsidRPr="007136B8">
        <w:rPr>
          <w:i/>
          <w:vertAlign w:val="subscript"/>
        </w:rPr>
        <w:t>ij</w:t>
      </w:r>
      <w:r>
        <w:t xml:space="preserve"> az i-edik és j-edik szoba távolsága, </w:t>
      </w:r>
      <w:r>
        <w:rPr>
          <w:i/>
        </w:rPr>
        <w:t>d</w:t>
      </w:r>
      <w:r>
        <w:rPr>
          <w:i/>
          <w:vertAlign w:val="subscript"/>
        </w:rPr>
        <w:t>min</w:t>
      </w:r>
      <w:r>
        <w:t xml:space="preserve"> a legalacsonyabb távolság a sokaságban, </w:t>
      </w:r>
      <w:r>
        <w:rPr>
          <w:i/>
        </w:rPr>
        <w:t>r</w:t>
      </w:r>
      <w:r w:rsidRPr="00482529">
        <w:rPr>
          <w:i/>
          <w:vertAlign w:val="subscript"/>
        </w:rPr>
        <w:t>i</w:t>
      </w:r>
      <w:r>
        <w:t xml:space="preserve"> az i-edik szoba átlagos értékelése </w:t>
      </w:r>
      <w:r w:rsidRPr="00482529">
        <w:rPr>
          <w:i/>
        </w:rPr>
        <w:t>r</w:t>
      </w:r>
      <w:r w:rsidRPr="00482529">
        <w:rPr>
          <w:i/>
          <w:vertAlign w:val="subscript"/>
        </w:rPr>
        <w:t>max</w:t>
      </w:r>
      <w:r>
        <w:t xml:space="preserve"> pedig a lehetséges legmagasabb értékelés.</w:t>
      </w:r>
    </w:p>
    <w:p w14:paraId="21C6219B" w14:textId="77777777" w:rsidR="00965E6C" w:rsidRDefault="00965E6C" w:rsidP="00965E6C">
      <w:pPr>
        <w:pStyle w:val="Cmsor3"/>
      </w:pPr>
      <w:bookmarkStart w:id="76" w:name="_Ref416700084"/>
      <w:bookmarkStart w:id="77" w:name="_Ref416702335"/>
      <w:bookmarkStart w:id="78" w:name="_Toc417218071"/>
      <w:r w:rsidRPr="00964772">
        <w:t xml:space="preserve">Olcsó és közeli </w:t>
      </w:r>
      <w:r w:rsidR="00240B48">
        <w:t>modell</w:t>
      </w:r>
      <w:bookmarkEnd w:id="76"/>
      <w:bookmarkEnd w:id="77"/>
      <w:bookmarkEnd w:id="78"/>
    </w:p>
    <w:p w14:paraId="490404C9" w14:textId="77777777" w:rsidR="004676DB" w:rsidRDefault="000F2550" w:rsidP="00C3557E">
      <w:pPr>
        <w:pStyle w:val="ThesisSzvegElsBekezds"/>
      </w:pPr>
      <w:r>
        <w:t xml:space="preserve">Az olcsó és közeli modell egyesíti a </w:t>
      </w:r>
      <w:r>
        <w:fldChar w:fldCharType="begin"/>
      </w:r>
      <w:r>
        <w:instrText xml:space="preserve"> REF _Ref416201495 \r \h </w:instrText>
      </w:r>
      <w:r>
        <w:fldChar w:fldCharType="separate"/>
      </w:r>
      <w:r w:rsidR="00B65813">
        <w:t>6.2.1</w:t>
      </w:r>
      <w:r>
        <w:fldChar w:fldCharType="end"/>
      </w:r>
      <w:r>
        <w:t xml:space="preserve"> és </w:t>
      </w:r>
      <w:r>
        <w:fldChar w:fldCharType="begin"/>
      </w:r>
      <w:r>
        <w:instrText xml:space="preserve"> REF _Ref416201499 \r \h </w:instrText>
      </w:r>
      <w:r>
        <w:fldChar w:fldCharType="separate"/>
      </w:r>
      <w:r w:rsidR="00B65813">
        <w:t>6.2.2</w:t>
      </w:r>
      <w:r>
        <w:fldChar w:fldCharType="end"/>
      </w:r>
      <w:r>
        <w:t xml:space="preserve"> fejezetekben taglalt modelleket, vagyis az egymáshoz legközelebb eső legolcsóbb és lehető legmagasabb értékeléssel bíró szobákat adja eredményül.</w:t>
      </w:r>
    </w:p>
    <w:p w14:paraId="3A3865D1" w14:textId="7B2DE701" w:rsidR="003620FF" w:rsidRDefault="000F6C21" w:rsidP="00C3557E">
      <w:pPr>
        <w:pStyle w:val="ThesisSzvegElsBekezds"/>
      </w:pPr>
      <w:r>
        <w:object w:dxaOrig="7575" w:dyaOrig="1050" w14:anchorId="7FAF0D50">
          <v:shape id="_x0000_i1033" type="#_x0000_t75" style="width:389.3pt;height:57.75pt" o:ole="">
            <v:imagedata r:id="rId34" o:title=""/>
          </v:shape>
          <o:OLEObject Type="Link" ProgID="Visio.Drawing.15" ShapeID="_x0000_i1033" DrawAspect="Content" r:id="rId35" UpdateMode="Always">
            <o:LinkType>EnhancedMetaFile</o:LinkType>
            <o:LockedField>false</o:LockedField>
            <o:FieldCodes>\f 0 \* MERGEFORMAT</o:FieldCodes>
          </o:OLEObject>
        </w:object>
      </w:r>
    </w:p>
    <w:p w14:paraId="20A6D1C1" w14:textId="0BD564A9" w:rsidR="00E364C5" w:rsidRDefault="003C03EA" w:rsidP="007D2C37">
      <w:pPr>
        <w:pStyle w:val="ThesisKpalrs"/>
      </w:pPr>
      <w:r>
        <w:fldChar w:fldCharType="begin"/>
      </w:r>
      <w:r>
        <w:instrText xml:space="preserve"> STYLEREF 1 \s </w:instrText>
      </w:r>
      <w:r>
        <w:fldChar w:fldCharType="separate"/>
      </w:r>
      <w:r>
        <w:rPr>
          <w:noProof/>
        </w:rPr>
        <w:t>6</w:t>
      </w:r>
      <w:r>
        <w:fldChar w:fldCharType="end"/>
      </w:r>
      <w:r>
        <w:t>.</w:t>
      </w:r>
      <w:r>
        <w:fldChar w:fldCharType="begin"/>
      </w:r>
      <w:r>
        <w:instrText xml:space="preserve"> SEQ ábra \* ARABIC \s 1 </w:instrText>
      </w:r>
      <w:r>
        <w:fldChar w:fldCharType="separate"/>
      </w:r>
      <w:r>
        <w:rPr>
          <w:noProof/>
        </w:rPr>
        <w:t>9</w:t>
      </w:r>
      <w:r>
        <w:fldChar w:fldCharType="end"/>
      </w:r>
      <w:bookmarkStart w:id="79" w:name="_Toc417218019"/>
      <w:r w:rsidR="003620FF">
        <w:t xml:space="preserve"> ábra Az olcsó és közeli modellhez szükséges paraméterek</w:t>
      </w:r>
      <w:bookmarkEnd w:id="79"/>
    </w:p>
    <w:p w14:paraId="3AC98FE3" w14:textId="77777777" w:rsidR="00530FAE" w:rsidRDefault="004D06E6" w:rsidP="004676DB">
      <w:pPr>
        <w:pStyle w:val="ThesisSzveg"/>
      </w:pPr>
      <w:r>
        <w:t xml:space="preserve">Az összevont modellnek szüksége van minden, </w:t>
      </w:r>
      <w:r w:rsidR="00E7459E">
        <w:t>az előző</w:t>
      </w:r>
      <w:r>
        <w:t xml:space="preserve"> két fejezetben tárgyalt kiegészítő paraméterre, ahogy</w:t>
      </w:r>
      <w:r w:rsidR="00E7459E">
        <w:t xml:space="preserve"> az</w:t>
      </w:r>
      <w:r>
        <w:t xml:space="preserve"> a fenti ábrán is látható.</w:t>
      </w:r>
    </w:p>
    <w:p w14:paraId="61A1C8D6" w14:textId="77777777" w:rsidR="003620FF" w:rsidRDefault="007D2C37" w:rsidP="003620FF">
      <w:pPr>
        <w:pStyle w:val="ThesisSzveg"/>
        <w:keepNext/>
      </w:pPr>
      <m:oMathPara>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limLow>
            </m:fName>
            <m:e>
              <m:f>
                <m:fPr>
                  <m:ctrlPr>
                    <w:rPr>
                      <w:rFonts w:ascii="Cambria Math" w:eastAsiaTheme="minorEastAsia" w:hAnsi="Cambria Math"/>
                      <w:i/>
                    </w:rPr>
                  </m:ctrlPr>
                </m:fPr>
                <m:num>
                  <m:rad>
                    <m:radPr>
                      <m:degHide m:val="1"/>
                      <m:ctrlPr>
                        <w:rPr>
                          <w:rFonts w:ascii="Cambria Math" w:eastAsiaTheme="minorEastAsia" w:hAnsi="Cambria Math"/>
                          <w:i/>
                        </w:rPr>
                      </m:ctrlPr>
                    </m:radPr>
                    <m:deg/>
                    <m:e>
                      <m:f>
                        <m:fPr>
                          <m:ctrlPr>
                            <w:rPr>
                              <w:rFonts w:ascii="Cambria Math" w:eastAsiaTheme="minorEastAsia" w:hAnsi="Cambria Math"/>
                              <w:i/>
                            </w:rPr>
                          </m:ctrlPr>
                        </m:fPr>
                        <m:num>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n</m:t>
                              </m:r>
                            </m:sup>
                            <m:e>
                              <m:nary>
                                <m:naryPr>
                                  <m:chr m:val="∑"/>
                                  <m:limLoc m:val="undOvr"/>
                                  <m:ctrlPr>
                                    <w:rPr>
                                      <w:rFonts w:ascii="Cambria Math" w:eastAsiaTheme="minorEastAsia" w:hAnsi="Cambria Math"/>
                                      <w:i/>
                                    </w:rPr>
                                  </m:ctrlPr>
                                </m:naryPr>
                                <m:sub>
                                  <m:r>
                                    <w:rPr>
                                      <w:rFonts w:ascii="Cambria Math" w:eastAsiaTheme="minorEastAsia" w:hAnsi="Cambria Math"/>
                                    </w:rPr>
                                    <m:t>j=1</m:t>
                                  </m:r>
                                </m:sub>
                                <m:sup>
                                  <m:r>
                                    <w:rPr>
                                      <w:rFonts w:ascii="Cambria Math" w:eastAsiaTheme="minorEastAsia" w:hAnsi="Cambria Math"/>
                                    </w:rPr>
                                    <m:t>n</m:t>
                                  </m:r>
                                </m:sup>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j</m:t>
                                      </m:r>
                                    </m:sub>
                                  </m:sSub>
                                  <m:sSup>
                                    <m:sSupPr>
                                      <m:ctrlPr>
                                        <w:rPr>
                                          <w:rFonts w:ascii="Cambria Math" w:eastAsiaTheme="minorEastAsia" w:hAnsi="Cambria Math"/>
                                          <w:i/>
                                        </w:rPr>
                                      </m:ctrlPr>
                                    </m:sSupPr>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ij</m:t>
                                          </m:r>
                                        </m:sub>
                                      </m:sSub>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min</m:t>
                                          </m:r>
                                        </m:sub>
                                      </m:sSub>
                                      <m:r>
                                        <w:rPr>
                                          <w:rFonts w:ascii="Cambria Math" w:eastAsiaTheme="minorEastAsia" w:hAnsi="Cambria Math"/>
                                        </w:rPr>
                                        <m:t>)</m:t>
                                      </m:r>
                                    </m:e>
                                    <m:sup>
                                      <m:r>
                                        <w:rPr>
                                          <w:rFonts w:ascii="Cambria Math" w:eastAsiaTheme="minorEastAsia" w:hAnsi="Cambria Math"/>
                                        </w:rPr>
                                        <m:t>2</m:t>
                                      </m:r>
                                    </m:sup>
                                  </m:sSup>
                                </m:e>
                              </m:nary>
                            </m:e>
                          </m:nary>
                        </m:num>
                        <m:den>
                          <m:nary>
                            <m:naryPr>
                              <m:chr m:val="∑"/>
                              <m:limLoc m:val="subSup"/>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n</m:t>
                              </m:r>
                            </m:sup>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e>
                          </m:nary>
                        </m:den>
                      </m:f>
                    </m:e>
                  </m:rad>
                </m:num>
                <m:den>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min</m:t>
                      </m:r>
                    </m:sub>
                  </m:sSub>
                </m:den>
              </m:f>
              <m:r>
                <w:rPr>
                  <w:rFonts w:ascii="Cambria Math" w:eastAsiaTheme="minorEastAsia" w:hAnsi="Cambria Math"/>
                </w:rPr>
                <m:t>+</m:t>
              </m:r>
              <m:f>
                <m:fPr>
                  <m:ctrlPr>
                    <w:rPr>
                      <w:rFonts w:ascii="Cambria Math" w:eastAsiaTheme="minorEastAsia" w:hAnsi="Cambria Math"/>
                      <w:i/>
                    </w:rPr>
                  </m:ctrlPr>
                </m:fPr>
                <m:num>
                  <m:rad>
                    <m:radPr>
                      <m:degHide m:val="1"/>
                      <m:ctrlPr>
                        <w:rPr>
                          <w:rFonts w:ascii="Cambria Math" w:eastAsiaTheme="minorEastAsia" w:hAnsi="Cambria Math"/>
                          <w:i/>
                        </w:rPr>
                      </m:ctrlPr>
                    </m:radPr>
                    <m:deg/>
                    <m:e>
                      <m:f>
                        <m:fPr>
                          <m:ctrlPr>
                            <w:rPr>
                              <w:rFonts w:ascii="Cambria Math" w:eastAsiaTheme="minorEastAsia" w:hAnsi="Cambria Math"/>
                              <w:i/>
                            </w:rPr>
                          </m:ctrlPr>
                        </m:fPr>
                        <m:num>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n</m:t>
                              </m:r>
                            </m:sup>
                            <m:e>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min</m:t>
                                      </m:r>
                                    </m:sub>
                                  </m:sSub>
                                  <m:r>
                                    <w:rPr>
                                      <w:rFonts w:ascii="Cambria Math" w:eastAsiaTheme="minorEastAsia" w:hAnsi="Cambria Math"/>
                                    </w:rPr>
                                    <m:t>)</m:t>
                                  </m:r>
                                </m:e>
                                <m:sup>
                                  <m:r>
                                    <w:rPr>
                                      <w:rFonts w:ascii="Cambria Math" w:eastAsiaTheme="minorEastAsia" w:hAnsi="Cambria Math"/>
                                    </w:rPr>
                                    <m:t>2</m:t>
                                  </m:r>
                                </m:sup>
                              </m:sSup>
                            </m:e>
                          </m:nary>
                        </m:num>
                        <m:den>
                          <m:nary>
                            <m:naryPr>
                              <m:chr m:val="∑"/>
                              <m:limLoc m:val="subSup"/>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n</m:t>
                              </m:r>
                            </m:sup>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e>
                          </m:nary>
                        </m:den>
                      </m:f>
                    </m:e>
                  </m:rad>
                </m:num>
                <m:den>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min</m:t>
                      </m:r>
                    </m:sub>
                  </m:sSub>
                </m:den>
              </m:f>
              <m:r>
                <w:rPr>
                  <w:rFonts w:ascii="Cambria Math" w:eastAsiaTheme="minorEastAsia" w:hAnsi="Cambria Math"/>
                </w:rPr>
                <m:t xml:space="preserve">+ </m:t>
              </m:r>
              <m:f>
                <m:fPr>
                  <m:ctrlPr>
                    <w:rPr>
                      <w:rFonts w:ascii="Cambria Math" w:eastAsiaTheme="minorEastAsia" w:hAnsi="Cambria Math"/>
                      <w:i/>
                    </w:rPr>
                  </m:ctrlPr>
                </m:fPr>
                <m:num>
                  <m:rad>
                    <m:radPr>
                      <m:degHide m:val="1"/>
                      <m:ctrlPr>
                        <w:rPr>
                          <w:rFonts w:ascii="Cambria Math" w:eastAsiaTheme="minorEastAsia" w:hAnsi="Cambria Math"/>
                          <w:i/>
                        </w:rPr>
                      </m:ctrlPr>
                    </m:radPr>
                    <m:deg/>
                    <m:e>
                      <m:f>
                        <m:fPr>
                          <m:ctrlPr>
                            <w:rPr>
                              <w:rFonts w:ascii="Cambria Math" w:eastAsiaTheme="minorEastAsia" w:hAnsi="Cambria Math"/>
                              <w:i/>
                            </w:rPr>
                          </m:ctrlPr>
                        </m:fPr>
                        <m:num>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n</m:t>
                              </m:r>
                            </m:sup>
                            <m:e>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max</m:t>
                                      </m:r>
                                    </m:sub>
                                  </m:sSub>
                                  <m:r>
                                    <w:rPr>
                                      <w:rFonts w:ascii="Cambria Math" w:eastAsiaTheme="minorEastAsia" w:hAnsi="Cambria Math"/>
                                    </w:rPr>
                                    <m:t>)</m:t>
                                  </m:r>
                                </m:e>
                                <m:sup>
                                  <m:r>
                                    <w:rPr>
                                      <w:rFonts w:ascii="Cambria Math" w:eastAsiaTheme="minorEastAsia" w:hAnsi="Cambria Math"/>
                                    </w:rPr>
                                    <m:t>2</m:t>
                                  </m:r>
                                </m:sup>
                              </m:sSup>
                            </m:e>
                          </m:nary>
                        </m:num>
                        <m:den>
                          <m:nary>
                            <m:naryPr>
                              <m:chr m:val="∑"/>
                              <m:limLoc m:val="subSup"/>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n</m:t>
                              </m:r>
                            </m:sup>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e>
                          </m:nary>
                        </m:den>
                      </m:f>
                    </m:e>
                  </m:rad>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max</m:t>
                      </m:r>
                    </m:sub>
                  </m:sSub>
                </m:den>
              </m:f>
            </m:e>
          </m:func>
        </m:oMath>
      </m:oMathPara>
    </w:p>
    <w:p w14:paraId="16A29DA0" w14:textId="77777777" w:rsidR="00A255F2" w:rsidRDefault="00CC3AF8" w:rsidP="007D2C37">
      <w:pPr>
        <w:pStyle w:val="ThesisKpalrs"/>
      </w:pPr>
      <w:r>
        <w:fldChar w:fldCharType="begin"/>
      </w:r>
      <w:r>
        <w:instrText xml:space="preserve"> STYLEREF 1 \s </w:instrText>
      </w:r>
      <w:r>
        <w:fldChar w:fldCharType="separate"/>
      </w:r>
      <w:bookmarkStart w:id="80" w:name="_Toc417071648"/>
      <w:r w:rsidR="00B65813">
        <w:rPr>
          <w:noProof/>
        </w:rPr>
        <w:t>6</w:t>
      </w:r>
      <w:r>
        <w:rPr>
          <w:noProof/>
        </w:rPr>
        <w:fldChar w:fldCharType="end"/>
      </w:r>
      <w:r w:rsidR="003620FF">
        <w:t>.</w:t>
      </w:r>
      <w:r>
        <w:fldChar w:fldCharType="begin"/>
      </w:r>
      <w:r>
        <w:instrText xml:space="preserve"> SEQ egyenlet \* ARABIC \s 1 </w:instrText>
      </w:r>
      <w:r>
        <w:fldChar w:fldCharType="separate"/>
      </w:r>
      <w:r w:rsidR="00B65813">
        <w:rPr>
          <w:noProof/>
        </w:rPr>
        <w:t>5</w:t>
      </w:r>
      <w:r>
        <w:rPr>
          <w:noProof/>
        </w:rPr>
        <w:fldChar w:fldCharType="end"/>
      </w:r>
      <w:r w:rsidR="003620FF">
        <w:t xml:space="preserve"> Az olcsó és közeli modell célfüggvénye</w:t>
      </w:r>
      <w:bookmarkEnd w:id="80"/>
    </w:p>
    <w:p w14:paraId="7785BB78" w14:textId="77777777" w:rsidR="000F2550" w:rsidRPr="000F2550" w:rsidRDefault="00B325A7" w:rsidP="000F2550">
      <w:pPr>
        <w:pStyle w:val="ThesisSzveg"/>
      </w:pPr>
      <w:r>
        <w:lastRenderedPageBreak/>
        <w:t xml:space="preserve">Az egyesített célfüggvényt mutatja a fenti ábra, ahol </w:t>
      </w:r>
      <w:r w:rsidRPr="007136B8">
        <w:rPr>
          <w:i/>
        </w:rPr>
        <w:t>d</w:t>
      </w:r>
      <w:r w:rsidRPr="007136B8">
        <w:rPr>
          <w:i/>
          <w:vertAlign w:val="subscript"/>
        </w:rPr>
        <w:t>ij</w:t>
      </w:r>
      <w:r>
        <w:t xml:space="preserve"> az i-edik és j-edik szoba távolsága, </w:t>
      </w:r>
      <w:r>
        <w:rPr>
          <w:i/>
        </w:rPr>
        <w:t>d</w:t>
      </w:r>
      <w:r>
        <w:rPr>
          <w:i/>
          <w:vertAlign w:val="subscript"/>
        </w:rPr>
        <w:t>min</w:t>
      </w:r>
      <w:r>
        <w:t xml:space="preserve"> a legalacsonyabb távolság a sokaságban,</w:t>
      </w:r>
      <w:r w:rsidRPr="00B325A7">
        <w:rPr>
          <w:i/>
        </w:rPr>
        <w:t xml:space="preserve"> </w:t>
      </w:r>
      <w:r>
        <w:rPr>
          <w:i/>
        </w:rPr>
        <w:t>p</w:t>
      </w:r>
      <w:r w:rsidRPr="00482529">
        <w:rPr>
          <w:i/>
          <w:vertAlign w:val="subscript"/>
        </w:rPr>
        <w:t>i</w:t>
      </w:r>
      <w:r>
        <w:rPr>
          <w:i/>
        </w:rPr>
        <w:t xml:space="preserve"> </w:t>
      </w:r>
      <w:r>
        <w:t xml:space="preserve">az i-edik szoba ára, </w:t>
      </w:r>
      <w:r>
        <w:rPr>
          <w:i/>
        </w:rPr>
        <w:t>p</w:t>
      </w:r>
      <w:r w:rsidRPr="00482529">
        <w:rPr>
          <w:i/>
          <w:vertAlign w:val="subscript"/>
        </w:rPr>
        <w:t>min</w:t>
      </w:r>
      <w:r>
        <w:t xml:space="preserve"> a legalacsonyabb szobaár a sokaságban</w:t>
      </w:r>
      <w:r w:rsidR="00D55DFA">
        <w:t>,</w:t>
      </w:r>
      <w:r>
        <w:t xml:space="preserve"> </w:t>
      </w:r>
      <w:r>
        <w:rPr>
          <w:i/>
        </w:rPr>
        <w:t>r</w:t>
      </w:r>
      <w:r w:rsidRPr="00482529">
        <w:rPr>
          <w:i/>
          <w:vertAlign w:val="subscript"/>
        </w:rPr>
        <w:t>i</w:t>
      </w:r>
      <w:r>
        <w:t xml:space="preserve"> az i-edik szoba átlagos értékelése </w:t>
      </w:r>
      <w:r w:rsidRPr="00482529">
        <w:rPr>
          <w:i/>
        </w:rPr>
        <w:t>r</w:t>
      </w:r>
      <w:r w:rsidRPr="00482529">
        <w:rPr>
          <w:i/>
          <w:vertAlign w:val="subscript"/>
        </w:rPr>
        <w:t>max</w:t>
      </w:r>
      <w:r>
        <w:t xml:space="preserve"> pedig a lehetséges legmagasabb értékelés.</w:t>
      </w:r>
    </w:p>
    <w:p w14:paraId="6075DB36" w14:textId="77777777" w:rsidR="00D323D7" w:rsidRDefault="00D323D7" w:rsidP="00E40DAB">
      <w:pPr>
        <w:pStyle w:val="Cmsor2"/>
        <w:rPr>
          <w:szCs w:val="24"/>
        </w:rPr>
      </w:pPr>
      <w:bookmarkStart w:id="81" w:name="_Ref416685989"/>
      <w:bookmarkStart w:id="82" w:name="_Toc417218072"/>
      <w:r w:rsidRPr="00964772">
        <w:rPr>
          <w:szCs w:val="24"/>
        </w:rPr>
        <w:t>Adatbázis tervezet</w:t>
      </w:r>
      <w:bookmarkEnd w:id="81"/>
      <w:bookmarkEnd w:id="82"/>
    </w:p>
    <w:p w14:paraId="74A8D1ED" w14:textId="1FFE49F9" w:rsidR="00C3557E" w:rsidRDefault="00E53C9B" w:rsidP="00C3557E">
      <w:pPr>
        <w:pStyle w:val="ThesisSzvegElsBekezds"/>
      </w:pPr>
      <w:r>
        <w:t>A rendszer működéséhez 18</w:t>
      </w:r>
      <w:r w:rsidR="00C3557E">
        <w:t xml:space="preserve"> adatbázistáblát terveztem meg. A táblákat, azok attribútumait és a kapcsolatokat a  mellékletben található ábra mutatja be.</w:t>
      </w:r>
    </w:p>
    <w:p w14:paraId="246780C2" w14:textId="7F49DE31" w:rsidR="00530FAE" w:rsidRDefault="00C3557E" w:rsidP="00C3557E">
      <w:pPr>
        <w:pStyle w:val="ThesisSzveg"/>
      </w:pPr>
      <w:r>
        <w:t>Az adatbázisban négy tábla</w:t>
      </w:r>
      <w:r w:rsidR="00E53C9B">
        <w:t xml:space="preserve">, a </w:t>
      </w:r>
      <w:r w:rsidR="00E53C9B" w:rsidRPr="00E830C7">
        <w:rPr>
          <w:i/>
        </w:rPr>
        <w:t>User</w:t>
      </w:r>
      <w:r w:rsidR="00E53C9B">
        <w:t xml:space="preserve">, </w:t>
      </w:r>
      <w:r w:rsidR="00E53C9B" w:rsidRPr="00E830C7">
        <w:rPr>
          <w:i/>
        </w:rPr>
        <w:t>Admin</w:t>
      </w:r>
      <w:r w:rsidR="00E53C9B">
        <w:t xml:space="preserve">, </w:t>
      </w:r>
      <w:r w:rsidR="00E53C9B" w:rsidRPr="00E830C7">
        <w:rPr>
          <w:i/>
        </w:rPr>
        <w:t>Guest</w:t>
      </w:r>
      <w:r w:rsidR="00E53C9B">
        <w:t xml:space="preserve"> és </w:t>
      </w:r>
      <w:r w:rsidR="00E53C9B" w:rsidRPr="00E830C7">
        <w:rPr>
          <w:i/>
        </w:rPr>
        <w:t>Owner</w:t>
      </w:r>
      <w:r w:rsidR="00E53C9B">
        <w:t xml:space="preserve"> a felhasználók adatainak tárolásához és azonosításukhoz szükséges. </w:t>
      </w:r>
      <w:r w:rsidR="00E830C7">
        <w:t xml:space="preserve">Az </w:t>
      </w:r>
      <w:r w:rsidR="00E830C7" w:rsidRPr="00E830C7">
        <w:rPr>
          <w:i/>
        </w:rPr>
        <w:t>Admin</w:t>
      </w:r>
      <w:r w:rsidR="00E830C7">
        <w:t xml:space="preserve">, </w:t>
      </w:r>
      <w:r w:rsidR="00E830C7" w:rsidRPr="00E830C7">
        <w:rPr>
          <w:i/>
        </w:rPr>
        <w:t>Guest</w:t>
      </w:r>
      <w:r w:rsidR="00E830C7">
        <w:t xml:space="preserve"> és </w:t>
      </w:r>
      <w:r w:rsidR="00E830C7" w:rsidRPr="00E830C7">
        <w:rPr>
          <w:i/>
        </w:rPr>
        <w:t>Owner</w:t>
      </w:r>
      <w:r w:rsidR="00E830C7">
        <w:t xml:space="preserve"> táblák és a </w:t>
      </w:r>
      <w:r w:rsidR="00E830C7" w:rsidRPr="00E830C7">
        <w:rPr>
          <w:i/>
        </w:rPr>
        <w:t>User</w:t>
      </w:r>
      <w:r w:rsidR="00E830C7">
        <w:t xml:space="preserve"> tábla között polimorfikus kapcsolat áll fenn. Ez azt jelenti, hogy a </w:t>
      </w:r>
      <w:r w:rsidR="00E830C7" w:rsidRPr="00E830C7">
        <w:rPr>
          <w:i/>
        </w:rPr>
        <w:t>User</w:t>
      </w:r>
      <w:r w:rsidR="00E830C7">
        <w:t xml:space="preserve"> tábla kapcsolódik a három felhasználói tábla egyikéhez, a </w:t>
      </w:r>
      <w:r w:rsidR="00E830C7" w:rsidRPr="00E830C7">
        <w:rPr>
          <w:i/>
        </w:rPr>
        <w:t>role_id</w:t>
      </w:r>
      <w:r w:rsidR="00E830C7">
        <w:t xml:space="preserve"> attribútumban külső kulcsként tárolva annak elsődleges kulcsát, és a </w:t>
      </w:r>
      <w:r w:rsidR="00E830C7" w:rsidRPr="00E830C7">
        <w:rPr>
          <w:i/>
        </w:rPr>
        <w:t>role_type</w:t>
      </w:r>
      <w:r w:rsidR="00E830C7">
        <w:t xml:space="preserve"> mezőben tárolva a hivatkozott tábla nevét. Tehát egy </w:t>
      </w:r>
      <w:r w:rsidR="00E830C7" w:rsidRPr="00E830C7">
        <w:rPr>
          <w:i/>
        </w:rPr>
        <w:t>User</w:t>
      </w:r>
      <w:r w:rsidR="00E830C7">
        <w:t xml:space="preserve"> entitás rendelkezik egy szerepkörrel, amit az </w:t>
      </w:r>
      <w:r w:rsidR="00E830C7" w:rsidRPr="00E830C7">
        <w:rPr>
          <w:i/>
        </w:rPr>
        <w:t>Admin</w:t>
      </w:r>
      <w:r w:rsidR="00E830C7">
        <w:t xml:space="preserve">, </w:t>
      </w:r>
      <w:r w:rsidR="00E830C7" w:rsidRPr="00E830C7">
        <w:rPr>
          <w:i/>
        </w:rPr>
        <w:t>Guest</w:t>
      </w:r>
      <w:r w:rsidR="00E830C7">
        <w:t xml:space="preserve"> vagy </w:t>
      </w:r>
      <w:r w:rsidR="00E830C7" w:rsidRPr="00E830C7">
        <w:rPr>
          <w:i/>
        </w:rPr>
        <w:t>Owner</w:t>
      </w:r>
      <w:r w:rsidR="00E830C7">
        <w:t xml:space="preserve"> táblákkal képzett kapcsolat azonosít.</w:t>
      </w:r>
    </w:p>
    <w:p w14:paraId="31C359A9" w14:textId="77777777" w:rsidR="00E830C7" w:rsidRDefault="00E830C7" w:rsidP="00E830C7">
      <w:pPr>
        <w:pStyle w:val="ThesisSzveg"/>
      </w:pPr>
      <w:r>
        <w:t xml:space="preserve">Hasonlóan a felhasználói táblákhoz, az </w:t>
      </w:r>
      <w:r w:rsidRPr="00E830C7">
        <w:rPr>
          <w:i/>
        </w:rPr>
        <w:t>Address</w:t>
      </w:r>
      <w:r>
        <w:t xml:space="preserve"> táblához is polimorfikus kapcsolatot terveztem. Címe a szálláskereső (</w:t>
      </w:r>
      <w:r w:rsidRPr="00E830C7">
        <w:rPr>
          <w:i/>
        </w:rPr>
        <w:t>Guest</w:t>
      </w:r>
      <w:r>
        <w:t>) felhasználónak és egy szálláshelynek (</w:t>
      </w:r>
      <w:r w:rsidRPr="00E830C7">
        <w:rPr>
          <w:i/>
        </w:rPr>
        <w:t>Accommodation</w:t>
      </w:r>
      <w:r>
        <w:t xml:space="preserve">) van. Az </w:t>
      </w:r>
      <w:r w:rsidRPr="00E830C7">
        <w:rPr>
          <w:i/>
        </w:rPr>
        <w:t>Address</w:t>
      </w:r>
      <w:r>
        <w:t xml:space="preserve"> tábla az </w:t>
      </w:r>
      <w:r w:rsidRPr="00E830C7">
        <w:rPr>
          <w:i/>
        </w:rPr>
        <w:t>addressable_id</w:t>
      </w:r>
      <w:r>
        <w:t xml:space="preserve"> attribútumban tárolja külső kulcsként annak az entitásnak az elsődleges kulcsát, amihez a cím tartozik, és az </w:t>
      </w:r>
      <w:r w:rsidRPr="00E830C7">
        <w:rPr>
          <w:i/>
        </w:rPr>
        <w:t>addressable_type</w:t>
      </w:r>
      <w:r>
        <w:t xml:space="preserve"> mező azonosítja a hivatkozott tábla nevét.</w:t>
      </w:r>
    </w:p>
    <w:p w14:paraId="522E66B2" w14:textId="77777777" w:rsidR="009A1A0A" w:rsidRDefault="009A1A0A" w:rsidP="009A1A0A">
      <w:pPr>
        <w:pStyle w:val="ThesisSzveg"/>
      </w:pPr>
      <w:r>
        <w:t xml:space="preserve">A </w:t>
      </w:r>
      <w:r w:rsidRPr="005C65AD">
        <w:rPr>
          <w:i/>
        </w:rPr>
        <w:t>Booking</w:t>
      </w:r>
      <w:r>
        <w:t xml:space="preserve"> tábla tárolja a szobafoglalásokat. Minden szálláskereső (</w:t>
      </w:r>
      <w:r w:rsidRPr="005C65AD">
        <w:rPr>
          <w:i/>
        </w:rPr>
        <w:t>Guest</w:t>
      </w:r>
      <w:r>
        <w:t xml:space="preserve">) felhasználó rendelkezik legalább egy </w:t>
      </w:r>
      <w:r w:rsidRPr="005C65AD">
        <w:rPr>
          <w:i/>
        </w:rPr>
        <w:t>Booking</w:t>
      </w:r>
      <w:r>
        <w:t xml:space="preserve"> példánnyal, ami a virtuális kosaraként van dedikálva. A </w:t>
      </w:r>
      <w:r w:rsidRPr="005C65AD">
        <w:rPr>
          <w:i/>
        </w:rPr>
        <w:t>Booking</w:t>
      </w:r>
      <w:r>
        <w:t xml:space="preserve"> tábla </w:t>
      </w:r>
      <w:r w:rsidRPr="005C65AD">
        <w:rPr>
          <w:i/>
        </w:rPr>
        <w:t>guest_id</w:t>
      </w:r>
      <w:r>
        <w:t xml:space="preserve"> külső kulcsa azonosítja a foglalás tulajdonosát. A </w:t>
      </w:r>
      <w:r w:rsidRPr="005C65AD">
        <w:rPr>
          <w:i/>
        </w:rPr>
        <w:t>Booking</w:t>
      </w:r>
      <w:r>
        <w:t xml:space="preserve"> táblához két kapcsolótáblát terveztem.</w:t>
      </w:r>
    </w:p>
    <w:p w14:paraId="59269EB1" w14:textId="77777777" w:rsidR="009A1A0A" w:rsidRDefault="009A1A0A" w:rsidP="009A1A0A">
      <w:pPr>
        <w:pStyle w:val="ThesisSzveg"/>
      </w:pPr>
      <w:r>
        <w:t xml:space="preserve">A </w:t>
      </w:r>
      <w:r w:rsidRPr="005C65AD">
        <w:rPr>
          <w:i/>
        </w:rPr>
        <w:t>BookingRoom</w:t>
      </w:r>
      <w:r>
        <w:t xml:space="preserve"> kapcsolótábla a foglaláshoz tartozó szobákat tárolja. Mivel a szobák a </w:t>
      </w:r>
      <w:r w:rsidRPr="005C65AD">
        <w:rPr>
          <w:i/>
        </w:rPr>
        <w:t>Room</w:t>
      </w:r>
      <w:r>
        <w:t xml:space="preserve"> táblában nem egyedi példányok, hanem szobatípusok, amelyek a </w:t>
      </w:r>
      <w:r w:rsidRPr="005C65AD">
        <w:rPr>
          <w:i/>
        </w:rPr>
        <w:t>num_of_this</w:t>
      </w:r>
      <w:r>
        <w:t xml:space="preserve"> mezőben jelölik számosságukat, ezért minden, a foglalásba beválasztott szobához hozzárendelek egy, a foglalás során egyedi azonosítót, amit </w:t>
      </w:r>
      <w:r>
        <w:lastRenderedPageBreak/>
        <w:t xml:space="preserve">az </w:t>
      </w:r>
      <w:r w:rsidRPr="005C65AD">
        <w:rPr>
          <w:i/>
        </w:rPr>
        <w:t>index</w:t>
      </w:r>
      <w:r>
        <w:t xml:space="preserve"> mező tárol. Ez az egyedi azonosító teszi lehetővé, hogy a foglalásban szereplő vendégeket a szobához lehessen csatolni.</w:t>
      </w:r>
    </w:p>
    <w:p w14:paraId="6AD085B2" w14:textId="77777777" w:rsidR="00702842" w:rsidRDefault="00702842" w:rsidP="00702842">
      <w:pPr>
        <w:pStyle w:val="ThesisSzveg"/>
      </w:pPr>
      <w:r>
        <w:t xml:space="preserve">A </w:t>
      </w:r>
      <w:r w:rsidRPr="005C65AD">
        <w:rPr>
          <w:i/>
        </w:rPr>
        <w:t>BookingGuest</w:t>
      </w:r>
      <w:r>
        <w:t xml:space="preserve"> kapcsolótábla a foglalásban szereplő vendégeket, és azok elhelyezését tárolja A </w:t>
      </w:r>
      <w:r w:rsidRPr="005C65AD">
        <w:rPr>
          <w:i/>
        </w:rPr>
        <w:t>room_index</w:t>
      </w:r>
      <w:r>
        <w:t xml:space="preserve"> mező a </w:t>
      </w:r>
      <w:r w:rsidRPr="005C65AD">
        <w:rPr>
          <w:i/>
        </w:rPr>
        <w:t>BookingRoom</w:t>
      </w:r>
      <w:r>
        <w:t xml:space="preserve"> táblában bejegyzett </w:t>
      </w:r>
      <w:r w:rsidRPr="005C65AD">
        <w:rPr>
          <w:i/>
        </w:rPr>
        <w:t>index</w:t>
      </w:r>
      <w:r>
        <w:t xml:space="preserve"> mezőre hivatkozik, és azt jelenti, hogy a vendég melyik szobáb</w:t>
      </w:r>
      <w:r w:rsidR="005C65AD">
        <w:t>an kerül elhelyezésre. Ezen kívü</w:t>
      </w:r>
      <w:r>
        <w:t xml:space="preserve">l, a </w:t>
      </w:r>
      <w:r w:rsidRPr="005C65AD">
        <w:rPr>
          <w:i/>
        </w:rPr>
        <w:t>bed</w:t>
      </w:r>
      <w:r>
        <w:t xml:space="preserve"> mező jelenti azt, hogy a </w:t>
      </w:r>
      <w:r w:rsidR="005C65AD">
        <w:t xml:space="preserve">vendég a </w:t>
      </w:r>
      <w:r>
        <w:t xml:space="preserve">szobában melyik ágyon kap helyet. A </w:t>
      </w:r>
      <w:r w:rsidRPr="005C65AD">
        <w:rPr>
          <w:i/>
        </w:rPr>
        <w:t>bed</w:t>
      </w:r>
      <w:r>
        <w:t xml:space="preserve"> mező főként a weboldalon megjelenő űrlap</w:t>
      </w:r>
      <w:r w:rsidR="005C65AD">
        <w:t>ok</w:t>
      </w:r>
      <w:r>
        <w:t xml:space="preserve"> mezőinek azonosításakor használatos. A foglalás számából, a szobaindexből és az á</w:t>
      </w:r>
      <w:r w:rsidR="005C65AD">
        <w:t>gy sorszámából képzett azonosító egyedi a teljes rendszerben.</w:t>
      </w:r>
    </w:p>
    <w:p w14:paraId="5CA5DD32" w14:textId="77777777" w:rsidR="005C65AD" w:rsidRDefault="005C65AD" w:rsidP="00702842">
      <w:pPr>
        <w:pStyle w:val="ThesisSzveg"/>
      </w:pPr>
      <w:r>
        <w:t xml:space="preserve">A szálláshelyek szolgáltatásait az </w:t>
      </w:r>
      <w:r w:rsidRPr="005C65AD">
        <w:rPr>
          <w:i/>
        </w:rPr>
        <w:t>Accommodation</w:t>
      </w:r>
      <w:r>
        <w:t xml:space="preserve"> táblához az </w:t>
      </w:r>
      <w:r w:rsidRPr="005C65AD">
        <w:rPr>
          <w:i/>
        </w:rPr>
        <w:t>AccommodationServiice</w:t>
      </w:r>
      <w:r>
        <w:t xml:space="preserve"> kapcsolótáblán keresztül hozzárendelt </w:t>
      </w:r>
      <w:r w:rsidRPr="005C65AD">
        <w:rPr>
          <w:i/>
        </w:rPr>
        <w:t>Serviice</w:t>
      </w:r>
      <w:r>
        <w:t xml:space="preserve"> entitásokkal lehet tárolni. A </w:t>
      </w:r>
      <w:r w:rsidRPr="005C65AD">
        <w:rPr>
          <w:i/>
        </w:rPr>
        <w:t>Serviice</w:t>
      </w:r>
      <w:r>
        <w:t xml:space="preserve"> tábla neve azért tartalmaz két </w:t>
      </w:r>
      <w:r w:rsidRPr="005C65AD">
        <w:rPr>
          <w:i/>
        </w:rPr>
        <w:t>i</w:t>
      </w:r>
      <w:r>
        <w:t xml:space="preserve"> betűt, mert a Ruby on Rails keretrendszer egy védett kulcsszava a </w:t>
      </w:r>
      <w:r w:rsidRPr="005C65AD">
        <w:rPr>
          <w:i/>
        </w:rPr>
        <w:t>service</w:t>
      </w:r>
      <w:r>
        <w:t xml:space="preserve">. A </w:t>
      </w:r>
      <w:r w:rsidRPr="005C65AD">
        <w:rPr>
          <w:i/>
        </w:rPr>
        <w:t>category</w:t>
      </w:r>
      <w:r>
        <w:t xml:space="preserve"> szintén védett szó, ezért kell a szálláshely kategóriákat tároló táblát </w:t>
      </w:r>
      <w:r w:rsidRPr="005C65AD">
        <w:rPr>
          <w:i/>
        </w:rPr>
        <w:t>Categry</w:t>
      </w:r>
      <w:r>
        <w:t>-nek nevezni. A szobák (</w:t>
      </w:r>
      <w:r w:rsidRPr="005C65AD">
        <w:rPr>
          <w:i/>
        </w:rPr>
        <w:t>Room</w:t>
      </w:r>
      <w:r>
        <w:t xml:space="preserve">) felszereltségét az </w:t>
      </w:r>
      <w:r w:rsidRPr="005C65AD">
        <w:rPr>
          <w:i/>
        </w:rPr>
        <w:t>Equipment</w:t>
      </w:r>
      <w:r>
        <w:t xml:space="preserve"> tábla tárolja és az </w:t>
      </w:r>
      <w:r w:rsidRPr="005C65AD">
        <w:rPr>
          <w:i/>
        </w:rPr>
        <w:t>EquipmentRoom</w:t>
      </w:r>
      <w:r>
        <w:t xml:space="preserve"> táblán keresztül kapcsolódnak a szobákhoz.</w:t>
      </w:r>
    </w:p>
    <w:p w14:paraId="6223B7C8" w14:textId="77777777" w:rsidR="005C65AD" w:rsidRDefault="005C65AD" w:rsidP="00702842">
      <w:pPr>
        <w:pStyle w:val="ThesisSzveg"/>
      </w:pPr>
      <w:r>
        <w:t xml:space="preserve">Az értékeléseket a </w:t>
      </w:r>
      <w:r w:rsidRPr="00C02AB8">
        <w:rPr>
          <w:i/>
        </w:rPr>
        <w:t>Comment</w:t>
      </w:r>
      <w:r>
        <w:t xml:space="preserve"> tábla tárolja. A </w:t>
      </w:r>
      <w:r w:rsidRPr="00C02AB8">
        <w:rPr>
          <w:i/>
        </w:rPr>
        <w:t>Comment</w:t>
      </w:r>
      <w:r>
        <w:t xml:space="preserve"> táblában hivatkozás van a foglalásra</w:t>
      </w:r>
      <w:r w:rsidR="00C02AB8">
        <w:t xml:space="preserve"> az </w:t>
      </w:r>
      <w:r w:rsidR="00C02AB8">
        <w:rPr>
          <w:i/>
        </w:rPr>
        <w:t>booking</w:t>
      </w:r>
      <w:r w:rsidR="00C02AB8" w:rsidRPr="00C02AB8">
        <w:rPr>
          <w:i/>
        </w:rPr>
        <w:t>_id</w:t>
      </w:r>
      <w:r w:rsidR="00C02AB8">
        <w:t xml:space="preserve"> külső kulccsal</w:t>
      </w:r>
      <w:r>
        <w:t xml:space="preserve">, mert egy vendég több foglalás útján újra és újra tehet értékelést. Az értékelés egy szálláshelyről szól, azért szükséges az </w:t>
      </w:r>
      <w:r w:rsidRPr="00C02AB8">
        <w:rPr>
          <w:i/>
        </w:rPr>
        <w:t>accommodation_id</w:t>
      </w:r>
      <w:r>
        <w:t xml:space="preserve"> külső kulcs. </w:t>
      </w:r>
      <w:r w:rsidR="00C02AB8">
        <w:t xml:space="preserve">A </w:t>
      </w:r>
      <w:r w:rsidR="00C02AB8" w:rsidRPr="00C02AB8">
        <w:rPr>
          <w:i/>
        </w:rPr>
        <w:t xml:space="preserve">guest_id </w:t>
      </w:r>
      <w:r w:rsidR="00C02AB8">
        <w:t>külső kulcs azonosítja az értékelő vendéget.</w:t>
      </w:r>
    </w:p>
    <w:p w14:paraId="0F4E4DB9" w14:textId="77777777" w:rsidR="00C02AB8" w:rsidRPr="00E53C9B" w:rsidRDefault="00C02AB8" w:rsidP="00702842">
      <w:pPr>
        <w:pStyle w:val="ThesisSzveg"/>
      </w:pPr>
      <w:r>
        <w:t xml:space="preserve">A rendszer beállításait és paramétereit a </w:t>
      </w:r>
      <w:r w:rsidRPr="00C02AB8">
        <w:rPr>
          <w:i/>
        </w:rPr>
        <w:t>Property</w:t>
      </w:r>
      <w:r>
        <w:t xml:space="preserve"> tábla tárolja. A </w:t>
      </w:r>
      <w:r w:rsidRPr="00C02AB8">
        <w:rPr>
          <w:i/>
        </w:rPr>
        <w:t>Property</w:t>
      </w:r>
      <w:r>
        <w:t xml:space="preserve"> táblában az sorok kulcs-érték pároknak tekinthetők. A </w:t>
      </w:r>
      <w:r w:rsidRPr="00C02AB8">
        <w:rPr>
          <w:i/>
        </w:rPr>
        <w:t>group</w:t>
      </w:r>
      <w:r>
        <w:t xml:space="preserve"> mező az összetartozó bejegyzéseket jelöli.</w:t>
      </w:r>
    </w:p>
    <w:p w14:paraId="4A08726C" w14:textId="77777777" w:rsidR="00E40DAB" w:rsidRDefault="00E40DAB" w:rsidP="00E40DAB">
      <w:pPr>
        <w:pStyle w:val="Cmsor2"/>
        <w:rPr>
          <w:szCs w:val="24"/>
        </w:rPr>
      </w:pPr>
      <w:bookmarkStart w:id="83" w:name="_Toc417218073"/>
      <w:r w:rsidRPr="00964772">
        <w:rPr>
          <w:szCs w:val="24"/>
        </w:rPr>
        <w:t>Technológia</w:t>
      </w:r>
      <w:bookmarkEnd w:id="83"/>
    </w:p>
    <w:p w14:paraId="411A6643" w14:textId="77777777" w:rsidR="00530FAE" w:rsidRPr="00530FAE" w:rsidRDefault="00725C57" w:rsidP="00C3557E">
      <w:pPr>
        <w:pStyle w:val="ThesisSzvegElsBekezds"/>
      </w:pPr>
      <w:r>
        <w:t>Ebben a fejezetben a fejlesztés során felhasznált technológiák kerülnek bemutatásra.</w:t>
      </w:r>
    </w:p>
    <w:p w14:paraId="2CD1E7B1" w14:textId="36102783" w:rsidR="00965E6C" w:rsidRDefault="00C97E1F" w:rsidP="002B53A1">
      <w:pPr>
        <w:pStyle w:val="Cmsor3"/>
      </w:pPr>
      <w:bookmarkStart w:id="84" w:name="_Toc417218074"/>
      <w:r>
        <w:t>Keretrendszer</w:t>
      </w:r>
      <w:bookmarkEnd w:id="84"/>
    </w:p>
    <w:p w14:paraId="0BB2327E" w14:textId="77777777" w:rsidR="00530FAE" w:rsidRDefault="00E67576" w:rsidP="00C3557E">
      <w:pPr>
        <w:pStyle w:val="ThesisSzvegElsBekezds"/>
      </w:pPr>
      <w:r>
        <w:t xml:space="preserve">Az </w:t>
      </w:r>
      <w:r>
        <w:fldChar w:fldCharType="begin"/>
      </w:r>
      <w:r>
        <w:instrText xml:space="preserve"> REF _Ref416280987 \r \h </w:instrText>
      </w:r>
      <w:r>
        <w:fldChar w:fldCharType="separate"/>
      </w:r>
      <w:r w:rsidR="00B65813">
        <w:t>5</w:t>
      </w:r>
      <w:r>
        <w:fldChar w:fldCharType="end"/>
      </w:r>
      <w:r>
        <w:t xml:space="preserve">. fejezetben meghatározott cél, hogy a feladatot egy webalkalmazás képében oldjam meg. </w:t>
      </w:r>
      <w:r w:rsidR="00710CD5">
        <w:t xml:space="preserve">Ehhez több programozási nyelv még több keretrendszere közül </w:t>
      </w:r>
      <w:r w:rsidR="00710CD5">
        <w:lastRenderedPageBreak/>
        <w:t xml:space="preserve">válogathattam. A tapasztalataim alapján a Ruby on Rails keretrendszert választottam, amit a </w:t>
      </w:r>
      <w:r w:rsidR="00710CD5">
        <w:fldChar w:fldCharType="begin"/>
      </w:r>
      <w:r w:rsidR="00710CD5">
        <w:instrText xml:space="preserve"> REF _Ref416281637 \r \h </w:instrText>
      </w:r>
      <w:r w:rsidR="00710CD5">
        <w:fldChar w:fldCharType="separate"/>
      </w:r>
      <w:r w:rsidR="00B65813">
        <w:t>4</w:t>
      </w:r>
      <w:r w:rsidR="00710CD5">
        <w:fldChar w:fldCharType="end"/>
      </w:r>
      <w:r w:rsidR="00710CD5">
        <w:t>. fejezetben részletesen bemutatok.</w:t>
      </w:r>
    </w:p>
    <w:p w14:paraId="4E47C04C" w14:textId="77777777" w:rsidR="008C745F" w:rsidRDefault="008C745F" w:rsidP="008C745F">
      <w:pPr>
        <w:pStyle w:val="ThesisSzveg"/>
      </w:pPr>
      <w:r>
        <w:t>A Ruby on Rails keretrendszerben való fejlesztés előfeltétele, hogy telepítve legyen a Ruby nyelvcsomag a számítógépre.</w:t>
      </w:r>
      <w:r w:rsidR="005C6E8C">
        <w:t xml:space="preserve"> A Ruby nyelvcsomag telepítése után telepíteni a kell a </w:t>
      </w:r>
      <w:r w:rsidR="005C6E8C" w:rsidRPr="005C6E8C">
        <w:rPr>
          <w:i/>
        </w:rPr>
        <w:t>rails</w:t>
      </w:r>
      <w:r w:rsidR="005C6E8C">
        <w:t xml:space="preserve"> gem-et, aminek segítségével lehetővé válik Ruby on Rails projektek készítése és futtatása.</w:t>
      </w:r>
    </w:p>
    <w:p w14:paraId="3CF5C098" w14:textId="77777777" w:rsidR="00965E6C" w:rsidRDefault="00C97E1F" w:rsidP="002B53A1">
      <w:pPr>
        <w:pStyle w:val="Cmsor3"/>
      </w:pPr>
      <w:bookmarkStart w:id="85" w:name="_Toc417218075"/>
      <w:r>
        <w:t>Adatbázis</w:t>
      </w:r>
      <w:bookmarkEnd w:id="85"/>
    </w:p>
    <w:p w14:paraId="3AEA5AB1" w14:textId="77777777" w:rsidR="00530FAE" w:rsidRDefault="00785EB0" w:rsidP="00C3557E">
      <w:pPr>
        <w:pStyle w:val="ThesisSzvegElsBekezds"/>
      </w:pPr>
      <w:r>
        <w:t xml:space="preserve">A webalkalmazás adatbázis megvalósításának a </w:t>
      </w:r>
      <w:r w:rsidRPr="00DB0D36">
        <w:t>PostgreSQL</w:t>
      </w:r>
      <w:r>
        <w:t xml:space="preserve">-t választottam. A </w:t>
      </w:r>
      <w:r w:rsidRPr="00DB0D36">
        <w:t>PostgreSQL</w:t>
      </w:r>
      <w:r>
        <w:t xml:space="preserve"> egy több mint 15 éves múltra visszatekintő, nyílt forráskódú megbízhatónak és stabilnak tartott adatbázis motor. Magába foglalja a legtöbb az </w:t>
      </w:r>
      <w:r w:rsidRPr="00DB0D36">
        <w:t>SQL:2008</w:t>
      </w:r>
      <w:r>
        <w:t xml:space="preserve"> szabványban meghatározott adattípust. Szinte minden népszerű progra</w:t>
      </w:r>
      <w:r w:rsidR="00535835">
        <w:t>mozási nyelvhez létezik kommunikációs interfésze. Kiválóan illeszkedi a Ruby on Rails környezetbe.</w:t>
      </w:r>
    </w:p>
    <w:p w14:paraId="4BA5F91D" w14:textId="77777777" w:rsidR="00535835" w:rsidRDefault="00535835" w:rsidP="00535835">
      <w:pPr>
        <w:pStyle w:val="ThesisSzveg"/>
        <w:rPr>
          <w:rStyle w:val="apple-converted-space"/>
        </w:rPr>
      </w:pPr>
      <w:r w:rsidRPr="00535835">
        <w:t xml:space="preserve">A PostgreSQL adatbázis kétszer is elnyerte a </w:t>
      </w:r>
      <w:r w:rsidRPr="00DB0D36">
        <w:rPr>
          <w:i/>
        </w:rPr>
        <w:t>Linux New Media Award For Best Database</w:t>
      </w:r>
      <w:r w:rsidRPr="00535835">
        <w:t xml:space="preserve"> díjat, a </w:t>
      </w:r>
      <w:r w:rsidRPr="00DB0D36">
        <w:rPr>
          <w:i/>
        </w:rPr>
        <w:t xml:space="preserve">Linux Journal </w:t>
      </w:r>
      <w:r w:rsidRPr="00535835">
        <w:t xml:space="preserve">újságírói pedig ötször is neki ítélték az </w:t>
      </w:r>
      <w:r w:rsidRPr="00DB0D36">
        <w:rPr>
          <w:i/>
        </w:rPr>
        <w:t>Editors' Choice Awards for Best Database</w:t>
      </w:r>
      <w:r w:rsidRPr="00535835">
        <w:rPr>
          <w:rStyle w:val="apple-converted-space"/>
        </w:rPr>
        <w:t xml:space="preserve"> díjat.</w:t>
      </w:r>
    </w:p>
    <w:p w14:paraId="3952ABF2" w14:textId="77777777" w:rsidR="00DD7243" w:rsidRPr="00535835" w:rsidRDefault="008C745F" w:rsidP="00535835">
      <w:pPr>
        <w:pStyle w:val="ThesisSzveg"/>
      </w:pPr>
      <w:r>
        <w:rPr>
          <w:rStyle w:val="apple-converted-space"/>
        </w:rPr>
        <w:t>A P</w:t>
      </w:r>
      <w:r w:rsidR="00DD7243">
        <w:rPr>
          <w:rStyle w:val="apple-converted-space"/>
        </w:rPr>
        <w:t>ostgreSQL adatbázis</w:t>
      </w:r>
      <w:r>
        <w:rPr>
          <w:rStyle w:val="apple-converted-space"/>
        </w:rPr>
        <w:t xml:space="preserve"> használatához a rendelkezni kell egy lokális vagy távoli kiszolgálóval, amihez a</w:t>
      </w:r>
      <w:r w:rsidR="00DD7243">
        <w:rPr>
          <w:rStyle w:val="apple-converted-space"/>
        </w:rPr>
        <w:t xml:space="preserve"> Ruby on Rails alkalmazásban a </w:t>
      </w:r>
      <w:r w:rsidR="00DD7243" w:rsidRPr="00DD7243">
        <w:rPr>
          <w:i/>
        </w:rPr>
        <w:t>pg</w:t>
      </w:r>
      <w:r>
        <w:rPr>
          <w:rStyle w:val="apple-converted-space"/>
        </w:rPr>
        <w:t xml:space="preserve"> gem telepítésével lehet kapcsolódni</w:t>
      </w:r>
      <w:r w:rsidR="00DD7243">
        <w:rPr>
          <w:rStyle w:val="apple-converted-space"/>
        </w:rPr>
        <w:t>.</w:t>
      </w:r>
    </w:p>
    <w:p w14:paraId="339B37A9" w14:textId="77777777" w:rsidR="00965E6C" w:rsidRDefault="00C97E1F" w:rsidP="002B53A1">
      <w:pPr>
        <w:pStyle w:val="Cmsor3"/>
      </w:pPr>
      <w:bookmarkStart w:id="86" w:name="_Toc417218076"/>
      <w:r>
        <w:t>Optimalizálási modellezés</w:t>
      </w:r>
      <w:bookmarkEnd w:id="86"/>
    </w:p>
    <w:p w14:paraId="64B31294" w14:textId="77777777" w:rsidR="00530FAE" w:rsidRDefault="00535835" w:rsidP="00C3557E">
      <w:pPr>
        <w:pStyle w:val="ThesisSzvegElsBekezds"/>
      </w:pPr>
      <w:r>
        <w:t>Az AMPL egy modellező</w:t>
      </w:r>
      <w:r w:rsidR="00C97E1F">
        <w:t xml:space="preserve"> eszköz, amivel az optimalizálás</w:t>
      </w:r>
      <w:r>
        <w:t xml:space="preserve"> teljes életciklusát le lehet fedni. Az AMPL része egy</w:t>
      </w:r>
      <w:r w:rsidR="00F119DF">
        <w:t xml:space="preserve"> részletes és jól dokumentált mode</w:t>
      </w:r>
      <w:r>
        <w:t>llező nyelv. A modellező</w:t>
      </w:r>
      <w:r w:rsidR="00C97E1F">
        <w:t xml:space="preserve"> </w:t>
      </w:r>
      <w:r w:rsidR="00F119DF">
        <w:t xml:space="preserve">nyelv </w:t>
      </w:r>
      <w:r w:rsidR="00C97E1F">
        <w:t>használatával az optimalizálási</w:t>
      </w:r>
      <w:r>
        <w:t xml:space="preserve"> feladat minden eleme leírható kezdve az adattól, a </w:t>
      </w:r>
      <w:r w:rsidR="00D125F2">
        <w:t>korlátozásokon</w:t>
      </w:r>
      <w:r>
        <w:t xml:space="preserve"> át a célfüggvényekig. Emellett a nyelv gazdag </w:t>
      </w:r>
      <w:r w:rsidR="00D125F2">
        <w:t>programozási</w:t>
      </w:r>
      <w:r>
        <w:t xml:space="preserve"> lehetőségeket kínál </w:t>
      </w:r>
      <w:r w:rsidR="00D125F2">
        <w:t>ciklusok és elágazások használatával. Rendelkezik számos beépített matematikai függvénnyel és operátorral. Képes az adatot a modelltől elválasztani és ezáltal paraméterezhető modelleket előállítani. Az AMPL-hez modulárisan illeszthetők különféle, az igények szerint választott lineáris és nemlineáris megoldók. Az AMPL mindhárom (Windows, UNIX, Linux) népszerű operációs rendszert támogatja.</w:t>
      </w:r>
    </w:p>
    <w:p w14:paraId="44DC9CD8" w14:textId="77777777" w:rsidR="00D125F2" w:rsidRDefault="00F119DF" w:rsidP="00D125F2">
      <w:pPr>
        <w:pStyle w:val="ThesisSzveg"/>
      </w:pPr>
      <w:r>
        <w:lastRenderedPageBreak/>
        <w:t>A</w:t>
      </w:r>
      <w:r w:rsidR="00D125F2">
        <w:t xml:space="preserve">z AMPL nem </w:t>
      </w:r>
      <w:r>
        <w:t>egy ingyenes eszköz, de kínál</w:t>
      </w:r>
      <w:r w:rsidR="00D125F2">
        <w:t xml:space="preserve"> lehetőséget a ki</w:t>
      </w:r>
      <w:r w:rsidR="00AC5916">
        <w:t xml:space="preserve">próbálásra. A legegyszerűbben </w:t>
      </w:r>
      <w:r w:rsidR="00D125F2">
        <w:t>hozzáférhető verzió az AMPL Demo Version, amely nem funkcionalitásban, hanem teljesítményben van korlátozva. Az AMPL Demo Version egy lineáris modellezési feladatnál 500 változót és 500 korlátozást, míg nemlineáris feladat esetén 300 változót és 300 korlátozást képes feldolgozni. A Demo Version-ön kívül létezik egy 30 napos teljes próbaverzió diákoknak. A 30 nap nem hosszabbítható meg és számítógépenként korlátozott. A szakdolgozatomban az AMPL Demo Version-t használtam.</w:t>
      </w:r>
    </w:p>
    <w:p w14:paraId="5E79E594" w14:textId="77777777" w:rsidR="00DD7243" w:rsidRPr="00D125F2" w:rsidRDefault="00DD7243" w:rsidP="00D125F2">
      <w:pPr>
        <w:pStyle w:val="ThesisSzveg"/>
      </w:pPr>
      <w:r>
        <w:t>Az AMPL telepítő fájljai letölthetők az AMPL weboldaláról.</w:t>
      </w:r>
    </w:p>
    <w:p w14:paraId="05695A2D" w14:textId="77777777" w:rsidR="002B53A1" w:rsidRDefault="00C97E1F" w:rsidP="002B53A1">
      <w:pPr>
        <w:pStyle w:val="Cmsor3"/>
      </w:pPr>
      <w:bookmarkStart w:id="87" w:name="_Toc417218077"/>
      <w:r>
        <w:t>Nemlineáris megoldó</w:t>
      </w:r>
      <w:bookmarkEnd w:id="87"/>
    </w:p>
    <w:p w14:paraId="35B52A0B" w14:textId="77777777" w:rsidR="009D47D8" w:rsidRDefault="001F330E" w:rsidP="00C3557E">
      <w:pPr>
        <w:pStyle w:val="ThesisSzvegElsBekezds"/>
      </w:pPr>
      <w:r>
        <w:t>Az AMPL modellező eszközhöz számos lineáris és nemlineáris megoldó is választható. Ezek egy részéért fizetni kell, de vannak nyílt forráskódú, ingyenes megoldók is. A nemlineáris megoldók közül három ingyen letölthető csomagot kínálnak: az Ipopt-ot, a Bonmin-t és a Couenne-t. Mindhárom termék a COIN-OR projekt része, de kül</w:t>
      </w:r>
      <w:r w:rsidR="009D47D8">
        <w:t>önböző tulajdonságokkal bírnak.</w:t>
      </w:r>
    </w:p>
    <w:p w14:paraId="021ABC98" w14:textId="77777777" w:rsidR="009D47D8" w:rsidRDefault="001F330E" w:rsidP="009D47D8">
      <w:pPr>
        <w:pStyle w:val="ThesisSzveg"/>
      </w:pPr>
      <w:r>
        <w:t xml:space="preserve">Az Ipopt csak folyamatos </w:t>
      </w:r>
      <w:r w:rsidR="009D47D8">
        <w:t xml:space="preserve">nemlineáris problémákat tud megoldani belső pont módszerrel. Mivel az általam felírt probléma </w:t>
      </w:r>
      <w:r w:rsidR="00846FB7">
        <w:t>diszkrét bináris változókat használ, ezért nem alkalmazható. Megpróbáltam azonban futtatni, és a megoldó képes optimális megoldást találni, de figyelmen kívül hagyja változók bináris korlátozását.</w:t>
      </w:r>
    </w:p>
    <w:p w14:paraId="56C1C977" w14:textId="77777777" w:rsidR="009D47D8" w:rsidRDefault="009D47D8" w:rsidP="009D47D8">
      <w:pPr>
        <w:pStyle w:val="ThesisSzveg"/>
      </w:pPr>
      <w:r>
        <w:t xml:space="preserve">A Bonmin folytonos és diszkrét változójú konvex problémák globális optimumát szolgáltatja és heurisztikus úton képes </w:t>
      </w:r>
      <w:r w:rsidR="00CC1289">
        <w:t>nemkonvex</w:t>
      </w:r>
      <w:r>
        <w:t xml:space="preserve"> problémák megoldására is.</w:t>
      </w:r>
    </w:p>
    <w:p w14:paraId="635AC78D" w14:textId="77777777" w:rsidR="00530FAE" w:rsidRDefault="009D47D8" w:rsidP="009D47D8">
      <w:pPr>
        <w:pStyle w:val="ThesisSzveg"/>
      </w:pPr>
      <w:r>
        <w:t>A Couenne megoldó a konvexitástól függetlenül képes megoldani folytonos vagy diszktér változókkal rendelkező nemlineáris problémákat.</w:t>
      </w:r>
    </w:p>
    <w:p w14:paraId="2CA65D97" w14:textId="77777777" w:rsidR="009D47D8" w:rsidRDefault="009D47D8" w:rsidP="009D47D8">
      <w:pPr>
        <w:pStyle w:val="ThesisSzveg"/>
      </w:pPr>
      <w:r>
        <w:t>Az általam felírt problémához tehát használhattam a Bonmin és Couenne megoldókat, de a fent bemutatott tulajdonságok miatt</w:t>
      </w:r>
      <w:r w:rsidR="00033126">
        <w:t xml:space="preserve"> előszö</w:t>
      </w:r>
      <w:r>
        <w:t>r a Couenne-t választottam. A kísérletek azonban rácáfoltak az elképzelésekre. A Couenne megoldó</w:t>
      </w:r>
      <w:r w:rsidR="00846FB7">
        <w:t>, az Ipopt-hoz hasonlóan figyelmen kívü</w:t>
      </w:r>
      <w:r>
        <w:t xml:space="preserve">l hagyta a változók bináris jellegét </w:t>
      </w:r>
      <w:r>
        <w:lastRenderedPageBreak/>
        <w:t>és hely</w:t>
      </w:r>
      <w:r w:rsidR="00033126">
        <w:t>telen megoldásokat adott</w:t>
      </w:r>
      <w:r>
        <w:t>. Ezzel szemben a Bonmin használata jónak bizonyult, bármilyen adathalmazon jó megoldást kínált.</w:t>
      </w:r>
    </w:p>
    <w:p w14:paraId="05613CE1" w14:textId="77777777" w:rsidR="00C97E1F" w:rsidRDefault="00C97E1F" w:rsidP="009D47D8">
      <w:pPr>
        <w:pStyle w:val="ThesisSzveg"/>
      </w:pPr>
      <w:r>
        <w:t>A Bonmin megoldó négy különböző megoldó algoritmust tartalmaz, amelyek a következők:</w:t>
      </w:r>
    </w:p>
    <w:p w14:paraId="7E69411A" w14:textId="77777777" w:rsidR="00C97E1F" w:rsidRPr="00DB0D36" w:rsidRDefault="00C97E1F" w:rsidP="00A35656">
      <w:pPr>
        <w:pStyle w:val="ThesisSzveg"/>
        <w:numPr>
          <w:ilvl w:val="0"/>
          <w:numId w:val="12"/>
        </w:numPr>
        <w:ind w:left="993"/>
      </w:pPr>
      <w:r w:rsidRPr="00DB0D36">
        <w:t xml:space="preserve">B-BB: Nemlineáris programozás (NLP) alapú </w:t>
      </w:r>
      <w:r w:rsidR="00846FB7" w:rsidRPr="00DB0D36">
        <w:t xml:space="preserve">korlátozás és </w:t>
      </w:r>
      <w:r w:rsidR="003041DD">
        <w:t>szétválasztás</w:t>
      </w:r>
      <w:r w:rsidR="00846FB7" w:rsidRPr="00DB0D36">
        <w:t xml:space="preserve"> (branch and bound) algoritmus</w:t>
      </w:r>
    </w:p>
    <w:p w14:paraId="26F37995" w14:textId="77777777" w:rsidR="00C97E1F" w:rsidRPr="00DB0D36" w:rsidRDefault="00A35656" w:rsidP="00A35656">
      <w:pPr>
        <w:pStyle w:val="ThesisSzveg"/>
        <w:numPr>
          <w:ilvl w:val="0"/>
          <w:numId w:val="12"/>
        </w:numPr>
        <w:ind w:left="993"/>
      </w:pPr>
      <w:r w:rsidRPr="00DB0D36">
        <w:t>B-OA: Külső közelítéses algoritmus kimondottan vegyes-egész (mixed-integer) nemlineáris problémák megoldására fejlesztve</w:t>
      </w:r>
    </w:p>
    <w:p w14:paraId="658C1BC6" w14:textId="77777777" w:rsidR="00C97E1F" w:rsidRPr="00DB0D36" w:rsidRDefault="00A35656" w:rsidP="00A35656">
      <w:pPr>
        <w:pStyle w:val="ThesisSzveg"/>
        <w:numPr>
          <w:ilvl w:val="0"/>
          <w:numId w:val="12"/>
        </w:numPr>
        <w:ind w:left="993"/>
      </w:pPr>
      <w:r w:rsidRPr="00DB0D36">
        <w:t>B-QG: Quesada és Grossmann korlátozás és vágás (branch and cut) algoritmusa</w:t>
      </w:r>
    </w:p>
    <w:p w14:paraId="4B12622E" w14:textId="77777777" w:rsidR="00C97E1F" w:rsidRPr="00DB0D36" w:rsidRDefault="00A35656" w:rsidP="00A35656">
      <w:pPr>
        <w:pStyle w:val="ThesisSzveg"/>
        <w:numPr>
          <w:ilvl w:val="0"/>
          <w:numId w:val="12"/>
        </w:numPr>
        <w:ind w:left="993"/>
      </w:pPr>
      <w:r w:rsidRPr="00DB0D36">
        <w:t>B-Hyb: Egy hibrid,</w:t>
      </w:r>
      <w:r w:rsidR="00DB0D36">
        <w:t xml:space="preserve"> külső közelítés alapú</w:t>
      </w:r>
      <w:r w:rsidRPr="00DB0D36">
        <w:t xml:space="preserve"> korlátozás és vágás algoritmus</w:t>
      </w:r>
    </w:p>
    <w:p w14:paraId="1B4D6417" w14:textId="77777777" w:rsidR="00C97E1F" w:rsidRDefault="00C97E1F" w:rsidP="009D47D8">
      <w:pPr>
        <w:pStyle w:val="ThesisSzveg"/>
      </w:pPr>
      <w:r>
        <w:t>Ezek közül kísérleti úton választottam ki a B-OA algoritmust, mert szignifikáns különbséget mutatott futási időben a többi algoritmushoz képest.</w:t>
      </w:r>
    </w:p>
    <w:p w14:paraId="030596FB" w14:textId="77777777" w:rsidR="00DD7243" w:rsidRPr="00530FAE" w:rsidRDefault="00DD7243" w:rsidP="009D47D8">
      <w:pPr>
        <w:pStyle w:val="ThesisSzveg"/>
      </w:pPr>
      <w:r>
        <w:t>A nemlineáris megoldó telepítő fájljai letölthetők az AMPL weboldaláról.</w:t>
      </w:r>
    </w:p>
    <w:p w14:paraId="087DDFBF" w14:textId="77777777" w:rsidR="002B53A1" w:rsidRDefault="00C97E1F" w:rsidP="002B53A1">
      <w:pPr>
        <w:pStyle w:val="Cmsor3"/>
      </w:pPr>
      <w:bookmarkStart w:id="88" w:name="_Toc417218078"/>
      <w:r>
        <w:t>Megjelenés</w:t>
      </w:r>
      <w:bookmarkEnd w:id="88"/>
    </w:p>
    <w:p w14:paraId="5FFD5D95" w14:textId="77777777" w:rsidR="00DB0D36" w:rsidRDefault="005D5CA2" w:rsidP="00C3557E">
      <w:pPr>
        <w:pStyle w:val="ThesisSzvegElsBekezds"/>
      </w:pPr>
      <w:r>
        <w:t>A webalkalmazás célcsoportját tekintve fontos, hogy a megjelenő felületek átláthatóak, a szemnek kellemesek és divatosak legyenek. Manapság nem szükséges, hogy egy weboldalhoz a fejlesztője egyedi megjelenésű gombokat, szövegmezőket és egyéb alkotóelemeket</w:t>
      </w:r>
      <w:r w:rsidR="00DB0D36">
        <w:t xml:space="preserve"> tervezzen.</w:t>
      </w:r>
    </w:p>
    <w:p w14:paraId="15FBFAA2" w14:textId="77777777" w:rsidR="00530FAE" w:rsidRDefault="005D5CA2" w:rsidP="00DB0D36">
      <w:pPr>
        <w:pStyle w:val="ThesisSzveg"/>
      </w:pPr>
      <w:r>
        <w:t xml:space="preserve">A gyors fejlesztés és a trendek egyszerű követése hívta életre az általános webes megjelenítési csomagokat (angolul: </w:t>
      </w:r>
      <w:r w:rsidRPr="00DB0D36">
        <w:rPr>
          <w:i/>
        </w:rPr>
        <w:t>UI kit</w:t>
      </w:r>
      <w:r>
        <w:t xml:space="preserve">). Ezek olyan ingyenes vagy megvásárolható csomagok, amelyek egy egységes kinézetet biztosító megjelenést ígérnek. A csomagok jellemzően CSS és Javascript fájlokat rejtenek. A CSS fájlokban meghatározott osztályokat az egyszerű HTML </w:t>
      </w:r>
      <w:r w:rsidR="00DB0D36">
        <w:t>elemeken kell alkalmazni. A HTML elemek átmaszkolásán túl a legtöbb csomaghoz tartozhatnak animációk,</w:t>
      </w:r>
      <w:r w:rsidR="000F362A">
        <w:t xml:space="preserve"> ikonok,</w:t>
      </w:r>
      <w:r w:rsidR="00DB0D36">
        <w:t xml:space="preserve"> összetett építőelemek (pl.: legördülő menü, lebegő ablak, menüsáv) és komplett, az elrendezést segítő rácsszerkezetek (</w:t>
      </w:r>
      <w:r w:rsidR="00DB0D36" w:rsidRPr="00DB0D36">
        <w:rPr>
          <w:i/>
        </w:rPr>
        <w:t>grid system</w:t>
      </w:r>
      <w:r w:rsidR="00DB0D36">
        <w:t xml:space="preserve">). A legtöbb megjelenítési csomag a rácsszerkezetek használatával képes </w:t>
      </w:r>
      <w:r w:rsidR="000F362A">
        <w:t xml:space="preserve">automatikusan </w:t>
      </w:r>
      <w:r w:rsidR="00DB0D36">
        <w:t>a megjelenést</w:t>
      </w:r>
      <w:r w:rsidR="000F362A">
        <w:t xml:space="preserve"> bármilyen méretű</w:t>
      </w:r>
      <w:r w:rsidR="00DB0D36">
        <w:t xml:space="preserve"> képernyőhöz</w:t>
      </w:r>
      <w:r w:rsidR="000F362A">
        <w:t xml:space="preserve"> igazítani.</w:t>
      </w:r>
    </w:p>
    <w:p w14:paraId="7ECAD76A" w14:textId="77777777" w:rsidR="000F362A" w:rsidRDefault="000F362A" w:rsidP="00DB0D36">
      <w:pPr>
        <w:pStyle w:val="ThesisSzveg"/>
      </w:pPr>
      <w:r>
        <w:lastRenderedPageBreak/>
        <w:t>A webalkalmazás elkészítéséhez a Bootstrap nevű megjelenítési csomagot választottam. A Bootstrap a Twitter által kifejlesztett és nyílt forráskódúvá tett megjelenítési csomag. Mivel a Twitter is Ruby on Rails keretrendszert használ, ezért a Bootstrap remekül illeszkedik az én környezetembe is. A Bootstrap a HTML szabvány minden kezelőelemét egyedivé teszi, ezen kívül rendelkezik egy 12 oszloppal operáló rácsszerkezettel, valamint többféle, az összetartozó elemeket egybezáró konténer-elemmel.</w:t>
      </w:r>
    </w:p>
    <w:p w14:paraId="46B6F10C" w14:textId="77777777" w:rsidR="000F362A" w:rsidRDefault="000F362A" w:rsidP="00DB0D36">
      <w:pPr>
        <w:pStyle w:val="ThesisSzveg"/>
      </w:pPr>
      <w:r>
        <w:t>A kellemes megjelenés mellett fontos volt, hogy az egyes űrlapelemek és gombok funkcióit ikonok jelezzék a könnyebb érthetőség miatt. A Bootstrap csomag rendelkezik egy korlátozott ikonkészletettel, azonban az általam választott FontAwesome csomag több, mint 500 ikonja gazdagabb megjelenést biztosít.</w:t>
      </w:r>
    </w:p>
    <w:p w14:paraId="734A36CB" w14:textId="77777777" w:rsidR="000F362A" w:rsidRPr="00DD7243" w:rsidRDefault="000F362A" w:rsidP="00DD7243">
      <w:pPr>
        <w:pStyle w:val="ThesisSzveg"/>
      </w:pPr>
      <w:r w:rsidRPr="00DD7243">
        <w:t xml:space="preserve">A </w:t>
      </w:r>
      <w:r w:rsidR="00DD7243" w:rsidRPr="00DD7243">
        <w:t xml:space="preserve">fenti csomagokat Ruby gem-ek telepítésével lehet Ruby on Rails alkalmazásban használni. A Bootstrap csomaghoz a </w:t>
      </w:r>
      <w:r w:rsidR="00DD7243" w:rsidRPr="00DD7243">
        <w:rPr>
          <w:i/>
        </w:rPr>
        <w:t>bootstrap-sass</w:t>
      </w:r>
      <w:r w:rsidR="00DD7243" w:rsidRPr="00DD7243">
        <w:t xml:space="preserve"> gem-et, a FontAwesome csomaghoz a </w:t>
      </w:r>
      <w:r w:rsidR="00DD7243" w:rsidRPr="00DD7243">
        <w:rPr>
          <w:i/>
        </w:rPr>
        <w:t>font-awesome-sass</w:t>
      </w:r>
      <w:r w:rsidR="00DD7243" w:rsidRPr="00DD7243">
        <w:t xml:space="preserve"> gem-et kell telepíteni.</w:t>
      </w:r>
    </w:p>
    <w:p w14:paraId="0124F6FF" w14:textId="77777777" w:rsidR="002B53A1" w:rsidRDefault="00C97E1F" w:rsidP="002B53A1">
      <w:pPr>
        <w:pStyle w:val="Cmsor3"/>
      </w:pPr>
      <w:bookmarkStart w:id="89" w:name="_Ref417042072"/>
      <w:bookmarkStart w:id="90" w:name="_Toc417218079"/>
      <w:r>
        <w:t>Autentikáció és autorizáció</w:t>
      </w:r>
      <w:bookmarkEnd w:id="89"/>
      <w:bookmarkEnd w:id="90"/>
    </w:p>
    <w:p w14:paraId="022441D3" w14:textId="578BF518" w:rsidR="00E864E8" w:rsidRDefault="007372C5" w:rsidP="00C3557E">
      <w:pPr>
        <w:pStyle w:val="ThesisSzvegElsBekezds"/>
      </w:pPr>
      <w:r>
        <w:t xml:space="preserve">Az </w:t>
      </w:r>
      <w:r>
        <w:fldChar w:fldCharType="begin"/>
      </w:r>
      <w:r>
        <w:instrText xml:space="preserve"> REF _Ref416275175 \r \h </w:instrText>
      </w:r>
      <w:r>
        <w:fldChar w:fldCharType="separate"/>
      </w:r>
      <w:r w:rsidR="00B65813">
        <w:t>5.2.1</w:t>
      </w:r>
      <w:r>
        <w:fldChar w:fldCharType="end"/>
      </w:r>
      <w:r>
        <w:t xml:space="preserve">-ben meghatározott követelmények valamilyen autentikációs és autorizációs modul kialakítását teszik kötelezővé. A Ruby </w:t>
      </w:r>
      <w:r w:rsidR="00AA3717">
        <w:t>on Rails alkalmazásokhoz több k</w:t>
      </w:r>
      <w:r>
        <w:t>é</w:t>
      </w:r>
      <w:r w:rsidR="00AA3717">
        <w:t>s</w:t>
      </w:r>
      <w:r>
        <w:t>z megoldás is kínálkozik. Ezek közül én a Devise nevű implementációt választottam.</w:t>
      </w:r>
    </w:p>
    <w:p w14:paraId="43FDDD12" w14:textId="77777777" w:rsidR="007372C5" w:rsidRDefault="007372C5" w:rsidP="007372C5">
      <w:pPr>
        <w:pStyle w:val="ThesisSzveg"/>
      </w:pPr>
      <w:r>
        <w:t xml:space="preserve">A Devise egy Warden alapú, a Rails alkalmazások számára készült autentikációs és autorizációs megoldás. A Warden a Rack környezetet használó Ruby alkalmazásoknak autentikációs megoldást. A Devise teljes egészében támogatja a Rails alkalmazások MVC (Model-View-Controller) architektúráját. Képes egyszerre több felhasználót beléptetve tartani és kezelni. Ezen kívül moduláris felépítésű, így konfigurálható az alkalmazásban való használata. A fő szolgáltatásai, hogy a felhasználókat adatbázisból azonosítja, a jelszavakat BCrypt algoritmussal titkosítva tárolja, </w:t>
      </w:r>
      <w:r w:rsidR="009774D1">
        <w:t>kezeli az elfelejtett jelszavakat, képes email értesítéseket küldeni, használ email és jelszó validálást, valamint, hogy használatával időben korlátozhatók a munkamenetek.</w:t>
      </w:r>
    </w:p>
    <w:p w14:paraId="7D16E153" w14:textId="77777777" w:rsidR="009774D1" w:rsidRPr="007372C5" w:rsidRDefault="009774D1" w:rsidP="007372C5">
      <w:pPr>
        <w:pStyle w:val="ThesisSzveg"/>
      </w:pPr>
      <w:r>
        <w:t xml:space="preserve">A Devise használatához a </w:t>
      </w:r>
      <w:r w:rsidRPr="009774D1">
        <w:rPr>
          <w:i/>
        </w:rPr>
        <w:t>devise</w:t>
      </w:r>
      <w:r>
        <w:t xml:space="preserve"> gem-et kell telepíteni.</w:t>
      </w:r>
    </w:p>
    <w:p w14:paraId="71CF2050" w14:textId="77777777" w:rsidR="00864D34" w:rsidRDefault="00C97E1F" w:rsidP="00E864E8">
      <w:pPr>
        <w:pStyle w:val="Cmsor3"/>
      </w:pPr>
      <w:bookmarkStart w:id="91" w:name="_Toc417218080"/>
      <w:r>
        <w:lastRenderedPageBreak/>
        <w:t>Geolokáció</w:t>
      </w:r>
      <w:bookmarkEnd w:id="91"/>
    </w:p>
    <w:p w14:paraId="3217A44F" w14:textId="77777777" w:rsidR="00E864E8" w:rsidRDefault="002331A3" w:rsidP="00E864E8">
      <w:pPr>
        <w:pStyle w:val="ThesisSzveg"/>
      </w:pPr>
      <w:r>
        <w:t>A szálláskeresők számára előnyös, ha szobák és szálláshelyek böngészése közben a szálláshelyek címeik szerint megjelenítésre kerülnek térképen is. A térképes megjelenítés segítségével a felhasználó könnyebben elhelyezi a szálláshelyet a környezetében.</w:t>
      </w:r>
    </w:p>
    <w:p w14:paraId="50073F4B" w14:textId="77777777" w:rsidR="002331A3" w:rsidRDefault="002331A3" w:rsidP="00E864E8">
      <w:pPr>
        <w:pStyle w:val="ThesisSzveg"/>
      </w:pPr>
      <w:r>
        <w:t xml:space="preserve">A szálláshelyek térképen való megjelenítéséhez az első lépés a regisztráció során felvitt teljes cím leképzése koordinátákká. Ehhez egyszerű és kézenfekvő megoldást kínál a Gecoder nevű megoldás. A Geocoder a geokódolásra megjelölt modelleket az adatbázisba mentés előtt megvizsgálja, és a megadott mezők alapján meghatározza a címhez tartozó koordinátákat, amiket a modell </w:t>
      </w:r>
      <w:r w:rsidRPr="002331A3">
        <w:rPr>
          <w:i/>
        </w:rPr>
        <w:t>latitude</w:t>
      </w:r>
      <w:r>
        <w:t xml:space="preserve"> és </w:t>
      </w:r>
      <w:r w:rsidRPr="002331A3">
        <w:rPr>
          <w:i/>
        </w:rPr>
        <w:t>longitude</w:t>
      </w:r>
      <w:r>
        <w:t xml:space="preserve"> mezőibe ment. Alapértelmezetten a Google térkép szolgáltatását használja.</w:t>
      </w:r>
    </w:p>
    <w:p w14:paraId="4113FCDC" w14:textId="77777777" w:rsidR="002331A3" w:rsidRDefault="002331A3" w:rsidP="00E864E8">
      <w:pPr>
        <w:pStyle w:val="ThesisSzveg"/>
      </w:pPr>
      <w:r>
        <w:t>A koordináták megjelenítéséhe</w:t>
      </w:r>
      <w:r w:rsidR="00733040">
        <w:t>z a Google Maps-et szerettem vol</w:t>
      </w:r>
      <w:r>
        <w:t>na haszná</w:t>
      </w:r>
      <w:r w:rsidR="00733040">
        <w:t>lni népszerűsége</w:t>
      </w:r>
      <w:r>
        <w:t xml:space="preserve"> miatt. </w:t>
      </w:r>
      <w:r w:rsidR="00733040">
        <w:t>A Google Maps Ruby on Rails alkalmazásokba való egyszerű integrálását ígéri a Gmaps4Rails nevű megoldás. Használatával nem kell az alkalmazáshoz API kulcsot regisztrálni, a legtöbb konfigurációt elrejti, és kényelmes interfészt biztosít a térkép személyre szabására. A térképen megjelenítendő pontokat egy JSON tömbbe foglalva várja.</w:t>
      </w:r>
    </w:p>
    <w:p w14:paraId="36D84AE1" w14:textId="77777777" w:rsidR="00733040" w:rsidRPr="00E864E8" w:rsidRDefault="00733040" w:rsidP="00E864E8">
      <w:pPr>
        <w:pStyle w:val="ThesisSzveg"/>
      </w:pPr>
      <w:r>
        <w:t xml:space="preserve">A fent bemutatott szolgáltatások használatához a </w:t>
      </w:r>
      <w:r w:rsidRPr="00733040">
        <w:rPr>
          <w:i/>
        </w:rPr>
        <w:t>geocoder</w:t>
      </w:r>
      <w:r>
        <w:t xml:space="preserve"> és a </w:t>
      </w:r>
      <w:r w:rsidRPr="00733040">
        <w:rPr>
          <w:i/>
        </w:rPr>
        <w:t>gmaps4rails</w:t>
      </w:r>
      <w:r>
        <w:t xml:space="preserve"> gem-eket kell telepíteni a Ruby on Rails alkalmazásban.</w:t>
      </w:r>
    </w:p>
    <w:p w14:paraId="22BD741B" w14:textId="77777777" w:rsidR="00E864E8" w:rsidRDefault="00C97E1F" w:rsidP="00E864E8">
      <w:pPr>
        <w:pStyle w:val="Cmsor3"/>
      </w:pPr>
      <w:bookmarkStart w:id="92" w:name="_Toc417218081"/>
      <w:r>
        <w:t>Űrlap</w:t>
      </w:r>
      <w:r w:rsidR="00C63D29">
        <w:t>ok</w:t>
      </w:r>
      <w:bookmarkEnd w:id="92"/>
    </w:p>
    <w:p w14:paraId="591BE588" w14:textId="77777777" w:rsidR="00E864E8" w:rsidRDefault="00E474FA" w:rsidP="00C3557E">
      <w:pPr>
        <w:pStyle w:val="ThesisSzvegElsBekezds"/>
      </w:pPr>
      <w:r>
        <w:t>A Ruby on Rails keretrendszer alapértelmezett űrlapsegédjei megkönnyítik a modellekhez kapcsolódó űrlapok elkészítését, azonban még egyszerűbbé tehető a Simple Form nevű megoldás használatával.</w:t>
      </w:r>
    </w:p>
    <w:p w14:paraId="1E417550" w14:textId="77777777" w:rsidR="00E474FA" w:rsidRDefault="00E474FA" w:rsidP="00E474FA">
      <w:pPr>
        <w:pStyle w:val="ThesisSzveg"/>
      </w:pPr>
      <w:r>
        <w:t>A Simple Form egy olyan űrlapsegéd, amely használatával az űrlapok elkészítésekor nem kell foglalkozni a beviteli mezők típusával, mert azt a Simple Form maga választja ki a beviteli mezőhöz tartozó attribútum alapján. Ezen kívül a telepítéskor megadott opció eredményeként a beviteli mezőkbe integrálja a megfelelő Bootstrap osztályokat.</w:t>
      </w:r>
    </w:p>
    <w:p w14:paraId="503E4EE9" w14:textId="7837AF47" w:rsidR="00E474FA" w:rsidRDefault="00E474FA" w:rsidP="00E474FA">
      <w:pPr>
        <w:pStyle w:val="ThesisSzveg"/>
      </w:pPr>
      <w:r>
        <w:t xml:space="preserve">A webalkalmazás rendszeresen visszatérő eleme a dátumválasztó beviteli mező. Legtöbbször a szobák elérhetőségének vizsgálatakor és a foglalás </w:t>
      </w:r>
      <w:r>
        <w:lastRenderedPageBreak/>
        <w:t xml:space="preserve">időtartamának beállításához használatos. </w:t>
      </w:r>
      <w:r w:rsidR="007235FD">
        <w:t>Egy jól használható, intuitív megoldás a Bootstrap 3 Datepicker nevű kiegészítő. Használatával a beviteli mező alatt vagy fölött megjelenik egy ablak, amiben akár másodpercre pontos időpontok is kiválaszthatók. Ahogy az a nevéből is sejthető, megjelenése jól illeszkedik a Bootstrap stílusához. A Bootstrap 3 Datepick</w:t>
      </w:r>
      <w:r w:rsidR="007C1914">
        <w:t>er a MomentJS Javascript könyvtá</w:t>
      </w:r>
      <w:r w:rsidR="007235FD">
        <w:t>r használja a dátumkezeléshez.</w:t>
      </w:r>
    </w:p>
    <w:p w14:paraId="01661A1D" w14:textId="77777777" w:rsidR="007235FD" w:rsidRDefault="007235FD" w:rsidP="00E474FA">
      <w:pPr>
        <w:pStyle w:val="ThesisSzveg"/>
      </w:pPr>
      <w:r>
        <w:t>Az intelligens keresés felületén a felhasználónak ki kell választania, hogy milyen szempont szerint (ár, távolság) keressen a rendszer a szobák között. Ehhez az egyszerű jelölőnégyzet helyett valamilyen látványosabb elemet választottam. A Bootstrap Switch nevű megoldás a jelölőnégyzetekből nagy, színes felirattal ellátott kétállású kapcsolókat készít.</w:t>
      </w:r>
    </w:p>
    <w:p w14:paraId="4504795E" w14:textId="77777777" w:rsidR="007235FD" w:rsidRPr="000B616A" w:rsidRDefault="007235FD" w:rsidP="000B616A">
      <w:pPr>
        <w:pStyle w:val="ThesisSzveg"/>
      </w:pPr>
      <w:r w:rsidRPr="000B616A">
        <w:t xml:space="preserve">A Simple Form használatához a </w:t>
      </w:r>
      <w:r w:rsidRPr="000B616A">
        <w:rPr>
          <w:i/>
        </w:rPr>
        <w:t>simple_form</w:t>
      </w:r>
      <w:r w:rsidRPr="000B616A">
        <w:t xml:space="preserve">, a Bootstrap 3 Datepickerhez a </w:t>
      </w:r>
      <w:r w:rsidRPr="000B616A">
        <w:rPr>
          <w:i/>
        </w:rPr>
        <w:t>bootstrap3-datetimepicker-rails</w:t>
      </w:r>
      <w:r w:rsidRPr="000B616A">
        <w:t xml:space="preserve"> és </w:t>
      </w:r>
      <w:r w:rsidRPr="000B616A">
        <w:rPr>
          <w:i/>
        </w:rPr>
        <w:t>momentjs-rails</w:t>
      </w:r>
      <w:r w:rsidR="000B616A" w:rsidRPr="000B616A">
        <w:t xml:space="preserve">, a Bootstrap Switch kiegészítőhöz pedig a </w:t>
      </w:r>
      <w:r w:rsidR="000B616A" w:rsidRPr="000B616A">
        <w:rPr>
          <w:i/>
        </w:rPr>
        <w:t>bootstrap-switch-rails</w:t>
      </w:r>
      <w:r w:rsidR="000B616A" w:rsidRPr="000B616A">
        <w:t xml:space="preserve"> gem-eket kell telepíteni.</w:t>
      </w:r>
    </w:p>
    <w:p w14:paraId="57B0D2C8" w14:textId="77777777" w:rsidR="00E864E8" w:rsidRPr="00E864E8" w:rsidRDefault="00C97E1F" w:rsidP="00E864E8">
      <w:pPr>
        <w:pStyle w:val="Cmsor3"/>
      </w:pPr>
      <w:bookmarkStart w:id="93" w:name="_Toc417218082"/>
      <w:r>
        <w:t>Képek tárolása és megjelenítése</w:t>
      </w:r>
      <w:bookmarkEnd w:id="93"/>
    </w:p>
    <w:p w14:paraId="35931A79" w14:textId="77777777" w:rsidR="000726F6" w:rsidRDefault="001B485C" w:rsidP="00C3557E">
      <w:pPr>
        <w:pStyle w:val="ThesisSzvegElsBekezds"/>
      </w:pPr>
      <w:r>
        <w:t>A szálláskeresők számára előnyös, ha a szobákról és a szálláshelyekről képeket is láthat. A képek növelik a szálláskereső bizalmát és szűrőként is funkcionálnak. A Ruby on Rails alkalmazásokban megjelenő modellekhez a Paperclip nevű megoldással lehet hatékonyan képeket és egyéb fájlokat csatolni.</w:t>
      </w:r>
    </w:p>
    <w:p w14:paraId="676B694C" w14:textId="77777777" w:rsidR="001B485C" w:rsidRDefault="001B485C" w:rsidP="001B485C">
      <w:pPr>
        <w:pStyle w:val="ThesisSzveg"/>
      </w:pPr>
      <w:r>
        <w:t xml:space="preserve">A Paperclip kiegészítő a fájlok modellekhez </w:t>
      </w:r>
      <w:r w:rsidR="001A3C62">
        <w:t>való csatolásán kívü</w:t>
      </w:r>
      <w:r>
        <w:t xml:space="preserve">l elvégzi azok típus szerinti validációját, </w:t>
      </w:r>
      <w:r w:rsidR="001A3C62">
        <w:t>a képeket ké</w:t>
      </w:r>
      <w:r>
        <w:t>p</w:t>
      </w:r>
      <w:r w:rsidR="001A3C62">
        <w:t>e</w:t>
      </w:r>
      <w:r>
        <w:t xml:space="preserve">s átméretezni </w:t>
      </w:r>
      <w:r w:rsidR="001A3C62">
        <w:t>és előnézeti képeket készíteni.</w:t>
      </w:r>
      <w:r w:rsidR="00D770AE">
        <w:t xml:space="preserve"> Képek tárolásához szükség van az ImageMagick nevű képfeldolgozó könyvtárra.</w:t>
      </w:r>
    </w:p>
    <w:p w14:paraId="1EB3848B" w14:textId="77777777" w:rsidR="00506171" w:rsidRDefault="00657670" w:rsidP="00506171">
      <w:pPr>
        <w:pStyle w:val="ThesisSzveg"/>
      </w:pPr>
      <w:r>
        <w:t>A P</w:t>
      </w:r>
      <w:r w:rsidR="001A3C62">
        <w:t xml:space="preserve">aperclip kiegészítő használatához a </w:t>
      </w:r>
      <w:r w:rsidR="001A3C62" w:rsidRPr="001A3C62">
        <w:rPr>
          <w:i/>
        </w:rPr>
        <w:t>paperclip</w:t>
      </w:r>
      <w:r w:rsidR="001A3C62">
        <w:t xml:space="preserve"> gem-et kell telepíteni.</w:t>
      </w:r>
    </w:p>
    <w:p w14:paraId="67F08C9B" w14:textId="77777777" w:rsidR="00506171" w:rsidRPr="00506171" w:rsidRDefault="00506171" w:rsidP="001A3C62">
      <w:pPr>
        <w:pStyle w:val="ThesisSzveg"/>
        <w:ind w:firstLine="0"/>
        <w:sectPr w:rsidR="00506171" w:rsidRPr="00506171" w:rsidSect="00FD5FB2">
          <w:headerReference w:type="default" r:id="rId36"/>
          <w:pgSz w:w="11907" w:h="16839" w:code="9"/>
          <w:pgMar w:top="1701" w:right="1701" w:bottom="1701" w:left="0" w:header="709" w:footer="709" w:gutter="2268"/>
          <w:cols w:space="708"/>
          <w:docGrid w:linePitch="360"/>
        </w:sectPr>
      </w:pPr>
    </w:p>
    <w:p w14:paraId="124EF46C" w14:textId="77777777" w:rsidR="00E40DAB" w:rsidRDefault="00E40DAB" w:rsidP="000C21EE">
      <w:pPr>
        <w:pStyle w:val="Cmsor1"/>
      </w:pPr>
      <w:bookmarkStart w:id="94" w:name="_Toc417218083"/>
      <w:r w:rsidRPr="00964772">
        <w:lastRenderedPageBreak/>
        <w:t>Megvalósítás</w:t>
      </w:r>
      <w:bookmarkEnd w:id="94"/>
    </w:p>
    <w:p w14:paraId="1F87A5B8" w14:textId="13C8D8D5" w:rsidR="008C3B7B" w:rsidRPr="008C3B7B" w:rsidRDefault="008C3B7B" w:rsidP="00C3557E">
      <w:pPr>
        <w:pStyle w:val="ThesisSzvegElsBekezds"/>
      </w:pPr>
      <w:r>
        <w:t>A köve</w:t>
      </w:r>
      <w:r w:rsidR="00B41A0B">
        <w:t xml:space="preserve">tkező fejezetek a webalkalmazás funkcionális működésének szempontjából fontos részeinek implementációját mutatják be. </w:t>
      </w:r>
    </w:p>
    <w:p w14:paraId="7A038C1A" w14:textId="672A480C" w:rsidR="00530FAE" w:rsidRDefault="005C6E8C" w:rsidP="005C6E8C">
      <w:pPr>
        <w:pStyle w:val="Cmsor2"/>
      </w:pPr>
      <w:bookmarkStart w:id="95" w:name="_Toc417218084"/>
      <w:r>
        <w:t>Adatbázis kapcsolat és modellek elkészítése</w:t>
      </w:r>
      <w:bookmarkEnd w:id="95"/>
    </w:p>
    <w:p w14:paraId="7522BC7A" w14:textId="77777777" w:rsidR="005C6E8C" w:rsidRDefault="00A45F80" w:rsidP="00C3557E">
      <w:pPr>
        <w:pStyle w:val="ThesisSzvegElsBekezds"/>
      </w:pPr>
      <w:r>
        <w:t>A fejlesztés során a fejlesztő gépen egy lokális adatbázist üzemeltettem, ehhez kapcsolódott a készülő webalkalmazás. Ruby on Rails környezetben a konfigurációs feladatok egyike az adatbázis kapcsolat beállítása. A Rails alkalmazások megkülönböztetnek fejlesztési (</w:t>
      </w:r>
      <w:r w:rsidRPr="00A45F80">
        <w:rPr>
          <w:i/>
        </w:rPr>
        <w:t>development</w:t>
      </w:r>
      <w:r>
        <w:t>), tesztelési (</w:t>
      </w:r>
      <w:r>
        <w:rPr>
          <w:i/>
        </w:rPr>
        <w:t>test</w:t>
      </w:r>
      <w:r>
        <w:t>) és éles (</w:t>
      </w:r>
      <w:r w:rsidRPr="00A45F80">
        <w:rPr>
          <w:i/>
        </w:rPr>
        <w:t>production</w:t>
      </w:r>
      <w:r>
        <w:t>) környezeteket. Ezek, mint névterek léteznek egy Rails alkalmazásban és hozzájuk konfigurációs beállítások és környezeti változók rendelhetők.</w:t>
      </w:r>
    </w:p>
    <w:p w14:paraId="50A5780D" w14:textId="77777777" w:rsidR="00A45F80" w:rsidRDefault="00A45F80" w:rsidP="00A45F80">
      <w:pPr>
        <w:pStyle w:val="ThesisSzveg"/>
      </w:pPr>
      <w:r>
        <w:t xml:space="preserve">Az adatbázis konfigurációját az alkalmazás gyökérkönyvtárában lévő </w:t>
      </w:r>
      <w:r w:rsidRPr="00A45F80">
        <w:rPr>
          <w:i/>
        </w:rPr>
        <w:t>config</w:t>
      </w:r>
      <w:r>
        <w:t xml:space="preserve"> mappában található </w:t>
      </w:r>
      <w:r w:rsidRPr="00A45F80">
        <w:rPr>
          <w:i/>
        </w:rPr>
        <w:t>database.yml</w:t>
      </w:r>
      <w:r>
        <w:t xml:space="preserve"> fájlban kell elvégezni. Egy tipikus konfiguráció a következőképpen néz ki:</w:t>
      </w:r>
    </w:p>
    <w:p w14:paraId="76FB5B91" w14:textId="77777777" w:rsidR="005B7CA3" w:rsidRDefault="005B7CA3" w:rsidP="005B7CA3">
      <w:pPr>
        <w:autoSpaceDE w:val="0"/>
        <w:autoSpaceDN w:val="0"/>
        <w:adjustRightInd w:val="0"/>
        <w:spacing w:after="0" w:line="240" w:lineRule="auto"/>
        <w:ind w:left="720"/>
        <w:rPr>
          <w:rFonts w:ascii="Menlo" w:hAnsi="Menlo" w:cs="Menlo"/>
          <w:sz w:val="24"/>
          <w:szCs w:val="24"/>
          <w:lang w:val="en-US"/>
        </w:rPr>
      </w:pPr>
      <w:r>
        <w:rPr>
          <w:rFonts w:ascii="Menlo" w:hAnsi="Menlo" w:cs="Menlo"/>
          <w:sz w:val="24"/>
          <w:szCs w:val="24"/>
          <w:lang w:val="en-US"/>
        </w:rPr>
        <w:t xml:space="preserve">default: </w:t>
      </w:r>
      <w:r>
        <w:rPr>
          <w:rFonts w:ascii="Menlo" w:hAnsi="Menlo" w:cs="Menlo"/>
          <w:i/>
          <w:iCs/>
          <w:color w:val="336699"/>
          <w:sz w:val="24"/>
          <w:szCs w:val="24"/>
          <w:lang w:val="en-US"/>
        </w:rPr>
        <w:t>&amp;default</w:t>
      </w:r>
    </w:p>
    <w:p w14:paraId="23F4C981" w14:textId="77777777" w:rsidR="005B7CA3" w:rsidRDefault="005B7CA3" w:rsidP="005B7CA3">
      <w:pPr>
        <w:autoSpaceDE w:val="0"/>
        <w:autoSpaceDN w:val="0"/>
        <w:adjustRightInd w:val="0"/>
        <w:spacing w:after="0" w:line="240" w:lineRule="auto"/>
        <w:ind w:left="720"/>
        <w:rPr>
          <w:rFonts w:ascii="Menlo" w:hAnsi="Menlo" w:cs="Menlo"/>
          <w:sz w:val="24"/>
          <w:szCs w:val="24"/>
          <w:lang w:val="en-US"/>
        </w:rPr>
      </w:pPr>
      <w:r>
        <w:rPr>
          <w:rFonts w:ascii="Menlo" w:hAnsi="Menlo" w:cs="Menlo"/>
          <w:sz w:val="24"/>
          <w:szCs w:val="24"/>
          <w:lang w:val="en-US"/>
        </w:rPr>
        <w:t xml:space="preserve">  adapter: postgresql</w:t>
      </w:r>
    </w:p>
    <w:p w14:paraId="00E32F36" w14:textId="77777777" w:rsidR="005B7CA3" w:rsidRDefault="005B7CA3" w:rsidP="005B7CA3">
      <w:pPr>
        <w:autoSpaceDE w:val="0"/>
        <w:autoSpaceDN w:val="0"/>
        <w:adjustRightInd w:val="0"/>
        <w:spacing w:after="0" w:line="240" w:lineRule="auto"/>
        <w:ind w:left="720"/>
        <w:rPr>
          <w:rFonts w:ascii="Menlo" w:hAnsi="Menlo" w:cs="Menlo"/>
          <w:sz w:val="24"/>
          <w:szCs w:val="24"/>
          <w:lang w:val="en-US"/>
        </w:rPr>
      </w:pPr>
      <w:r>
        <w:rPr>
          <w:rFonts w:ascii="Menlo" w:hAnsi="Menlo" w:cs="Menlo"/>
          <w:sz w:val="24"/>
          <w:szCs w:val="24"/>
          <w:lang w:val="en-US"/>
        </w:rPr>
        <w:t xml:space="preserve">  encoding: utf8</w:t>
      </w:r>
    </w:p>
    <w:p w14:paraId="2696D9D3" w14:textId="77777777" w:rsidR="005B7CA3" w:rsidRDefault="005B7CA3" w:rsidP="005B7CA3">
      <w:pPr>
        <w:autoSpaceDE w:val="0"/>
        <w:autoSpaceDN w:val="0"/>
        <w:adjustRightInd w:val="0"/>
        <w:spacing w:after="0" w:line="240" w:lineRule="auto"/>
        <w:ind w:left="720"/>
        <w:rPr>
          <w:rFonts w:ascii="Menlo" w:hAnsi="Menlo" w:cs="Menlo"/>
          <w:sz w:val="24"/>
          <w:szCs w:val="24"/>
          <w:lang w:val="en-US"/>
        </w:rPr>
      </w:pPr>
      <w:r>
        <w:rPr>
          <w:rFonts w:ascii="Menlo" w:hAnsi="Menlo" w:cs="Menlo"/>
          <w:sz w:val="24"/>
          <w:szCs w:val="24"/>
          <w:lang w:val="en-US"/>
        </w:rPr>
        <w:t xml:space="preserve">  password: m3dw3</w:t>
      </w:r>
    </w:p>
    <w:p w14:paraId="042F37C4" w14:textId="77777777" w:rsidR="005B7CA3" w:rsidRDefault="005B7CA3" w:rsidP="005B7CA3">
      <w:pPr>
        <w:autoSpaceDE w:val="0"/>
        <w:autoSpaceDN w:val="0"/>
        <w:adjustRightInd w:val="0"/>
        <w:spacing w:after="0" w:line="240" w:lineRule="auto"/>
        <w:ind w:left="720"/>
        <w:rPr>
          <w:rFonts w:ascii="Menlo" w:hAnsi="Menlo" w:cs="Menlo"/>
          <w:sz w:val="24"/>
          <w:szCs w:val="24"/>
          <w:lang w:val="en-US"/>
        </w:rPr>
      </w:pPr>
      <w:r>
        <w:rPr>
          <w:rFonts w:ascii="Menlo" w:hAnsi="Menlo" w:cs="Menlo"/>
          <w:sz w:val="24"/>
          <w:szCs w:val="24"/>
          <w:lang w:val="en-US"/>
        </w:rPr>
        <w:t xml:space="preserve">  username: </w:t>
      </w:r>
      <w:r w:rsidR="004D6986">
        <w:rPr>
          <w:rFonts w:ascii="Menlo" w:hAnsi="Menlo" w:cs="Menlo"/>
          <w:sz w:val="24"/>
          <w:szCs w:val="24"/>
          <w:lang w:val="en-US"/>
        </w:rPr>
        <w:t>*****</w:t>
      </w:r>
    </w:p>
    <w:p w14:paraId="227B1D74" w14:textId="77777777" w:rsidR="005B7CA3" w:rsidRDefault="004F0A9C" w:rsidP="004F0A9C">
      <w:pPr>
        <w:autoSpaceDE w:val="0"/>
        <w:autoSpaceDN w:val="0"/>
        <w:adjustRightInd w:val="0"/>
        <w:spacing w:after="0" w:line="360" w:lineRule="auto"/>
        <w:ind w:left="720"/>
        <w:rPr>
          <w:rFonts w:ascii="Menlo" w:hAnsi="Menlo" w:cs="Menlo"/>
          <w:sz w:val="24"/>
          <w:szCs w:val="24"/>
          <w:lang w:val="en-US"/>
        </w:rPr>
      </w:pPr>
      <w:r>
        <w:rPr>
          <w:rFonts w:ascii="Menlo" w:hAnsi="Menlo" w:cs="Menlo"/>
          <w:sz w:val="24"/>
          <w:szCs w:val="24"/>
          <w:lang w:val="en-US"/>
        </w:rPr>
        <w:t xml:space="preserve">  host: localhost</w:t>
      </w:r>
    </w:p>
    <w:p w14:paraId="6825B2A8" w14:textId="77777777" w:rsidR="005B7CA3" w:rsidRDefault="005B7CA3" w:rsidP="005B7CA3">
      <w:pPr>
        <w:autoSpaceDE w:val="0"/>
        <w:autoSpaceDN w:val="0"/>
        <w:adjustRightInd w:val="0"/>
        <w:spacing w:after="0" w:line="240" w:lineRule="auto"/>
        <w:ind w:left="720"/>
        <w:rPr>
          <w:rFonts w:ascii="Menlo" w:hAnsi="Menlo" w:cs="Menlo"/>
          <w:sz w:val="24"/>
          <w:szCs w:val="24"/>
          <w:lang w:val="en-US"/>
        </w:rPr>
      </w:pPr>
      <w:r>
        <w:rPr>
          <w:rFonts w:ascii="Menlo" w:hAnsi="Menlo" w:cs="Menlo"/>
          <w:sz w:val="24"/>
          <w:szCs w:val="24"/>
          <w:lang w:val="en-US"/>
        </w:rPr>
        <w:t>development:</w:t>
      </w:r>
    </w:p>
    <w:p w14:paraId="0943D27B" w14:textId="77777777" w:rsidR="005B7CA3" w:rsidRDefault="005B7CA3" w:rsidP="005B7CA3">
      <w:pPr>
        <w:autoSpaceDE w:val="0"/>
        <w:autoSpaceDN w:val="0"/>
        <w:adjustRightInd w:val="0"/>
        <w:spacing w:after="0" w:line="240" w:lineRule="auto"/>
        <w:ind w:left="720"/>
        <w:rPr>
          <w:rFonts w:ascii="Menlo" w:hAnsi="Menlo" w:cs="Menlo"/>
          <w:sz w:val="24"/>
          <w:szCs w:val="24"/>
          <w:lang w:val="en-US"/>
        </w:rPr>
      </w:pPr>
      <w:r>
        <w:rPr>
          <w:rFonts w:ascii="Menlo" w:hAnsi="Menlo" w:cs="Menlo"/>
          <w:sz w:val="24"/>
          <w:szCs w:val="24"/>
          <w:lang w:val="en-US"/>
        </w:rPr>
        <w:t xml:space="preserve">  &lt;&lt;: </w:t>
      </w:r>
      <w:r>
        <w:rPr>
          <w:rFonts w:ascii="Menlo" w:hAnsi="Menlo" w:cs="Menlo"/>
          <w:color w:val="336699"/>
          <w:sz w:val="24"/>
          <w:szCs w:val="24"/>
          <w:lang w:val="en-US"/>
        </w:rPr>
        <w:t>*default</w:t>
      </w:r>
    </w:p>
    <w:p w14:paraId="09EE62A6" w14:textId="77777777" w:rsidR="005B7CA3" w:rsidRDefault="004F0A9C" w:rsidP="004F0A9C">
      <w:pPr>
        <w:autoSpaceDE w:val="0"/>
        <w:autoSpaceDN w:val="0"/>
        <w:adjustRightInd w:val="0"/>
        <w:spacing w:after="0" w:line="360" w:lineRule="auto"/>
        <w:ind w:left="720"/>
        <w:rPr>
          <w:rFonts w:ascii="Menlo" w:hAnsi="Menlo" w:cs="Menlo"/>
          <w:sz w:val="24"/>
          <w:szCs w:val="24"/>
          <w:lang w:val="en-US"/>
        </w:rPr>
      </w:pPr>
      <w:r>
        <w:rPr>
          <w:rFonts w:ascii="Menlo" w:hAnsi="Menlo" w:cs="Menlo"/>
          <w:sz w:val="24"/>
          <w:szCs w:val="24"/>
          <w:lang w:val="en-US"/>
        </w:rPr>
        <w:t xml:space="preserve">  database: vagato</w:t>
      </w:r>
    </w:p>
    <w:p w14:paraId="194B22FE" w14:textId="77777777" w:rsidR="005B7CA3" w:rsidRDefault="005B7CA3" w:rsidP="005B7CA3">
      <w:pPr>
        <w:autoSpaceDE w:val="0"/>
        <w:autoSpaceDN w:val="0"/>
        <w:adjustRightInd w:val="0"/>
        <w:spacing w:after="0" w:line="240" w:lineRule="auto"/>
        <w:ind w:left="720"/>
        <w:rPr>
          <w:rFonts w:ascii="Menlo" w:hAnsi="Menlo" w:cs="Menlo"/>
          <w:sz w:val="24"/>
          <w:szCs w:val="24"/>
          <w:lang w:val="en-US"/>
        </w:rPr>
      </w:pPr>
      <w:r>
        <w:rPr>
          <w:rFonts w:ascii="Menlo" w:hAnsi="Menlo" w:cs="Menlo"/>
          <w:sz w:val="24"/>
          <w:szCs w:val="24"/>
          <w:lang w:val="en-US"/>
        </w:rPr>
        <w:t>test:</w:t>
      </w:r>
    </w:p>
    <w:p w14:paraId="728A35F3" w14:textId="77777777" w:rsidR="005B7CA3" w:rsidRDefault="005B7CA3" w:rsidP="005B7CA3">
      <w:pPr>
        <w:autoSpaceDE w:val="0"/>
        <w:autoSpaceDN w:val="0"/>
        <w:adjustRightInd w:val="0"/>
        <w:spacing w:after="0" w:line="240" w:lineRule="auto"/>
        <w:ind w:left="720"/>
        <w:rPr>
          <w:rFonts w:ascii="Menlo" w:hAnsi="Menlo" w:cs="Menlo"/>
          <w:sz w:val="24"/>
          <w:szCs w:val="24"/>
          <w:lang w:val="en-US"/>
        </w:rPr>
      </w:pPr>
      <w:r>
        <w:rPr>
          <w:rFonts w:ascii="Menlo" w:hAnsi="Menlo" w:cs="Menlo"/>
          <w:sz w:val="24"/>
          <w:szCs w:val="24"/>
          <w:lang w:val="en-US"/>
        </w:rPr>
        <w:t xml:space="preserve">  &lt;&lt;: </w:t>
      </w:r>
      <w:r>
        <w:rPr>
          <w:rFonts w:ascii="Menlo" w:hAnsi="Menlo" w:cs="Menlo"/>
          <w:color w:val="336699"/>
          <w:sz w:val="24"/>
          <w:szCs w:val="24"/>
          <w:lang w:val="en-US"/>
        </w:rPr>
        <w:t>*default</w:t>
      </w:r>
    </w:p>
    <w:p w14:paraId="3B4496A6" w14:textId="77777777" w:rsidR="005B7CA3" w:rsidRDefault="004F0A9C" w:rsidP="004F0A9C">
      <w:pPr>
        <w:autoSpaceDE w:val="0"/>
        <w:autoSpaceDN w:val="0"/>
        <w:adjustRightInd w:val="0"/>
        <w:spacing w:after="0" w:line="360" w:lineRule="auto"/>
        <w:ind w:left="720"/>
        <w:rPr>
          <w:rFonts w:ascii="Menlo" w:hAnsi="Menlo" w:cs="Menlo"/>
          <w:sz w:val="24"/>
          <w:szCs w:val="24"/>
          <w:lang w:val="en-US"/>
        </w:rPr>
      </w:pPr>
      <w:r>
        <w:rPr>
          <w:rFonts w:ascii="Menlo" w:hAnsi="Menlo" w:cs="Menlo"/>
          <w:sz w:val="24"/>
          <w:szCs w:val="24"/>
          <w:lang w:val="en-US"/>
        </w:rPr>
        <w:t xml:space="preserve">  database: vagato_test</w:t>
      </w:r>
    </w:p>
    <w:p w14:paraId="51544362" w14:textId="77777777" w:rsidR="005B7CA3" w:rsidRDefault="005B7CA3" w:rsidP="005B7CA3">
      <w:pPr>
        <w:autoSpaceDE w:val="0"/>
        <w:autoSpaceDN w:val="0"/>
        <w:adjustRightInd w:val="0"/>
        <w:spacing w:after="0" w:line="240" w:lineRule="auto"/>
        <w:ind w:left="720"/>
        <w:rPr>
          <w:rFonts w:ascii="Menlo" w:hAnsi="Menlo" w:cs="Menlo"/>
          <w:sz w:val="24"/>
          <w:szCs w:val="24"/>
          <w:lang w:val="en-US"/>
        </w:rPr>
      </w:pPr>
      <w:r>
        <w:rPr>
          <w:rFonts w:ascii="Menlo" w:hAnsi="Menlo" w:cs="Menlo"/>
          <w:sz w:val="24"/>
          <w:szCs w:val="24"/>
          <w:lang w:val="en-US"/>
        </w:rPr>
        <w:t>production:</w:t>
      </w:r>
    </w:p>
    <w:p w14:paraId="28A9E1B7" w14:textId="77777777" w:rsidR="005B7CA3" w:rsidRDefault="005B7CA3" w:rsidP="005B7CA3">
      <w:pPr>
        <w:autoSpaceDE w:val="0"/>
        <w:autoSpaceDN w:val="0"/>
        <w:adjustRightInd w:val="0"/>
        <w:spacing w:after="0" w:line="240" w:lineRule="auto"/>
        <w:ind w:left="720"/>
        <w:rPr>
          <w:rFonts w:ascii="Menlo" w:hAnsi="Menlo" w:cs="Menlo"/>
          <w:sz w:val="24"/>
          <w:szCs w:val="24"/>
          <w:lang w:val="en-US"/>
        </w:rPr>
      </w:pPr>
      <w:r>
        <w:rPr>
          <w:rFonts w:ascii="Menlo" w:hAnsi="Menlo" w:cs="Menlo"/>
          <w:sz w:val="24"/>
          <w:szCs w:val="24"/>
          <w:lang w:val="en-US"/>
        </w:rPr>
        <w:t xml:space="preserve">  adapter: postgresql</w:t>
      </w:r>
    </w:p>
    <w:p w14:paraId="1844FE87" w14:textId="77777777" w:rsidR="005B7CA3" w:rsidRDefault="005B7CA3" w:rsidP="005B7CA3">
      <w:pPr>
        <w:autoSpaceDE w:val="0"/>
        <w:autoSpaceDN w:val="0"/>
        <w:adjustRightInd w:val="0"/>
        <w:spacing w:after="0" w:line="240" w:lineRule="auto"/>
        <w:ind w:left="720"/>
        <w:rPr>
          <w:rFonts w:ascii="Menlo" w:hAnsi="Menlo" w:cs="Menlo"/>
          <w:sz w:val="24"/>
          <w:szCs w:val="24"/>
          <w:lang w:val="en-US"/>
        </w:rPr>
      </w:pPr>
      <w:r>
        <w:rPr>
          <w:rFonts w:ascii="Menlo" w:hAnsi="Menlo" w:cs="Menlo"/>
          <w:sz w:val="24"/>
          <w:szCs w:val="24"/>
          <w:lang w:val="en-US"/>
        </w:rPr>
        <w:t xml:space="preserve">  encoding: utf8</w:t>
      </w:r>
    </w:p>
    <w:p w14:paraId="29E53ABD" w14:textId="77777777" w:rsidR="005B7CA3" w:rsidRDefault="005B7CA3" w:rsidP="005B7CA3">
      <w:pPr>
        <w:autoSpaceDE w:val="0"/>
        <w:autoSpaceDN w:val="0"/>
        <w:adjustRightInd w:val="0"/>
        <w:spacing w:after="0" w:line="240" w:lineRule="auto"/>
        <w:ind w:left="720"/>
        <w:rPr>
          <w:rFonts w:ascii="Menlo" w:hAnsi="Menlo" w:cs="Menlo"/>
          <w:sz w:val="24"/>
          <w:szCs w:val="24"/>
          <w:lang w:val="en-US"/>
        </w:rPr>
      </w:pPr>
      <w:r>
        <w:rPr>
          <w:rFonts w:ascii="Menlo" w:hAnsi="Menlo" w:cs="Menlo"/>
          <w:sz w:val="24"/>
          <w:szCs w:val="24"/>
          <w:lang w:val="en-US"/>
        </w:rPr>
        <w:t xml:space="preserve">  database: vagato</w:t>
      </w:r>
    </w:p>
    <w:p w14:paraId="5A0B3941" w14:textId="77777777" w:rsidR="005B7CA3" w:rsidRDefault="005B7CA3" w:rsidP="005B7CA3">
      <w:pPr>
        <w:autoSpaceDE w:val="0"/>
        <w:autoSpaceDN w:val="0"/>
        <w:adjustRightInd w:val="0"/>
        <w:spacing w:after="0" w:line="240" w:lineRule="auto"/>
        <w:ind w:left="720"/>
        <w:rPr>
          <w:rFonts w:ascii="Menlo" w:hAnsi="Menlo" w:cs="Menlo"/>
          <w:sz w:val="24"/>
          <w:szCs w:val="24"/>
          <w:lang w:val="en-US"/>
        </w:rPr>
      </w:pPr>
      <w:r>
        <w:rPr>
          <w:rFonts w:ascii="Menlo" w:hAnsi="Menlo" w:cs="Menlo"/>
          <w:sz w:val="24"/>
          <w:szCs w:val="24"/>
          <w:lang w:val="en-US"/>
        </w:rPr>
        <w:t xml:space="preserve">  username: deploy</w:t>
      </w:r>
    </w:p>
    <w:p w14:paraId="7BA04F39" w14:textId="77777777" w:rsidR="005B7CA3" w:rsidRDefault="005B7CA3" w:rsidP="005B7CA3">
      <w:pPr>
        <w:autoSpaceDE w:val="0"/>
        <w:autoSpaceDN w:val="0"/>
        <w:adjustRightInd w:val="0"/>
        <w:spacing w:after="0" w:line="240" w:lineRule="auto"/>
        <w:ind w:left="720"/>
        <w:rPr>
          <w:rFonts w:ascii="Menlo" w:hAnsi="Menlo" w:cs="Menlo"/>
          <w:sz w:val="24"/>
          <w:szCs w:val="24"/>
          <w:lang w:val="en-US"/>
        </w:rPr>
      </w:pPr>
      <w:r>
        <w:rPr>
          <w:rFonts w:ascii="Menlo" w:hAnsi="Menlo" w:cs="Menlo"/>
          <w:sz w:val="24"/>
          <w:szCs w:val="24"/>
          <w:lang w:val="en-US"/>
        </w:rPr>
        <w:t xml:space="preserve">  password: </w:t>
      </w:r>
      <w:r w:rsidR="004D6986">
        <w:rPr>
          <w:rFonts w:ascii="Menlo" w:hAnsi="Menlo" w:cs="Menlo"/>
          <w:sz w:val="24"/>
          <w:szCs w:val="24"/>
          <w:lang w:val="en-US"/>
        </w:rPr>
        <w:t>*****</w:t>
      </w:r>
    </w:p>
    <w:p w14:paraId="500C2B07" w14:textId="77777777" w:rsidR="00A45F80" w:rsidRDefault="005B7CA3" w:rsidP="00DB471F">
      <w:pPr>
        <w:autoSpaceDE w:val="0"/>
        <w:autoSpaceDN w:val="0"/>
        <w:adjustRightInd w:val="0"/>
        <w:spacing w:line="360" w:lineRule="auto"/>
        <w:ind w:left="720"/>
        <w:rPr>
          <w:ins w:id="96" w:author="Balázs Rozsenich" w:date="2015-04-13T09:40:00Z"/>
          <w:rFonts w:ascii="Menlo" w:hAnsi="Menlo" w:cs="Menlo"/>
          <w:sz w:val="24"/>
          <w:szCs w:val="24"/>
          <w:lang w:val="en-US"/>
        </w:rPr>
      </w:pPr>
      <w:r>
        <w:rPr>
          <w:rFonts w:ascii="Menlo" w:hAnsi="Menlo" w:cs="Menlo"/>
          <w:sz w:val="24"/>
          <w:szCs w:val="24"/>
          <w:lang w:val="en-US"/>
        </w:rPr>
        <w:t xml:space="preserve">  host: localhost</w:t>
      </w:r>
    </w:p>
    <w:p w14:paraId="7DDB85FA" w14:textId="77777777" w:rsidR="005B7CA3" w:rsidRDefault="004D6986" w:rsidP="00DB471F">
      <w:pPr>
        <w:pStyle w:val="ThesisSzveg"/>
      </w:pPr>
      <w:r>
        <w:lastRenderedPageBreak/>
        <w:t>A fenti konfigurációból is látszik, hogy az egyező tulajdonságokat nem kell minden környezetben újra definiálni. A YAML típusú konfiguráció megengedi korábban definiált objektumok használatát későbbi bejegyzések tartalmaként.</w:t>
      </w:r>
    </w:p>
    <w:p w14:paraId="69AFD13D" w14:textId="77777777" w:rsidR="003E14A4" w:rsidRDefault="003E14A4" w:rsidP="003E14A4">
      <w:pPr>
        <w:pStyle w:val="ThesisSzveg"/>
      </w:pPr>
      <w:r>
        <w:t xml:space="preserve">A fenti konfigurációban egyedül az </w:t>
      </w:r>
      <w:r w:rsidRPr="003E14A4">
        <w:rPr>
          <w:i/>
        </w:rPr>
        <w:t>encoding</w:t>
      </w:r>
      <w:r>
        <w:t xml:space="preserve">, az adatbázis karakterkódolását beállító bejegyzés nem kötelező, minden más elengedhetetlen a sikeres kapcsolódáshoz és adatmanipulációhoz. Az </w:t>
      </w:r>
      <w:r w:rsidRPr="003E14A4">
        <w:rPr>
          <w:i/>
        </w:rPr>
        <w:t>adapter</w:t>
      </w:r>
      <w:r>
        <w:t xml:space="preserve"> az adatbázis típusa szerinti interfészt azonosítja, a </w:t>
      </w:r>
      <w:r w:rsidRPr="003E14A4">
        <w:rPr>
          <w:i/>
        </w:rPr>
        <w:t>host</w:t>
      </w:r>
      <w:r>
        <w:t xml:space="preserve"> az adatbázis elérési címe. A </w:t>
      </w:r>
      <w:r w:rsidRPr="003E14A4">
        <w:rPr>
          <w:i/>
        </w:rPr>
        <w:t>username</w:t>
      </w:r>
      <w:r>
        <w:t xml:space="preserve"> és </w:t>
      </w:r>
      <w:r w:rsidRPr="003E14A4">
        <w:rPr>
          <w:i/>
        </w:rPr>
        <w:t>password</w:t>
      </w:r>
      <w:r>
        <w:t xml:space="preserve"> mezők a védett adatbázisok bejelentkezési adatait tárolják.</w:t>
      </w:r>
    </w:p>
    <w:p w14:paraId="18FAF019" w14:textId="77777777" w:rsidR="004F0A9C" w:rsidRDefault="004F0A9C" w:rsidP="003E14A4">
      <w:pPr>
        <w:pStyle w:val="ThesisSzveg"/>
      </w:pPr>
      <w:r>
        <w:t xml:space="preserve">Az adatbázis kapcsolat beállítása után, ha még nem tettük meg létre kell hozni az adatbázis példányt. Ezt megtehetjük közvetlenül a kiszolgálón, a választott adatbázis saját mechanikájával, azonban a Rails környezet nyújt egy egyszerű megoldást. A Rake parancssori eszköz </w:t>
      </w:r>
      <w:r w:rsidRPr="004F0A9C">
        <w:rPr>
          <w:i/>
        </w:rPr>
        <w:t>db</w:t>
      </w:r>
      <w:r>
        <w:t xml:space="preserve"> névtere rendelkezik több, adatbázis műveleteket végrehajtó paranccsal. Egy adatbázis konfiguráció érvényesítéséhez a következő parancsot kell a parancssorban végrehajtani:</w:t>
      </w:r>
    </w:p>
    <w:p w14:paraId="6DD9A7E0" w14:textId="77777777" w:rsidR="004F0A9C" w:rsidRDefault="004F0A9C" w:rsidP="004F0A9C">
      <w:pPr>
        <w:autoSpaceDE w:val="0"/>
        <w:autoSpaceDN w:val="0"/>
        <w:adjustRightInd w:val="0"/>
        <w:spacing w:line="360" w:lineRule="auto"/>
        <w:ind w:left="709"/>
        <w:rPr>
          <w:rFonts w:ascii="Menlo" w:hAnsi="Menlo" w:cs="Menlo"/>
          <w:sz w:val="24"/>
          <w:szCs w:val="24"/>
          <w:lang w:val="en-US"/>
        </w:rPr>
      </w:pPr>
      <w:r>
        <w:rPr>
          <w:rFonts w:ascii="Menlo" w:hAnsi="Menlo" w:cs="Menlo"/>
          <w:sz w:val="24"/>
          <w:szCs w:val="24"/>
          <w:lang w:val="en-US"/>
        </w:rPr>
        <w:t>rake db:create</w:t>
      </w:r>
    </w:p>
    <w:p w14:paraId="520A3070" w14:textId="5B7A0A3B" w:rsidR="004F0A9C" w:rsidRDefault="004F0A9C" w:rsidP="002000A8">
      <w:pPr>
        <w:pStyle w:val="ThesisSzveg"/>
      </w:pPr>
      <w:r>
        <w:t xml:space="preserve">A Ruby on Rails alkalmazásokban a modellek és az adatbázis megfelelő táblái között nagyon szoros kapcsolat áll fenn. </w:t>
      </w:r>
      <w:r w:rsidR="002000A8">
        <w:t>A modelleket, más nyeli megvalósításoktól eltérően, nem kell teljesen deklarálni. Ez azt jelenti, hogy nem szükséges felsorolni az attribútumokat, mert azokat a</w:t>
      </w:r>
      <w:r w:rsidR="00C00DA9">
        <w:t xml:space="preserve"> Rails motor az adatbázis táblái</w:t>
      </w:r>
      <w:r w:rsidR="002000A8">
        <w:t xml:space="preserve">ból </w:t>
      </w:r>
      <w:r w:rsidR="007C1914">
        <w:t>azonosítja,</w:t>
      </w:r>
      <w:r w:rsidR="002000A8">
        <w:t xml:space="preserve"> és az oszlopneveket használja. Egy Ruby on Rails alkalmazásban nem kell az adatelérési műveletek implementációjával foglalkozni, mert Az Active</w:t>
      </w:r>
      <w:r w:rsidR="005B5AED">
        <w:t xml:space="preserve"> </w:t>
      </w:r>
      <w:r w:rsidR="002000A8">
        <w:t xml:space="preserve">Record nevű szolgáltatás kész megoldást nyújt bármilyen adatmanipulációs művelet elvégzésére. Az egyszerű beillesztések, törlések és frissítések mellett képes bonyolult kapcsolatok és </w:t>
      </w:r>
      <w:r w:rsidR="002000A8" w:rsidRPr="002000A8">
        <w:t>egybeágyazott, összekapcsolt lekérések végrehajtására is. Minden, az</w:t>
      </w:r>
      <w:r w:rsidR="002000A8">
        <w:t xml:space="preserve"> </w:t>
      </w:r>
      <w:r w:rsidR="002000A8" w:rsidRPr="002000A8">
        <w:rPr>
          <w:i/>
        </w:rPr>
        <w:t>ActiveRecord::Base</w:t>
      </w:r>
      <w:r w:rsidR="002000A8">
        <w:t xml:space="preserve"> osztályból származó modell </w:t>
      </w:r>
      <w:r w:rsidR="00C00DA9">
        <w:t>osztályon</w:t>
      </w:r>
      <w:r w:rsidR="002000A8">
        <w:t xml:space="preserve"> végrehajthatók adatbázis műveletek.</w:t>
      </w:r>
    </w:p>
    <w:p w14:paraId="6BF12076" w14:textId="77777777" w:rsidR="00C00DA9" w:rsidRDefault="00C00DA9" w:rsidP="002000A8">
      <w:pPr>
        <w:pStyle w:val="ThesisSzveg"/>
      </w:pPr>
      <w:r>
        <w:t xml:space="preserve">Az adatbázis szerkezeti változásait úgynevezett migrációs fájlokban kell </w:t>
      </w:r>
      <w:r w:rsidRPr="00C00DA9">
        <w:t xml:space="preserve">bejegyezni. Minden migrációs fájl egy </w:t>
      </w:r>
      <w:r>
        <w:t xml:space="preserve">olyan </w:t>
      </w:r>
      <w:r w:rsidRPr="00C00DA9">
        <w:t xml:space="preserve">Ruby osztály, amely az </w:t>
      </w:r>
      <w:r w:rsidRPr="00C00DA9">
        <w:rPr>
          <w:i/>
        </w:rPr>
        <w:t>ActiveRecord::Migration</w:t>
      </w:r>
      <w:r>
        <w:t xml:space="preserve"> osztályból származik. A fájl nevének tükröznie kell a </w:t>
      </w:r>
      <w:r>
        <w:lastRenderedPageBreak/>
        <w:t xml:space="preserve">tartalmában leírt változást. A szobákat tároló </w:t>
      </w:r>
      <w:r w:rsidRPr="00C00DA9">
        <w:rPr>
          <w:i/>
        </w:rPr>
        <w:t>rooms</w:t>
      </w:r>
      <w:r>
        <w:t xml:space="preserve"> tábla – kapcsolódó modell: </w:t>
      </w:r>
      <w:r w:rsidRPr="00C00DA9">
        <w:rPr>
          <w:i/>
        </w:rPr>
        <w:t>Room</w:t>
      </w:r>
      <w:r>
        <w:t xml:space="preserve"> – létrehozása a következő migrációs kód futtatásával érhető el:</w:t>
      </w:r>
    </w:p>
    <w:p w14:paraId="1C773EAA" w14:textId="77777777" w:rsidR="00C00DA9" w:rsidRDefault="00C00DA9" w:rsidP="00C00DA9">
      <w:pPr>
        <w:autoSpaceDE w:val="0"/>
        <w:autoSpaceDN w:val="0"/>
        <w:adjustRightInd w:val="0"/>
        <w:spacing w:after="0" w:line="240" w:lineRule="auto"/>
        <w:ind w:left="720"/>
        <w:rPr>
          <w:rFonts w:ascii="Menlo" w:hAnsi="Menlo" w:cs="Menlo"/>
          <w:sz w:val="24"/>
          <w:szCs w:val="24"/>
          <w:lang w:val="en-US"/>
        </w:rPr>
      </w:pPr>
      <w:r>
        <w:rPr>
          <w:rFonts w:ascii="Menlo" w:hAnsi="Menlo" w:cs="Menlo"/>
          <w:b/>
          <w:bCs/>
          <w:color w:val="008800"/>
          <w:sz w:val="24"/>
          <w:szCs w:val="24"/>
          <w:lang w:val="en-US"/>
        </w:rPr>
        <w:t>class</w:t>
      </w:r>
      <w:r>
        <w:rPr>
          <w:rFonts w:ascii="Menlo" w:hAnsi="Menlo" w:cs="Menlo"/>
          <w:sz w:val="24"/>
          <w:szCs w:val="24"/>
          <w:lang w:val="en-US"/>
        </w:rPr>
        <w:t xml:space="preserve"> CreateRooms &lt; ActiveRecord::Migration</w:t>
      </w:r>
    </w:p>
    <w:p w14:paraId="25ABB389" w14:textId="77777777" w:rsidR="00C00DA9" w:rsidRDefault="00C00DA9" w:rsidP="00C00DA9">
      <w:pPr>
        <w:autoSpaceDE w:val="0"/>
        <w:autoSpaceDN w:val="0"/>
        <w:adjustRightInd w:val="0"/>
        <w:spacing w:after="0" w:line="240" w:lineRule="auto"/>
        <w:ind w:left="720"/>
        <w:rPr>
          <w:rFonts w:ascii="Menlo" w:hAnsi="Menlo" w:cs="Menlo"/>
          <w:sz w:val="24"/>
          <w:szCs w:val="24"/>
          <w:lang w:val="en-US"/>
        </w:rPr>
      </w:pPr>
      <w:r>
        <w:rPr>
          <w:rFonts w:ascii="Menlo" w:hAnsi="Menlo" w:cs="Menlo"/>
          <w:sz w:val="24"/>
          <w:szCs w:val="24"/>
          <w:lang w:val="en-US"/>
        </w:rPr>
        <w:t xml:space="preserve">  def change</w:t>
      </w:r>
    </w:p>
    <w:p w14:paraId="471355F4" w14:textId="77777777" w:rsidR="00C00DA9" w:rsidRDefault="00C00DA9" w:rsidP="00C00DA9">
      <w:pPr>
        <w:autoSpaceDE w:val="0"/>
        <w:autoSpaceDN w:val="0"/>
        <w:adjustRightInd w:val="0"/>
        <w:spacing w:after="0" w:line="240" w:lineRule="auto"/>
        <w:ind w:left="720"/>
        <w:rPr>
          <w:rFonts w:ascii="Menlo" w:hAnsi="Menlo" w:cs="Menlo"/>
          <w:sz w:val="24"/>
          <w:szCs w:val="24"/>
          <w:lang w:val="en-US"/>
        </w:rPr>
      </w:pPr>
      <w:r>
        <w:rPr>
          <w:rFonts w:ascii="Menlo" w:hAnsi="Menlo" w:cs="Menlo"/>
          <w:sz w:val="24"/>
          <w:szCs w:val="24"/>
          <w:lang w:val="en-US"/>
        </w:rPr>
        <w:t xml:space="preserve">    create_table :rooms </w:t>
      </w:r>
      <w:r>
        <w:rPr>
          <w:rFonts w:ascii="Menlo" w:hAnsi="Menlo" w:cs="Menlo"/>
          <w:b/>
          <w:bCs/>
          <w:color w:val="008800"/>
          <w:sz w:val="24"/>
          <w:szCs w:val="24"/>
          <w:lang w:val="en-US"/>
        </w:rPr>
        <w:t>do</w:t>
      </w:r>
      <w:r>
        <w:rPr>
          <w:rFonts w:ascii="Menlo" w:hAnsi="Menlo" w:cs="Menlo"/>
          <w:sz w:val="24"/>
          <w:szCs w:val="24"/>
          <w:lang w:val="en-US"/>
        </w:rPr>
        <w:t xml:space="preserve"> |t|</w:t>
      </w:r>
    </w:p>
    <w:p w14:paraId="4BD53A8C" w14:textId="77777777" w:rsidR="00C00DA9" w:rsidRDefault="00C00DA9" w:rsidP="00C00DA9">
      <w:pPr>
        <w:autoSpaceDE w:val="0"/>
        <w:autoSpaceDN w:val="0"/>
        <w:adjustRightInd w:val="0"/>
        <w:spacing w:after="0" w:line="240" w:lineRule="auto"/>
        <w:ind w:left="720"/>
        <w:rPr>
          <w:rFonts w:ascii="Menlo" w:hAnsi="Menlo" w:cs="Menlo"/>
          <w:sz w:val="24"/>
          <w:szCs w:val="24"/>
          <w:lang w:val="en-US"/>
        </w:rPr>
      </w:pPr>
      <w:r>
        <w:rPr>
          <w:rFonts w:ascii="Menlo" w:hAnsi="Menlo" w:cs="Menlo"/>
          <w:sz w:val="24"/>
          <w:szCs w:val="24"/>
          <w:lang w:val="en-US"/>
        </w:rPr>
        <w:t xml:space="preserve">      t.string :name</w:t>
      </w:r>
    </w:p>
    <w:p w14:paraId="4E33DC95" w14:textId="77777777" w:rsidR="00C00DA9" w:rsidRDefault="00C00DA9" w:rsidP="00C00DA9">
      <w:pPr>
        <w:autoSpaceDE w:val="0"/>
        <w:autoSpaceDN w:val="0"/>
        <w:adjustRightInd w:val="0"/>
        <w:spacing w:after="0" w:line="240" w:lineRule="auto"/>
        <w:ind w:left="720"/>
        <w:rPr>
          <w:rFonts w:ascii="Menlo" w:hAnsi="Menlo" w:cs="Menlo"/>
          <w:sz w:val="24"/>
          <w:szCs w:val="24"/>
          <w:lang w:val="en-US"/>
        </w:rPr>
      </w:pPr>
      <w:r>
        <w:rPr>
          <w:rFonts w:ascii="Menlo" w:hAnsi="Menlo" w:cs="Menlo"/>
          <w:sz w:val="24"/>
          <w:szCs w:val="24"/>
          <w:lang w:val="en-US"/>
        </w:rPr>
        <w:t xml:space="preserve">      t.integer :accommodation_id</w:t>
      </w:r>
    </w:p>
    <w:p w14:paraId="36A22429" w14:textId="77777777" w:rsidR="00C00DA9" w:rsidRDefault="00C00DA9" w:rsidP="00C00DA9">
      <w:pPr>
        <w:autoSpaceDE w:val="0"/>
        <w:autoSpaceDN w:val="0"/>
        <w:adjustRightInd w:val="0"/>
        <w:spacing w:after="0" w:line="240" w:lineRule="auto"/>
        <w:ind w:left="720"/>
        <w:rPr>
          <w:rFonts w:ascii="Menlo" w:hAnsi="Menlo" w:cs="Menlo"/>
          <w:sz w:val="24"/>
          <w:szCs w:val="24"/>
          <w:lang w:val="en-US"/>
        </w:rPr>
      </w:pPr>
      <w:r>
        <w:rPr>
          <w:rFonts w:ascii="Menlo" w:hAnsi="Menlo" w:cs="Menlo"/>
          <w:sz w:val="24"/>
          <w:szCs w:val="24"/>
          <w:lang w:val="en-US"/>
        </w:rPr>
        <w:t xml:space="preserve">      t.integer :num_of_this</w:t>
      </w:r>
    </w:p>
    <w:p w14:paraId="0551FF2E" w14:textId="77777777" w:rsidR="00C00DA9" w:rsidRDefault="00C00DA9" w:rsidP="00C00DA9">
      <w:pPr>
        <w:autoSpaceDE w:val="0"/>
        <w:autoSpaceDN w:val="0"/>
        <w:adjustRightInd w:val="0"/>
        <w:spacing w:after="0" w:line="240" w:lineRule="auto"/>
        <w:ind w:left="720"/>
        <w:rPr>
          <w:rFonts w:ascii="Menlo" w:hAnsi="Menlo" w:cs="Menlo"/>
          <w:sz w:val="24"/>
          <w:szCs w:val="24"/>
          <w:lang w:val="en-US"/>
        </w:rPr>
      </w:pPr>
      <w:r>
        <w:rPr>
          <w:rFonts w:ascii="Menlo" w:hAnsi="Menlo" w:cs="Menlo"/>
          <w:sz w:val="24"/>
          <w:szCs w:val="24"/>
          <w:lang w:val="en-US"/>
        </w:rPr>
        <w:t xml:space="preserve">      t.integer :capacity</w:t>
      </w:r>
    </w:p>
    <w:p w14:paraId="35B749B9" w14:textId="77777777" w:rsidR="00C00DA9" w:rsidRDefault="00C00DA9" w:rsidP="00C00DA9">
      <w:pPr>
        <w:autoSpaceDE w:val="0"/>
        <w:autoSpaceDN w:val="0"/>
        <w:adjustRightInd w:val="0"/>
        <w:spacing w:after="0" w:line="240" w:lineRule="auto"/>
        <w:ind w:left="720"/>
        <w:rPr>
          <w:rFonts w:ascii="Menlo" w:hAnsi="Menlo" w:cs="Menlo"/>
          <w:sz w:val="24"/>
          <w:szCs w:val="24"/>
          <w:lang w:val="en-US"/>
        </w:rPr>
      </w:pPr>
      <w:r>
        <w:rPr>
          <w:rFonts w:ascii="Menlo" w:hAnsi="Menlo" w:cs="Menlo"/>
          <w:sz w:val="24"/>
          <w:szCs w:val="24"/>
          <w:lang w:val="en-US"/>
        </w:rPr>
        <w:t xml:space="preserve">      t.text :description</w:t>
      </w:r>
    </w:p>
    <w:p w14:paraId="53941905" w14:textId="77777777" w:rsidR="00C00DA9" w:rsidRDefault="00C00DA9" w:rsidP="00C00DA9">
      <w:pPr>
        <w:autoSpaceDE w:val="0"/>
        <w:autoSpaceDN w:val="0"/>
        <w:adjustRightInd w:val="0"/>
        <w:spacing w:after="0" w:line="240" w:lineRule="auto"/>
        <w:ind w:left="720"/>
        <w:rPr>
          <w:rFonts w:ascii="Menlo" w:hAnsi="Menlo" w:cs="Menlo"/>
          <w:sz w:val="24"/>
          <w:szCs w:val="24"/>
          <w:lang w:val="en-US"/>
        </w:rPr>
      </w:pPr>
      <w:r>
        <w:rPr>
          <w:rFonts w:ascii="Menlo" w:hAnsi="Menlo" w:cs="Menlo"/>
          <w:sz w:val="24"/>
          <w:szCs w:val="24"/>
          <w:lang w:val="en-US"/>
        </w:rPr>
        <w:t xml:space="preserve">      t.timestamps</w:t>
      </w:r>
    </w:p>
    <w:p w14:paraId="7390B459" w14:textId="77777777" w:rsidR="00C00DA9" w:rsidRDefault="00C00DA9" w:rsidP="00C00DA9">
      <w:pPr>
        <w:autoSpaceDE w:val="0"/>
        <w:autoSpaceDN w:val="0"/>
        <w:adjustRightInd w:val="0"/>
        <w:spacing w:after="0" w:line="240" w:lineRule="auto"/>
        <w:ind w:left="720"/>
        <w:rPr>
          <w:rFonts w:ascii="Menlo" w:hAnsi="Menlo" w:cs="Menlo"/>
          <w:sz w:val="24"/>
          <w:szCs w:val="24"/>
          <w:lang w:val="en-US"/>
        </w:rPr>
      </w:pPr>
      <w:r>
        <w:rPr>
          <w:rFonts w:ascii="Menlo" w:hAnsi="Menlo" w:cs="Menlo"/>
          <w:sz w:val="24"/>
          <w:szCs w:val="24"/>
          <w:lang w:val="en-US"/>
        </w:rPr>
        <w:t xml:space="preserve">    </w:t>
      </w:r>
      <w:r>
        <w:rPr>
          <w:rFonts w:ascii="Menlo" w:hAnsi="Menlo" w:cs="Menlo"/>
          <w:color w:val="003388"/>
          <w:sz w:val="24"/>
          <w:szCs w:val="24"/>
          <w:lang w:val="en-US"/>
        </w:rPr>
        <w:t>end</w:t>
      </w:r>
    </w:p>
    <w:p w14:paraId="1163AAE1" w14:textId="77777777" w:rsidR="00C00DA9" w:rsidRDefault="00C00DA9" w:rsidP="00C00DA9">
      <w:pPr>
        <w:autoSpaceDE w:val="0"/>
        <w:autoSpaceDN w:val="0"/>
        <w:adjustRightInd w:val="0"/>
        <w:spacing w:after="0" w:line="240" w:lineRule="auto"/>
        <w:ind w:left="720"/>
        <w:rPr>
          <w:rFonts w:ascii="Menlo" w:hAnsi="Menlo" w:cs="Menlo"/>
          <w:sz w:val="24"/>
          <w:szCs w:val="24"/>
          <w:lang w:val="en-US"/>
        </w:rPr>
      </w:pPr>
      <w:r>
        <w:rPr>
          <w:rFonts w:ascii="Menlo" w:hAnsi="Menlo" w:cs="Menlo"/>
          <w:sz w:val="24"/>
          <w:szCs w:val="24"/>
          <w:lang w:val="en-US"/>
        </w:rPr>
        <w:t xml:space="preserve">  </w:t>
      </w:r>
      <w:r>
        <w:rPr>
          <w:rFonts w:ascii="Menlo" w:hAnsi="Menlo" w:cs="Menlo"/>
          <w:color w:val="003388"/>
          <w:sz w:val="24"/>
          <w:szCs w:val="24"/>
          <w:lang w:val="en-US"/>
        </w:rPr>
        <w:t>end</w:t>
      </w:r>
    </w:p>
    <w:p w14:paraId="379F269F" w14:textId="77777777" w:rsidR="00C00DA9" w:rsidRDefault="00C00DA9" w:rsidP="00C00DA9">
      <w:pPr>
        <w:autoSpaceDE w:val="0"/>
        <w:autoSpaceDN w:val="0"/>
        <w:adjustRightInd w:val="0"/>
        <w:spacing w:line="360" w:lineRule="auto"/>
        <w:ind w:left="720"/>
        <w:rPr>
          <w:rFonts w:ascii="Menlo" w:hAnsi="Menlo" w:cs="Menlo"/>
          <w:sz w:val="24"/>
          <w:szCs w:val="24"/>
          <w:lang w:val="en-US"/>
        </w:rPr>
      </w:pPr>
      <w:r>
        <w:rPr>
          <w:rFonts w:ascii="Menlo" w:hAnsi="Menlo" w:cs="Menlo"/>
          <w:color w:val="003388"/>
          <w:sz w:val="24"/>
          <w:szCs w:val="24"/>
          <w:lang w:val="en-US"/>
        </w:rPr>
        <w:t>end</w:t>
      </w:r>
    </w:p>
    <w:p w14:paraId="6F997408" w14:textId="77777777" w:rsidR="00C00DA9" w:rsidRDefault="00C00DA9" w:rsidP="002000A8">
      <w:pPr>
        <w:pStyle w:val="ThesisSzveg"/>
      </w:pPr>
      <w:r>
        <w:t xml:space="preserve">A migrációs fájlokat el lehet készíteni kézzel, menteni az alkalmazás gyökérkönyvtárában a </w:t>
      </w:r>
      <w:r w:rsidRPr="00C00DA9">
        <w:rPr>
          <w:i/>
        </w:rPr>
        <w:t>db</w:t>
      </w:r>
      <w:r>
        <w:t xml:space="preserve">, azon belül a </w:t>
      </w:r>
      <w:r w:rsidRPr="00C00DA9">
        <w:rPr>
          <w:i/>
        </w:rPr>
        <w:t>migrate</w:t>
      </w:r>
      <w:r>
        <w:t xml:space="preserve"> mappába kell. A kézi szerkesztést könnyíti meg a Rails környezet másik népszerű szolgáltatása, a generátorok. Sokféle generátor létezik, ezek közül egy, amelyik modelleket hoz létre. Ahhoz, hogy a fent bemutatott </w:t>
      </w:r>
      <w:r w:rsidRPr="00C00DA9">
        <w:rPr>
          <w:i/>
        </w:rPr>
        <w:t>Room</w:t>
      </w:r>
      <w:r>
        <w:t xml:space="preserve"> modellt, és annak </w:t>
      </w:r>
      <w:r w:rsidRPr="00C00DA9">
        <w:rPr>
          <w:i/>
        </w:rPr>
        <w:t>rooms</w:t>
      </w:r>
      <w:r>
        <w:t xml:space="preserve"> tábláját létrehozhassuk a következő parancsot kell futtatni a parancssorban:</w:t>
      </w:r>
    </w:p>
    <w:p w14:paraId="6D0541AD" w14:textId="77777777" w:rsidR="00182E2F" w:rsidRDefault="00182E2F" w:rsidP="00182E2F">
      <w:pPr>
        <w:autoSpaceDE w:val="0"/>
        <w:autoSpaceDN w:val="0"/>
        <w:adjustRightInd w:val="0"/>
        <w:spacing w:after="320" w:line="240" w:lineRule="auto"/>
        <w:ind w:left="709"/>
        <w:rPr>
          <w:rFonts w:ascii="Menlo" w:hAnsi="Menlo" w:cs="Menlo"/>
          <w:sz w:val="24"/>
          <w:szCs w:val="24"/>
          <w:lang w:val="en-US"/>
        </w:rPr>
      </w:pPr>
      <w:r>
        <w:rPr>
          <w:rFonts w:ascii="Menlo" w:hAnsi="Menlo" w:cs="Menlo"/>
          <w:sz w:val="24"/>
          <w:szCs w:val="24"/>
          <w:lang w:val="en-US"/>
        </w:rPr>
        <w:t>rails generate model Room name:string description:text capacity:integer num_of_this_integer accommodation_id:integer</w:t>
      </w:r>
    </w:p>
    <w:p w14:paraId="7DB583E7" w14:textId="77777777" w:rsidR="00C00DA9" w:rsidRDefault="00182E2F" w:rsidP="002000A8">
      <w:pPr>
        <w:pStyle w:val="ThesisSzveg"/>
      </w:pPr>
      <w:r>
        <w:t xml:space="preserve">A fenti parancs sikeres futtatásakor a generátor létrehozza a korábban bemutatott migrációs fájlt. Ezen kívül a modellt bejegyzi az </w:t>
      </w:r>
      <w:r w:rsidRPr="00182E2F">
        <w:rPr>
          <w:i/>
        </w:rPr>
        <w:t>app/models</w:t>
      </w:r>
      <w:r>
        <w:t xml:space="preserve"> mappában </w:t>
      </w:r>
      <w:r w:rsidRPr="00182E2F">
        <w:rPr>
          <w:i/>
        </w:rPr>
        <w:t>Room.rb</w:t>
      </w:r>
      <w:r>
        <w:t xml:space="preserve"> névvel és a következő tartalommal:</w:t>
      </w:r>
    </w:p>
    <w:p w14:paraId="37923113" w14:textId="77777777" w:rsidR="00182E2F" w:rsidRDefault="00182E2F" w:rsidP="00182E2F">
      <w:pPr>
        <w:autoSpaceDE w:val="0"/>
        <w:autoSpaceDN w:val="0"/>
        <w:adjustRightInd w:val="0"/>
        <w:spacing w:after="0" w:line="240" w:lineRule="auto"/>
        <w:ind w:left="720"/>
        <w:rPr>
          <w:rFonts w:ascii="Menlo" w:hAnsi="Menlo" w:cs="Menlo"/>
          <w:sz w:val="24"/>
          <w:szCs w:val="24"/>
          <w:lang w:val="en-US"/>
        </w:rPr>
      </w:pPr>
      <w:r>
        <w:rPr>
          <w:rFonts w:ascii="Menlo" w:hAnsi="Menlo" w:cs="Menlo"/>
          <w:b/>
          <w:bCs/>
          <w:color w:val="008800"/>
          <w:sz w:val="24"/>
          <w:szCs w:val="24"/>
          <w:lang w:val="en-US"/>
        </w:rPr>
        <w:t>class</w:t>
      </w:r>
      <w:r>
        <w:rPr>
          <w:rFonts w:ascii="Menlo" w:hAnsi="Menlo" w:cs="Menlo"/>
          <w:sz w:val="24"/>
          <w:szCs w:val="24"/>
          <w:lang w:val="en-US"/>
        </w:rPr>
        <w:t xml:space="preserve"> Room &lt; ActiveRecord::Base</w:t>
      </w:r>
    </w:p>
    <w:p w14:paraId="7E717EFD" w14:textId="77777777" w:rsidR="00182E2F" w:rsidRDefault="00182E2F" w:rsidP="00182E2F">
      <w:pPr>
        <w:autoSpaceDE w:val="0"/>
        <w:autoSpaceDN w:val="0"/>
        <w:adjustRightInd w:val="0"/>
        <w:spacing w:after="320" w:line="240" w:lineRule="auto"/>
        <w:ind w:left="720"/>
        <w:rPr>
          <w:rFonts w:ascii="Menlo" w:hAnsi="Menlo" w:cs="Menlo"/>
          <w:sz w:val="24"/>
          <w:szCs w:val="24"/>
          <w:lang w:val="en-US"/>
        </w:rPr>
      </w:pPr>
      <w:r>
        <w:rPr>
          <w:rFonts w:ascii="Menlo" w:hAnsi="Menlo" w:cs="Menlo"/>
          <w:color w:val="003388"/>
          <w:sz w:val="24"/>
          <w:szCs w:val="24"/>
          <w:lang w:val="en-US"/>
        </w:rPr>
        <w:t>end</w:t>
      </w:r>
    </w:p>
    <w:p w14:paraId="6321AEFD" w14:textId="0EDF5A2C" w:rsidR="00182E2F" w:rsidRDefault="005B5AED" w:rsidP="00182E2F">
      <w:pPr>
        <w:pStyle w:val="ThesisSzveg"/>
      </w:pPr>
      <w:r>
        <w:t>A</w:t>
      </w:r>
      <w:r w:rsidR="00182E2F">
        <w:t xml:space="preserve"> </w:t>
      </w:r>
      <w:r>
        <w:t>változtatások lejegyzése</w:t>
      </w:r>
      <w:r w:rsidR="00182E2F">
        <w:t xml:space="preserve"> után frissíteni kell az </w:t>
      </w:r>
      <w:r w:rsidR="007C1914">
        <w:t xml:space="preserve">adatbázist, hogy </w:t>
      </w:r>
      <w:r>
        <w:t>azok</w:t>
      </w:r>
      <w:r w:rsidR="00182E2F">
        <w:t xml:space="preserve"> életbe lépjenek. Ehhez újra a Rake eszközt kell elővenni és annak </w:t>
      </w:r>
      <w:r w:rsidR="00182E2F" w:rsidRPr="00182E2F">
        <w:rPr>
          <w:i/>
        </w:rPr>
        <w:t>db:migrate</w:t>
      </w:r>
      <w:r w:rsidR="00182E2F">
        <w:t xml:space="preserve"> parancsát, ahogy az alább látható:</w:t>
      </w:r>
    </w:p>
    <w:p w14:paraId="1E42FC26" w14:textId="77777777" w:rsidR="00182E2F" w:rsidRDefault="00182E2F" w:rsidP="00182E2F">
      <w:pPr>
        <w:autoSpaceDE w:val="0"/>
        <w:autoSpaceDN w:val="0"/>
        <w:adjustRightInd w:val="0"/>
        <w:spacing w:after="320" w:line="240" w:lineRule="auto"/>
        <w:ind w:left="709"/>
        <w:rPr>
          <w:rFonts w:ascii="Menlo" w:hAnsi="Menlo" w:cs="Menlo"/>
          <w:sz w:val="24"/>
          <w:szCs w:val="24"/>
          <w:lang w:val="en-US"/>
        </w:rPr>
      </w:pPr>
      <w:r>
        <w:rPr>
          <w:rFonts w:ascii="Menlo" w:hAnsi="Menlo" w:cs="Menlo"/>
          <w:sz w:val="24"/>
          <w:szCs w:val="24"/>
          <w:lang w:val="en-US"/>
        </w:rPr>
        <w:t>rake db:migrate</w:t>
      </w:r>
    </w:p>
    <w:p w14:paraId="0AD00849" w14:textId="77777777" w:rsidR="00182E2F" w:rsidRDefault="005B5AED" w:rsidP="00182E2F">
      <w:pPr>
        <w:pStyle w:val="ThesisSzveg"/>
      </w:pPr>
      <w:r>
        <w:lastRenderedPageBreak/>
        <w:t xml:space="preserve">A modellek létrehozása után a következő feladat a kapcsolatok kialakítása. A fenti </w:t>
      </w:r>
      <w:r w:rsidRPr="005B5AED">
        <w:rPr>
          <w:i/>
        </w:rPr>
        <w:t>Room</w:t>
      </w:r>
      <w:r>
        <w:t xml:space="preserve"> modell létrehozásánál már sejthető volt az accommodation_id mező a kapcsolat az Accommodation (szálláshely) modellel. Az Active Record szolgáltatás a táblák id mezője alapján azonosítja a kapcsolatokat és fontos, hogy a hivatkozó mező a {tábla_név}_id formátumot kövesse. Az Active Record hatféle kapcsolatot különböztet meg:</w:t>
      </w:r>
    </w:p>
    <w:p w14:paraId="69DAA11F" w14:textId="77777777" w:rsidR="005B5AED" w:rsidRPr="00A969AC" w:rsidRDefault="005B5AED" w:rsidP="005B5AED">
      <w:pPr>
        <w:pStyle w:val="ThesisSzveg"/>
        <w:numPr>
          <w:ilvl w:val="0"/>
          <w:numId w:val="20"/>
        </w:numPr>
        <w:ind w:left="1134" w:hanging="338"/>
        <w:rPr>
          <w:rFonts w:ascii="Helvetica" w:hAnsi="Helvetica" w:cs="Times New Roman"/>
          <w:color w:val="333333"/>
        </w:rPr>
      </w:pPr>
      <w:r w:rsidRPr="007C1914">
        <w:rPr>
          <w:i/>
          <w:bdr w:val="none" w:sz="0" w:space="0" w:color="auto" w:frame="1"/>
        </w:rPr>
        <w:t>belongs_to</w:t>
      </w:r>
      <w:r w:rsidRPr="00A969AC">
        <w:rPr>
          <w:bdr w:val="none" w:sz="0" w:space="0" w:color="auto" w:frame="1"/>
        </w:rPr>
        <w:t xml:space="preserve">: </w:t>
      </w:r>
      <w:r w:rsidR="00A969AC" w:rsidRPr="00A969AC">
        <w:rPr>
          <w:bdr w:val="none" w:sz="0" w:space="0" w:color="auto" w:frame="1"/>
        </w:rPr>
        <w:t>egy-egy kapcsolat. A modell az hivatkozott modellhez tartozik.</w:t>
      </w:r>
    </w:p>
    <w:p w14:paraId="036422D8" w14:textId="77777777" w:rsidR="005B5AED" w:rsidRPr="00A969AC" w:rsidRDefault="005B5AED" w:rsidP="005B5AED">
      <w:pPr>
        <w:pStyle w:val="ThesisSzveg"/>
        <w:numPr>
          <w:ilvl w:val="0"/>
          <w:numId w:val="20"/>
        </w:numPr>
        <w:ind w:left="1134" w:hanging="338"/>
        <w:rPr>
          <w:rFonts w:ascii="Helvetica" w:hAnsi="Helvetica" w:cs="Times New Roman"/>
          <w:color w:val="333333"/>
        </w:rPr>
      </w:pPr>
      <w:r w:rsidRPr="007C1914">
        <w:rPr>
          <w:i/>
          <w:bdr w:val="none" w:sz="0" w:space="0" w:color="auto" w:frame="1"/>
        </w:rPr>
        <w:t>has_one</w:t>
      </w:r>
      <w:r w:rsidR="00A969AC" w:rsidRPr="00A969AC">
        <w:rPr>
          <w:bdr w:val="none" w:sz="0" w:space="0" w:color="auto" w:frame="1"/>
        </w:rPr>
        <w:t xml:space="preserve">: egy-egy kapcsolat. </w:t>
      </w:r>
      <w:r w:rsidR="00A969AC">
        <w:rPr>
          <w:bdr w:val="none" w:sz="0" w:space="0" w:color="auto" w:frame="1"/>
        </w:rPr>
        <w:t>Egy</w:t>
      </w:r>
      <w:r w:rsidR="00A969AC" w:rsidRPr="00A969AC">
        <w:rPr>
          <w:bdr w:val="none" w:sz="0" w:space="0" w:color="auto" w:frame="1"/>
        </w:rPr>
        <w:t xml:space="preserve"> </w:t>
      </w:r>
      <w:r w:rsidR="00A969AC" w:rsidRPr="00A969AC">
        <w:rPr>
          <w:i/>
          <w:bdr w:val="none" w:sz="0" w:space="0" w:color="auto" w:frame="1"/>
        </w:rPr>
        <w:t>belongs_to</w:t>
      </w:r>
      <w:r w:rsidR="00A969AC" w:rsidRPr="00A969AC">
        <w:rPr>
          <w:bdr w:val="none" w:sz="0" w:space="0" w:color="auto" w:frame="1"/>
        </w:rPr>
        <w:t xml:space="preserve"> kapcsolat </w:t>
      </w:r>
      <w:r w:rsidR="00A969AC">
        <w:rPr>
          <w:bdr w:val="none" w:sz="0" w:space="0" w:color="auto" w:frame="1"/>
        </w:rPr>
        <w:t>másik oldala</w:t>
      </w:r>
      <w:r w:rsidR="00A969AC" w:rsidRPr="00A969AC">
        <w:rPr>
          <w:bdr w:val="none" w:sz="0" w:space="0" w:color="auto" w:frame="1"/>
        </w:rPr>
        <w:t>.</w:t>
      </w:r>
      <w:r w:rsidR="00A969AC">
        <w:rPr>
          <w:bdr w:val="none" w:sz="0" w:space="0" w:color="auto" w:frame="1"/>
        </w:rPr>
        <w:t xml:space="preserve"> A modellnek nincs idegen kulcsa a hivatkozó irányába.</w:t>
      </w:r>
    </w:p>
    <w:p w14:paraId="33996042" w14:textId="77777777" w:rsidR="005B5AED" w:rsidRPr="00A969AC" w:rsidRDefault="005B5AED" w:rsidP="005B5AED">
      <w:pPr>
        <w:pStyle w:val="ThesisSzveg"/>
        <w:numPr>
          <w:ilvl w:val="0"/>
          <w:numId w:val="20"/>
        </w:numPr>
        <w:ind w:left="1134" w:hanging="338"/>
        <w:rPr>
          <w:rFonts w:ascii="Helvetica" w:hAnsi="Helvetica" w:cs="Times New Roman"/>
          <w:color w:val="333333"/>
        </w:rPr>
      </w:pPr>
      <w:r w:rsidRPr="007C1914">
        <w:rPr>
          <w:i/>
          <w:bdr w:val="none" w:sz="0" w:space="0" w:color="auto" w:frame="1"/>
        </w:rPr>
        <w:t>has_many</w:t>
      </w:r>
      <w:r w:rsidR="00A969AC">
        <w:rPr>
          <w:bdr w:val="none" w:sz="0" w:space="0" w:color="auto" w:frame="1"/>
        </w:rPr>
        <w:t>: egy-sok kapcsolat. Egy</w:t>
      </w:r>
      <w:r w:rsidR="00A969AC" w:rsidRPr="00A969AC">
        <w:rPr>
          <w:bdr w:val="none" w:sz="0" w:space="0" w:color="auto" w:frame="1"/>
        </w:rPr>
        <w:t xml:space="preserve"> </w:t>
      </w:r>
      <w:r w:rsidR="00A969AC" w:rsidRPr="00A969AC">
        <w:rPr>
          <w:i/>
          <w:bdr w:val="none" w:sz="0" w:space="0" w:color="auto" w:frame="1"/>
        </w:rPr>
        <w:t>belongs_to</w:t>
      </w:r>
      <w:r w:rsidR="00A969AC" w:rsidRPr="00A969AC">
        <w:rPr>
          <w:bdr w:val="none" w:sz="0" w:space="0" w:color="auto" w:frame="1"/>
        </w:rPr>
        <w:t xml:space="preserve"> kapcsolat </w:t>
      </w:r>
      <w:r w:rsidR="00A969AC">
        <w:rPr>
          <w:bdr w:val="none" w:sz="0" w:space="0" w:color="auto" w:frame="1"/>
        </w:rPr>
        <w:t>másik oldala</w:t>
      </w:r>
      <w:r w:rsidR="00A969AC" w:rsidRPr="00A969AC">
        <w:rPr>
          <w:bdr w:val="none" w:sz="0" w:space="0" w:color="auto" w:frame="1"/>
        </w:rPr>
        <w:t>.</w:t>
      </w:r>
      <w:r w:rsidR="00A969AC">
        <w:rPr>
          <w:bdr w:val="none" w:sz="0" w:space="0" w:color="auto" w:frame="1"/>
        </w:rPr>
        <w:t xml:space="preserve"> A modellnek nincs idegen kulcsa a hivatkozó irányába.</w:t>
      </w:r>
    </w:p>
    <w:p w14:paraId="1E0E88C3" w14:textId="77777777" w:rsidR="005B5AED" w:rsidRPr="00A969AC" w:rsidRDefault="005B5AED" w:rsidP="005B5AED">
      <w:pPr>
        <w:pStyle w:val="ThesisSzveg"/>
        <w:numPr>
          <w:ilvl w:val="0"/>
          <w:numId w:val="20"/>
        </w:numPr>
        <w:ind w:left="1134" w:hanging="338"/>
        <w:rPr>
          <w:rFonts w:ascii="Helvetica" w:hAnsi="Helvetica" w:cs="Times New Roman"/>
          <w:color w:val="333333"/>
        </w:rPr>
      </w:pPr>
      <w:r w:rsidRPr="007C1914">
        <w:rPr>
          <w:i/>
          <w:bdr w:val="none" w:sz="0" w:space="0" w:color="auto" w:frame="1"/>
        </w:rPr>
        <w:t>has_many :through</w:t>
      </w:r>
      <w:r w:rsidR="00A969AC">
        <w:rPr>
          <w:bdr w:val="none" w:sz="0" w:space="0" w:color="auto" w:frame="1"/>
        </w:rPr>
        <w:t>: sok-sok kapcsolat. A kapcsolat kapcsolótáblán keresztül valósul meg. A hivatkozott modellekben nincs idegen kulcs, amely a kapcsolótáblára vagy a másik félre mutatna.</w:t>
      </w:r>
    </w:p>
    <w:p w14:paraId="2EA170F1" w14:textId="77777777" w:rsidR="005B5AED" w:rsidRPr="00A969AC" w:rsidRDefault="005B5AED" w:rsidP="005B5AED">
      <w:pPr>
        <w:pStyle w:val="ThesisSzveg"/>
        <w:numPr>
          <w:ilvl w:val="0"/>
          <w:numId w:val="20"/>
        </w:numPr>
        <w:ind w:left="1134" w:hanging="338"/>
        <w:rPr>
          <w:rFonts w:ascii="Helvetica" w:hAnsi="Helvetica" w:cs="Times New Roman"/>
          <w:color w:val="333333"/>
        </w:rPr>
      </w:pPr>
      <w:r w:rsidRPr="007C1914">
        <w:rPr>
          <w:i/>
          <w:bdr w:val="none" w:sz="0" w:space="0" w:color="auto" w:frame="1"/>
        </w:rPr>
        <w:t>has_one :through</w:t>
      </w:r>
      <w:r w:rsidR="00A969AC">
        <w:rPr>
          <w:bdr w:val="none" w:sz="0" w:space="0" w:color="auto" w:frame="1"/>
        </w:rPr>
        <w:t>: egy-sok kapcsolat. Egy másik modellt használ kapcsolótáblaként.</w:t>
      </w:r>
    </w:p>
    <w:p w14:paraId="027687B3" w14:textId="77777777" w:rsidR="005B5AED" w:rsidRPr="00A969AC" w:rsidRDefault="005B5AED" w:rsidP="005B5AED">
      <w:pPr>
        <w:pStyle w:val="ThesisSzveg"/>
        <w:numPr>
          <w:ilvl w:val="0"/>
          <w:numId w:val="20"/>
        </w:numPr>
        <w:ind w:left="1134" w:hanging="338"/>
        <w:rPr>
          <w:rFonts w:ascii="Helvetica" w:hAnsi="Helvetica" w:cs="Times New Roman"/>
          <w:color w:val="333333"/>
        </w:rPr>
      </w:pPr>
      <w:r w:rsidRPr="007C1914">
        <w:rPr>
          <w:i/>
          <w:bdr w:val="none" w:sz="0" w:space="0" w:color="auto" w:frame="1"/>
        </w:rPr>
        <w:t>has_and_belongs_to_many</w:t>
      </w:r>
      <w:r w:rsidR="00A969AC">
        <w:rPr>
          <w:bdr w:val="none" w:sz="0" w:space="0" w:color="auto" w:frame="1"/>
        </w:rPr>
        <w:t>: sok-sok kapcsolat. Direkt kapcsolótáblás kapcsolat, ahol a kapcsolótábla nem jelenik meg a modellként.</w:t>
      </w:r>
    </w:p>
    <w:p w14:paraId="18408FB5" w14:textId="77777777" w:rsidR="005B5AED" w:rsidRDefault="00A44FAB" w:rsidP="00182E2F">
      <w:pPr>
        <w:pStyle w:val="ThesisSzveg"/>
      </w:pPr>
      <w:r>
        <w:t xml:space="preserve">A </w:t>
      </w:r>
      <w:r>
        <w:fldChar w:fldCharType="begin"/>
      </w:r>
      <w:r>
        <w:instrText xml:space="preserve"> REF _Ref416253661 \h </w:instrText>
      </w:r>
      <w:r>
        <w:fldChar w:fldCharType="separate"/>
      </w:r>
      <w:r w:rsidR="00B65813">
        <w:rPr>
          <w:noProof/>
        </w:rPr>
        <w:t>6</w:t>
      </w:r>
      <w:r w:rsidR="00B65813">
        <w:t>.</w:t>
      </w:r>
      <w:r w:rsidR="00B65813">
        <w:rPr>
          <w:noProof/>
        </w:rPr>
        <w:t>10</w:t>
      </w:r>
      <w:r w:rsidR="00B65813">
        <w:t xml:space="preserve"> ábra</w:t>
      </w:r>
      <w:r>
        <w:fldChar w:fldCharType="end"/>
      </w:r>
      <w:r>
        <w:t xml:space="preserve"> alapján a Room modell kapcsolatait az alábbi módon kellett bejegyezni:</w:t>
      </w:r>
    </w:p>
    <w:p w14:paraId="7FD5D6A3" w14:textId="77777777" w:rsidR="00A44FAB" w:rsidRDefault="00A44FAB" w:rsidP="00A44FAB">
      <w:pPr>
        <w:autoSpaceDE w:val="0"/>
        <w:autoSpaceDN w:val="0"/>
        <w:adjustRightInd w:val="0"/>
        <w:spacing w:after="0" w:line="240" w:lineRule="auto"/>
        <w:ind w:left="720"/>
        <w:rPr>
          <w:rFonts w:ascii="Menlo" w:hAnsi="Menlo" w:cs="Menlo"/>
          <w:sz w:val="24"/>
          <w:szCs w:val="24"/>
          <w:lang w:val="en-US"/>
        </w:rPr>
      </w:pPr>
      <w:r>
        <w:rPr>
          <w:rFonts w:ascii="Menlo" w:hAnsi="Menlo" w:cs="Menlo"/>
          <w:b/>
          <w:bCs/>
          <w:color w:val="008800"/>
          <w:sz w:val="24"/>
          <w:szCs w:val="24"/>
          <w:lang w:val="en-US"/>
        </w:rPr>
        <w:t>class</w:t>
      </w:r>
      <w:r>
        <w:rPr>
          <w:rFonts w:ascii="Menlo" w:hAnsi="Menlo" w:cs="Menlo"/>
          <w:sz w:val="24"/>
          <w:szCs w:val="24"/>
          <w:lang w:val="en-US"/>
        </w:rPr>
        <w:t xml:space="preserve"> Room &lt; ActiveRecord::Base</w:t>
      </w:r>
    </w:p>
    <w:p w14:paraId="499831C9" w14:textId="77777777" w:rsidR="00A44FAB" w:rsidRDefault="00A44FAB" w:rsidP="00A44FAB">
      <w:pPr>
        <w:autoSpaceDE w:val="0"/>
        <w:autoSpaceDN w:val="0"/>
        <w:adjustRightInd w:val="0"/>
        <w:spacing w:after="0" w:line="240" w:lineRule="auto"/>
        <w:ind w:left="720"/>
        <w:rPr>
          <w:rFonts w:ascii="Menlo" w:hAnsi="Menlo" w:cs="Menlo"/>
          <w:sz w:val="24"/>
          <w:szCs w:val="24"/>
          <w:lang w:val="en-US"/>
        </w:rPr>
      </w:pPr>
      <w:r>
        <w:rPr>
          <w:rFonts w:ascii="Menlo" w:hAnsi="Menlo" w:cs="Menlo"/>
          <w:sz w:val="24"/>
          <w:szCs w:val="24"/>
          <w:lang w:val="en-US"/>
        </w:rPr>
        <w:t xml:space="preserve">  belongs_to :accommodation</w:t>
      </w:r>
    </w:p>
    <w:p w14:paraId="6EBACE8C" w14:textId="77777777" w:rsidR="00A44FAB" w:rsidRDefault="00A44FAB" w:rsidP="00A44FAB">
      <w:pPr>
        <w:autoSpaceDE w:val="0"/>
        <w:autoSpaceDN w:val="0"/>
        <w:adjustRightInd w:val="0"/>
        <w:spacing w:after="0" w:line="240" w:lineRule="auto"/>
        <w:ind w:left="720"/>
        <w:rPr>
          <w:rFonts w:ascii="Menlo" w:hAnsi="Menlo" w:cs="Menlo"/>
          <w:sz w:val="24"/>
          <w:szCs w:val="24"/>
          <w:lang w:val="en-US"/>
        </w:rPr>
      </w:pPr>
      <w:r>
        <w:rPr>
          <w:rFonts w:ascii="Menlo" w:hAnsi="Menlo" w:cs="Menlo"/>
          <w:sz w:val="24"/>
          <w:szCs w:val="24"/>
          <w:lang w:val="en-US"/>
        </w:rPr>
        <w:t xml:space="preserve">  has_one :price</w:t>
      </w:r>
    </w:p>
    <w:p w14:paraId="0F92CB98" w14:textId="77777777" w:rsidR="00A44FAB" w:rsidRDefault="00A44FAB" w:rsidP="00A44FAB">
      <w:pPr>
        <w:autoSpaceDE w:val="0"/>
        <w:autoSpaceDN w:val="0"/>
        <w:adjustRightInd w:val="0"/>
        <w:spacing w:after="0" w:line="240" w:lineRule="auto"/>
        <w:ind w:left="720"/>
        <w:rPr>
          <w:rFonts w:ascii="Menlo" w:hAnsi="Menlo" w:cs="Menlo"/>
          <w:sz w:val="24"/>
          <w:szCs w:val="24"/>
          <w:lang w:val="en-US"/>
        </w:rPr>
      </w:pPr>
      <w:r>
        <w:rPr>
          <w:rFonts w:ascii="Menlo" w:hAnsi="Menlo" w:cs="Menlo"/>
          <w:sz w:val="24"/>
          <w:szCs w:val="24"/>
          <w:lang w:val="en-US"/>
        </w:rPr>
        <w:t xml:space="preserve">  has_many :bookings_rooms</w:t>
      </w:r>
    </w:p>
    <w:p w14:paraId="0D994E14" w14:textId="77777777" w:rsidR="00A44FAB" w:rsidRDefault="00A44FAB" w:rsidP="00A44FAB">
      <w:pPr>
        <w:autoSpaceDE w:val="0"/>
        <w:autoSpaceDN w:val="0"/>
        <w:adjustRightInd w:val="0"/>
        <w:spacing w:after="0" w:line="240" w:lineRule="auto"/>
        <w:ind w:left="720"/>
        <w:rPr>
          <w:rFonts w:ascii="Menlo" w:hAnsi="Menlo" w:cs="Menlo"/>
          <w:sz w:val="24"/>
          <w:szCs w:val="24"/>
          <w:lang w:val="en-US"/>
        </w:rPr>
      </w:pPr>
      <w:r>
        <w:rPr>
          <w:rFonts w:ascii="Menlo" w:hAnsi="Menlo" w:cs="Menlo"/>
          <w:sz w:val="24"/>
          <w:szCs w:val="24"/>
          <w:lang w:val="en-US"/>
        </w:rPr>
        <w:t xml:space="preserve">  has_many :bookings, through: :bookings_rooms</w:t>
      </w:r>
    </w:p>
    <w:p w14:paraId="4D551029" w14:textId="77777777" w:rsidR="00A44FAB" w:rsidRDefault="00A44FAB" w:rsidP="00A44FAB">
      <w:pPr>
        <w:autoSpaceDE w:val="0"/>
        <w:autoSpaceDN w:val="0"/>
        <w:adjustRightInd w:val="0"/>
        <w:spacing w:after="0" w:line="240" w:lineRule="auto"/>
        <w:ind w:left="720"/>
        <w:rPr>
          <w:rFonts w:ascii="Menlo" w:hAnsi="Menlo" w:cs="Menlo"/>
          <w:sz w:val="24"/>
          <w:szCs w:val="24"/>
          <w:lang w:val="en-US"/>
        </w:rPr>
      </w:pPr>
      <w:r>
        <w:rPr>
          <w:rFonts w:ascii="Menlo" w:hAnsi="Menlo" w:cs="Menlo"/>
          <w:sz w:val="24"/>
          <w:szCs w:val="24"/>
          <w:lang w:val="en-US"/>
        </w:rPr>
        <w:t xml:space="preserve">  has_many :bookings_guests</w:t>
      </w:r>
    </w:p>
    <w:p w14:paraId="5359C5E4" w14:textId="77777777" w:rsidR="00A44FAB" w:rsidRDefault="00A44FAB" w:rsidP="00A44FAB">
      <w:pPr>
        <w:autoSpaceDE w:val="0"/>
        <w:autoSpaceDN w:val="0"/>
        <w:adjustRightInd w:val="0"/>
        <w:spacing w:after="0" w:line="240" w:lineRule="auto"/>
        <w:ind w:left="720"/>
        <w:rPr>
          <w:rFonts w:ascii="Menlo" w:hAnsi="Menlo" w:cs="Menlo"/>
          <w:sz w:val="24"/>
          <w:szCs w:val="24"/>
          <w:lang w:val="en-US"/>
        </w:rPr>
      </w:pPr>
      <w:r>
        <w:rPr>
          <w:rFonts w:ascii="Menlo" w:hAnsi="Menlo" w:cs="Menlo"/>
          <w:sz w:val="24"/>
          <w:szCs w:val="24"/>
          <w:lang w:val="en-US"/>
        </w:rPr>
        <w:t xml:space="preserve">  has_many :guests, through: :bookings_guests</w:t>
      </w:r>
    </w:p>
    <w:p w14:paraId="3609A33B" w14:textId="77777777" w:rsidR="00A44FAB" w:rsidRDefault="00A44FAB" w:rsidP="00A44FAB">
      <w:pPr>
        <w:autoSpaceDE w:val="0"/>
        <w:autoSpaceDN w:val="0"/>
        <w:adjustRightInd w:val="0"/>
        <w:spacing w:after="0" w:line="240" w:lineRule="auto"/>
        <w:ind w:left="720"/>
        <w:rPr>
          <w:rFonts w:ascii="Menlo" w:hAnsi="Menlo" w:cs="Menlo"/>
          <w:sz w:val="24"/>
          <w:szCs w:val="24"/>
          <w:lang w:val="en-US"/>
        </w:rPr>
      </w:pPr>
      <w:r>
        <w:rPr>
          <w:rFonts w:ascii="Menlo" w:hAnsi="Menlo" w:cs="Menlo"/>
          <w:sz w:val="24"/>
          <w:szCs w:val="24"/>
          <w:lang w:val="en-US"/>
        </w:rPr>
        <w:t xml:space="preserve">  has_and_belongs_to_many :equipments</w:t>
      </w:r>
    </w:p>
    <w:p w14:paraId="2AC7DB63" w14:textId="77777777" w:rsidR="00A44FAB" w:rsidRPr="00DB471F" w:rsidRDefault="00A44FAB" w:rsidP="00A44FAB">
      <w:pPr>
        <w:autoSpaceDE w:val="0"/>
        <w:autoSpaceDN w:val="0"/>
        <w:adjustRightInd w:val="0"/>
        <w:spacing w:after="320" w:line="240" w:lineRule="auto"/>
        <w:ind w:left="720"/>
        <w:rPr>
          <w:rFonts w:ascii="Menlo" w:hAnsi="Menlo" w:cs="Menlo"/>
          <w:sz w:val="24"/>
          <w:szCs w:val="24"/>
          <w:lang w:val="en-US"/>
        </w:rPr>
      </w:pPr>
      <w:r>
        <w:rPr>
          <w:rFonts w:ascii="Menlo" w:hAnsi="Menlo" w:cs="Menlo"/>
          <w:color w:val="003388"/>
          <w:sz w:val="24"/>
          <w:szCs w:val="24"/>
          <w:lang w:val="en-US"/>
        </w:rPr>
        <w:t>end</w:t>
      </w:r>
    </w:p>
    <w:p w14:paraId="50382D58" w14:textId="77777777" w:rsidR="00D1044B" w:rsidRDefault="00D1044B" w:rsidP="00D1044B">
      <w:pPr>
        <w:pStyle w:val="Cmsor2"/>
      </w:pPr>
      <w:bookmarkStart w:id="97" w:name="_Toc417218085"/>
      <w:r>
        <w:lastRenderedPageBreak/>
        <w:t>Autentikáció és autorizáció</w:t>
      </w:r>
      <w:bookmarkEnd w:id="97"/>
    </w:p>
    <w:p w14:paraId="163074A5" w14:textId="7ED5025A" w:rsidR="00530FAE" w:rsidRDefault="00394B42" w:rsidP="00C3557E">
      <w:pPr>
        <w:pStyle w:val="ThesisSzvegElsBekezds"/>
      </w:pPr>
      <w:r>
        <w:t xml:space="preserve">A webalkalmazás jellege és az </w:t>
      </w:r>
      <w:r>
        <w:fldChar w:fldCharType="begin"/>
      </w:r>
      <w:r>
        <w:instrText xml:space="preserve"> REF _Ref416274789 \r \h </w:instrText>
      </w:r>
      <w:r>
        <w:fldChar w:fldCharType="separate"/>
      </w:r>
      <w:r>
        <w:t>5.1</w:t>
      </w:r>
      <w:r>
        <w:fldChar w:fldCharType="end"/>
      </w:r>
      <w:r>
        <w:t xml:space="preserve"> fejezetben bemutatott szerepkörök megkövetelik valamilyen autentikációs és autorizációs rendszer megvalósítását. Ahogy azt a </w:t>
      </w:r>
      <w:r>
        <w:fldChar w:fldCharType="begin"/>
      </w:r>
      <w:r>
        <w:instrText xml:space="preserve"> REF _Ref417042072 \r \h </w:instrText>
      </w:r>
      <w:r>
        <w:fldChar w:fldCharType="separate"/>
      </w:r>
      <w:r>
        <w:t>6.4.6</w:t>
      </w:r>
      <w:r>
        <w:fldChar w:fldCharType="end"/>
      </w:r>
      <w:r>
        <w:t xml:space="preserve"> fejezetben bemutattam, a választás a Devise nevű megoldásra esett.</w:t>
      </w:r>
    </w:p>
    <w:p w14:paraId="64A70F05" w14:textId="528B3518" w:rsidR="00394B42" w:rsidRDefault="00394B42" w:rsidP="00394B42">
      <w:pPr>
        <w:pStyle w:val="ThesisSzveg"/>
      </w:pPr>
      <w:r>
        <w:t>A Devise használatáho</w:t>
      </w:r>
      <w:r w:rsidR="00C66C92">
        <w:t>z a Rails alkal</w:t>
      </w:r>
      <w:r>
        <w:t>m</w:t>
      </w:r>
      <w:r w:rsidR="00C66C92">
        <w:t>a</w:t>
      </w:r>
      <w:r>
        <w:t xml:space="preserve">zás függőségei közé fel kell venni a </w:t>
      </w:r>
      <w:r w:rsidRPr="00394B42">
        <w:rPr>
          <w:i/>
        </w:rPr>
        <w:t>devise</w:t>
      </w:r>
      <w:r w:rsidR="0038507E">
        <w:rPr>
          <w:i/>
          <w:u w:val="single"/>
        </w:rPr>
        <w:t>i</w:t>
      </w:r>
      <w:r w:rsidR="0038507E">
        <w:t xml:space="preserve"> és </w:t>
      </w:r>
      <w:r w:rsidR="0038507E">
        <w:rPr>
          <w:i/>
        </w:rPr>
        <w:t>bcypt</w:t>
      </w:r>
      <w:r>
        <w:t xml:space="preserve"> gem-e</w:t>
      </w:r>
      <w:r w:rsidR="0038507E">
        <w:t>ke</w:t>
      </w:r>
      <w:r>
        <w:t>t. Ezt az alkalmazás gyökérkönyvtárában található Gemfile szerkesztésével lehet megtenni. A következő sor</w:t>
      </w:r>
      <w:r w:rsidR="0038507E">
        <w:t>oka</w:t>
      </w:r>
      <w:r>
        <w:t>t kell a fájlhoz fűzni:</w:t>
      </w:r>
    </w:p>
    <w:p w14:paraId="774008BA" w14:textId="77777777" w:rsidR="0038507E" w:rsidRDefault="0038507E" w:rsidP="0038507E">
      <w:pPr>
        <w:autoSpaceDE w:val="0"/>
        <w:autoSpaceDN w:val="0"/>
        <w:adjustRightInd w:val="0"/>
        <w:spacing w:after="0" w:line="240" w:lineRule="auto"/>
        <w:ind w:left="709"/>
        <w:rPr>
          <w:rFonts w:ascii="Menlo" w:hAnsi="Menlo" w:cs="Menlo"/>
          <w:sz w:val="24"/>
          <w:szCs w:val="24"/>
          <w:lang w:val="en-US"/>
        </w:rPr>
      </w:pPr>
      <w:r>
        <w:rPr>
          <w:rFonts w:ascii="Menlo" w:hAnsi="Menlo" w:cs="Menlo"/>
          <w:sz w:val="24"/>
          <w:szCs w:val="24"/>
          <w:lang w:val="en-US"/>
        </w:rPr>
        <w:t xml:space="preserve">gem </w:t>
      </w:r>
      <w:r>
        <w:rPr>
          <w:rFonts w:ascii="Menlo" w:hAnsi="Menlo" w:cs="Menlo"/>
          <w:color w:val="A61717"/>
          <w:sz w:val="24"/>
          <w:szCs w:val="24"/>
          <w:lang w:val="en-US"/>
        </w:rPr>
        <w:t>'</w:t>
      </w:r>
      <w:r>
        <w:rPr>
          <w:rFonts w:ascii="Menlo" w:hAnsi="Menlo" w:cs="Menlo"/>
          <w:sz w:val="24"/>
          <w:szCs w:val="24"/>
          <w:lang w:val="en-US"/>
        </w:rPr>
        <w:t>devise</w:t>
      </w:r>
      <w:r>
        <w:rPr>
          <w:rFonts w:ascii="Menlo" w:hAnsi="Menlo" w:cs="Menlo"/>
          <w:color w:val="A61717"/>
          <w:sz w:val="24"/>
          <w:szCs w:val="24"/>
          <w:lang w:val="en-US"/>
        </w:rPr>
        <w:t>'</w:t>
      </w:r>
    </w:p>
    <w:p w14:paraId="6E9BBE7B" w14:textId="77777777" w:rsidR="0038507E" w:rsidRDefault="0038507E" w:rsidP="0038507E">
      <w:pPr>
        <w:autoSpaceDE w:val="0"/>
        <w:autoSpaceDN w:val="0"/>
        <w:adjustRightInd w:val="0"/>
        <w:spacing w:after="320" w:line="240" w:lineRule="auto"/>
        <w:ind w:left="709"/>
        <w:rPr>
          <w:rFonts w:ascii="Menlo" w:hAnsi="Menlo" w:cs="Menlo"/>
          <w:sz w:val="24"/>
          <w:szCs w:val="24"/>
          <w:lang w:val="en-US"/>
        </w:rPr>
      </w:pPr>
      <w:r>
        <w:rPr>
          <w:rFonts w:ascii="Menlo" w:hAnsi="Menlo" w:cs="Menlo"/>
          <w:sz w:val="24"/>
          <w:szCs w:val="24"/>
          <w:lang w:val="en-US"/>
        </w:rPr>
        <w:t xml:space="preserve">gem </w:t>
      </w:r>
      <w:r>
        <w:rPr>
          <w:rFonts w:ascii="Menlo" w:hAnsi="Menlo" w:cs="Menlo"/>
          <w:color w:val="A61717"/>
          <w:sz w:val="24"/>
          <w:szCs w:val="24"/>
          <w:lang w:val="en-US"/>
        </w:rPr>
        <w:t>'</w:t>
      </w:r>
      <w:r>
        <w:rPr>
          <w:rFonts w:ascii="Menlo" w:hAnsi="Menlo" w:cs="Menlo"/>
          <w:sz w:val="24"/>
          <w:szCs w:val="24"/>
          <w:lang w:val="en-US"/>
        </w:rPr>
        <w:t>bcrypt</w:t>
      </w:r>
      <w:r>
        <w:rPr>
          <w:rFonts w:ascii="Menlo" w:hAnsi="Menlo" w:cs="Menlo"/>
          <w:color w:val="A61717"/>
          <w:sz w:val="24"/>
          <w:szCs w:val="24"/>
          <w:lang w:val="en-US"/>
        </w:rPr>
        <w:t>'</w:t>
      </w:r>
    </w:p>
    <w:p w14:paraId="63C2C5B9" w14:textId="32B66AD0" w:rsidR="00394B42" w:rsidRDefault="0038507E" w:rsidP="00394B42">
      <w:pPr>
        <w:pStyle w:val="ThesisSzveg"/>
      </w:pPr>
      <w:r>
        <w:t xml:space="preserve">Miután a függőségek bejegyzésre kerültek a </w:t>
      </w:r>
      <w:r w:rsidRPr="0038507E">
        <w:rPr>
          <w:i/>
        </w:rPr>
        <w:t>bundle</w:t>
      </w:r>
      <w:r>
        <w:t xml:space="preserve"> parancssori eszköz segítségével lehet telepíteni őket a környezeten, ha még nem lettek volna telepítve. A művelethez a következő parancsot kell futtatni:</w:t>
      </w:r>
    </w:p>
    <w:p w14:paraId="5DF777B9" w14:textId="77777777" w:rsidR="0038507E" w:rsidRDefault="0038507E" w:rsidP="0038507E">
      <w:pPr>
        <w:autoSpaceDE w:val="0"/>
        <w:autoSpaceDN w:val="0"/>
        <w:adjustRightInd w:val="0"/>
        <w:spacing w:after="320" w:line="240" w:lineRule="auto"/>
        <w:ind w:left="709"/>
        <w:rPr>
          <w:rFonts w:ascii="Menlo" w:hAnsi="Menlo" w:cs="Menlo"/>
          <w:sz w:val="24"/>
          <w:szCs w:val="24"/>
          <w:lang w:val="en-US"/>
        </w:rPr>
      </w:pPr>
      <w:r>
        <w:rPr>
          <w:rFonts w:ascii="Menlo" w:hAnsi="Menlo" w:cs="Menlo"/>
          <w:sz w:val="24"/>
          <w:szCs w:val="24"/>
          <w:lang w:val="en-US"/>
        </w:rPr>
        <w:t>bundle install</w:t>
      </w:r>
    </w:p>
    <w:p w14:paraId="6D1D8174" w14:textId="183A93FC" w:rsidR="0038507E" w:rsidRDefault="0038507E" w:rsidP="00394B42">
      <w:pPr>
        <w:pStyle w:val="ThesisSzveg"/>
      </w:pPr>
      <w:r>
        <w:t>A függőségek telepítése után a Rails alkalmazást fel kell készíteni a Devise használatára. Ehhez a korábban már említett generátor eszközt kell használni. A Devise telepítéskor létrehozza a saját generátor parancsait, amivel inicializálhatjuk az integrációt. A következő parancsot kell futtatni a parancssorban:</w:t>
      </w:r>
    </w:p>
    <w:p w14:paraId="6A694B2B" w14:textId="77777777" w:rsidR="0038507E" w:rsidRDefault="0038507E" w:rsidP="0038507E">
      <w:pPr>
        <w:autoSpaceDE w:val="0"/>
        <w:autoSpaceDN w:val="0"/>
        <w:adjustRightInd w:val="0"/>
        <w:spacing w:after="320" w:line="240" w:lineRule="auto"/>
        <w:ind w:left="709"/>
        <w:rPr>
          <w:rFonts w:ascii="Menlo" w:hAnsi="Menlo" w:cs="Menlo"/>
          <w:sz w:val="24"/>
          <w:szCs w:val="24"/>
          <w:lang w:val="en-US"/>
        </w:rPr>
      </w:pPr>
      <w:r>
        <w:rPr>
          <w:rFonts w:ascii="Menlo" w:hAnsi="Menlo" w:cs="Menlo"/>
          <w:sz w:val="24"/>
          <w:szCs w:val="24"/>
          <w:lang w:val="en-US"/>
        </w:rPr>
        <w:t>rails generate devise:install</w:t>
      </w:r>
    </w:p>
    <w:p w14:paraId="5F13DE0D" w14:textId="3FEF6238" w:rsidR="0038507E" w:rsidRDefault="0038507E" w:rsidP="00394B42">
      <w:pPr>
        <w:pStyle w:val="ThesisSzveg"/>
      </w:pPr>
      <w:r>
        <w:t>A generálás eredménye egy devise.rb nevű konfigurációs fájl, ami a config/initializers mappában található. Itt lehet a Devise szolgáltatás működését beállítani.</w:t>
      </w:r>
      <w:r w:rsidR="008B767E">
        <w:t xml:space="preserve"> A Devise az autentikációhoz adatbázisbeli modelleket használ. Kézenfekvő tehát, hogy egy modell generátor kiegészítésével készíthető el az az entitás akit autentikálni kell a rendszerben. A modell nevének a User-t választottam. A Devise specifikus modellt a következő paranccsal lehet létrehozni:</w:t>
      </w:r>
    </w:p>
    <w:p w14:paraId="2613ABD3" w14:textId="77777777" w:rsidR="008B767E" w:rsidRDefault="008B767E" w:rsidP="0066437E">
      <w:pPr>
        <w:autoSpaceDE w:val="0"/>
        <w:autoSpaceDN w:val="0"/>
        <w:adjustRightInd w:val="0"/>
        <w:spacing w:after="320" w:line="240" w:lineRule="auto"/>
        <w:ind w:left="709"/>
        <w:rPr>
          <w:rFonts w:ascii="Menlo" w:hAnsi="Menlo" w:cs="Menlo"/>
          <w:sz w:val="24"/>
          <w:szCs w:val="24"/>
          <w:lang w:val="en-US"/>
        </w:rPr>
      </w:pPr>
      <w:r>
        <w:rPr>
          <w:rFonts w:ascii="Menlo" w:hAnsi="Menlo" w:cs="Menlo"/>
          <w:sz w:val="24"/>
          <w:szCs w:val="24"/>
          <w:lang w:val="en-US"/>
        </w:rPr>
        <w:t>rails generate devise User</w:t>
      </w:r>
    </w:p>
    <w:p w14:paraId="1FF2C800" w14:textId="037160C1" w:rsidR="008B767E" w:rsidRDefault="0066437E" w:rsidP="00394B42">
      <w:pPr>
        <w:pStyle w:val="ThesisSzveg"/>
      </w:pPr>
      <w:r>
        <w:t xml:space="preserve">A generálás eredménye egy olyan </w:t>
      </w:r>
      <w:r w:rsidRPr="007273F3">
        <w:rPr>
          <w:i/>
        </w:rPr>
        <w:t>User</w:t>
      </w:r>
      <w:r>
        <w:t xml:space="preserve"> modell, amely több, az autentikációhoz elengedhetetlen (</w:t>
      </w:r>
      <w:r w:rsidRPr="0066437E">
        <w:rPr>
          <w:i/>
        </w:rPr>
        <w:t>email</w:t>
      </w:r>
      <w:r>
        <w:t xml:space="preserve">, </w:t>
      </w:r>
      <w:r w:rsidRPr="0066437E">
        <w:rPr>
          <w:i/>
        </w:rPr>
        <w:t>encrypted_password</w:t>
      </w:r>
      <w:r>
        <w:t>), valamint egyéb, a Devise s</w:t>
      </w:r>
      <w:r w:rsidR="007273F3">
        <w:t>zolgáltatásaihoz szükséges mezőt</w:t>
      </w:r>
      <w:r>
        <w:t xml:space="preserve"> (</w:t>
      </w:r>
      <w:r w:rsidRPr="0066437E">
        <w:rPr>
          <w:i/>
        </w:rPr>
        <w:t>last_sign_in_ip</w:t>
      </w:r>
      <w:r>
        <w:t xml:space="preserve">, </w:t>
      </w:r>
      <w:r w:rsidRPr="0066437E">
        <w:rPr>
          <w:i/>
        </w:rPr>
        <w:t>sign_in_count</w:t>
      </w:r>
      <w:r>
        <w:t xml:space="preserve">, </w:t>
      </w:r>
      <w:r w:rsidRPr="0066437E">
        <w:rPr>
          <w:i/>
        </w:rPr>
        <w:t>reset_password_token</w:t>
      </w:r>
      <w:r>
        <w:t>, stb.)</w:t>
      </w:r>
      <w:r w:rsidR="007273F3">
        <w:t xml:space="preserve"> tartalmaz</w:t>
      </w:r>
      <w:r>
        <w:t xml:space="preserve">. A felhasználók tehát az email címük és egy </w:t>
      </w:r>
      <w:r>
        <w:lastRenderedPageBreak/>
        <w:t xml:space="preserve">jelszó használatával léphetnek be az oldalra. A jelszavak hossza korábban említett </w:t>
      </w:r>
      <w:r w:rsidRPr="007273F3">
        <w:rPr>
          <w:i/>
        </w:rPr>
        <w:t>devise.rb</w:t>
      </w:r>
      <w:r>
        <w:t xml:space="preserve"> konfigurációs fájlban állítható be, én legalább 6 karakterben határoztam meg.</w:t>
      </w:r>
    </w:p>
    <w:p w14:paraId="02F7B876" w14:textId="0B6996E6" w:rsidR="00192EFA" w:rsidRDefault="0066437E" w:rsidP="00405A45">
      <w:pPr>
        <w:pStyle w:val="ThesisSzveg"/>
      </w:pPr>
      <w:r>
        <w:t xml:space="preserve">A három felhasználói szerepkörnek nem kívántam három különböző Devise modellt létrehozni, hanem ahogy azt a </w:t>
      </w:r>
      <w:r>
        <w:fldChar w:fldCharType="begin"/>
      </w:r>
      <w:r>
        <w:instrText xml:space="preserve"> REF _Ref416685989 \r \h </w:instrText>
      </w:r>
      <w:r>
        <w:fldChar w:fldCharType="separate"/>
      </w:r>
      <w:r>
        <w:t>6.3</w:t>
      </w:r>
      <w:r>
        <w:fldChar w:fldCharType="end"/>
      </w:r>
      <w:r>
        <w:t xml:space="preserve"> fejezetben bemutattam, polimorfikus kapcsolattal reprezentálom őket</w:t>
      </w:r>
      <w:r w:rsidR="007273F3">
        <w:t>. A bejelentkezést igénylő felhasználói szereplő</w:t>
      </w:r>
      <w:r>
        <w:t xml:space="preserve"> minden példányához tartozik egy </w:t>
      </w:r>
      <w:r w:rsidRPr="007273F3">
        <w:rPr>
          <w:i/>
        </w:rPr>
        <w:t>User</w:t>
      </w:r>
      <w:r w:rsidR="007273F3">
        <w:t xml:space="preserve"> entitás</w:t>
      </w:r>
      <w:r>
        <w:t>, amely az autentikációt valósítja meg. A polimorfikus kapcso</w:t>
      </w:r>
      <w:r w:rsidR="007273F3">
        <w:t>lathoz két új a</w:t>
      </w:r>
      <w:r>
        <w:t xml:space="preserve">ttribútumot kell a </w:t>
      </w:r>
      <w:r w:rsidRPr="007273F3">
        <w:rPr>
          <w:i/>
        </w:rPr>
        <w:t>User</w:t>
      </w:r>
      <w:r>
        <w:t xml:space="preserve"> modellhez rendeln</w:t>
      </w:r>
      <w:r w:rsidR="007273F3">
        <w:t>i. Ezek a</w:t>
      </w:r>
      <w:r>
        <w:t xml:space="preserve"> </w:t>
      </w:r>
      <w:r w:rsidRPr="007273F3">
        <w:rPr>
          <w:i/>
        </w:rPr>
        <w:t>role_id</w:t>
      </w:r>
      <w:r>
        <w:t xml:space="preserve"> és </w:t>
      </w:r>
      <w:r w:rsidRPr="007273F3">
        <w:rPr>
          <w:i/>
        </w:rPr>
        <w:t>role_type</w:t>
      </w:r>
      <w:r>
        <w:t xml:space="preserve">. </w:t>
      </w:r>
      <w:r w:rsidR="007273F3">
        <w:t>A két új mező létrehozását</w:t>
      </w:r>
      <w:r w:rsidR="00192EFA">
        <w:t xml:space="preserve"> a </w:t>
      </w:r>
      <w:r w:rsidR="00192EFA" w:rsidRPr="007273F3">
        <w:rPr>
          <w:i/>
        </w:rPr>
        <w:t>users</w:t>
      </w:r>
      <w:r w:rsidR="00192EFA">
        <w:t xml:space="preserve"> táblát létrehozó</w:t>
      </w:r>
      <w:r w:rsidR="007273F3">
        <w:t>, korábban a modell generálás során létrehozott migrációs fájlba jegyeztem</w:t>
      </w:r>
      <w:r w:rsidR="00192EFA">
        <w:t xml:space="preserve"> be. Az utolsó lépés a modell generálás érvényesítése az adatbázison</w:t>
      </w:r>
      <w:r w:rsidR="00405A45">
        <w:t>.</w:t>
      </w:r>
    </w:p>
    <w:p w14:paraId="2C7B4A5C" w14:textId="38642029" w:rsidR="00405A45" w:rsidRDefault="00405A45" w:rsidP="00405A45">
      <w:pPr>
        <w:pStyle w:val="ThesisSzveg"/>
      </w:pPr>
      <w:r>
        <w:t xml:space="preserve">Az modell generálás eredményeként a Devise </w:t>
      </w:r>
      <w:r w:rsidR="007273F3">
        <w:t xml:space="preserve">többek között </w:t>
      </w:r>
      <w:r>
        <w:t xml:space="preserve">létrehozza a bejelentkező és regisztrációs oldalt és a kijelentkezési útvonalat. </w:t>
      </w:r>
      <w:r w:rsidR="00074AA9">
        <w:t xml:space="preserve">A generált felületek személyre szabásához futtatni kell az alábbi parancsot, amelynek eredményeként az alkalmazás </w:t>
      </w:r>
      <w:r w:rsidR="00074AA9" w:rsidRPr="007273F3">
        <w:rPr>
          <w:i/>
        </w:rPr>
        <w:t>app/views</w:t>
      </w:r>
      <w:r w:rsidR="00074AA9">
        <w:t xml:space="preserve"> mappájában létrejön egy </w:t>
      </w:r>
      <w:r w:rsidR="00074AA9" w:rsidRPr="007273F3">
        <w:rPr>
          <w:i/>
        </w:rPr>
        <w:t>devise</w:t>
      </w:r>
      <w:r w:rsidR="00074AA9">
        <w:t xml:space="preserve"> nevű mappa, amely az összes g</w:t>
      </w:r>
      <w:r w:rsidR="007273F3">
        <w:t>enerált oldalt tartalmazza. Ezek az</w:t>
      </w:r>
      <w:r w:rsidR="00074AA9">
        <w:t xml:space="preserve"> oldalak szabadon módosíthatók.</w:t>
      </w:r>
    </w:p>
    <w:p w14:paraId="66DFE6B4" w14:textId="77777777" w:rsidR="00074AA9" w:rsidRDefault="00074AA9" w:rsidP="00074AA9">
      <w:pPr>
        <w:autoSpaceDE w:val="0"/>
        <w:autoSpaceDN w:val="0"/>
        <w:adjustRightInd w:val="0"/>
        <w:spacing w:after="320" w:line="240" w:lineRule="auto"/>
        <w:ind w:left="709"/>
        <w:rPr>
          <w:rFonts w:ascii="Menlo" w:hAnsi="Menlo" w:cs="Menlo"/>
          <w:sz w:val="24"/>
          <w:szCs w:val="24"/>
          <w:lang w:val="en-US"/>
        </w:rPr>
      </w:pPr>
      <w:r>
        <w:rPr>
          <w:rFonts w:ascii="Menlo" w:hAnsi="Menlo" w:cs="Menlo"/>
          <w:sz w:val="24"/>
          <w:szCs w:val="24"/>
          <w:lang w:val="en-US"/>
        </w:rPr>
        <w:t>rails generate devise:views</w:t>
      </w:r>
    </w:p>
    <w:p w14:paraId="57C87BCF" w14:textId="137CBAD9" w:rsidR="00074AA9" w:rsidRDefault="00074AA9" w:rsidP="00405A45">
      <w:pPr>
        <w:pStyle w:val="ThesisSzveg"/>
      </w:pPr>
      <w:r>
        <w:t xml:space="preserve">Mivel a </w:t>
      </w:r>
      <w:r w:rsidRPr="007273F3">
        <w:rPr>
          <w:i/>
        </w:rPr>
        <w:t>User</w:t>
      </w:r>
      <w:r>
        <w:t xml:space="preserve"> modell csak egy segédentitás az autentikáció implementációjához, ezért új, a felhasználói szerepkör szerint specifikus regisztrációs oldalakat kellett készítenem. Önállóan regisztrálni csak a szálláskereső és a szállásadó tud, adminisztrátort csak adminisztrátor tud regisztrálni. A regisztrációs űrlapok elemei részben a regisztrálandó felhasználó attribútumaiból, részben a </w:t>
      </w:r>
      <w:r w:rsidRPr="007273F3">
        <w:rPr>
          <w:i/>
        </w:rPr>
        <w:t>User</w:t>
      </w:r>
      <w:r>
        <w:t xml:space="preserve"> modell attribútumaiból tevő</w:t>
      </w:r>
      <w:r w:rsidR="007273F3">
        <w:t xml:space="preserve">dnek össze. Az űrlapok inicializálását és mentését is </w:t>
      </w:r>
      <w:r w:rsidR="00904ABD">
        <w:t xml:space="preserve">az egyes modellekhez tartozó vezérlőkkel (controller) kellett megoldani </w:t>
      </w:r>
      <w:r w:rsidR="007273F3">
        <w:t xml:space="preserve">a Devise generálta </w:t>
      </w:r>
      <w:r w:rsidR="00904ABD">
        <w:t>vezérlők helyett</w:t>
      </w:r>
      <w:r w:rsidR="007273F3">
        <w:t>.</w:t>
      </w:r>
      <w:r w:rsidR="00904ABD">
        <w:t xml:space="preserve"> Az alábbiakban az </w:t>
      </w:r>
      <w:r w:rsidR="00904ABD" w:rsidRPr="00904ABD">
        <w:rPr>
          <w:i/>
        </w:rPr>
        <w:t>Owner</w:t>
      </w:r>
      <w:r w:rsidR="00904ABD">
        <w:t xml:space="preserve"> modellhez tartozó vezérlő regisztrációhoz köthető metódusai kerülnek bemutatásra.</w:t>
      </w:r>
    </w:p>
    <w:p w14:paraId="369DE9EF" w14:textId="7F540FCF" w:rsidR="00904ABD" w:rsidRDefault="00904ABD" w:rsidP="00904ABD">
      <w:pPr>
        <w:autoSpaceDE w:val="0"/>
        <w:autoSpaceDN w:val="0"/>
        <w:adjustRightInd w:val="0"/>
        <w:spacing w:after="0" w:line="240" w:lineRule="auto"/>
        <w:ind w:left="709"/>
        <w:rPr>
          <w:rFonts w:ascii="Menlo" w:hAnsi="Menlo" w:cs="Menlo"/>
          <w:sz w:val="24"/>
          <w:szCs w:val="24"/>
          <w:lang w:val="en-US"/>
        </w:rPr>
      </w:pPr>
      <w:r>
        <w:rPr>
          <w:rFonts w:ascii="Menlo" w:hAnsi="Menlo" w:cs="Menlo"/>
          <w:color w:val="888888"/>
          <w:sz w:val="24"/>
          <w:szCs w:val="24"/>
          <w:lang w:val="en-US"/>
        </w:rPr>
        <w:t># GET /owners/new</w:t>
      </w:r>
    </w:p>
    <w:p w14:paraId="63244DF0" w14:textId="4FC57566" w:rsidR="00904ABD" w:rsidRDefault="00904ABD" w:rsidP="00904ABD">
      <w:pPr>
        <w:autoSpaceDE w:val="0"/>
        <w:autoSpaceDN w:val="0"/>
        <w:adjustRightInd w:val="0"/>
        <w:spacing w:after="0" w:line="240" w:lineRule="auto"/>
        <w:ind w:left="709"/>
        <w:rPr>
          <w:rFonts w:ascii="Menlo" w:hAnsi="Menlo" w:cs="Menlo"/>
          <w:sz w:val="24"/>
          <w:szCs w:val="24"/>
          <w:lang w:val="en-US"/>
        </w:rPr>
      </w:pPr>
      <w:r>
        <w:rPr>
          <w:rFonts w:ascii="Menlo" w:hAnsi="Menlo" w:cs="Menlo"/>
          <w:sz w:val="24"/>
          <w:szCs w:val="24"/>
          <w:lang w:val="en-US"/>
        </w:rPr>
        <w:t xml:space="preserve">def </w:t>
      </w:r>
      <w:r>
        <w:rPr>
          <w:rFonts w:ascii="Menlo" w:hAnsi="Menlo" w:cs="Menlo"/>
          <w:color w:val="003388"/>
          <w:sz w:val="24"/>
          <w:szCs w:val="24"/>
          <w:lang w:val="en-US"/>
        </w:rPr>
        <w:t>new</w:t>
      </w:r>
    </w:p>
    <w:p w14:paraId="02CEE169" w14:textId="56534B90" w:rsidR="00904ABD" w:rsidRDefault="00904ABD" w:rsidP="00904ABD">
      <w:pPr>
        <w:autoSpaceDE w:val="0"/>
        <w:autoSpaceDN w:val="0"/>
        <w:adjustRightInd w:val="0"/>
        <w:spacing w:after="0" w:line="240" w:lineRule="auto"/>
        <w:ind w:left="709"/>
        <w:rPr>
          <w:rFonts w:ascii="Menlo" w:hAnsi="Menlo" w:cs="Menlo"/>
          <w:sz w:val="24"/>
          <w:szCs w:val="24"/>
          <w:lang w:val="en-US"/>
        </w:rPr>
      </w:pPr>
      <w:r>
        <w:rPr>
          <w:rFonts w:ascii="Menlo" w:hAnsi="Menlo" w:cs="Menlo"/>
          <w:sz w:val="24"/>
          <w:szCs w:val="24"/>
          <w:lang w:val="en-US"/>
        </w:rPr>
        <w:t xml:space="preserve">  </w:t>
      </w:r>
      <w:r>
        <w:rPr>
          <w:rFonts w:ascii="Menlo" w:hAnsi="Menlo" w:cs="Menlo"/>
          <w:color w:val="336699"/>
          <w:sz w:val="24"/>
          <w:szCs w:val="24"/>
          <w:lang w:val="en-US"/>
        </w:rPr>
        <w:t>@owner</w:t>
      </w:r>
      <w:r>
        <w:rPr>
          <w:rFonts w:ascii="Menlo" w:hAnsi="Menlo" w:cs="Menlo"/>
          <w:sz w:val="24"/>
          <w:szCs w:val="24"/>
          <w:lang w:val="en-US"/>
        </w:rPr>
        <w:t xml:space="preserve"> = Owner.</w:t>
      </w:r>
      <w:r>
        <w:rPr>
          <w:rFonts w:ascii="Menlo" w:hAnsi="Menlo" w:cs="Menlo"/>
          <w:color w:val="003388"/>
          <w:sz w:val="24"/>
          <w:szCs w:val="24"/>
          <w:lang w:val="en-US"/>
        </w:rPr>
        <w:t>new</w:t>
      </w:r>
    </w:p>
    <w:p w14:paraId="55AA17DD" w14:textId="4FAD2BD2" w:rsidR="00904ABD" w:rsidRDefault="00904ABD" w:rsidP="00904ABD">
      <w:pPr>
        <w:autoSpaceDE w:val="0"/>
        <w:autoSpaceDN w:val="0"/>
        <w:adjustRightInd w:val="0"/>
        <w:spacing w:after="0" w:line="240" w:lineRule="auto"/>
        <w:ind w:left="709"/>
        <w:rPr>
          <w:rFonts w:ascii="Menlo" w:hAnsi="Menlo" w:cs="Menlo"/>
          <w:sz w:val="24"/>
          <w:szCs w:val="24"/>
          <w:lang w:val="en-US"/>
        </w:rPr>
      </w:pPr>
      <w:r>
        <w:rPr>
          <w:rFonts w:ascii="Menlo" w:hAnsi="Menlo" w:cs="Menlo"/>
          <w:sz w:val="24"/>
          <w:szCs w:val="24"/>
          <w:lang w:val="en-US"/>
        </w:rPr>
        <w:t xml:space="preserve">  </w:t>
      </w:r>
      <w:r>
        <w:rPr>
          <w:rFonts w:ascii="Menlo" w:hAnsi="Menlo" w:cs="Menlo"/>
          <w:color w:val="336699"/>
          <w:sz w:val="24"/>
          <w:szCs w:val="24"/>
          <w:lang w:val="en-US"/>
        </w:rPr>
        <w:t>@owner</w:t>
      </w:r>
      <w:r>
        <w:rPr>
          <w:rFonts w:ascii="Menlo" w:hAnsi="Menlo" w:cs="Menlo"/>
          <w:sz w:val="24"/>
          <w:szCs w:val="24"/>
          <w:lang w:val="en-US"/>
        </w:rPr>
        <w:t>.build_user</w:t>
      </w:r>
    </w:p>
    <w:p w14:paraId="79626542" w14:textId="0A49D975" w:rsidR="00904ABD" w:rsidRDefault="00904ABD" w:rsidP="00904ABD">
      <w:pPr>
        <w:autoSpaceDE w:val="0"/>
        <w:autoSpaceDN w:val="0"/>
        <w:adjustRightInd w:val="0"/>
        <w:spacing w:after="0" w:line="240" w:lineRule="auto"/>
        <w:ind w:left="709"/>
        <w:rPr>
          <w:rFonts w:ascii="Menlo" w:hAnsi="Menlo" w:cs="Menlo"/>
          <w:sz w:val="24"/>
          <w:szCs w:val="24"/>
          <w:lang w:val="en-US"/>
        </w:rPr>
      </w:pPr>
      <w:r>
        <w:rPr>
          <w:rFonts w:ascii="Menlo" w:hAnsi="Menlo" w:cs="Menlo"/>
          <w:color w:val="003388"/>
          <w:sz w:val="24"/>
          <w:szCs w:val="24"/>
          <w:lang w:val="en-US"/>
        </w:rPr>
        <w:t>end</w:t>
      </w:r>
    </w:p>
    <w:p w14:paraId="79083F78" w14:textId="77777777" w:rsidR="00904ABD" w:rsidRDefault="00904ABD" w:rsidP="00904ABD">
      <w:pPr>
        <w:autoSpaceDE w:val="0"/>
        <w:autoSpaceDN w:val="0"/>
        <w:adjustRightInd w:val="0"/>
        <w:spacing w:after="0" w:line="240" w:lineRule="auto"/>
        <w:rPr>
          <w:rFonts w:ascii="Menlo" w:hAnsi="Menlo" w:cs="Menlo"/>
          <w:sz w:val="24"/>
          <w:szCs w:val="24"/>
          <w:lang w:val="en-US"/>
        </w:rPr>
      </w:pPr>
    </w:p>
    <w:p w14:paraId="4C77DF65" w14:textId="39897495" w:rsidR="00904ABD" w:rsidRDefault="00904ABD" w:rsidP="00904ABD">
      <w:pPr>
        <w:autoSpaceDE w:val="0"/>
        <w:autoSpaceDN w:val="0"/>
        <w:adjustRightInd w:val="0"/>
        <w:spacing w:after="0" w:line="240" w:lineRule="auto"/>
        <w:ind w:left="709"/>
        <w:rPr>
          <w:rFonts w:ascii="Menlo" w:hAnsi="Menlo" w:cs="Menlo"/>
          <w:sz w:val="24"/>
          <w:szCs w:val="24"/>
          <w:lang w:val="en-US"/>
        </w:rPr>
      </w:pPr>
      <w:r>
        <w:rPr>
          <w:rFonts w:ascii="Menlo" w:hAnsi="Menlo" w:cs="Menlo"/>
          <w:color w:val="888888"/>
          <w:sz w:val="24"/>
          <w:szCs w:val="24"/>
          <w:lang w:val="en-US"/>
        </w:rPr>
        <w:t># POST /owners</w:t>
      </w:r>
    </w:p>
    <w:p w14:paraId="2DC208D3" w14:textId="5BD1A6FE" w:rsidR="00904ABD" w:rsidRDefault="00904ABD" w:rsidP="00904ABD">
      <w:pPr>
        <w:autoSpaceDE w:val="0"/>
        <w:autoSpaceDN w:val="0"/>
        <w:adjustRightInd w:val="0"/>
        <w:spacing w:after="0" w:line="240" w:lineRule="auto"/>
        <w:ind w:left="709"/>
        <w:rPr>
          <w:rFonts w:ascii="Menlo" w:hAnsi="Menlo" w:cs="Menlo"/>
          <w:sz w:val="24"/>
          <w:szCs w:val="24"/>
          <w:lang w:val="en-US"/>
        </w:rPr>
      </w:pPr>
      <w:r>
        <w:rPr>
          <w:rFonts w:ascii="Menlo" w:hAnsi="Menlo" w:cs="Menlo"/>
          <w:sz w:val="24"/>
          <w:szCs w:val="24"/>
          <w:lang w:val="en-US"/>
        </w:rPr>
        <w:t>def create</w:t>
      </w:r>
    </w:p>
    <w:p w14:paraId="07D9460C" w14:textId="44BA7F1A" w:rsidR="00904ABD" w:rsidRDefault="00904ABD" w:rsidP="00904ABD">
      <w:pPr>
        <w:autoSpaceDE w:val="0"/>
        <w:autoSpaceDN w:val="0"/>
        <w:adjustRightInd w:val="0"/>
        <w:spacing w:after="0" w:line="240" w:lineRule="auto"/>
        <w:ind w:left="709"/>
        <w:rPr>
          <w:rFonts w:ascii="Menlo" w:hAnsi="Menlo" w:cs="Menlo"/>
          <w:sz w:val="24"/>
          <w:szCs w:val="24"/>
          <w:lang w:val="en-US"/>
        </w:rPr>
      </w:pPr>
      <w:r>
        <w:rPr>
          <w:rFonts w:ascii="Menlo" w:hAnsi="Menlo" w:cs="Menlo"/>
          <w:sz w:val="24"/>
          <w:szCs w:val="24"/>
          <w:lang w:val="en-US"/>
        </w:rPr>
        <w:t xml:space="preserve">  </w:t>
      </w:r>
      <w:r>
        <w:rPr>
          <w:rFonts w:ascii="Menlo" w:hAnsi="Menlo" w:cs="Menlo"/>
          <w:color w:val="336699"/>
          <w:sz w:val="24"/>
          <w:szCs w:val="24"/>
          <w:lang w:val="en-US"/>
        </w:rPr>
        <w:t>@owner</w:t>
      </w:r>
      <w:r>
        <w:rPr>
          <w:rFonts w:ascii="Menlo" w:hAnsi="Menlo" w:cs="Menlo"/>
          <w:sz w:val="24"/>
          <w:szCs w:val="24"/>
          <w:lang w:val="en-US"/>
        </w:rPr>
        <w:t xml:space="preserve"> = Owner.create(owner_params)</w:t>
      </w:r>
    </w:p>
    <w:p w14:paraId="3560E119" w14:textId="56138108" w:rsidR="00904ABD" w:rsidRDefault="00904ABD" w:rsidP="00904ABD">
      <w:pPr>
        <w:autoSpaceDE w:val="0"/>
        <w:autoSpaceDN w:val="0"/>
        <w:adjustRightInd w:val="0"/>
        <w:spacing w:after="0" w:line="240" w:lineRule="auto"/>
        <w:ind w:left="709"/>
        <w:rPr>
          <w:rFonts w:ascii="Menlo" w:hAnsi="Menlo" w:cs="Menlo"/>
          <w:sz w:val="24"/>
          <w:szCs w:val="24"/>
          <w:lang w:val="en-US"/>
        </w:rPr>
      </w:pPr>
      <w:r>
        <w:rPr>
          <w:rFonts w:ascii="Menlo" w:hAnsi="Menlo" w:cs="Menlo"/>
          <w:sz w:val="24"/>
          <w:szCs w:val="24"/>
          <w:lang w:val="en-US"/>
        </w:rPr>
        <w:t xml:space="preserve">  </w:t>
      </w:r>
      <w:r>
        <w:rPr>
          <w:rFonts w:ascii="Menlo" w:hAnsi="Menlo" w:cs="Menlo"/>
          <w:b/>
          <w:bCs/>
          <w:color w:val="008800"/>
          <w:sz w:val="24"/>
          <w:szCs w:val="24"/>
          <w:lang w:val="en-US"/>
        </w:rPr>
        <w:t>if</w:t>
      </w:r>
      <w:r>
        <w:rPr>
          <w:rFonts w:ascii="Menlo" w:hAnsi="Menlo" w:cs="Menlo"/>
          <w:sz w:val="24"/>
          <w:szCs w:val="24"/>
          <w:lang w:val="en-US"/>
        </w:rPr>
        <w:t xml:space="preserve"> </w:t>
      </w:r>
      <w:r>
        <w:rPr>
          <w:rFonts w:ascii="Menlo" w:hAnsi="Menlo" w:cs="Menlo"/>
          <w:color w:val="336699"/>
          <w:sz w:val="24"/>
          <w:szCs w:val="24"/>
          <w:lang w:val="en-US"/>
        </w:rPr>
        <w:t>@owner</w:t>
      </w:r>
      <w:r>
        <w:rPr>
          <w:rFonts w:ascii="Menlo" w:hAnsi="Menlo" w:cs="Menlo"/>
          <w:sz w:val="24"/>
          <w:szCs w:val="24"/>
          <w:lang w:val="en-US"/>
        </w:rPr>
        <w:t>.save</w:t>
      </w:r>
    </w:p>
    <w:p w14:paraId="60A85266" w14:textId="4211799B" w:rsidR="00904ABD" w:rsidRDefault="00904ABD" w:rsidP="00904ABD">
      <w:pPr>
        <w:autoSpaceDE w:val="0"/>
        <w:autoSpaceDN w:val="0"/>
        <w:adjustRightInd w:val="0"/>
        <w:spacing w:after="0" w:line="240" w:lineRule="auto"/>
        <w:ind w:left="709"/>
        <w:rPr>
          <w:rFonts w:ascii="Menlo" w:hAnsi="Menlo" w:cs="Menlo"/>
          <w:sz w:val="24"/>
          <w:szCs w:val="24"/>
          <w:lang w:val="en-US"/>
        </w:rPr>
      </w:pPr>
      <w:r>
        <w:rPr>
          <w:rFonts w:ascii="Menlo" w:hAnsi="Menlo" w:cs="Menlo"/>
          <w:sz w:val="24"/>
          <w:szCs w:val="24"/>
          <w:lang w:val="en-US"/>
        </w:rPr>
        <w:t xml:space="preserve">    redirect_to </w:t>
      </w:r>
      <w:r>
        <w:rPr>
          <w:rFonts w:ascii="Menlo" w:hAnsi="Menlo" w:cs="Menlo"/>
          <w:color w:val="DD2200"/>
          <w:sz w:val="24"/>
          <w:szCs w:val="24"/>
          <w:lang w:val="en-US"/>
        </w:rPr>
        <w:t>'/'</w:t>
      </w:r>
    </w:p>
    <w:p w14:paraId="346DF67C" w14:textId="613DF0F0" w:rsidR="00904ABD" w:rsidRDefault="00904ABD" w:rsidP="00904ABD">
      <w:pPr>
        <w:autoSpaceDE w:val="0"/>
        <w:autoSpaceDN w:val="0"/>
        <w:adjustRightInd w:val="0"/>
        <w:spacing w:after="0" w:line="240" w:lineRule="auto"/>
        <w:ind w:left="709"/>
        <w:rPr>
          <w:rFonts w:ascii="Menlo" w:hAnsi="Menlo" w:cs="Menlo"/>
          <w:sz w:val="24"/>
          <w:szCs w:val="24"/>
          <w:lang w:val="en-US"/>
        </w:rPr>
      </w:pPr>
      <w:r>
        <w:rPr>
          <w:rFonts w:ascii="Menlo" w:hAnsi="Menlo" w:cs="Menlo"/>
          <w:sz w:val="24"/>
          <w:szCs w:val="24"/>
          <w:lang w:val="en-US"/>
        </w:rPr>
        <w:t xml:space="preserve">  </w:t>
      </w:r>
      <w:r>
        <w:rPr>
          <w:rFonts w:ascii="Menlo" w:hAnsi="Menlo" w:cs="Menlo"/>
          <w:b/>
          <w:bCs/>
          <w:color w:val="008800"/>
          <w:sz w:val="24"/>
          <w:szCs w:val="24"/>
          <w:lang w:val="en-US"/>
        </w:rPr>
        <w:t>else</w:t>
      </w:r>
    </w:p>
    <w:p w14:paraId="7995CE4E" w14:textId="61251E3E" w:rsidR="00904ABD" w:rsidRDefault="00904ABD" w:rsidP="00904ABD">
      <w:pPr>
        <w:autoSpaceDE w:val="0"/>
        <w:autoSpaceDN w:val="0"/>
        <w:adjustRightInd w:val="0"/>
        <w:spacing w:after="0" w:line="240" w:lineRule="auto"/>
        <w:ind w:left="709"/>
        <w:rPr>
          <w:rFonts w:ascii="Menlo" w:hAnsi="Menlo" w:cs="Menlo"/>
          <w:sz w:val="24"/>
          <w:szCs w:val="24"/>
          <w:lang w:val="en-US"/>
        </w:rPr>
      </w:pPr>
      <w:r>
        <w:rPr>
          <w:rFonts w:ascii="Menlo" w:hAnsi="Menlo" w:cs="Menlo"/>
          <w:sz w:val="24"/>
          <w:szCs w:val="24"/>
          <w:lang w:val="en-US"/>
        </w:rPr>
        <w:t xml:space="preserve">    render :template =&gt; </w:t>
      </w:r>
      <w:r>
        <w:rPr>
          <w:rFonts w:ascii="Menlo" w:hAnsi="Menlo" w:cs="Menlo"/>
          <w:color w:val="DD2200"/>
          <w:sz w:val="24"/>
          <w:szCs w:val="24"/>
          <w:lang w:val="en-US"/>
        </w:rPr>
        <w:t>"owners/new"</w:t>
      </w:r>
    </w:p>
    <w:p w14:paraId="03188FAF" w14:textId="501AE628" w:rsidR="00904ABD" w:rsidRDefault="00904ABD" w:rsidP="00904ABD">
      <w:pPr>
        <w:autoSpaceDE w:val="0"/>
        <w:autoSpaceDN w:val="0"/>
        <w:adjustRightInd w:val="0"/>
        <w:spacing w:after="0" w:line="240" w:lineRule="auto"/>
        <w:ind w:left="709"/>
        <w:rPr>
          <w:rFonts w:ascii="Menlo" w:hAnsi="Menlo" w:cs="Menlo"/>
          <w:sz w:val="24"/>
          <w:szCs w:val="24"/>
          <w:lang w:val="en-US"/>
        </w:rPr>
      </w:pPr>
      <w:r>
        <w:rPr>
          <w:rFonts w:ascii="Menlo" w:hAnsi="Menlo" w:cs="Menlo"/>
          <w:sz w:val="24"/>
          <w:szCs w:val="24"/>
          <w:lang w:val="en-US"/>
        </w:rPr>
        <w:t xml:space="preserve">  </w:t>
      </w:r>
      <w:r>
        <w:rPr>
          <w:rFonts w:ascii="Menlo" w:hAnsi="Menlo" w:cs="Menlo"/>
          <w:color w:val="003388"/>
          <w:sz w:val="24"/>
          <w:szCs w:val="24"/>
          <w:lang w:val="en-US"/>
        </w:rPr>
        <w:t>end</w:t>
      </w:r>
    </w:p>
    <w:p w14:paraId="604CDE1A" w14:textId="18579788" w:rsidR="00904ABD" w:rsidRDefault="00904ABD" w:rsidP="00904ABD">
      <w:pPr>
        <w:autoSpaceDE w:val="0"/>
        <w:autoSpaceDN w:val="0"/>
        <w:adjustRightInd w:val="0"/>
        <w:spacing w:after="0" w:line="240" w:lineRule="auto"/>
        <w:ind w:left="709"/>
        <w:rPr>
          <w:rFonts w:ascii="Menlo" w:hAnsi="Menlo" w:cs="Menlo"/>
          <w:color w:val="003388"/>
          <w:sz w:val="24"/>
          <w:szCs w:val="24"/>
          <w:lang w:val="en-US"/>
        </w:rPr>
      </w:pPr>
      <w:r>
        <w:rPr>
          <w:rFonts w:ascii="Menlo" w:hAnsi="Menlo" w:cs="Menlo"/>
          <w:color w:val="003388"/>
          <w:sz w:val="24"/>
          <w:szCs w:val="24"/>
          <w:lang w:val="en-US"/>
        </w:rPr>
        <w:t>end</w:t>
      </w:r>
    </w:p>
    <w:p w14:paraId="0A32E9F1" w14:textId="77777777" w:rsidR="00DF42B6" w:rsidRDefault="00DF42B6" w:rsidP="00DF42B6">
      <w:pPr>
        <w:autoSpaceDE w:val="0"/>
        <w:autoSpaceDN w:val="0"/>
        <w:adjustRightInd w:val="0"/>
        <w:spacing w:after="0" w:line="240" w:lineRule="auto"/>
        <w:ind w:left="709"/>
        <w:rPr>
          <w:rFonts w:ascii="Menlo" w:hAnsi="Menlo" w:cs="Menlo"/>
          <w:sz w:val="24"/>
          <w:szCs w:val="24"/>
          <w:lang w:val="en-US"/>
        </w:rPr>
      </w:pPr>
      <w:r>
        <w:rPr>
          <w:rFonts w:ascii="Menlo" w:hAnsi="Menlo" w:cs="Menlo"/>
          <w:sz w:val="24"/>
          <w:szCs w:val="24"/>
          <w:lang w:val="en-US"/>
        </w:rPr>
        <w:t>def owner_params</w:t>
      </w:r>
    </w:p>
    <w:p w14:paraId="5E458071" w14:textId="71BE2EE1" w:rsidR="00DF42B6" w:rsidRDefault="00DF42B6" w:rsidP="00DF42B6">
      <w:pPr>
        <w:autoSpaceDE w:val="0"/>
        <w:autoSpaceDN w:val="0"/>
        <w:adjustRightInd w:val="0"/>
        <w:spacing w:after="0" w:line="240" w:lineRule="auto"/>
        <w:ind w:left="993"/>
        <w:rPr>
          <w:rFonts w:ascii="Menlo" w:hAnsi="Menlo" w:cs="Menlo"/>
          <w:sz w:val="24"/>
          <w:szCs w:val="24"/>
          <w:lang w:val="en-US"/>
        </w:rPr>
      </w:pPr>
      <w:r>
        <w:rPr>
          <w:rFonts w:ascii="Menlo" w:hAnsi="Menlo" w:cs="Menlo"/>
          <w:sz w:val="24"/>
          <w:szCs w:val="24"/>
          <w:lang w:val="en-US"/>
        </w:rPr>
        <w:t>params.require(:owner).permit(:name,</w:t>
      </w:r>
    </w:p>
    <w:p w14:paraId="2B5D4A3D" w14:textId="281959DD" w:rsidR="00DF42B6" w:rsidRDefault="00DF42B6" w:rsidP="00DF42B6">
      <w:pPr>
        <w:autoSpaceDE w:val="0"/>
        <w:autoSpaceDN w:val="0"/>
        <w:adjustRightInd w:val="0"/>
        <w:spacing w:after="0" w:line="240" w:lineRule="auto"/>
        <w:ind w:left="993"/>
        <w:rPr>
          <w:rFonts w:ascii="Menlo" w:hAnsi="Menlo" w:cs="Menlo"/>
          <w:sz w:val="24"/>
          <w:szCs w:val="24"/>
          <w:lang w:val="en-US"/>
        </w:rPr>
      </w:pPr>
      <w:r>
        <w:rPr>
          <w:rFonts w:ascii="Menlo" w:hAnsi="Menlo" w:cs="Menlo"/>
          <w:i/>
          <w:iCs/>
          <w:color w:val="336699"/>
          <w:sz w:val="24"/>
          <w:szCs w:val="24"/>
          <w:lang w:val="en-US"/>
        </w:rPr>
        <w:t>user_attributes:</w:t>
      </w:r>
      <w:r>
        <w:rPr>
          <w:rFonts w:ascii="Menlo" w:hAnsi="Menlo" w:cs="Menlo"/>
          <w:sz w:val="24"/>
          <w:szCs w:val="24"/>
          <w:lang w:val="en-US"/>
        </w:rPr>
        <w:t xml:space="preserve"> [:email, :password, :password_confirmation])</w:t>
      </w:r>
    </w:p>
    <w:p w14:paraId="34F5E22C" w14:textId="6F992AF4" w:rsidR="00DF42B6" w:rsidRDefault="00DF42B6" w:rsidP="00DF42B6">
      <w:pPr>
        <w:autoSpaceDE w:val="0"/>
        <w:autoSpaceDN w:val="0"/>
        <w:adjustRightInd w:val="0"/>
        <w:spacing w:after="0" w:line="240" w:lineRule="auto"/>
        <w:ind w:left="709"/>
        <w:rPr>
          <w:rFonts w:ascii="Menlo" w:hAnsi="Menlo" w:cs="Menlo"/>
          <w:sz w:val="24"/>
          <w:szCs w:val="24"/>
          <w:lang w:val="en-US"/>
        </w:rPr>
      </w:pPr>
      <w:r>
        <w:rPr>
          <w:rFonts w:ascii="Menlo" w:hAnsi="Menlo" w:cs="Menlo"/>
          <w:sz w:val="24"/>
          <w:szCs w:val="24"/>
          <w:lang w:val="en-US"/>
        </w:rPr>
        <w:t>end</w:t>
      </w:r>
    </w:p>
    <w:p w14:paraId="03F40A5E" w14:textId="77777777" w:rsidR="00DF42B6" w:rsidRDefault="00DF42B6" w:rsidP="00904ABD">
      <w:pPr>
        <w:autoSpaceDE w:val="0"/>
        <w:autoSpaceDN w:val="0"/>
        <w:adjustRightInd w:val="0"/>
        <w:spacing w:after="0" w:line="240" w:lineRule="auto"/>
        <w:ind w:left="709"/>
        <w:rPr>
          <w:rFonts w:ascii="Menlo" w:hAnsi="Menlo" w:cs="Menlo"/>
          <w:sz w:val="24"/>
          <w:szCs w:val="24"/>
          <w:lang w:val="en-US"/>
        </w:rPr>
      </w:pPr>
    </w:p>
    <w:p w14:paraId="0838F3C2" w14:textId="2F7B8D52" w:rsidR="00904ABD" w:rsidRDefault="00904ABD" w:rsidP="00904ABD">
      <w:pPr>
        <w:pStyle w:val="ThesisSzveg"/>
      </w:pPr>
      <w:r w:rsidRPr="00904ABD">
        <w:t>Amikor egy szál</w:t>
      </w:r>
      <w:r>
        <w:t>lásadó a r</w:t>
      </w:r>
      <w:r w:rsidR="00DF42B6">
        <w:t>e</w:t>
      </w:r>
      <w:r>
        <w:t xml:space="preserve">gisztrációhoz vezető linkre kattint, akkor a </w:t>
      </w:r>
      <w:r w:rsidR="00DF42B6">
        <w:t>webalkalmazás</w:t>
      </w:r>
      <w:r>
        <w:t xml:space="preserve"> az </w:t>
      </w:r>
      <w:r w:rsidR="00DF42B6">
        <w:t>/</w:t>
      </w:r>
      <w:r w:rsidRPr="00DF42B6">
        <w:rPr>
          <w:i/>
        </w:rPr>
        <w:t>owners/new</w:t>
      </w:r>
      <w:r w:rsidR="00DF42B6">
        <w:t xml:space="preserve"> URL-re irányít egy http GET kérést</w:t>
      </w:r>
      <w:r>
        <w:t xml:space="preserve">. Ezt a kérést az </w:t>
      </w:r>
      <w:r w:rsidRPr="00DF42B6">
        <w:rPr>
          <w:i/>
        </w:rPr>
        <w:t>OwnersController</w:t>
      </w:r>
      <w:r>
        <w:t xml:space="preserve"> vezérlőosztály </w:t>
      </w:r>
      <w:r w:rsidRPr="00DF42B6">
        <w:rPr>
          <w:i/>
        </w:rPr>
        <w:t>new</w:t>
      </w:r>
      <w:r>
        <w:t xml:space="preserve"> metódusa kezeli. A metódus feladata, hogy inicializálja azokat az objektumokat, amikhez a megjelenő űrlap kapcsolódik. Az első sorban létrehoz egy új </w:t>
      </w:r>
      <w:r w:rsidRPr="00904ABD">
        <w:rPr>
          <w:i/>
        </w:rPr>
        <w:t>Owner</w:t>
      </w:r>
      <w:r>
        <w:t xml:space="preserve"> entitást. A második sorban a </w:t>
      </w:r>
      <w:r w:rsidRPr="00904ABD">
        <w:rPr>
          <w:i/>
        </w:rPr>
        <w:t>build_user</w:t>
      </w:r>
      <w:r>
        <w:t xml:space="preserve"> paranccsal úgy hoz létre egy új </w:t>
      </w:r>
      <w:r w:rsidRPr="00904ABD">
        <w:rPr>
          <w:i/>
        </w:rPr>
        <w:t>User</w:t>
      </w:r>
      <w:r>
        <w:t xml:space="preserve"> entitást, hogy </w:t>
      </w:r>
      <w:r w:rsidR="00DF42B6">
        <w:t>abban a külső kulcs</w:t>
      </w:r>
      <w:r>
        <w:t xml:space="preserve"> a korábban létrehozott </w:t>
      </w:r>
      <w:r w:rsidRPr="00904ABD">
        <w:rPr>
          <w:i/>
        </w:rPr>
        <w:t>@owner</w:t>
      </w:r>
      <w:r w:rsidR="00DF42B6">
        <w:t xml:space="preserve"> objektumra mutat</w:t>
      </w:r>
      <w:r>
        <w:t>.</w:t>
      </w:r>
      <w:r w:rsidR="00DF42B6">
        <w:t xml:space="preserve"> A regisztrációs űrlap elküldésekor az </w:t>
      </w:r>
      <w:r w:rsidR="00DF42B6" w:rsidRPr="00DF42B6">
        <w:rPr>
          <w:i/>
        </w:rPr>
        <w:t>/owners</w:t>
      </w:r>
      <w:r w:rsidR="00DF42B6">
        <w:t xml:space="preserve"> URL-re egy POST kérés indul. Ezt a kérést a </w:t>
      </w:r>
      <w:r w:rsidR="00DF42B6" w:rsidRPr="00DF42B6">
        <w:rPr>
          <w:i/>
        </w:rPr>
        <w:t>create</w:t>
      </w:r>
      <w:r w:rsidR="00DF42B6">
        <w:t xml:space="preserve"> metódus kezeli le. A Rails környezetben minden kéréshez tartozó adatot a </w:t>
      </w:r>
      <w:r w:rsidR="00DF42B6" w:rsidRPr="00DF42B6">
        <w:rPr>
          <w:i/>
        </w:rPr>
        <w:t>params</w:t>
      </w:r>
      <w:r w:rsidR="00DF42B6">
        <w:t xml:space="preserve"> objektum tárol, amely globálisan elérhető, a kontextustól függő objektum. </w:t>
      </w:r>
      <w:r w:rsidR="007B740E">
        <w:t xml:space="preserve">A nem kívánt működést és gyanús behatolást megelőzendő a Rails környezet bevezetett egy paraméterkorlátozó eljárást. Ezt mutatja be az </w:t>
      </w:r>
      <w:r w:rsidR="007B740E">
        <w:rPr>
          <w:i/>
        </w:rPr>
        <w:t>owner</w:t>
      </w:r>
      <w:r w:rsidR="007B740E" w:rsidRPr="007B740E">
        <w:rPr>
          <w:i/>
        </w:rPr>
        <w:t>_params</w:t>
      </w:r>
      <w:r w:rsidR="007B740E">
        <w:t xml:space="preserve"> metódus. A metódus lényege, hogy a </w:t>
      </w:r>
      <w:r w:rsidR="007B740E" w:rsidRPr="007B740E">
        <w:rPr>
          <w:i/>
        </w:rPr>
        <w:t>params</w:t>
      </w:r>
      <w:r w:rsidR="007B740E">
        <w:t xml:space="preserve"> objektumból, csak a </w:t>
      </w:r>
      <w:r w:rsidR="007B740E" w:rsidRPr="007B740E">
        <w:rPr>
          <w:i/>
        </w:rPr>
        <w:t>require</w:t>
      </w:r>
      <w:r w:rsidR="007B740E">
        <w:t xml:space="preserve"> parancsban meghatározott objektumhoz és csak a </w:t>
      </w:r>
      <w:r w:rsidR="007B740E" w:rsidRPr="007B740E">
        <w:rPr>
          <w:i/>
        </w:rPr>
        <w:t>permit</w:t>
      </w:r>
      <w:r w:rsidR="007B740E">
        <w:t xml:space="preserve"> parancsban meghatározott paramétereket engedi tovább. A </w:t>
      </w:r>
      <w:r w:rsidR="007B740E" w:rsidRPr="007B740E">
        <w:rPr>
          <w:i/>
        </w:rPr>
        <w:t>create</w:t>
      </w:r>
      <w:r w:rsidR="007B740E">
        <w:t xml:space="preserve"> metódus az </w:t>
      </w:r>
      <w:r w:rsidR="007B740E" w:rsidRPr="007B740E">
        <w:rPr>
          <w:i/>
        </w:rPr>
        <w:t>owner_params</w:t>
      </w:r>
      <w:r w:rsidR="007B740E">
        <w:t xml:space="preserve"> metódus segítségével kinyert paraméterek alapján létrehozza és elmenti az </w:t>
      </w:r>
      <w:r w:rsidR="007B740E" w:rsidRPr="007B740E">
        <w:rPr>
          <w:i/>
        </w:rPr>
        <w:t>Owner</w:t>
      </w:r>
      <w:r w:rsidR="007B740E">
        <w:t xml:space="preserve"> entitást, miközben a beágyazott paramétereknek köszönhetően a kapcsolódó </w:t>
      </w:r>
      <w:r w:rsidR="007B740E" w:rsidRPr="007B740E">
        <w:rPr>
          <w:i/>
        </w:rPr>
        <w:t>User</w:t>
      </w:r>
      <w:r w:rsidR="007B740E">
        <w:t xml:space="preserve"> entitás is létrejön az adatbázisban.</w:t>
      </w:r>
    </w:p>
    <w:p w14:paraId="31E955E3" w14:textId="2BA7AA89" w:rsidR="007B740E" w:rsidRDefault="007B740E" w:rsidP="00904ABD">
      <w:pPr>
        <w:pStyle w:val="ThesisSzveg"/>
      </w:pPr>
      <w:r>
        <w:t xml:space="preserve">Az autorizációt két szinten lehet megvalósítani a Devise nyújtotta segéd metódusokkal. Az első megfontolás, hogy a vezérlő osztályok komplett metódusait </w:t>
      </w:r>
      <w:r>
        <w:lastRenderedPageBreak/>
        <w:t>megvédjük az illetéktelen kérésektől. Ehhez az alábbi kódit kell a vezérlő osztályhoz írni:</w:t>
      </w:r>
    </w:p>
    <w:p w14:paraId="4D754480" w14:textId="77777777" w:rsidR="007B740E" w:rsidRDefault="007B740E" w:rsidP="007B740E">
      <w:pPr>
        <w:autoSpaceDE w:val="0"/>
        <w:autoSpaceDN w:val="0"/>
        <w:adjustRightInd w:val="0"/>
        <w:spacing w:after="320" w:line="240" w:lineRule="auto"/>
        <w:ind w:left="709"/>
        <w:rPr>
          <w:rFonts w:ascii="Menlo" w:hAnsi="Menlo" w:cs="Menlo"/>
          <w:sz w:val="24"/>
          <w:szCs w:val="24"/>
          <w:lang w:val="en-US"/>
        </w:rPr>
      </w:pPr>
      <w:r>
        <w:rPr>
          <w:rFonts w:ascii="Menlo" w:hAnsi="Menlo" w:cs="Menlo"/>
          <w:sz w:val="24"/>
          <w:szCs w:val="24"/>
          <w:lang w:val="en-US"/>
        </w:rPr>
        <w:t>before_action :authenticate_user!, only: [:edit, :update, :destroy]</w:t>
      </w:r>
    </w:p>
    <w:p w14:paraId="4D395611" w14:textId="1F48A65B" w:rsidR="007B740E" w:rsidRDefault="007B740E" w:rsidP="00904ABD">
      <w:pPr>
        <w:pStyle w:val="ThesisSzveg"/>
      </w:pPr>
      <w:r>
        <w:t xml:space="preserve">A kód lényege, hogy mielőtt az </w:t>
      </w:r>
      <w:r w:rsidRPr="007B740E">
        <w:rPr>
          <w:i/>
        </w:rPr>
        <w:t>only</w:t>
      </w:r>
      <w:r>
        <w:t xml:space="preserve"> objektumban bejegyzett metódusok lefutnának a felhasználót autentikálni kell. Ha már van autentikált felhasználó, akkor a futás folytatódik, különben a bejelentkező oldalra navigál a rendszer. A bejelentkezés követően a felhasználó a korábban elérni kívánt oldalra jut.</w:t>
      </w:r>
    </w:p>
    <w:p w14:paraId="52462F96" w14:textId="50F6E658" w:rsidR="00B07845" w:rsidRDefault="00B07845" w:rsidP="00904ABD">
      <w:pPr>
        <w:pStyle w:val="ThesisSzveg"/>
      </w:pPr>
      <w:r>
        <w:t xml:space="preserve">A második szintű autorizáció az, hogy a megjelenő oldalak tartalma és a rendszer viselkedése a felhasználói körök szerint módosul. Ehhez a szintén Devise nyújtotta </w:t>
      </w:r>
      <w:r w:rsidRPr="00B07845">
        <w:rPr>
          <w:i/>
        </w:rPr>
        <w:t>current_user</w:t>
      </w:r>
      <w:r>
        <w:t xml:space="preserve"> segédmetódus használható. A metódus segítségével elkérhető az aktuálisan bejelentkezett User entitás. Erre példa a következő kód:</w:t>
      </w:r>
    </w:p>
    <w:p w14:paraId="5F78F5A6" w14:textId="77777777" w:rsidR="00B07845" w:rsidRDefault="00B07845" w:rsidP="00B07845">
      <w:pPr>
        <w:autoSpaceDE w:val="0"/>
        <w:autoSpaceDN w:val="0"/>
        <w:adjustRightInd w:val="0"/>
        <w:spacing w:after="0" w:line="240" w:lineRule="auto"/>
        <w:ind w:left="709"/>
        <w:rPr>
          <w:rFonts w:ascii="Menlo" w:hAnsi="Menlo" w:cs="Menlo"/>
          <w:sz w:val="24"/>
          <w:szCs w:val="24"/>
          <w:lang w:val="en-US"/>
        </w:rPr>
      </w:pPr>
      <w:r>
        <w:rPr>
          <w:rFonts w:ascii="Menlo" w:hAnsi="Menlo" w:cs="Menlo"/>
          <w:sz w:val="24"/>
          <w:szCs w:val="24"/>
          <w:lang w:val="en-US"/>
        </w:rPr>
        <w:t>def check_user</w:t>
      </w:r>
    </w:p>
    <w:p w14:paraId="3E74D55E" w14:textId="77777777" w:rsidR="00B07845" w:rsidRDefault="00B07845" w:rsidP="00B07845">
      <w:pPr>
        <w:autoSpaceDE w:val="0"/>
        <w:autoSpaceDN w:val="0"/>
        <w:adjustRightInd w:val="0"/>
        <w:spacing w:after="0" w:line="240" w:lineRule="auto"/>
        <w:ind w:left="709"/>
        <w:rPr>
          <w:rFonts w:ascii="Menlo" w:hAnsi="Menlo" w:cs="Menlo"/>
          <w:sz w:val="24"/>
          <w:szCs w:val="24"/>
          <w:lang w:val="en-US"/>
        </w:rPr>
      </w:pPr>
      <w:r>
        <w:rPr>
          <w:rFonts w:ascii="Menlo" w:hAnsi="Menlo" w:cs="Menlo"/>
          <w:sz w:val="24"/>
          <w:szCs w:val="24"/>
          <w:lang w:val="en-US"/>
        </w:rPr>
        <w:t xml:space="preserve">  unless current_user == </w:t>
      </w:r>
      <w:r>
        <w:rPr>
          <w:rFonts w:ascii="Menlo" w:hAnsi="Menlo" w:cs="Menlo"/>
          <w:color w:val="A61717"/>
          <w:sz w:val="24"/>
          <w:szCs w:val="24"/>
          <w:lang w:val="en-US"/>
        </w:rPr>
        <w:t>@</w:t>
      </w:r>
      <w:r>
        <w:rPr>
          <w:rFonts w:ascii="Menlo" w:hAnsi="Menlo" w:cs="Menlo"/>
          <w:sz w:val="24"/>
          <w:szCs w:val="24"/>
          <w:lang w:val="en-US"/>
        </w:rPr>
        <w:t>accommodation.owner.user || current_user.role.is_a?(Admin)</w:t>
      </w:r>
    </w:p>
    <w:p w14:paraId="232A5EDA" w14:textId="77777777" w:rsidR="00B07845" w:rsidRDefault="00B07845" w:rsidP="00B07845">
      <w:pPr>
        <w:autoSpaceDE w:val="0"/>
        <w:autoSpaceDN w:val="0"/>
        <w:adjustRightInd w:val="0"/>
        <w:spacing w:after="0" w:line="240" w:lineRule="auto"/>
        <w:ind w:left="709"/>
        <w:rPr>
          <w:rFonts w:ascii="Menlo" w:hAnsi="Menlo" w:cs="Menlo"/>
          <w:sz w:val="24"/>
          <w:szCs w:val="24"/>
          <w:lang w:val="en-US"/>
        </w:rPr>
      </w:pPr>
      <w:r>
        <w:rPr>
          <w:rFonts w:ascii="Menlo" w:hAnsi="Menlo" w:cs="Menlo"/>
          <w:sz w:val="24"/>
          <w:szCs w:val="24"/>
          <w:lang w:val="en-US"/>
        </w:rPr>
        <w:t xml:space="preserve">    redirect_to root_url, alert: </w:t>
      </w:r>
      <w:r>
        <w:rPr>
          <w:rFonts w:ascii="Menlo" w:hAnsi="Menlo" w:cs="Menlo"/>
          <w:color w:val="DD2200"/>
          <w:sz w:val="24"/>
          <w:szCs w:val="24"/>
          <w:lang w:val="en-US"/>
        </w:rPr>
        <w:t>"Nincs jogosultsaga!"</w:t>
      </w:r>
    </w:p>
    <w:p w14:paraId="2B8593A9" w14:textId="77777777" w:rsidR="00B07845" w:rsidRDefault="00B07845" w:rsidP="00B07845">
      <w:pPr>
        <w:autoSpaceDE w:val="0"/>
        <w:autoSpaceDN w:val="0"/>
        <w:adjustRightInd w:val="0"/>
        <w:spacing w:after="0" w:line="240" w:lineRule="auto"/>
        <w:ind w:left="709"/>
        <w:rPr>
          <w:rFonts w:ascii="Menlo" w:hAnsi="Menlo" w:cs="Menlo"/>
          <w:sz w:val="24"/>
          <w:szCs w:val="24"/>
          <w:lang w:val="en-US"/>
        </w:rPr>
      </w:pPr>
      <w:r>
        <w:rPr>
          <w:rFonts w:ascii="Menlo" w:hAnsi="Menlo" w:cs="Menlo"/>
          <w:sz w:val="24"/>
          <w:szCs w:val="24"/>
          <w:lang w:val="en-US"/>
        </w:rPr>
        <w:t xml:space="preserve">  end</w:t>
      </w:r>
    </w:p>
    <w:p w14:paraId="7BF7CBA7" w14:textId="2AEF9350" w:rsidR="00B07845" w:rsidRPr="00B07845" w:rsidRDefault="00B07845" w:rsidP="00B07845">
      <w:pPr>
        <w:autoSpaceDE w:val="0"/>
        <w:autoSpaceDN w:val="0"/>
        <w:adjustRightInd w:val="0"/>
        <w:spacing w:after="320" w:line="240" w:lineRule="auto"/>
        <w:ind w:left="709"/>
        <w:rPr>
          <w:rFonts w:ascii="Menlo" w:hAnsi="Menlo" w:cs="Menlo"/>
          <w:sz w:val="24"/>
          <w:szCs w:val="24"/>
          <w:lang w:val="en-US"/>
        </w:rPr>
      </w:pPr>
      <w:r>
        <w:rPr>
          <w:rFonts w:ascii="Menlo" w:hAnsi="Menlo" w:cs="Menlo"/>
          <w:sz w:val="24"/>
          <w:szCs w:val="24"/>
          <w:lang w:val="en-US"/>
        </w:rPr>
        <w:t>end</w:t>
      </w:r>
    </w:p>
    <w:p w14:paraId="5BF79217" w14:textId="3318CE5B" w:rsidR="002B53A1" w:rsidRDefault="002B53A1" w:rsidP="002B53A1">
      <w:pPr>
        <w:pStyle w:val="Cmsor2"/>
        <w:rPr>
          <w:szCs w:val="24"/>
        </w:rPr>
      </w:pPr>
      <w:bookmarkStart w:id="98" w:name="_Toc417218086"/>
      <w:r w:rsidRPr="00964772">
        <w:rPr>
          <w:szCs w:val="24"/>
        </w:rPr>
        <w:t>Sz</w:t>
      </w:r>
      <w:r w:rsidR="00D1044B">
        <w:rPr>
          <w:szCs w:val="24"/>
        </w:rPr>
        <w:t>obák szűrése</w:t>
      </w:r>
      <w:bookmarkEnd w:id="98"/>
    </w:p>
    <w:p w14:paraId="79835594" w14:textId="5A60E6C9" w:rsidR="00AB2EBD" w:rsidRDefault="00046C6C" w:rsidP="00C3557E">
      <w:pPr>
        <w:pStyle w:val="ThesisSzvegElsBekezds"/>
      </w:pPr>
      <w:r>
        <w:t xml:space="preserve">A szálláskereső és a látogató felhasználók megkövetelik, hogy </w:t>
      </w:r>
      <w:r w:rsidR="00A9747B">
        <w:t xml:space="preserve">szobalista </w:t>
      </w:r>
      <w:r>
        <w:t>hosszas böngészés</w:t>
      </w:r>
      <w:r w:rsidR="00A9747B">
        <w:t>e</w:t>
      </w:r>
      <w:r>
        <w:t xml:space="preserve"> helyett, kiszűrhessék az igény</w:t>
      </w:r>
      <w:r w:rsidR="00A9747B">
        <w:t>eiknek megfelelő szobákat. Erre</w:t>
      </w:r>
      <w:r>
        <w:t xml:space="preserve"> a szobák listája felett megjelenő s</w:t>
      </w:r>
      <w:r w:rsidR="00AB2EBD">
        <w:t>zűrési panel nyújt lehetőséget.</w:t>
      </w:r>
    </w:p>
    <w:p w14:paraId="52829DA3" w14:textId="25F40D75" w:rsidR="00A9747B" w:rsidRDefault="00A9747B" w:rsidP="00A9747B">
      <w:pPr>
        <w:pStyle w:val="ThesisSzveg"/>
      </w:pPr>
      <w:r>
        <w:t>A szűrési panel egy űrlap, amely a következő látható beviteli mezőket tartalmazza: város, érkezés dátuma, távozás dátuma</w:t>
      </w:r>
      <w:r w:rsidR="00CE0F8D">
        <w:t xml:space="preserve">, szoba kapacitása, szoba felszereltsége és szálloda szolgáltatásai. A szűrési panelt a </w:t>
      </w:r>
      <w:r w:rsidR="00CE0F8D">
        <w:fldChar w:fldCharType="begin"/>
      </w:r>
      <w:r w:rsidR="00CE0F8D">
        <w:instrText xml:space="preserve"> REF _Ref417031495 \h </w:instrText>
      </w:r>
      <w:r w:rsidR="00CE0F8D">
        <w:fldChar w:fldCharType="separate"/>
      </w:r>
      <w:r w:rsidR="00CE0F8D">
        <w:rPr>
          <w:noProof/>
        </w:rPr>
        <w:t>8</w:t>
      </w:r>
      <w:r w:rsidR="00CE0F8D">
        <w:t>.</w:t>
      </w:r>
      <w:r w:rsidR="00CE0F8D">
        <w:rPr>
          <w:noProof/>
        </w:rPr>
        <w:t>6</w:t>
      </w:r>
      <w:r w:rsidR="00CE0F8D">
        <w:t xml:space="preserve"> ábra</w:t>
      </w:r>
      <w:r w:rsidR="00CE0F8D">
        <w:fldChar w:fldCharType="end"/>
      </w:r>
      <w:r w:rsidR="00CE0F8D">
        <w:t xml:space="preserve"> mutatja be. A szűrés mechanizmusa a következő. A felhasználó kitölti szűrési feltételeket és elküldi az űrlapot. Az alkalmazás ezt érzékeli és a szűrési feltételeket a szobák listájának címéhez fűzve képez egy URL-t, majd átirányítja a felhasználót erre a címre. Az alkalmazás ekkor új kérést érzékel a szobák listájának megjelenítésére, azonban most vannak szűrési feltételek is a kérésben, ezért a megjelenítendő szobákra azokat alkalmazza. E mechanizmus előnye, hogy a szűrések során képzett </w:t>
      </w:r>
      <w:r w:rsidR="00CE0F8D">
        <w:lastRenderedPageBreak/>
        <w:t>URL-ek bármikor újra megtekinthetők és a felhasználók által megoszthatók. A továbbiakban a lépések részletes bemutatása következik.</w:t>
      </w:r>
    </w:p>
    <w:p w14:paraId="758E34B9" w14:textId="77777777" w:rsidR="000265C7" w:rsidRDefault="000265C7" w:rsidP="000265C7">
      <w:pPr>
        <w:pStyle w:val="ThesisSzveg"/>
      </w:pPr>
      <w:r>
        <w:t xml:space="preserve">A szűrési panelben megjelenő űrlap mezőinek könnyebb kezelése céljából létrehoztam a </w:t>
      </w:r>
      <w:r w:rsidRPr="000265C7">
        <w:rPr>
          <w:i/>
        </w:rPr>
        <w:t>Filter</w:t>
      </w:r>
      <w:r>
        <w:t xml:space="preserve"> modellt. A modellhez kizárólag az Active Record működése miatt tartozik adatbázistábla, de adat nem kerül mentésre a táblába. Az Active Record származtatás a felszereltség (Equipment) és szolgáltatás (Serviice) mezők miatt szükségesek, amelyek egy-sok kapcsolatban állnak a </w:t>
      </w:r>
      <w:r w:rsidRPr="000265C7">
        <w:rPr>
          <w:i/>
        </w:rPr>
        <w:t>Filter</w:t>
      </w:r>
      <w:r>
        <w:t xml:space="preserve"> modellel. A modellhez tartozó osztály látható alább.</w:t>
      </w:r>
    </w:p>
    <w:p w14:paraId="6B899C78" w14:textId="77777777" w:rsidR="000265C7" w:rsidRDefault="000265C7" w:rsidP="000265C7">
      <w:pPr>
        <w:autoSpaceDE w:val="0"/>
        <w:autoSpaceDN w:val="0"/>
        <w:adjustRightInd w:val="0"/>
        <w:spacing w:after="0" w:line="240" w:lineRule="auto"/>
        <w:ind w:left="709"/>
        <w:rPr>
          <w:rFonts w:ascii="Menlo" w:hAnsi="Menlo" w:cs="Menlo"/>
          <w:sz w:val="24"/>
          <w:szCs w:val="24"/>
          <w:lang w:val="en-US"/>
        </w:rPr>
      </w:pPr>
      <w:r>
        <w:rPr>
          <w:rFonts w:ascii="Menlo" w:hAnsi="Menlo" w:cs="Menlo"/>
          <w:b/>
          <w:bCs/>
          <w:color w:val="008800"/>
          <w:sz w:val="24"/>
          <w:szCs w:val="24"/>
          <w:lang w:val="en-US"/>
        </w:rPr>
        <w:t>class</w:t>
      </w:r>
      <w:r>
        <w:rPr>
          <w:rFonts w:ascii="Menlo" w:hAnsi="Menlo" w:cs="Menlo"/>
          <w:sz w:val="24"/>
          <w:szCs w:val="24"/>
          <w:lang w:val="en-US"/>
        </w:rPr>
        <w:t xml:space="preserve"> Filter &lt; ActiveRecord::Base</w:t>
      </w:r>
    </w:p>
    <w:p w14:paraId="1944A88C" w14:textId="77777777" w:rsidR="000265C7" w:rsidRDefault="000265C7" w:rsidP="000265C7">
      <w:pPr>
        <w:autoSpaceDE w:val="0"/>
        <w:autoSpaceDN w:val="0"/>
        <w:adjustRightInd w:val="0"/>
        <w:spacing w:after="0" w:line="240" w:lineRule="auto"/>
        <w:ind w:left="993"/>
        <w:rPr>
          <w:rFonts w:ascii="Menlo" w:hAnsi="Menlo" w:cs="Menlo"/>
          <w:sz w:val="24"/>
          <w:szCs w:val="24"/>
          <w:lang w:val="en-US"/>
        </w:rPr>
      </w:pPr>
      <w:r>
        <w:rPr>
          <w:rFonts w:ascii="Menlo" w:hAnsi="Menlo" w:cs="Menlo"/>
          <w:sz w:val="24"/>
          <w:szCs w:val="24"/>
          <w:lang w:val="en-US"/>
        </w:rPr>
        <w:t>has_many :equipments</w:t>
      </w:r>
    </w:p>
    <w:p w14:paraId="7A02CD8F" w14:textId="77777777" w:rsidR="000265C7" w:rsidRDefault="000265C7" w:rsidP="000265C7">
      <w:pPr>
        <w:autoSpaceDE w:val="0"/>
        <w:autoSpaceDN w:val="0"/>
        <w:adjustRightInd w:val="0"/>
        <w:spacing w:after="0" w:line="240" w:lineRule="auto"/>
        <w:ind w:left="993"/>
        <w:rPr>
          <w:rFonts w:ascii="Menlo" w:hAnsi="Menlo" w:cs="Menlo"/>
          <w:sz w:val="24"/>
          <w:szCs w:val="24"/>
          <w:lang w:val="en-US"/>
        </w:rPr>
      </w:pPr>
      <w:r>
        <w:rPr>
          <w:rFonts w:ascii="Menlo" w:hAnsi="Menlo" w:cs="Menlo"/>
          <w:sz w:val="24"/>
          <w:szCs w:val="24"/>
          <w:lang w:val="en-US"/>
        </w:rPr>
        <w:t>has_many :serviices</w:t>
      </w:r>
    </w:p>
    <w:p w14:paraId="5894EAD2" w14:textId="77777777" w:rsidR="000265C7" w:rsidRDefault="000265C7" w:rsidP="000265C7">
      <w:pPr>
        <w:autoSpaceDE w:val="0"/>
        <w:autoSpaceDN w:val="0"/>
        <w:adjustRightInd w:val="0"/>
        <w:spacing w:after="0" w:line="240" w:lineRule="auto"/>
        <w:ind w:left="993"/>
        <w:rPr>
          <w:rFonts w:ascii="Menlo" w:hAnsi="Menlo" w:cs="Menlo"/>
          <w:sz w:val="24"/>
          <w:szCs w:val="24"/>
          <w:lang w:val="en-US"/>
        </w:rPr>
      </w:pPr>
    </w:p>
    <w:p w14:paraId="64016E80" w14:textId="77777777" w:rsidR="000265C7" w:rsidRDefault="000265C7" w:rsidP="000265C7">
      <w:pPr>
        <w:autoSpaceDE w:val="0"/>
        <w:autoSpaceDN w:val="0"/>
        <w:adjustRightInd w:val="0"/>
        <w:spacing w:after="0" w:line="240" w:lineRule="auto"/>
        <w:ind w:left="993"/>
        <w:rPr>
          <w:rFonts w:ascii="Menlo" w:hAnsi="Menlo" w:cs="Menlo"/>
          <w:sz w:val="24"/>
          <w:szCs w:val="24"/>
          <w:lang w:val="en-US"/>
        </w:rPr>
      </w:pPr>
      <w:r>
        <w:rPr>
          <w:rFonts w:ascii="Menlo" w:hAnsi="Menlo" w:cs="Menlo"/>
          <w:sz w:val="24"/>
          <w:szCs w:val="24"/>
          <w:lang w:val="en-US"/>
        </w:rPr>
        <w:t>def load_params(params)</w:t>
      </w:r>
    </w:p>
    <w:p w14:paraId="25F91A24" w14:textId="77777777" w:rsidR="000265C7" w:rsidRDefault="000265C7" w:rsidP="000265C7">
      <w:pPr>
        <w:autoSpaceDE w:val="0"/>
        <w:autoSpaceDN w:val="0"/>
        <w:adjustRightInd w:val="0"/>
        <w:spacing w:after="0" w:line="240" w:lineRule="auto"/>
        <w:ind w:left="1276"/>
        <w:rPr>
          <w:rFonts w:ascii="Menlo" w:hAnsi="Menlo" w:cs="Menlo"/>
          <w:sz w:val="24"/>
          <w:szCs w:val="24"/>
          <w:lang w:val="en-US"/>
        </w:rPr>
      </w:pPr>
      <w:r>
        <w:rPr>
          <w:rFonts w:ascii="Menlo" w:hAnsi="Menlo" w:cs="Menlo"/>
          <w:b/>
          <w:bCs/>
          <w:color w:val="008800"/>
          <w:sz w:val="24"/>
          <w:szCs w:val="24"/>
          <w:lang w:val="en-US"/>
        </w:rPr>
        <w:t>self</w:t>
      </w:r>
      <w:r>
        <w:rPr>
          <w:rFonts w:ascii="Menlo" w:hAnsi="Menlo" w:cs="Menlo"/>
          <w:sz w:val="24"/>
          <w:szCs w:val="24"/>
          <w:lang w:val="en-US"/>
        </w:rPr>
        <w:t>.city = params[:city]</w:t>
      </w:r>
    </w:p>
    <w:p w14:paraId="606C914C" w14:textId="77777777" w:rsidR="000265C7" w:rsidRDefault="000265C7" w:rsidP="000265C7">
      <w:pPr>
        <w:autoSpaceDE w:val="0"/>
        <w:autoSpaceDN w:val="0"/>
        <w:adjustRightInd w:val="0"/>
        <w:spacing w:after="0" w:line="240" w:lineRule="auto"/>
        <w:ind w:left="1276"/>
        <w:rPr>
          <w:rFonts w:ascii="Menlo" w:hAnsi="Menlo" w:cs="Menlo"/>
          <w:sz w:val="24"/>
          <w:szCs w:val="24"/>
          <w:lang w:val="en-US"/>
        </w:rPr>
      </w:pPr>
      <w:r>
        <w:rPr>
          <w:rFonts w:ascii="Menlo" w:hAnsi="Menlo" w:cs="Menlo"/>
          <w:b/>
          <w:bCs/>
          <w:color w:val="008800"/>
          <w:sz w:val="24"/>
          <w:szCs w:val="24"/>
          <w:lang w:val="en-US"/>
        </w:rPr>
        <w:t>self</w:t>
      </w:r>
      <w:r>
        <w:rPr>
          <w:rFonts w:ascii="Menlo" w:hAnsi="Menlo" w:cs="Menlo"/>
          <w:sz w:val="24"/>
          <w:szCs w:val="24"/>
          <w:lang w:val="en-US"/>
        </w:rPr>
        <w:t>.start_date = params[:start_date]</w:t>
      </w:r>
    </w:p>
    <w:p w14:paraId="400EEF9E" w14:textId="77777777" w:rsidR="000265C7" w:rsidRDefault="000265C7" w:rsidP="000265C7">
      <w:pPr>
        <w:autoSpaceDE w:val="0"/>
        <w:autoSpaceDN w:val="0"/>
        <w:adjustRightInd w:val="0"/>
        <w:spacing w:after="0" w:line="240" w:lineRule="auto"/>
        <w:ind w:left="1276"/>
        <w:rPr>
          <w:rFonts w:ascii="Menlo" w:hAnsi="Menlo" w:cs="Menlo"/>
          <w:sz w:val="24"/>
          <w:szCs w:val="24"/>
          <w:lang w:val="en-US"/>
        </w:rPr>
      </w:pPr>
      <w:r>
        <w:rPr>
          <w:rFonts w:ascii="Menlo" w:hAnsi="Menlo" w:cs="Menlo"/>
          <w:b/>
          <w:bCs/>
          <w:color w:val="008800"/>
          <w:sz w:val="24"/>
          <w:szCs w:val="24"/>
          <w:lang w:val="en-US"/>
        </w:rPr>
        <w:t>self</w:t>
      </w:r>
      <w:r>
        <w:rPr>
          <w:rFonts w:ascii="Menlo" w:hAnsi="Menlo" w:cs="Menlo"/>
          <w:sz w:val="24"/>
          <w:szCs w:val="24"/>
          <w:lang w:val="en-US"/>
        </w:rPr>
        <w:t>.end_date = params[:end_date]</w:t>
      </w:r>
    </w:p>
    <w:p w14:paraId="180B6687" w14:textId="77777777" w:rsidR="000265C7" w:rsidRDefault="000265C7" w:rsidP="000265C7">
      <w:pPr>
        <w:autoSpaceDE w:val="0"/>
        <w:autoSpaceDN w:val="0"/>
        <w:adjustRightInd w:val="0"/>
        <w:spacing w:after="0" w:line="240" w:lineRule="auto"/>
        <w:ind w:left="1276"/>
        <w:rPr>
          <w:rFonts w:ascii="Menlo" w:hAnsi="Menlo" w:cs="Menlo"/>
          <w:sz w:val="24"/>
          <w:szCs w:val="24"/>
          <w:lang w:val="en-US"/>
        </w:rPr>
      </w:pPr>
      <w:r>
        <w:rPr>
          <w:rFonts w:ascii="Menlo" w:hAnsi="Menlo" w:cs="Menlo"/>
          <w:b/>
          <w:bCs/>
          <w:color w:val="008800"/>
          <w:sz w:val="24"/>
          <w:szCs w:val="24"/>
          <w:lang w:val="en-US"/>
        </w:rPr>
        <w:t>self</w:t>
      </w:r>
      <w:r>
        <w:rPr>
          <w:rFonts w:ascii="Menlo" w:hAnsi="Menlo" w:cs="Menlo"/>
          <w:sz w:val="24"/>
          <w:szCs w:val="24"/>
          <w:lang w:val="en-US"/>
        </w:rPr>
        <w:t xml:space="preserve">.capacity = params[:capacity] </w:t>
      </w:r>
      <w:r>
        <w:rPr>
          <w:rFonts w:ascii="Menlo" w:hAnsi="Menlo" w:cs="Menlo"/>
          <w:b/>
          <w:bCs/>
          <w:color w:val="008800"/>
          <w:sz w:val="24"/>
          <w:szCs w:val="24"/>
          <w:lang w:val="en-US"/>
        </w:rPr>
        <w:t>if</w:t>
      </w:r>
      <w:r>
        <w:rPr>
          <w:rFonts w:ascii="Menlo" w:hAnsi="Menlo" w:cs="Menlo"/>
          <w:sz w:val="24"/>
          <w:szCs w:val="24"/>
          <w:lang w:val="en-US"/>
        </w:rPr>
        <w:t xml:space="preserve"> params.has_key? :capacity</w:t>
      </w:r>
    </w:p>
    <w:p w14:paraId="086912A0" w14:textId="77777777" w:rsidR="000265C7" w:rsidRDefault="000265C7" w:rsidP="000265C7">
      <w:pPr>
        <w:autoSpaceDE w:val="0"/>
        <w:autoSpaceDN w:val="0"/>
        <w:adjustRightInd w:val="0"/>
        <w:spacing w:after="0" w:line="240" w:lineRule="auto"/>
        <w:ind w:left="1276"/>
        <w:rPr>
          <w:rFonts w:ascii="Menlo" w:hAnsi="Menlo" w:cs="Menlo"/>
          <w:sz w:val="24"/>
          <w:szCs w:val="24"/>
          <w:lang w:val="en-US"/>
        </w:rPr>
      </w:pPr>
    </w:p>
    <w:p w14:paraId="41FC45D6" w14:textId="77777777" w:rsidR="000265C7" w:rsidRDefault="000265C7" w:rsidP="000265C7">
      <w:pPr>
        <w:autoSpaceDE w:val="0"/>
        <w:autoSpaceDN w:val="0"/>
        <w:adjustRightInd w:val="0"/>
        <w:spacing w:after="0" w:line="240" w:lineRule="auto"/>
        <w:ind w:left="1276"/>
        <w:rPr>
          <w:rFonts w:ascii="Menlo" w:hAnsi="Menlo" w:cs="Menlo"/>
          <w:sz w:val="24"/>
          <w:szCs w:val="24"/>
          <w:lang w:val="en-US"/>
        </w:rPr>
      </w:pPr>
      <w:r>
        <w:rPr>
          <w:rFonts w:ascii="Menlo" w:hAnsi="Menlo" w:cs="Menlo"/>
          <w:b/>
          <w:bCs/>
          <w:color w:val="008800"/>
          <w:sz w:val="24"/>
          <w:szCs w:val="24"/>
          <w:lang w:val="en-US"/>
        </w:rPr>
        <w:t>if</w:t>
      </w:r>
      <w:r>
        <w:rPr>
          <w:rFonts w:ascii="Menlo" w:hAnsi="Menlo" w:cs="Menlo"/>
          <w:sz w:val="24"/>
          <w:szCs w:val="24"/>
          <w:lang w:val="en-US"/>
        </w:rPr>
        <w:t xml:space="preserve"> params.has_key? :equipment_ids</w:t>
      </w:r>
    </w:p>
    <w:p w14:paraId="0610080D" w14:textId="77777777" w:rsidR="000265C7" w:rsidRDefault="000265C7" w:rsidP="000265C7">
      <w:pPr>
        <w:autoSpaceDE w:val="0"/>
        <w:autoSpaceDN w:val="0"/>
        <w:adjustRightInd w:val="0"/>
        <w:spacing w:after="0" w:line="240" w:lineRule="auto"/>
        <w:ind w:left="1560"/>
        <w:rPr>
          <w:rFonts w:ascii="Menlo" w:hAnsi="Menlo" w:cs="Menlo"/>
          <w:sz w:val="24"/>
          <w:szCs w:val="24"/>
          <w:lang w:val="en-US"/>
        </w:rPr>
      </w:pPr>
      <w:r>
        <w:rPr>
          <w:rFonts w:ascii="Menlo" w:hAnsi="Menlo" w:cs="Menlo"/>
          <w:sz w:val="24"/>
          <w:szCs w:val="24"/>
          <w:lang w:val="en-US"/>
        </w:rPr>
        <w:t>params[:equipment_ids].</w:t>
      </w:r>
      <w:r>
        <w:rPr>
          <w:rFonts w:ascii="Menlo" w:hAnsi="Menlo" w:cs="Menlo"/>
          <w:color w:val="003388"/>
          <w:sz w:val="24"/>
          <w:szCs w:val="24"/>
          <w:lang w:val="en-US"/>
        </w:rPr>
        <w:t>split</w:t>
      </w:r>
      <w:r>
        <w:rPr>
          <w:rFonts w:ascii="Menlo" w:hAnsi="Menlo" w:cs="Menlo"/>
          <w:sz w:val="24"/>
          <w:szCs w:val="24"/>
          <w:lang w:val="en-US"/>
        </w:rPr>
        <w:t>(</w:t>
      </w:r>
      <w:r>
        <w:rPr>
          <w:rFonts w:ascii="Menlo" w:hAnsi="Menlo" w:cs="Menlo"/>
          <w:color w:val="DD2200"/>
          <w:sz w:val="24"/>
          <w:szCs w:val="24"/>
          <w:lang w:val="en-US"/>
        </w:rPr>
        <w:t>','</w:t>
      </w:r>
      <w:r>
        <w:rPr>
          <w:rFonts w:ascii="Menlo" w:hAnsi="Menlo" w:cs="Menlo"/>
          <w:sz w:val="24"/>
          <w:szCs w:val="24"/>
          <w:lang w:val="en-US"/>
        </w:rPr>
        <w:t>).</w:t>
      </w:r>
      <w:r>
        <w:rPr>
          <w:rFonts w:ascii="Menlo" w:hAnsi="Menlo" w:cs="Menlo"/>
          <w:color w:val="003388"/>
          <w:sz w:val="24"/>
          <w:szCs w:val="24"/>
          <w:lang w:val="en-US"/>
        </w:rPr>
        <w:t>each</w:t>
      </w:r>
      <w:r>
        <w:rPr>
          <w:rFonts w:ascii="Menlo" w:hAnsi="Menlo" w:cs="Menlo"/>
          <w:sz w:val="24"/>
          <w:szCs w:val="24"/>
          <w:lang w:val="en-US"/>
        </w:rPr>
        <w:t xml:space="preserve"> </w:t>
      </w:r>
      <w:r>
        <w:rPr>
          <w:rFonts w:ascii="Menlo" w:hAnsi="Menlo" w:cs="Menlo"/>
          <w:b/>
          <w:bCs/>
          <w:color w:val="008800"/>
          <w:sz w:val="24"/>
          <w:szCs w:val="24"/>
          <w:lang w:val="en-US"/>
        </w:rPr>
        <w:t>do</w:t>
      </w:r>
      <w:r>
        <w:rPr>
          <w:rFonts w:ascii="Menlo" w:hAnsi="Menlo" w:cs="Menlo"/>
          <w:sz w:val="24"/>
          <w:szCs w:val="24"/>
          <w:lang w:val="en-US"/>
        </w:rPr>
        <w:t xml:space="preserve"> |</w:t>
      </w:r>
      <w:r>
        <w:rPr>
          <w:rFonts w:ascii="Menlo" w:hAnsi="Menlo" w:cs="Menlo"/>
          <w:color w:val="003388"/>
          <w:sz w:val="24"/>
          <w:szCs w:val="24"/>
          <w:lang w:val="en-US"/>
        </w:rPr>
        <w:t>e</w:t>
      </w:r>
      <w:r>
        <w:rPr>
          <w:rFonts w:ascii="Menlo" w:hAnsi="Menlo" w:cs="Menlo"/>
          <w:sz w:val="24"/>
          <w:szCs w:val="24"/>
          <w:lang w:val="en-US"/>
        </w:rPr>
        <w:t>|</w:t>
      </w:r>
    </w:p>
    <w:p w14:paraId="30117E04" w14:textId="77777777" w:rsidR="000265C7" w:rsidRDefault="000265C7" w:rsidP="000265C7">
      <w:pPr>
        <w:autoSpaceDE w:val="0"/>
        <w:autoSpaceDN w:val="0"/>
        <w:adjustRightInd w:val="0"/>
        <w:spacing w:after="0" w:line="240" w:lineRule="auto"/>
        <w:ind w:left="1843"/>
        <w:rPr>
          <w:rFonts w:ascii="Menlo" w:hAnsi="Menlo" w:cs="Menlo"/>
          <w:sz w:val="24"/>
          <w:szCs w:val="24"/>
          <w:lang w:val="en-US"/>
        </w:rPr>
      </w:pPr>
      <w:r>
        <w:rPr>
          <w:rFonts w:ascii="Menlo" w:hAnsi="Menlo" w:cs="Menlo"/>
          <w:b/>
          <w:bCs/>
          <w:color w:val="008800"/>
          <w:sz w:val="24"/>
          <w:szCs w:val="24"/>
          <w:lang w:val="en-US"/>
        </w:rPr>
        <w:t>self</w:t>
      </w:r>
      <w:r>
        <w:rPr>
          <w:rFonts w:ascii="Menlo" w:hAnsi="Menlo" w:cs="Menlo"/>
          <w:sz w:val="24"/>
          <w:szCs w:val="24"/>
          <w:lang w:val="en-US"/>
        </w:rPr>
        <w:t>.equipments.</w:t>
      </w:r>
      <w:r>
        <w:rPr>
          <w:rFonts w:ascii="Menlo" w:hAnsi="Menlo" w:cs="Menlo"/>
          <w:color w:val="003388"/>
          <w:sz w:val="24"/>
          <w:szCs w:val="24"/>
          <w:lang w:val="en-US"/>
        </w:rPr>
        <w:t>push</w:t>
      </w:r>
      <w:r>
        <w:rPr>
          <w:rFonts w:ascii="Menlo" w:hAnsi="Menlo" w:cs="Menlo"/>
          <w:sz w:val="24"/>
          <w:szCs w:val="24"/>
          <w:lang w:val="en-US"/>
        </w:rPr>
        <w:t>(Equipment.find(</w:t>
      </w:r>
      <w:r>
        <w:rPr>
          <w:rFonts w:ascii="Menlo" w:hAnsi="Menlo" w:cs="Menlo"/>
          <w:color w:val="003388"/>
          <w:sz w:val="24"/>
          <w:szCs w:val="24"/>
          <w:lang w:val="en-US"/>
        </w:rPr>
        <w:t>e</w:t>
      </w:r>
      <w:r>
        <w:rPr>
          <w:rFonts w:ascii="Menlo" w:hAnsi="Menlo" w:cs="Menlo"/>
          <w:sz w:val="24"/>
          <w:szCs w:val="24"/>
          <w:lang w:val="en-US"/>
        </w:rPr>
        <w:t>))</w:t>
      </w:r>
    </w:p>
    <w:p w14:paraId="2A1C2823" w14:textId="77777777" w:rsidR="000265C7" w:rsidRDefault="000265C7" w:rsidP="000265C7">
      <w:pPr>
        <w:autoSpaceDE w:val="0"/>
        <w:autoSpaceDN w:val="0"/>
        <w:adjustRightInd w:val="0"/>
        <w:spacing w:after="0" w:line="240" w:lineRule="auto"/>
        <w:ind w:left="1560"/>
        <w:rPr>
          <w:rFonts w:ascii="Menlo" w:hAnsi="Menlo" w:cs="Menlo"/>
          <w:sz w:val="24"/>
          <w:szCs w:val="24"/>
          <w:lang w:val="en-US"/>
        </w:rPr>
      </w:pPr>
      <w:r>
        <w:rPr>
          <w:rFonts w:ascii="Menlo" w:hAnsi="Menlo" w:cs="Menlo"/>
          <w:color w:val="003388"/>
          <w:sz w:val="24"/>
          <w:szCs w:val="24"/>
          <w:lang w:val="en-US"/>
        </w:rPr>
        <w:t>end</w:t>
      </w:r>
    </w:p>
    <w:p w14:paraId="153C8189" w14:textId="77777777" w:rsidR="000265C7" w:rsidRDefault="000265C7" w:rsidP="000265C7">
      <w:pPr>
        <w:autoSpaceDE w:val="0"/>
        <w:autoSpaceDN w:val="0"/>
        <w:adjustRightInd w:val="0"/>
        <w:spacing w:after="0" w:line="240" w:lineRule="auto"/>
        <w:ind w:left="1276"/>
        <w:rPr>
          <w:rFonts w:ascii="Menlo" w:hAnsi="Menlo" w:cs="Menlo"/>
          <w:sz w:val="24"/>
          <w:szCs w:val="24"/>
          <w:lang w:val="en-US"/>
        </w:rPr>
      </w:pPr>
      <w:r>
        <w:rPr>
          <w:rFonts w:ascii="Menlo" w:hAnsi="Menlo" w:cs="Menlo"/>
          <w:color w:val="003388"/>
          <w:sz w:val="24"/>
          <w:szCs w:val="24"/>
          <w:lang w:val="en-US"/>
        </w:rPr>
        <w:t>end</w:t>
      </w:r>
    </w:p>
    <w:p w14:paraId="4D422ECC" w14:textId="77777777" w:rsidR="000265C7" w:rsidRDefault="000265C7" w:rsidP="000265C7">
      <w:pPr>
        <w:autoSpaceDE w:val="0"/>
        <w:autoSpaceDN w:val="0"/>
        <w:adjustRightInd w:val="0"/>
        <w:spacing w:after="0" w:line="240" w:lineRule="auto"/>
        <w:ind w:left="1276"/>
        <w:rPr>
          <w:rFonts w:ascii="Menlo" w:hAnsi="Menlo" w:cs="Menlo"/>
          <w:sz w:val="24"/>
          <w:szCs w:val="24"/>
          <w:lang w:val="en-US"/>
        </w:rPr>
      </w:pPr>
    </w:p>
    <w:p w14:paraId="7F0A33A1" w14:textId="77777777" w:rsidR="000265C7" w:rsidRDefault="000265C7" w:rsidP="000265C7">
      <w:pPr>
        <w:autoSpaceDE w:val="0"/>
        <w:autoSpaceDN w:val="0"/>
        <w:adjustRightInd w:val="0"/>
        <w:spacing w:after="0" w:line="240" w:lineRule="auto"/>
        <w:ind w:left="1276"/>
        <w:rPr>
          <w:rFonts w:ascii="Menlo" w:hAnsi="Menlo" w:cs="Menlo"/>
          <w:sz w:val="24"/>
          <w:szCs w:val="24"/>
          <w:lang w:val="en-US"/>
        </w:rPr>
      </w:pPr>
      <w:r>
        <w:rPr>
          <w:rFonts w:ascii="Menlo" w:hAnsi="Menlo" w:cs="Menlo"/>
          <w:b/>
          <w:bCs/>
          <w:color w:val="008800"/>
          <w:sz w:val="24"/>
          <w:szCs w:val="24"/>
          <w:lang w:val="en-US"/>
        </w:rPr>
        <w:t>if</w:t>
      </w:r>
      <w:r>
        <w:rPr>
          <w:rFonts w:ascii="Menlo" w:hAnsi="Menlo" w:cs="Menlo"/>
          <w:sz w:val="24"/>
          <w:szCs w:val="24"/>
          <w:lang w:val="en-US"/>
        </w:rPr>
        <w:t xml:space="preserve"> params.has_key? :serviice_ids</w:t>
      </w:r>
    </w:p>
    <w:p w14:paraId="456B9A6E" w14:textId="77777777" w:rsidR="000265C7" w:rsidRDefault="000265C7" w:rsidP="000265C7">
      <w:pPr>
        <w:autoSpaceDE w:val="0"/>
        <w:autoSpaceDN w:val="0"/>
        <w:adjustRightInd w:val="0"/>
        <w:spacing w:after="0" w:line="240" w:lineRule="auto"/>
        <w:ind w:left="1560"/>
        <w:rPr>
          <w:rFonts w:ascii="Menlo" w:hAnsi="Menlo" w:cs="Menlo"/>
          <w:sz w:val="24"/>
          <w:szCs w:val="24"/>
          <w:lang w:val="en-US"/>
        </w:rPr>
      </w:pPr>
      <w:r>
        <w:rPr>
          <w:rFonts w:ascii="Menlo" w:hAnsi="Menlo" w:cs="Menlo"/>
          <w:sz w:val="24"/>
          <w:szCs w:val="24"/>
          <w:lang w:val="en-US"/>
        </w:rPr>
        <w:t>params[:serviice_ids].</w:t>
      </w:r>
      <w:r>
        <w:rPr>
          <w:rFonts w:ascii="Menlo" w:hAnsi="Menlo" w:cs="Menlo"/>
          <w:color w:val="003388"/>
          <w:sz w:val="24"/>
          <w:szCs w:val="24"/>
          <w:lang w:val="en-US"/>
        </w:rPr>
        <w:t>split</w:t>
      </w:r>
      <w:r>
        <w:rPr>
          <w:rFonts w:ascii="Menlo" w:hAnsi="Menlo" w:cs="Menlo"/>
          <w:sz w:val="24"/>
          <w:szCs w:val="24"/>
          <w:lang w:val="en-US"/>
        </w:rPr>
        <w:t>(</w:t>
      </w:r>
      <w:r>
        <w:rPr>
          <w:rFonts w:ascii="Menlo" w:hAnsi="Menlo" w:cs="Menlo"/>
          <w:color w:val="DD2200"/>
          <w:sz w:val="24"/>
          <w:szCs w:val="24"/>
          <w:lang w:val="en-US"/>
        </w:rPr>
        <w:t>','</w:t>
      </w:r>
      <w:r>
        <w:rPr>
          <w:rFonts w:ascii="Menlo" w:hAnsi="Menlo" w:cs="Menlo"/>
          <w:sz w:val="24"/>
          <w:szCs w:val="24"/>
          <w:lang w:val="en-US"/>
        </w:rPr>
        <w:t>).</w:t>
      </w:r>
      <w:r>
        <w:rPr>
          <w:rFonts w:ascii="Menlo" w:hAnsi="Menlo" w:cs="Menlo"/>
          <w:color w:val="003388"/>
          <w:sz w:val="24"/>
          <w:szCs w:val="24"/>
          <w:lang w:val="en-US"/>
        </w:rPr>
        <w:t>each</w:t>
      </w:r>
      <w:r>
        <w:rPr>
          <w:rFonts w:ascii="Menlo" w:hAnsi="Menlo" w:cs="Menlo"/>
          <w:sz w:val="24"/>
          <w:szCs w:val="24"/>
          <w:lang w:val="en-US"/>
        </w:rPr>
        <w:t xml:space="preserve"> </w:t>
      </w:r>
      <w:r>
        <w:rPr>
          <w:rFonts w:ascii="Menlo" w:hAnsi="Menlo" w:cs="Menlo"/>
          <w:b/>
          <w:bCs/>
          <w:color w:val="008800"/>
          <w:sz w:val="24"/>
          <w:szCs w:val="24"/>
          <w:lang w:val="en-US"/>
        </w:rPr>
        <w:t>do</w:t>
      </w:r>
      <w:r>
        <w:rPr>
          <w:rFonts w:ascii="Menlo" w:hAnsi="Menlo" w:cs="Menlo"/>
          <w:sz w:val="24"/>
          <w:szCs w:val="24"/>
          <w:lang w:val="en-US"/>
        </w:rPr>
        <w:t xml:space="preserve"> |s|</w:t>
      </w:r>
    </w:p>
    <w:p w14:paraId="4C103A03" w14:textId="77777777" w:rsidR="000265C7" w:rsidRDefault="000265C7" w:rsidP="000265C7">
      <w:pPr>
        <w:autoSpaceDE w:val="0"/>
        <w:autoSpaceDN w:val="0"/>
        <w:adjustRightInd w:val="0"/>
        <w:spacing w:after="0" w:line="240" w:lineRule="auto"/>
        <w:ind w:left="1843"/>
        <w:rPr>
          <w:rFonts w:ascii="Menlo" w:hAnsi="Menlo" w:cs="Menlo"/>
          <w:sz w:val="24"/>
          <w:szCs w:val="24"/>
          <w:lang w:val="en-US"/>
        </w:rPr>
      </w:pPr>
      <w:r>
        <w:rPr>
          <w:rFonts w:ascii="Menlo" w:hAnsi="Menlo" w:cs="Menlo"/>
          <w:b/>
          <w:bCs/>
          <w:color w:val="008800"/>
          <w:sz w:val="24"/>
          <w:szCs w:val="24"/>
          <w:lang w:val="en-US"/>
        </w:rPr>
        <w:t>self</w:t>
      </w:r>
      <w:r>
        <w:rPr>
          <w:rFonts w:ascii="Menlo" w:hAnsi="Menlo" w:cs="Menlo"/>
          <w:sz w:val="24"/>
          <w:szCs w:val="24"/>
          <w:lang w:val="en-US"/>
        </w:rPr>
        <w:t>.serviices.</w:t>
      </w:r>
      <w:r>
        <w:rPr>
          <w:rFonts w:ascii="Menlo" w:hAnsi="Menlo" w:cs="Menlo"/>
          <w:color w:val="003388"/>
          <w:sz w:val="24"/>
          <w:szCs w:val="24"/>
          <w:lang w:val="en-US"/>
        </w:rPr>
        <w:t>push</w:t>
      </w:r>
      <w:r>
        <w:rPr>
          <w:rFonts w:ascii="Menlo" w:hAnsi="Menlo" w:cs="Menlo"/>
          <w:sz w:val="24"/>
          <w:szCs w:val="24"/>
          <w:lang w:val="en-US"/>
        </w:rPr>
        <w:t>(Serviice.find(s))</w:t>
      </w:r>
    </w:p>
    <w:p w14:paraId="258E6CF1" w14:textId="77777777" w:rsidR="000265C7" w:rsidRDefault="000265C7" w:rsidP="000265C7">
      <w:pPr>
        <w:autoSpaceDE w:val="0"/>
        <w:autoSpaceDN w:val="0"/>
        <w:adjustRightInd w:val="0"/>
        <w:spacing w:after="0" w:line="240" w:lineRule="auto"/>
        <w:ind w:left="1560"/>
        <w:rPr>
          <w:rFonts w:ascii="Menlo" w:hAnsi="Menlo" w:cs="Menlo"/>
          <w:sz w:val="24"/>
          <w:szCs w:val="24"/>
          <w:lang w:val="en-US"/>
        </w:rPr>
      </w:pPr>
      <w:r>
        <w:rPr>
          <w:rFonts w:ascii="Menlo" w:hAnsi="Menlo" w:cs="Menlo"/>
          <w:color w:val="003388"/>
          <w:sz w:val="24"/>
          <w:szCs w:val="24"/>
          <w:lang w:val="en-US"/>
        </w:rPr>
        <w:t>end</w:t>
      </w:r>
    </w:p>
    <w:p w14:paraId="63F629F2" w14:textId="77777777" w:rsidR="000265C7" w:rsidRDefault="000265C7" w:rsidP="000265C7">
      <w:pPr>
        <w:autoSpaceDE w:val="0"/>
        <w:autoSpaceDN w:val="0"/>
        <w:adjustRightInd w:val="0"/>
        <w:spacing w:after="0" w:line="240" w:lineRule="auto"/>
        <w:ind w:left="1276"/>
        <w:rPr>
          <w:rFonts w:ascii="Menlo" w:hAnsi="Menlo" w:cs="Menlo"/>
          <w:sz w:val="24"/>
          <w:szCs w:val="24"/>
          <w:lang w:val="en-US"/>
        </w:rPr>
      </w:pPr>
      <w:r>
        <w:rPr>
          <w:rFonts w:ascii="Menlo" w:hAnsi="Menlo" w:cs="Menlo"/>
          <w:color w:val="003388"/>
          <w:sz w:val="24"/>
          <w:szCs w:val="24"/>
          <w:lang w:val="en-US"/>
        </w:rPr>
        <w:t>end</w:t>
      </w:r>
    </w:p>
    <w:p w14:paraId="75B4254B" w14:textId="77777777" w:rsidR="000265C7" w:rsidRDefault="000265C7" w:rsidP="000265C7">
      <w:pPr>
        <w:autoSpaceDE w:val="0"/>
        <w:autoSpaceDN w:val="0"/>
        <w:adjustRightInd w:val="0"/>
        <w:spacing w:after="0" w:line="240" w:lineRule="auto"/>
        <w:ind w:left="1276"/>
        <w:rPr>
          <w:rFonts w:ascii="Menlo" w:hAnsi="Menlo" w:cs="Menlo"/>
          <w:sz w:val="24"/>
          <w:szCs w:val="24"/>
          <w:lang w:val="en-US"/>
        </w:rPr>
      </w:pPr>
    </w:p>
    <w:p w14:paraId="1B079C2B" w14:textId="77777777" w:rsidR="000265C7" w:rsidRDefault="000265C7" w:rsidP="000265C7">
      <w:pPr>
        <w:autoSpaceDE w:val="0"/>
        <w:autoSpaceDN w:val="0"/>
        <w:adjustRightInd w:val="0"/>
        <w:spacing w:after="0" w:line="240" w:lineRule="auto"/>
        <w:ind w:left="1276"/>
        <w:rPr>
          <w:rFonts w:ascii="Menlo" w:hAnsi="Menlo" w:cs="Menlo"/>
          <w:sz w:val="24"/>
          <w:szCs w:val="24"/>
          <w:lang w:val="en-US"/>
        </w:rPr>
      </w:pPr>
      <w:r>
        <w:rPr>
          <w:rFonts w:ascii="Menlo" w:hAnsi="Menlo" w:cs="Menlo"/>
          <w:b/>
          <w:bCs/>
          <w:color w:val="008800"/>
          <w:sz w:val="24"/>
          <w:szCs w:val="24"/>
          <w:lang w:val="en-US"/>
        </w:rPr>
        <w:t>self</w:t>
      </w:r>
      <w:r>
        <w:rPr>
          <w:rFonts w:ascii="Menlo" w:hAnsi="Menlo" w:cs="Menlo"/>
          <w:sz w:val="24"/>
          <w:szCs w:val="24"/>
          <w:lang w:val="en-US"/>
        </w:rPr>
        <w:t xml:space="preserve">.guests = params[:guests] </w:t>
      </w:r>
      <w:r>
        <w:rPr>
          <w:rFonts w:ascii="Menlo" w:hAnsi="Menlo" w:cs="Menlo"/>
          <w:b/>
          <w:bCs/>
          <w:color w:val="008800"/>
          <w:sz w:val="24"/>
          <w:szCs w:val="24"/>
          <w:lang w:val="en-US"/>
        </w:rPr>
        <w:t>if</w:t>
      </w:r>
      <w:r>
        <w:rPr>
          <w:rFonts w:ascii="Menlo" w:hAnsi="Menlo" w:cs="Menlo"/>
          <w:sz w:val="24"/>
          <w:szCs w:val="24"/>
          <w:lang w:val="en-US"/>
        </w:rPr>
        <w:t xml:space="preserve"> params.has_key? :guests</w:t>
      </w:r>
    </w:p>
    <w:p w14:paraId="0DFEE315" w14:textId="77777777" w:rsidR="000265C7" w:rsidRDefault="000265C7" w:rsidP="000265C7">
      <w:pPr>
        <w:autoSpaceDE w:val="0"/>
        <w:autoSpaceDN w:val="0"/>
        <w:adjustRightInd w:val="0"/>
        <w:spacing w:after="0" w:line="240" w:lineRule="auto"/>
        <w:ind w:left="1276"/>
        <w:rPr>
          <w:rFonts w:ascii="Menlo" w:hAnsi="Menlo" w:cs="Menlo"/>
          <w:sz w:val="24"/>
          <w:szCs w:val="24"/>
          <w:lang w:val="en-US"/>
        </w:rPr>
      </w:pPr>
      <w:r>
        <w:rPr>
          <w:rFonts w:ascii="Menlo" w:hAnsi="Menlo" w:cs="Menlo"/>
          <w:b/>
          <w:bCs/>
          <w:color w:val="008800"/>
          <w:sz w:val="24"/>
          <w:szCs w:val="24"/>
          <w:lang w:val="en-US"/>
        </w:rPr>
        <w:t>self</w:t>
      </w:r>
      <w:r>
        <w:rPr>
          <w:rFonts w:ascii="Menlo" w:hAnsi="Menlo" w:cs="Menlo"/>
          <w:sz w:val="24"/>
          <w:szCs w:val="24"/>
          <w:lang w:val="en-US"/>
        </w:rPr>
        <w:t xml:space="preserve">.one_bed = params[:one_bed] </w:t>
      </w:r>
      <w:r>
        <w:rPr>
          <w:rFonts w:ascii="Menlo" w:hAnsi="Menlo" w:cs="Menlo"/>
          <w:b/>
          <w:bCs/>
          <w:color w:val="008800"/>
          <w:sz w:val="24"/>
          <w:szCs w:val="24"/>
          <w:lang w:val="en-US"/>
        </w:rPr>
        <w:t>if</w:t>
      </w:r>
      <w:r>
        <w:rPr>
          <w:rFonts w:ascii="Menlo" w:hAnsi="Menlo" w:cs="Menlo"/>
          <w:sz w:val="24"/>
          <w:szCs w:val="24"/>
          <w:lang w:val="en-US"/>
        </w:rPr>
        <w:t xml:space="preserve"> params.has_key? :one_bed</w:t>
      </w:r>
    </w:p>
    <w:p w14:paraId="065A5EB8" w14:textId="77777777" w:rsidR="000265C7" w:rsidRDefault="000265C7" w:rsidP="000265C7">
      <w:pPr>
        <w:autoSpaceDE w:val="0"/>
        <w:autoSpaceDN w:val="0"/>
        <w:adjustRightInd w:val="0"/>
        <w:spacing w:after="0" w:line="240" w:lineRule="auto"/>
        <w:ind w:left="1276"/>
        <w:rPr>
          <w:rFonts w:ascii="Menlo" w:hAnsi="Menlo" w:cs="Menlo"/>
          <w:sz w:val="24"/>
          <w:szCs w:val="24"/>
          <w:lang w:val="en-US"/>
        </w:rPr>
      </w:pPr>
      <w:r>
        <w:rPr>
          <w:rFonts w:ascii="Menlo" w:hAnsi="Menlo" w:cs="Menlo"/>
          <w:b/>
          <w:bCs/>
          <w:color w:val="008800"/>
          <w:sz w:val="24"/>
          <w:szCs w:val="24"/>
          <w:lang w:val="en-US"/>
        </w:rPr>
        <w:t>self</w:t>
      </w:r>
      <w:r>
        <w:rPr>
          <w:rFonts w:ascii="Menlo" w:hAnsi="Menlo" w:cs="Menlo"/>
          <w:sz w:val="24"/>
          <w:szCs w:val="24"/>
          <w:lang w:val="en-US"/>
        </w:rPr>
        <w:t xml:space="preserve">.two_bed = params[:two_bed] </w:t>
      </w:r>
      <w:r>
        <w:rPr>
          <w:rFonts w:ascii="Menlo" w:hAnsi="Menlo" w:cs="Menlo"/>
          <w:b/>
          <w:bCs/>
          <w:color w:val="008800"/>
          <w:sz w:val="24"/>
          <w:szCs w:val="24"/>
          <w:lang w:val="en-US"/>
        </w:rPr>
        <w:t>if</w:t>
      </w:r>
      <w:r>
        <w:rPr>
          <w:rFonts w:ascii="Menlo" w:hAnsi="Menlo" w:cs="Menlo"/>
          <w:sz w:val="24"/>
          <w:szCs w:val="24"/>
          <w:lang w:val="en-US"/>
        </w:rPr>
        <w:t xml:space="preserve"> params.has_key? :two_bed</w:t>
      </w:r>
    </w:p>
    <w:p w14:paraId="53F07443" w14:textId="77777777" w:rsidR="000265C7" w:rsidRDefault="000265C7" w:rsidP="000265C7">
      <w:pPr>
        <w:autoSpaceDE w:val="0"/>
        <w:autoSpaceDN w:val="0"/>
        <w:adjustRightInd w:val="0"/>
        <w:spacing w:after="0" w:line="240" w:lineRule="auto"/>
        <w:ind w:left="1276"/>
        <w:rPr>
          <w:rFonts w:ascii="Menlo" w:hAnsi="Menlo" w:cs="Menlo"/>
          <w:sz w:val="24"/>
          <w:szCs w:val="24"/>
          <w:lang w:val="en-US"/>
        </w:rPr>
      </w:pPr>
      <w:r>
        <w:rPr>
          <w:rFonts w:ascii="Menlo" w:hAnsi="Menlo" w:cs="Menlo"/>
          <w:b/>
          <w:bCs/>
          <w:color w:val="008800"/>
          <w:sz w:val="24"/>
          <w:szCs w:val="24"/>
          <w:lang w:val="en-US"/>
        </w:rPr>
        <w:t>self</w:t>
      </w:r>
      <w:r>
        <w:rPr>
          <w:rFonts w:ascii="Menlo" w:hAnsi="Menlo" w:cs="Menlo"/>
          <w:sz w:val="24"/>
          <w:szCs w:val="24"/>
          <w:lang w:val="en-US"/>
        </w:rPr>
        <w:t xml:space="preserve">.three_bed = params[:three_bed] </w:t>
      </w:r>
      <w:r>
        <w:rPr>
          <w:rFonts w:ascii="Menlo" w:hAnsi="Menlo" w:cs="Menlo"/>
          <w:b/>
          <w:bCs/>
          <w:color w:val="008800"/>
          <w:sz w:val="24"/>
          <w:szCs w:val="24"/>
          <w:lang w:val="en-US"/>
        </w:rPr>
        <w:t>if</w:t>
      </w:r>
      <w:r>
        <w:rPr>
          <w:rFonts w:ascii="Menlo" w:hAnsi="Menlo" w:cs="Menlo"/>
          <w:sz w:val="24"/>
          <w:szCs w:val="24"/>
          <w:lang w:val="en-US"/>
        </w:rPr>
        <w:t xml:space="preserve"> params.has_key? :three_bed</w:t>
      </w:r>
    </w:p>
    <w:p w14:paraId="4AA909C1" w14:textId="77777777" w:rsidR="000265C7" w:rsidRDefault="000265C7" w:rsidP="000265C7">
      <w:pPr>
        <w:autoSpaceDE w:val="0"/>
        <w:autoSpaceDN w:val="0"/>
        <w:adjustRightInd w:val="0"/>
        <w:spacing w:after="0" w:line="240" w:lineRule="auto"/>
        <w:ind w:left="1276"/>
        <w:rPr>
          <w:rFonts w:ascii="Menlo" w:hAnsi="Menlo" w:cs="Menlo"/>
          <w:sz w:val="24"/>
          <w:szCs w:val="24"/>
          <w:lang w:val="en-US"/>
        </w:rPr>
      </w:pPr>
      <w:r>
        <w:rPr>
          <w:rFonts w:ascii="Menlo" w:hAnsi="Menlo" w:cs="Menlo"/>
          <w:b/>
          <w:bCs/>
          <w:color w:val="008800"/>
          <w:sz w:val="24"/>
          <w:szCs w:val="24"/>
          <w:lang w:val="en-US"/>
        </w:rPr>
        <w:t>self</w:t>
      </w:r>
      <w:r>
        <w:rPr>
          <w:rFonts w:ascii="Menlo" w:hAnsi="Menlo" w:cs="Menlo"/>
          <w:sz w:val="24"/>
          <w:szCs w:val="24"/>
          <w:lang w:val="en-US"/>
        </w:rPr>
        <w:t xml:space="preserve">.four_or_more_bed = params[:four_or_more_bed] </w:t>
      </w:r>
      <w:r>
        <w:rPr>
          <w:rFonts w:ascii="Menlo" w:hAnsi="Menlo" w:cs="Menlo"/>
          <w:b/>
          <w:bCs/>
          <w:color w:val="008800"/>
          <w:sz w:val="24"/>
          <w:szCs w:val="24"/>
          <w:lang w:val="en-US"/>
        </w:rPr>
        <w:t>if</w:t>
      </w:r>
      <w:r>
        <w:rPr>
          <w:rFonts w:ascii="Menlo" w:hAnsi="Menlo" w:cs="Menlo"/>
          <w:sz w:val="24"/>
          <w:szCs w:val="24"/>
          <w:lang w:val="en-US"/>
        </w:rPr>
        <w:t xml:space="preserve"> params.has_key? :four_or_more_bed</w:t>
      </w:r>
    </w:p>
    <w:p w14:paraId="51E7FBAB" w14:textId="77777777" w:rsidR="000265C7" w:rsidRDefault="000265C7" w:rsidP="000265C7">
      <w:pPr>
        <w:autoSpaceDE w:val="0"/>
        <w:autoSpaceDN w:val="0"/>
        <w:adjustRightInd w:val="0"/>
        <w:spacing w:after="0" w:line="240" w:lineRule="auto"/>
        <w:ind w:left="1276"/>
        <w:rPr>
          <w:rFonts w:ascii="Menlo" w:hAnsi="Menlo" w:cs="Menlo"/>
          <w:sz w:val="24"/>
          <w:szCs w:val="24"/>
          <w:lang w:val="en-US"/>
        </w:rPr>
      </w:pPr>
      <w:r>
        <w:rPr>
          <w:rFonts w:ascii="Menlo" w:hAnsi="Menlo" w:cs="Menlo"/>
          <w:b/>
          <w:bCs/>
          <w:color w:val="008800"/>
          <w:sz w:val="24"/>
          <w:szCs w:val="24"/>
          <w:lang w:val="en-US"/>
        </w:rPr>
        <w:lastRenderedPageBreak/>
        <w:t>self</w:t>
      </w:r>
      <w:r>
        <w:rPr>
          <w:rFonts w:ascii="Menlo" w:hAnsi="Menlo" w:cs="Menlo"/>
          <w:sz w:val="24"/>
          <w:szCs w:val="24"/>
          <w:lang w:val="en-US"/>
        </w:rPr>
        <w:t>.cheap = params.has_key?(:cheap) || (!params.has_key?(:cheap) &amp;&amp; !params.has_key?(:close))</w:t>
      </w:r>
    </w:p>
    <w:p w14:paraId="4BAE9EB2" w14:textId="77777777" w:rsidR="000265C7" w:rsidRDefault="000265C7" w:rsidP="000265C7">
      <w:pPr>
        <w:autoSpaceDE w:val="0"/>
        <w:autoSpaceDN w:val="0"/>
        <w:adjustRightInd w:val="0"/>
        <w:spacing w:after="0" w:line="240" w:lineRule="auto"/>
        <w:ind w:left="1276"/>
        <w:rPr>
          <w:rFonts w:ascii="Menlo" w:hAnsi="Menlo" w:cs="Menlo"/>
          <w:sz w:val="24"/>
          <w:szCs w:val="24"/>
          <w:lang w:val="en-US"/>
        </w:rPr>
      </w:pPr>
      <w:r>
        <w:rPr>
          <w:rFonts w:ascii="Menlo" w:hAnsi="Menlo" w:cs="Menlo"/>
          <w:b/>
          <w:bCs/>
          <w:color w:val="008800"/>
          <w:sz w:val="24"/>
          <w:szCs w:val="24"/>
          <w:lang w:val="en-US"/>
        </w:rPr>
        <w:t>self</w:t>
      </w:r>
      <w:r>
        <w:rPr>
          <w:rFonts w:ascii="Menlo" w:hAnsi="Menlo" w:cs="Menlo"/>
          <w:sz w:val="24"/>
          <w:szCs w:val="24"/>
          <w:lang w:val="en-US"/>
        </w:rPr>
        <w:t>.</w:t>
      </w:r>
      <w:r>
        <w:rPr>
          <w:rFonts w:ascii="Menlo" w:hAnsi="Menlo" w:cs="Menlo"/>
          <w:color w:val="003388"/>
          <w:sz w:val="24"/>
          <w:szCs w:val="24"/>
          <w:lang w:val="en-US"/>
        </w:rPr>
        <w:t>close</w:t>
      </w:r>
      <w:r>
        <w:rPr>
          <w:rFonts w:ascii="Menlo" w:hAnsi="Menlo" w:cs="Menlo"/>
          <w:sz w:val="24"/>
          <w:szCs w:val="24"/>
          <w:lang w:val="en-US"/>
        </w:rPr>
        <w:t xml:space="preserve"> = params[:close] </w:t>
      </w:r>
      <w:r>
        <w:rPr>
          <w:rFonts w:ascii="Menlo" w:hAnsi="Menlo" w:cs="Menlo"/>
          <w:b/>
          <w:bCs/>
          <w:color w:val="008800"/>
          <w:sz w:val="24"/>
          <w:szCs w:val="24"/>
          <w:lang w:val="en-US"/>
        </w:rPr>
        <w:t>if</w:t>
      </w:r>
      <w:r>
        <w:rPr>
          <w:rFonts w:ascii="Menlo" w:hAnsi="Menlo" w:cs="Menlo"/>
          <w:sz w:val="24"/>
          <w:szCs w:val="24"/>
          <w:lang w:val="en-US"/>
        </w:rPr>
        <w:t xml:space="preserve"> params.has_key? :close</w:t>
      </w:r>
    </w:p>
    <w:p w14:paraId="050AE8C3" w14:textId="77777777" w:rsidR="000265C7" w:rsidRDefault="000265C7" w:rsidP="000265C7">
      <w:pPr>
        <w:autoSpaceDE w:val="0"/>
        <w:autoSpaceDN w:val="0"/>
        <w:adjustRightInd w:val="0"/>
        <w:spacing w:after="0" w:line="240" w:lineRule="auto"/>
        <w:ind w:left="993"/>
        <w:rPr>
          <w:rFonts w:ascii="Menlo" w:hAnsi="Menlo" w:cs="Menlo"/>
          <w:sz w:val="24"/>
          <w:szCs w:val="24"/>
          <w:lang w:val="en-US"/>
        </w:rPr>
      </w:pPr>
      <w:r>
        <w:rPr>
          <w:rFonts w:ascii="Menlo" w:hAnsi="Menlo" w:cs="Menlo"/>
          <w:color w:val="003388"/>
          <w:sz w:val="24"/>
          <w:szCs w:val="24"/>
          <w:lang w:val="en-US"/>
        </w:rPr>
        <w:t>end</w:t>
      </w:r>
    </w:p>
    <w:p w14:paraId="0E902901" w14:textId="77777777" w:rsidR="000265C7" w:rsidRPr="007B645E" w:rsidRDefault="000265C7" w:rsidP="000265C7">
      <w:pPr>
        <w:autoSpaceDE w:val="0"/>
        <w:autoSpaceDN w:val="0"/>
        <w:adjustRightInd w:val="0"/>
        <w:spacing w:after="320" w:line="240" w:lineRule="auto"/>
        <w:ind w:left="709"/>
        <w:rPr>
          <w:rFonts w:ascii="Menlo" w:hAnsi="Menlo" w:cs="Menlo"/>
          <w:sz w:val="24"/>
          <w:szCs w:val="24"/>
          <w:lang w:val="en-US"/>
        </w:rPr>
      </w:pPr>
      <w:r>
        <w:rPr>
          <w:rFonts w:ascii="Menlo" w:hAnsi="Menlo" w:cs="Menlo"/>
          <w:color w:val="003388"/>
          <w:sz w:val="24"/>
          <w:szCs w:val="24"/>
          <w:lang w:val="en-US"/>
        </w:rPr>
        <w:t>end</w:t>
      </w:r>
    </w:p>
    <w:p w14:paraId="0727A309" w14:textId="4D93F7FB" w:rsidR="000265C7" w:rsidRDefault="000265C7" w:rsidP="000265C7">
      <w:pPr>
        <w:pStyle w:val="ThesisSzveg"/>
      </w:pPr>
      <w:r>
        <w:t xml:space="preserve">A </w:t>
      </w:r>
      <w:r w:rsidRPr="000265C7">
        <w:rPr>
          <w:i/>
        </w:rPr>
        <w:t>Filter</w:t>
      </w:r>
      <w:r>
        <w:t xml:space="preserve"> modell abban is segítséget nyújt, hogy a weboldal megjelenítése előtt, az attribútumait az URL paraméterlistája alapján kitöltve az űrlap az aktuális szűrés állapotát tartalmazza. A paraméterek betöltését a modell saját </w:t>
      </w:r>
      <w:r w:rsidRPr="007B645E">
        <w:rPr>
          <w:i/>
        </w:rPr>
        <w:t>load_params</w:t>
      </w:r>
      <w:r>
        <w:t xml:space="preserve"> metódusa végzi el.</w:t>
      </w:r>
    </w:p>
    <w:p w14:paraId="67BBAD4B" w14:textId="31E1AD9D" w:rsidR="00CE0F8D" w:rsidRPr="00CA4845" w:rsidRDefault="00CE0F8D" w:rsidP="00A9747B">
      <w:pPr>
        <w:pStyle w:val="ThesisSzveg"/>
      </w:pPr>
      <w:r>
        <w:t xml:space="preserve">A szűrési panel űrlapját a </w:t>
      </w:r>
      <w:r w:rsidRPr="004B5D28">
        <w:rPr>
          <w:i/>
        </w:rPr>
        <w:t>FilterController</w:t>
      </w:r>
      <w:r>
        <w:t xml:space="preserve"> vezérlő osztály filter metódusa dolgozza fel. A metódus feladata, hogy az </w:t>
      </w:r>
      <w:r w:rsidRPr="004B5D28">
        <w:rPr>
          <w:i/>
        </w:rPr>
        <w:t>UrlHelper</w:t>
      </w:r>
      <w:r>
        <w:t xml:space="preserve"> segédosztály segítségével összeállítsa a szűrést azonosító URL-t, és átirányítsa rá a felhasználót</w:t>
      </w:r>
      <w:r w:rsidR="00CA4845">
        <w:t xml:space="preserve">. Az URL összeállításának sikertelensége esetén </w:t>
      </w:r>
      <w:r>
        <w:t>nem történik áti</w:t>
      </w:r>
      <w:r w:rsidR="00CA4845">
        <w:t xml:space="preserve">rányítás és a hibáról üzenetben kap tájékoztatást a felhasználó. Az </w:t>
      </w:r>
      <w:r w:rsidR="00CA4845" w:rsidRPr="004B5D28">
        <w:rPr>
          <w:i/>
        </w:rPr>
        <w:t>UrlHelper</w:t>
      </w:r>
      <w:r w:rsidR="00CA4845">
        <w:t xml:space="preserve"> segédosztály </w:t>
      </w:r>
      <w:r w:rsidR="00CA4845" w:rsidRPr="004B5D28">
        <w:rPr>
          <w:i/>
        </w:rPr>
        <w:t>build_parameterised_url</w:t>
      </w:r>
      <w:r w:rsidR="00CA4845">
        <w:t xml:space="preserve"> metódusa két lépésben </w:t>
      </w:r>
      <w:r w:rsidR="004B5D28">
        <w:t>végzi el az URL képzését. Előszö</w:t>
      </w:r>
      <w:r w:rsidR="00CA4845">
        <w:t xml:space="preserve">r a paraméterként kapott </w:t>
      </w:r>
      <w:r w:rsidR="00CA4845" w:rsidRPr="004B5D28">
        <w:rPr>
          <w:i/>
        </w:rPr>
        <w:t>params</w:t>
      </w:r>
      <w:r w:rsidR="00CA4845">
        <w:t xml:space="preserve"> objektumból eltávolítja azokat a bejegyzéseket, amelyek az űrlap elküldésekor bekerültek, de nem tartozik hozzájuk érték. Ezt a </w:t>
      </w:r>
      <w:r w:rsidR="00CA4845" w:rsidRPr="00CA4845">
        <w:t xml:space="preserve">műveletet a </w:t>
      </w:r>
      <w:r w:rsidR="00CA4845" w:rsidRPr="004B5D28">
        <w:rPr>
          <w:i/>
        </w:rPr>
        <w:t>remove_empty_params</w:t>
      </w:r>
      <w:r w:rsidR="00CA4845" w:rsidRPr="00CA4845">
        <w:t xml:space="preserve"> metódus végzi el.</w:t>
      </w:r>
      <w:r w:rsidR="00CA4845">
        <w:t xml:space="preserve"> Fontos, hogy a képzett URL-ben ne legyenek üres paraméterek, mert a szűrés erősen támaszkodik a paraméter jelenlétére. A második lépésben a </w:t>
      </w:r>
      <w:r w:rsidR="00CA4845" w:rsidRPr="004B5D28">
        <w:rPr>
          <w:i/>
        </w:rPr>
        <w:t>write_params</w:t>
      </w:r>
      <w:r w:rsidR="00CA4845">
        <w:t xml:space="preserve"> metódus hozzáfűzi az űrlap rejtett, </w:t>
      </w:r>
      <w:r w:rsidR="00CA4845" w:rsidRPr="004B5D28">
        <w:rPr>
          <w:i/>
        </w:rPr>
        <w:t>base_url</w:t>
      </w:r>
      <w:r w:rsidR="00CA4845">
        <w:t xml:space="preserve"> mezőjének értékéhez a megmaradt paramétereket. A </w:t>
      </w:r>
      <w:r w:rsidR="00CA4845" w:rsidRPr="004B5D28">
        <w:rPr>
          <w:i/>
        </w:rPr>
        <w:t>base_url</w:t>
      </w:r>
      <w:r w:rsidR="00CA4845">
        <w:t xml:space="preserve"> mező </w:t>
      </w:r>
      <w:r w:rsidR="004B5D28">
        <w:t xml:space="preserve">azt a címet tartalmazza, ahova az átirányítás mutatni fog. A UrlHelper segédosztály és metódusai a </w:t>
      </w:r>
      <w:r w:rsidR="006643DE">
        <w:fldChar w:fldCharType="begin"/>
      </w:r>
      <w:r w:rsidR="006643DE">
        <w:instrText xml:space="preserve"> REF _Ref417215046 \r \h </w:instrText>
      </w:r>
      <w:r w:rsidR="006643DE">
        <w:fldChar w:fldCharType="separate"/>
      </w:r>
      <w:r w:rsidR="006643DE">
        <w:t>[2]</w:t>
      </w:r>
      <w:r w:rsidR="006643DE">
        <w:fldChar w:fldCharType="end"/>
      </w:r>
      <w:r w:rsidR="004B5D28">
        <w:t xml:space="preserve"> mellékletben tekinthetők meg.</w:t>
      </w:r>
    </w:p>
    <w:p w14:paraId="24D8714A" w14:textId="55A922EB" w:rsidR="00CE0F8D" w:rsidRDefault="004B5D28" w:rsidP="00A9747B">
      <w:pPr>
        <w:pStyle w:val="ThesisSzveg"/>
      </w:pPr>
      <w:r>
        <w:t>Szobaszűrés esetén a képzett URL szobalistára fog mutatni és tartalmazza a szűrési feltételeket, mint paramétereket. Egy ilyen URL-t mutat be az alábbi példa:</w:t>
      </w:r>
    </w:p>
    <w:p w14:paraId="1E4CAD64" w14:textId="77777777" w:rsidR="004B5D28" w:rsidRPr="004B5D28" w:rsidRDefault="004B5D28" w:rsidP="0084179A">
      <w:pPr>
        <w:autoSpaceDE w:val="0"/>
        <w:autoSpaceDN w:val="0"/>
        <w:adjustRightInd w:val="0"/>
        <w:spacing w:after="320" w:line="240" w:lineRule="auto"/>
        <w:rPr>
          <w:rFonts w:ascii="Menlo" w:hAnsi="Menlo" w:cs="Menlo"/>
          <w:sz w:val="24"/>
          <w:szCs w:val="24"/>
          <w:lang w:val="en-US"/>
        </w:rPr>
      </w:pPr>
      <w:r w:rsidRPr="004B5D28">
        <w:rPr>
          <w:rFonts w:ascii="Menlo" w:hAnsi="Menlo" w:cs="Menlo"/>
          <w:sz w:val="24"/>
          <w:szCs w:val="24"/>
          <w:lang w:val="en-US"/>
        </w:rPr>
        <w:t>/rooms?filter=</w:t>
      </w:r>
      <w:r w:rsidRPr="004B5D28">
        <w:rPr>
          <w:rFonts w:ascii="Menlo" w:hAnsi="Menlo" w:cs="Menlo"/>
          <w:b/>
          <w:sz w:val="24"/>
          <w:szCs w:val="24"/>
          <w:lang w:val="en-US"/>
        </w:rPr>
        <w:t>fine</w:t>
      </w:r>
      <w:r w:rsidRPr="004B5D28">
        <w:rPr>
          <w:rFonts w:ascii="Menlo" w:hAnsi="Menlo" w:cs="Menlo"/>
          <w:sz w:val="24"/>
          <w:szCs w:val="24"/>
          <w:lang w:val="en-US"/>
        </w:rPr>
        <w:t>&amp;city=</w:t>
      </w:r>
      <w:r w:rsidRPr="004B5D28">
        <w:rPr>
          <w:rFonts w:ascii="Menlo" w:hAnsi="Menlo" w:cs="Menlo"/>
          <w:b/>
          <w:sz w:val="24"/>
          <w:szCs w:val="24"/>
          <w:lang w:val="en-US"/>
        </w:rPr>
        <w:t>Budapest</w:t>
      </w:r>
      <w:r w:rsidRPr="004B5D28">
        <w:rPr>
          <w:rFonts w:ascii="Menlo" w:hAnsi="Menlo" w:cs="Menlo"/>
          <w:sz w:val="24"/>
          <w:szCs w:val="24"/>
          <w:lang w:val="en-US"/>
        </w:rPr>
        <w:t>&amp;start_date=</w:t>
      </w:r>
      <w:r w:rsidRPr="004B5D28">
        <w:rPr>
          <w:rFonts w:ascii="Menlo" w:hAnsi="Menlo" w:cs="Menlo"/>
          <w:b/>
          <w:bCs/>
          <w:sz w:val="24"/>
          <w:szCs w:val="24"/>
          <w:lang w:val="en-US"/>
        </w:rPr>
        <w:t>2015.04.19</w:t>
      </w:r>
      <w:r w:rsidRPr="004B5D28">
        <w:rPr>
          <w:rFonts w:ascii="Menlo" w:hAnsi="Menlo" w:cs="Menlo"/>
          <w:sz w:val="24"/>
          <w:szCs w:val="24"/>
          <w:lang w:val="en-US"/>
        </w:rPr>
        <w:t>&amp;end_date=</w:t>
      </w:r>
      <w:r w:rsidRPr="004B5D28">
        <w:rPr>
          <w:rFonts w:ascii="Menlo" w:hAnsi="Menlo" w:cs="Menlo"/>
          <w:b/>
          <w:bCs/>
          <w:sz w:val="24"/>
          <w:szCs w:val="24"/>
          <w:lang w:val="en-US"/>
        </w:rPr>
        <w:t>2015.04.20</w:t>
      </w:r>
      <w:r w:rsidRPr="004B5D28">
        <w:rPr>
          <w:rFonts w:ascii="Menlo" w:hAnsi="Menlo" w:cs="Menlo"/>
          <w:sz w:val="24"/>
          <w:szCs w:val="24"/>
          <w:lang w:val="en-US"/>
        </w:rPr>
        <w:t>&amp;capacity=</w:t>
      </w:r>
      <w:r w:rsidRPr="004B5D28">
        <w:rPr>
          <w:rFonts w:ascii="Menlo" w:hAnsi="Menlo" w:cs="Menlo"/>
          <w:b/>
          <w:bCs/>
          <w:sz w:val="24"/>
          <w:szCs w:val="24"/>
          <w:lang w:val="en-US"/>
        </w:rPr>
        <w:t>2</w:t>
      </w:r>
      <w:r w:rsidRPr="004B5D28">
        <w:rPr>
          <w:rFonts w:ascii="Menlo" w:hAnsi="Menlo" w:cs="Menlo"/>
          <w:sz w:val="24"/>
          <w:szCs w:val="24"/>
          <w:lang w:val="en-US"/>
        </w:rPr>
        <w:t>&amp;equipment_ids=</w:t>
      </w:r>
      <w:r w:rsidRPr="004B5D28">
        <w:rPr>
          <w:rFonts w:ascii="Menlo" w:hAnsi="Menlo" w:cs="Menlo"/>
          <w:b/>
          <w:bCs/>
          <w:sz w:val="24"/>
          <w:szCs w:val="24"/>
          <w:lang w:val="en-US"/>
        </w:rPr>
        <w:t>1</w:t>
      </w:r>
      <w:r w:rsidRPr="004B5D28">
        <w:rPr>
          <w:rFonts w:ascii="Menlo" w:hAnsi="Menlo" w:cs="Menlo"/>
          <w:sz w:val="24"/>
          <w:szCs w:val="24"/>
          <w:lang w:val="en-US"/>
        </w:rPr>
        <w:t>,</w:t>
      </w:r>
      <w:r w:rsidRPr="004B5D28">
        <w:rPr>
          <w:rFonts w:ascii="Menlo" w:hAnsi="Menlo" w:cs="Menlo"/>
          <w:b/>
          <w:bCs/>
          <w:sz w:val="24"/>
          <w:szCs w:val="24"/>
          <w:lang w:val="en-US"/>
        </w:rPr>
        <w:t>3</w:t>
      </w:r>
      <w:r w:rsidRPr="004B5D28">
        <w:rPr>
          <w:rFonts w:ascii="Menlo" w:hAnsi="Menlo" w:cs="Menlo"/>
          <w:sz w:val="24"/>
          <w:szCs w:val="24"/>
          <w:lang w:val="en-US"/>
        </w:rPr>
        <w:t>&amp;serviice_ids=</w:t>
      </w:r>
      <w:r w:rsidRPr="004B5D28">
        <w:rPr>
          <w:rFonts w:ascii="Menlo" w:hAnsi="Menlo" w:cs="Menlo"/>
          <w:b/>
          <w:bCs/>
          <w:sz w:val="24"/>
          <w:szCs w:val="24"/>
          <w:lang w:val="en-US"/>
        </w:rPr>
        <w:t>3</w:t>
      </w:r>
      <w:r w:rsidRPr="004B5D28">
        <w:rPr>
          <w:rFonts w:ascii="Menlo" w:hAnsi="Menlo" w:cs="Menlo"/>
          <w:sz w:val="24"/>
          <w:szCs w:val="24"/>
          <w:lang w:val="en-US"/>
        </w:rPr>
        <w:t>,</w:t>
      </w:r>
      <w:r w:rsidRPr="004B5D28">
        <w:rPr>
          <w:rFonts w:ascii="Menlo" w:hAnsi="Menlo" w:cs="Menlo"/>
          <w:b/>
          <w:bCs/>
          <w:sz w:val="24"/>
          <w:szCs w:val="24"/>
          <w:lang w:val="en-US"/>
        </w:rPr>
        <w:t>5</w:t>
      </w:r>
    </w:p>
    <w:p w14:paraId="79C6AB5E" w14:textId="0F606EFB" w:rsidR="004B5D28" w:rsidRDefault="0084179A" w:rsidP="00C3557E">
      <w:pPr>
        <w:pStyle w:val="ThesisSzvegElsBekezds"/>
      </w:pPr>
      <w:r>
        <w:t xml:space="preserve">Ez erre a címre érkező GET, tehát oldalletöltés kezdeményező kérést a </w:t>
      </w:r>
      <w:r w:rsidRPr="00EC4157">
        <w:rPr>
          <w:i/>
        </w:rPr>
        <w:t>RoomsController</w:t>
      </w:r>
      <w:r>
        <w:t xml:space="preserve"> </w:t>
      </w:r>
      <w:r w:rsidRPr="00EC4157">
        <w:rPr>
          <w:i/>
        </w:rPr>
        <w:t>index</w:t>
      </w:r>
      <w:r>
        <w:t xml:space="preserve"> metódusa kezeli. </w:t>
      </w:r>
      <w:r w:rsidR="00EC4157">
        <w:t xml:space="preserve">Az </w:t>
      </w:r>
      <w:r w:rsidR="00EC4157" w:rsidRPr="00EC4157">
        <w:rPr>
          <w:i/>
        </w:rPr>
        <w:t>index</w:t>
      </w:r>
      <w:r w:rsidR="00EC4157">
        <w:t xml:space="preserve"> metódus feladata, hogy összeállítsa a szobák halmazát, amiket a felhasználó számára meg kell jeleníteni. </w:t>
      </w:r>
      <w:r w:rsidR="00EC4157">
        <w:lastRenderedPageBreak/>
        <w:t xml:space="preserve">Azt, hogy a szobákon kell-e a szűrést alkalmazni, a </w:t>
      </w:r>
      <w:r w:rsidR="00EC4157" w:rsidRPr="00EC4157">
        <w:rPr>
          <w:i/>
        </w:rPr>
        <w:t>filter</w:t>
      </w:r>
      <w:r w:rsidR="00EC4157">
        <w:t xml:space="preserve"> paraméter jelenlétének ellenőrzésével dönti el. </w:t>
      </w:r>
      <w:r w:rsidR="00EC4157">
        <w:tab/>
        <w:t xml:space="preserve">Magát a szűrést a </w:t>
      </w:r>
      <w:r w:rsidR="00EC4157" w:rsidRPr="00EC4157">
        <w:rPr>
          <w:i/>
        </w:rPr>
        <w:t>FilterHelper</w:t>
      </w:r>
      <w:r w:rsidR="00EC4157">
        <w:t xml:space="preserve"> segédosztály </w:t>
      </w:r>
      <w:r w:rsidR="00EC4157" w:rsidRPr="00EC4157">
        <w:rPr>
          <w:i/>
        </w:rPr>
        <w:t>filter_rooms</w:t>
      </w:r>
      <w:r w:rsidR="00EC4157">
        <w:t xml:space="preserve"> metódusa végzi el. A </w:t>
      </w:r>
      <w:r w:rsidR="00EC4157" w:rsidRPr="006643DE">
        <w:rPr>
          <w:i/>
        </w:rPr>
        <w:t xml:space="preserve">filter_rooms </w:t>
      </w:r>
      <w:r w:rsidR="00EC4157">
        <w:t>metódus megkapja a teljes paraméterlistát</w:t>
      </w:r>
      <w:r w:rsidR="00F1177C">
        <w:t xml:space="preserve"> és az egyes paraméterek, mint feltételek szerint lekéri az adatbázisból a feltételt kielégítő szobákat. Minden paraméterhez tartozik ekkor egy szobák tartalmazó tömb. A következő lépésben a tömböket összefűzi a program, kiszűri az ismétlődő szobákat és feljegyzi az ismétlődések számát. A szűrési feltétel és az ismétlődések számából meghatározható, hogy mely szobák elégítik ki az összes szűrési feltételt, kerülnek megjelenítésre. Az a szoba, amely ismétlődéseinek száma megegyezik a szűrési feltételek számával, a szűrési eredmény része lesz.</w:t>
      </w:r>
      <w:r w:rsidR="006643DE">
        <w:t xml:space="preserve"> A </w:t>
      </w:r>
      <w:r w:rsidR="006643DE" w:rsidRPr="006643DE">
        <w:rPr>
          <w:i/>
        </w:rPr>
        <w:t>FilterHelper</w:t>
      </w:r>
      <w:r w:rsidR="006643DE">
        <w:t xml:space="preserve"> segédosztály szűrést elvégző metódusai a </w:t>
      </w:r>
      <w:r w:rsidR="006643DE">
        <w:fldChar w:fldCharType="begin"/>
      </w:r>
      <w:r w:rsidR="006643DE">
        <w:instrText xml:space="preserve"> REF _Ref417215119 \r \h </w:instrText>
      </w:r>
      <w:r w:rsidR="006643DE">
        <w:fldChar w:fldCharType="separate"/>
      </w:r>
      <w:r w:rsidR="006643DE">
        <w:t>[3]</w:t>
      </w:r>
      <w:r w:rsidR="006643DE">
        <w:fldChar w:fldCharType="end"/>
      </w:r>
      <w:r w:rsidR="006643DE">
        <w:t xml:space="preserve"> mellékletben tekinthetők meg.</w:t>
      </w:r>
    </w:p>
    <w:p w14:paraId="3A756F59" w14:textId="6325924E" w:rsidR="00787A42" w:rsidRDefault="00787A42" w:rsidP="00787A42">
      <w:pPr>
        <w:pStyle w:val="ThesisSzveg"/>
      </w:pPr>
      <w:r>
        <w:t xml:space="preserve">Az egyes paraméterek szerinti szűréseket adatbázis lekérések segítségével végzi el a program. A város feltétel ellenőrzéséhez a program összevonja a </w:t>
      </w:r>
      <w:r w:rsidRPr="00117F2B">
        <w:rPr>
          <w:i/>
        </w:rPr>
        <w:t>rooms</w:t>
      </w:r>
      <w:r>
        <w:t xml:space="preserve">, </w:t>
      </w:r>
      <w:r w:rsidRPr="00117F2B">
        <w:rPr>
          <w:i/>
        </w:rPr>
        <w:t>accommodations</w:t>
      </w:r>
      <w:r>
        <w:t xml:space="preserve"> és address táblákat egy kétszintű JOIN utasításban. A felszereltség és szolgáltatás feltételek ellenőrzéséhez az Active Record egy hasznos tulajdonságát használtam ki. A </w:t>
      </w:r>
      <w:r w:rsidRPr="00117F2B">
        <w:rPr>
          <w:i/>
        </w:rPr>
        <w:t>where</w:t>
      </w:r>
      <w:r>
        <w:t xml:space="preserve"> parancs feltéte</w:t>
      </w:r>
      <w:r w:rsidR="00117F2B">
        <w:t>le</w:t>
      </w:r>
      <w:r>
        <w:t xml:space="preserve">i közé lehetőség van tömb megadására, </w:t>
      </w:r>
      <w:r w:rsidR="00117F2B">
        <w:t xml:space="preserve">és ekkor az utasítás egy-sok vagy sok-sok kapcsolat összes, a tömbben megadott azonosítóval egyező találatát szolgáltatja. Az parancs eredményének és a feltételek összehasonlításával ellenőrizhető, hogy egy adott szoba rendelkezik-e minden felszereltséggel, vagy egy szálláshely rendelkezik-e minden szolgáltatással. A dátum szerinti szűrést a </w:t>
      </w:r>
      <w:r w:rsidR="00117F2B" w:rsidRPr="00117F2B">
        <w:rPr>
          <w:i/>
        </w:rPr>
        <w:t>BookingsHelper</w:t>
      </w:r>
      <w:r w:rsidR="00117F2B">
        <w:t xml:space="preserve"> </w:t>
      </w:r>
      <w:r w:rsidR="00117F2B" w:rsidRPr="00117F2B">
        <w:rPr>
          <w:i/>
        </w:rPr>
        <w:t>is_bookable</w:t>
      </w:r>
      <w:r w:rsidR="00117F2B">
        <w:t xml:space="preserve"> metódusa végzi. A metódus ellenőrzi, hogy az adott szoba szerepel-e olyan foglalásban, amelynek ideje a kiválasztott időszakkal egybeesik. Ha az egybeesések száma eléri a szobák mennyiségének számát, akkor az adott időszakra nincs szabad szoba a kiválasztott típusból.</w:t>
      </w:r>
    </w:p>
    <w:p w14:paraId="47E071E7" w14:textId="77777777" w:rsidR="00E40DAB" w:rsidRDefault="002B53A1" w:rsidP="00E40DAB">
      <w:pPr>
        <w:pStyle w:val="Cmsor2"/>
        <w:rPr>
          <w:szCs w:val="24"/>
        </w:rPr>
      </w:pPr>
      <w:bookmarkStart w:id="99" w:name="_Toc417218087"/>
      <w:r w:rsidRPr="00964772">
        <w:rPr>
          <w:szCs w:val="24"/>
        </w:rPr>
        <w:t>Intelligens keresés</w:t>
      </w:r>
      <w:bookmarkEnd w:id="99"/>
    </w:p>
    <w:p w14:paraId="087E7C85" w14:textId="77777777" w:rsidR="00530FAE" w:rsidRDefault="000D4C5B" w:rsidP="00C3557E">
      <w:pPr>
        <w:pStyle w:val="ThesisSzvegElsBekezds"/>
      </w:pPr>
      <w:r>
        <w:t xml:space="preserve">Az intelligens keresés funkcióhoz a </w:t>
      </w:r>
      <w:r>
        <w:fldChar w:fldCharType="begin"/>
      </w:r>
      <w:r>
        <w:instrText xml:space="preserve"> REF _Ref416689743 \r \h </w:instrText>
      </w:r>
      <w:r>
        <w:fldChar w:fldCharType="separate"/>
      </w:r>
      <w:r w:rsidR="00B65813">
        <w:t>6.2</w:t>
      </w:r>
      <w:r>
        <w:fldChar w:fldCharType="end"/>
      </w:r>
      <w:r>
        <w:t xml:space="preserve"> fejezetben bemutatott optimalizálási modelleket kellet az AMPL modellező eszköz számára feldolgozható formátummá alakítani. Az optimalizálási modelleket az AMPL</w:t>
      </w:r>
      <w:r w:rsidR="006D703E">
        <w:t xml:space="preserve"> modellező nyelv</w:t>
      </w:r>
      <w:r>
        <w:t>vel lehet deklarálni és hozzájuk adatot csatolni. Az AMPL képes arra, hogy az optimalizálási modelleket és az adatot szétválassza, így azok megadhatók két külön bemenetként.</w:t>
      </w:r>
    </w:p>
    <w:p w14:paraId="777BA65F" w14:textId="77777777" w:rsidR="005D18C7" w:rsidRDefault="005D18C7" w:rsidP="005D18C7">
      <w:pPr>
        <w:pStyle w:val="ThesisSzveg"/>
      </w:pPr>
      <w:r>
        <w:lastRenderedPageBreak/>
        <w:t xml:space="preserve">Az AMPL számára értelmezhető optimalizálási modellek elkészíthetők egy egyszerű szövegszerkesztő segítségével. Az elkészült fájlok kiterjesztése ajánlás szerint </w:t>
      </w:r>
      <w:r w:rsidRPr="005D18C7">
        <w:rPr>
          <w:i/>
        </w:rPr>
        <w:t>.mod</w:t>
      </w:r>
      <w:r>
        <w:t xml:space="preserve">. </w:t>
      </w:r>
      <w:r w:rsidR="006D703E">
        <w:t xml:space="preserve">A </w:t>
      </w:r>
      <w:r w:rsidR="006D703E">
        <w:fldChar w:fldCharType="begin"/>
      </w:r>
      <w:r w:rsidR="006D703E">
        <w:instrText xml:space="preserve"> REF _Ref416700084 \r \h </w:instrText>
      </w:r>
      <w:r w:rsidR="006D703E">
        <w:fldChar w:fldCharType="separate"/>
      </w:r>
      <w:r w:rsidR="00B65813">
        <w:t>6.2.3</w:t>
      </w:r>
      <w:r w:rsidR="006D703E">
        <w:fldChar w:fldCharType="end"/>
      </w:r>
      <w:r w:rsidR="006D703E">
        <w:t xml:space="preserve"> fejezetben bemutatott, az ár és távolság szerint egyaránt optimalizáló modell az alábbi formában került leírásra:</w:t>
      </w:r>
    </w:p>
    <w:p w14:paraId="5DAA8338" w14:textId="77777777" w:rsidR="006D703E" w:rsidRDefault="006D703E" w:rsidP="006D703E">
      <w:pPr>
        <w:autoSpaceDE w:val="0"/>
        <w:autoSpaceDN w:val="0"/>
        <w:adjustRightInd w:val="0"/>
        <w:spacing w:after="0" w:line="240" w:lineRule="auto"/>
        <w:ind w:left="720"/>
        <w:rPr>
          <w:rFonts w:ascii="Menlo" w:hAnsi="Menlo" w:cs="Menlo"/>
          <w:sz w:val="24"/>
          <w:szCs w:val="24"/>
          <w:lang w:val="en-US"/>
        </w:rPr>
      </w:pPr>
      <w:r>
        <w:rPr>
          <w:rFonts w:ascii="Menlo" w:hAnsi="Menlo" w:cs="Menlo"/>
          <w:sz w:val="24"/>
          <w:szCs w:val="24"/>
          <w:lang w:val="en-US"/>
        </w:rPr>
        <w:t xml:space="preserve">param min_distance = </w:t>
      </w:r>
      <w:r>
        <w:rPr>
          <w:rFonts w:ascii="Menlo" w:hAnsi="Menlo" w:cs="Menlo"/>
          <w:b/>
          <w:bCs/>
          <w:color w:val="0000DD"/>
          <w:sz w:val="24"/>
          <w:szCs w:val="24"/>
          <w:lang w:val="en-US"/>
        </w:rPr>
        <w:t>1</w:t>
      </w:r>
      <w:r>
        <w:rPr>
          <w:rFonts w:ascii="Menlo" w:hAnsi="Menlo" w:cs="Menlo"/>
          <w:sz w:val="24"/>
          <w:szCs w:val="24"/>
          <w:lang w:val="en-US"/>
        </w:rPr>
        <w:t>;</w:t>
      </w:r>
    </w:p>
    <w:p w14:paraId="7178ED28" w14:textId="77777777" w:rsidR="006D703E" w:rsidRDefault="006D703E" w:rsidP="006D703E">
      <w:pPr>
        <w:autoSpaceDE w:val="0"/>
        <w:autoSpaceDN w:val="0"/>
        <w:adjustRightInd w:val="0"/>
        <w:spacing w:after="0" w:line="240" w:lineRule="auto"/>
        <w:ind w:left="720"/>
        <w:rPr>
          <w:rFonts w:ascii="Menlo" w:hAnsi="Menlo" w:cs="Menlo"/>
          <w:sz w:val="24"/>
          <w:szCs w:val="24"/>
          <w:lang w:val="en-US"/>
        </w:rPr>
      </w:pPr>
      <w:r>
        <w:rPr>
          <w:rFonts w:ascii="Menlo" w:hAnsi="Menlo" w:cs="Menlo"/>
          <w:sz w:val="24"/>
          <w:szCs w:val="24"/>
          <w:lang w:val="en-US"/>
        </w:rPr>
        <w:t xml:space="preserve">param min_price = </w:t>
      </w:r>
      <w:r>
        <w:rPr>
          <w:rFonts w:ascii="Menlo" w:hAnsi="Menlo" w:cs="Menlo"/>
          <w:b/>
          <w:bCs/>
          <w:color w:val="0000DD"/>
          <w:sz w:val="24"/>
          <w:szCs w:val="24"/>
          <w:lang w:val="en-US"/>
        </w:rPr>
        <w:t>1</w:t>
      </w:r>
      <w:r>
        <w:rPr>
          <w:rFonts w:ascii="Menlo" w:hAnsi="Menlo" w:cs="Menlo"/>
          <w:sz w:val="24"/>
          <w:szCs w:val="24"/>
          <w:lang w:val="en-US"/>
        </w:rPr>
        <w:t>;</w:t>
      </w:r>
    </w:p>
    <w:p w14:paraId="472F145D" w14:textId="77777777" w:rsidR="006D703E" w:rsidRDefault="006D703E" w:rsidP="006D703E">
      <w:pPr>
        <w:autoSpaceDE w:val="0"/>
        <w:autoSpaceDN w:val="0"/>
        <w:adjustRightInd w:val="0"/>
        <w:spacing w:after="0" w:line="240" w:lineRule="auto"/>
        <w:ind w:left="720"/>
        <w:rPr>
          <w:rFonts w:ascii="Menlo" w:hAnsi="Menlo" w:cs="Menlo"/>
          <w:sz w:val="24"/>
          <w:szCs w:val="24"/>
          <w:lang w:val="en-US"/>
        </w:rPr>
      </w:pPr>
    </w:p>
    <w:p w14:paraId="742CFEEF" w14:textId="77777777" w:rsidR="006D703E" w:rsidRDefault="006D703E" w:rsidP="006D703E">
      <w:pPr>
        <w:autoSpaceDE w:val="0"/>
        <w:autoSpaceDN w:val="0"/>
        <w:adjustRightInd w:val="0"/>
        <w:spacing w:after="0" w:line="240" w:lineRule="auto"/>
        <w:ind w:left="720"/>
        <w:rPr>
          <w:rFonts w:ascii="Menlo" w:hAnsi="Menlo" w:cs="Menlo"/>
          <w:sz w:val="24"/>
          <w:szCs w:val="24"/>
          <w:lang w:val="en-US"/>
        </w:rPr>
      </w:pPr>
      <w:r>
        <w:rPr>
          <w:rFonts w:ascii="Menlo" w:hAnsi="Menlo" w:cs="Menlo"/>
          <w:sz w:val="24"/>
          <w:szCs w:val="24"/>
          <w:lang w:val="en-US"/>
        </w:rPr>
        <w:t xml:space="preserve">param guests &gt;= </w:t>
      </w:r>
      <w:r>
        <w:rPr>
          <w:rFonts w:ascii="Menlo" w:hAnsi="Menlo" w:cs="Menlo"/>
          <w:b/>
          <w:bCs/>
          <w:color w:val="0000DD"/>
          <w:sz w:val="24"/>
          <w:szCs w:val="24"/>
          <w:lang w:val="en-US"/>
        </w:rPr>
        <w:t>0</w:t>
      </w:r>
      <w:r>
        <w:rPr>
          <w:rFonts w:ascii="Menlo" w:hAnsi="Menlo" w:cs="Menlo"/>
          <w:sz w:val="24"/>
          <w:szCs w:val="24"/>
          <w:lang w:val="en-US"/>
        </w:rPr>
        <w:t>;</w:t>
      </w:r>
    </w:p>
    <w:p w14:paraId="7D3D1E24" w14:textId="77777777" w:rsidR="006D703E" w:rsidRDefault="006D703E" w:rsidP="006D703E">
      <w:pPr>
        <w:autoSpaceDE w:val="0"/>
        <w:autoSpaceDN w:val="0"/>
        <w:adjustRightInd w:val="0"/>
        <w:spacing w:after="0" w:line="240" w:lineRule="auto"/>
        <w:ind w:left="720"/>
        <w:rPr>
          <w:rFonts w:ascii="Menlo" w:hAnsi="Menlo" w:cs="Menlo"/>
          <w:sz w:val="24"/>
          <w:szCs w:val="24"/>
          <w:lang w:val="en-US"/>
        </w:rPr>
      </w:pPr>
    </w:p>
    <w:p w14:paraId="2CBA4D15" w14:textId="77777777" w:rsidR="006D703E" w:rsidRDefault="006D703E" w:rsidP="006D703E">
      <w:pPr>
        <w:autoSpaceDE w:val="0"/>
        <w:autoSpaceDN w:val="0"/>
        <w:adjustRightInd w:val="0"/>
        <w:spacing w:after="0" w:line="240" w:lineRule="auto"/>
        <w:ind w:left="720"/>
        <w:rPr>
          <w:rFonts w:ascii="Menlo" w:hAnsi="Menlo" w:cs="Menlo"/>
          <w:sz w:val="24"/>
          <w:szCs w:val="24"/>
          <w:lang w:val="en-US"/>
        </w:rPr>
      </w:pPr>
      <w:r>
        <w:rPr>
          <w:rFonts w:ascii="Menlo" w:hAnsi="Menlo" w:cs="Menlo"/>
          <w:sz w:val="24"/>
          <w:szCs w:val="24"/>
          <w:lang w:val="en-US"/>
        </w:rPr>
        <w:t xml:space="preserve">set </w:t>
      </w:r>
      <w:r>
        <w:rPr>
          <w:rFonts w:ascii="Menlo" w:hAnsi="Menlo" w:cs="Menlo"/>
          <w:b/>
          <w:bCs/>
          <w:color w:val="003366"/>
          <w:sz w:val="24"/>
          <w:szCs w:val="24"/>
          <w:lang w:val="en-US"/>
        </w:rPr>
        <w:t>ROOMS</w:t>
      </w:r>
      <w:r>
        <w:rPr>
          <w:rFonts w:ascii="Menlo" w:hAnsi="Menlo" w:cs="Menlo"/>
          <w:sz w:val="24"/>
          <w:szCs w:val="24"/>
          <w:lang w:val="en-US"/>
        </w:rPr>
        <w:t>;</w:t>
      </w:r>
    </w:p>
    <w:p w14:paraId="022BD7CE" w14:textId="77777777" w:rsidR="006D703E" w:rsidRDefault="006D703E" w:rsidP="006D703E">
      <w:pPr>
        <w:autoSpaceDE w:val="0"/>
        <w:autoSpaceDN w:val="0"/>
        <w:adjustRightInd w:val="0"/>
        <w:spacing w:after="0" w:line="240" w:lineRule="auto"/>
        <w:ind w:left="720"/>
        <w:rPr>
          <w:rFonts w:ascii="Menlo" w:hAnsi="Menlo" w:cs="Menlo"/>
          <w:sz w:val="24"/>
          <w:szCs w:val="24"/>
          <w:lang w:val="en-US"/>
        </w:rPr>
      </w:pPr>
    </w:p>
    <w:p w14:paraId="67029DA6" w14:textId="77777777" w:rsidR="006D703E" w:rsidRDefault="006D703E" w:rsidP="006D703E">
      <w:pPr>
        <w:autoSpaceDE w:val="0"/>
        <w:autoSpaceDN w:val="0"/>
        <w:adjustRightInd w:val="0"/>
        <w:spacing w:after="0" w:line="240" w:lineRule="auto"/>
        <w:ind w:left="720"/>
        <w:rPr>
          <w:rFonts w:ascii="Menlo" w:hAnsi="Menlo" w:cs="Menlo"/>
          <w:sz w:val="24"/>
          <w:szCs w:val="24"/>
          <w:lang w:val="en-US"/>
        </w:rPr>
      </w:pPr>
      <w:r>
        <w:rPr>
          <w:rFonts w:ascii="Menlo" w:hAnsi="Menlo" w:cs="Menlo"/>
          <w:sz w:val="24"/>
          <w:szCs w:val="24"/>
          <w:lang w:val="en-US"/>
        </w:rPr>
        <w:t>param capacity {</w:t>
      </w:r>
      <w:r>
        <w:rPr>
          <w:rFonts w:ascii="Menlo" w:hAnsi="Menlo" w:cs="Menlo"/>
          <w:b/>
          <w:bCs/>
          <w:color w:val="003366"/>
          <w:sz w:val="24"/>
          <w:szCs w:val="24"/>
          <w:lang w:val="en-US"/>
        </w:rPr>
        <w:t>ROOMS</w:t>
      </w:r>
      <w:r>
        <w:rPr>
          <w:rFonts w:ascii="Menlo" w:hAnsi="Menlo" w:cs="Menlo"/>
          <w:sz w:val="24"/>
          <w:szCs w:val="24"/>
          <w:lang w:val="en-US"/>
        </w:rPr>
        <w:t>} &gt;=</w:t>
      </w:r>
      <w:r>
        <w:rPr>
          <w:rFonts w:ascii="Menlo" w:hAnsi="Menlo" w:cs="Menlo"/>
          <w:b/>
          <w:bCs/>
          <w:color w:val="0000DD"/>
          <w:sz w:val="24"/>
          <w:szCs w:val="24"/>
          <w:lang w:val="en-US"/>
        </w:rPr>
        <w:t>0</w:t>
      </w:r>
      <w:r>
        <w:rPr>
          <w:rFonts w:ascii="Menlo" w:hAnsi="Menlo" w:cs="Menlo"/>
          <w:sz w:val="24"/>
          <w:szCs w:val="24"/>
          <w:lang w:val="en-US"/>
        </w:rPr>
        <w:t>;</w:t>
      </w:r>
    </w:p>
    <w:p w14:paraId="6A66E2C3" w14:textId="77777777" w:rsidR="006D703E" w:rsidRDefault="006D703E" w:rsidP="006D703E">
      <w:pPr>
        <w:autoSpaceDE w:val="0"/>
        <w:autoSpaceDN w:val="0"/>
        <w:adjustRightInd w:val="0"/>
        <w:spacing w:after="0" w:line="240" w:lineRule="auto"/>
        <w:ind w:left="720"/>
        <w:rPr>
          <w:rFonts w:ascii="Menlo" w:hAnsi="Menlo" w:cs="Menlo"/>
          <w:sz w:val="24"/>
          <w:szCs w:val="24"/>
          <w:lang w:val="en-US"/>
        </w:rPr>
      </w:pPr>
      <w:r>
        <w:rPr>
          <w:rFonts w:ascii="Menlo" w:hAnsi="Menlo" w:cs="Menlo"/>
          <w:sz w:val="24"/>
          <w:szCs w:val="24"/>
          <w:lang w:val="en-US"/>
        </w:rPr>
        <w:t>param stars {</w:t>
      </w:r>
      <w:r>
        <w:rPr>
          <w:rFonts w:ascii="Menlo" w:hAnsi="Menlo" w:cs="Menlo"/>
          <w:b/>
          <w:bCs/>
          <w:color w:val="003366"/>
          <w:sz w:val="24"/>
          <w:szCs w:val="24"/>
          <w:lang w:val="en-US"/>
        </w:rPr>
        <w:t>ROOMS</w:t>
      </w:r>
      <w:r>
        <w:rPr>
          <w:rFonts w:ascii="Menlo" w:hAnsi="Menlo" w:cs="Menlo"/>
          <w:sz w:val="24"/>
          <w:szCs w:val="24"/>
          <w:lang w:val="en-US"/>
        </w:rPr>
        <w:t>} &gt;=</w:t>
      </w:r>
      <w:r>
        <w:rPr>
          <w:rFonts w:ascii="Menlo" w:hAnsi="Menlo" w:cs="Menlo"/>
          <w:b/>
          <w:bCs/>
          <w:color w:val="0000DD"/>
          <w:sz w:val="24"/>
          <w:szCs w:val="24"/>
          <w:lang w:val="en-US"/>
        </w:rPr>
        <w:t>0</w:t>
      </w:r>
      <w:r>
        <w:rPr>
          <w:rFonts w:ascii="Menlo" w:hAnsi="Menlo" w:cs="Menlo"/>
          <w:sz w:val="24"/>
          <w:szCs w:val="24"/>
          <w:lang w:val="en-US"/>
        </w:rPr>
        <w:t>;</w:t>
      </w:r>
    </w:p>
    <w:p w14:paraId="0816548B" w14:textId="77777777" w:rsidR="006D703E" w:rsidRDefault="006D703E" w:rsidP="006D703E">
      <w:pPr>
        <w:autoSpaceDE w:val="0"/>
        <w:autoSpaceDN w:val="0"/>
        <w:adjustRightInd w:val="0"/>
        <w:spacing w:after="0" w:line="240" w:lineRule="auto"/>
        <w:ind w:left="720"/>
        <w:rPr>
          <w:rFonts w:ascii="Menlo" w:hAnsi="Menlo" w:cs="Menlo"/>
          <w:sz w:val="24"/>
          <w:szCs w:val="24"/>
          <w:lang w:val="en-US"/>
        </w:rPr>
      </w:pPr>
      <w:r>
        <w:rPr>
          <w:rFonts w:ascii="Menlo" w:hAnsi="Menlo" w:cs="Menlo"/>
          <w:sz w:val="24"/>
          <w:szCs w:val="24"/>
          <w:lang w:val="en-US"/>
        </w:rPr>
        <w:t>param price {</w:t>
      </w:r>
      <w:r>
        <w:rPr>
          <w:rFonts w:ascii="Menlo" w:hAnsi="Menlo" w:cs="Menlo"/>
          <w:b/>
          <w:bCs/>
          <w:color w:val="003366"/>
          <w:sz w:val="24"/>
          <w:szCs w:val="24"/>
          <w:lang w:val="en-US"/>
        </w:rPr>
        <w:t>ROOMS</w:t>
      </w:r>
      <w:r>
        <w:rPr>
          <w:rFonts w:ascii="Menlo" w:hAnsi="Menlo" w:cs="Menlo"/>
          <w:sz w:val="24"/>
          <w:szCs w:val="24"/>
          <w:lang w:val="en-US"/>
        </w:rPr>
        <w:t xml:space="preserve">} &gt;= </w:t>
      </w:r>
      <w:r>
        <w:rPr>
          <w:rFonts w:ascii="Menlo" w:hAnsi="Menlo" w:cs="Menlo"/>
          <w:b/>
          <w:bCs/>
          <w:color w:val="0000DD"/>
          <w:sz w:val="24"/>
          <w:szCs w:val="24"/>
          <w:lang w:val="en-US"/>
        </w:rPr>
        <w:t>0</w:t>
      </w:r>
      <w:r>
        <w:rPr>
          <w:rFonts w:ascii="Menlo" w:hAnsi="Menlo" w:cs="Menlo"/>
          <w:sz w:val="24"/>
          <w:szCs w:val="24"/>
          <w:lang w:val="en-US"/>
        </w:rPr>
        <w:t>;</w:t>
      </w:r>
    </w:p>
    <w:p w14:paraId="5BB61C14" w14:textId="77777777" w:rsidR="006D703E" w:rsidRDefault="006D703E" w:rsidP="006D703E">
      <w:pPr>
        <w:autoSpaceDE w:val="0"/>
        <w:autoSpaceDN w:val="0"/>
        <w:adjustRightInd w:val="0"/>
        <w:spacing w:after="0" w:line="240" w:lineRule="auto"/>
        <w:ind w:left="720"/>
        <w:rPr>
          <w:rFonts w:ascii="Menlo" w:hAnsi="Menlo" w:cs="Menlo"/>
          <w:sz w:val="24"/>
          <w:szCs w:val="24"/>
          <w:lang w:val="en-US"/>
        </w:rPr>
      </w:pPr>
      <w:r>
        <w:rPr>
          <w:rFonts w:ascii="Menlo" w:hAnsi="Menlo" w:cs="Menlo"/>
          <w:sz w:val="24"/>
          <w:szCs w:val="24"/>
          <w:lang w:val="en-US"/>
        </w:rPr>
        <w:t>param distance {</w:t>
      </w:r>
      <w:r>
        <w:rPr>
          <w:rFonts w:ascii="Menlo" w:hAnsi="Menlo" w:cs="Menlo"/>
          <w:b/>
          <w:bCs/>
          <w:color w:val="003366"/>
          <w:sz w:val="24"/>
          <w:szCs w:val="24"/>
          <w:lang w:val="en-US"/>
        </w:rPr>
        <w:t>ROOMS</w:t>
      </w:r>
      <w:r>
        <w:rPr>
          <w:rFonts w:ascii="Menlo" w:hAnsi="Menlo" w:cs="Menlo"/>
          <w:sz w:val="24"/>
          <w:szCs w:val="24"/>
          <w:lang w:val="en-US"/>
        </w:rPr>
        <w:t>,</w:t>
      </w:r>
      <w:r>
        <w:rPr>
          <w:rFonts w:ascii="Menlo" w:hAnsi="Menlo" w:cs="Menlo"/>
          <w:b/>
          <w:bCs/>
          <w:color w:val="003366"/>
          <w:sz w:val="24"/>
          <w:szCs w:val="24"/>
          <w:lang w:val="en-US"/>
        </w:rPr>
        <w:t>ROOMS</w:t>
      </w:r>
      <w:r>
        <w:rPr>
          <w:rFonts w:ascii="Menlo" w:hAnsi="Menlo" w:cs="Menlo"/>
          <w:sz w:val="24"/>
          <w:szCs w:val="24"/>
          <w:lang w:val="en-US"/>
        </w:rPr>
        <w:t xml:space="preserve">} &gt;= </w:t>
      </w:r>
      <w:r>
        <w:rPr>
          <w:rFonts w:ascii="Menlo" w:hAnsi="Menlo" w:cs="Menlo"/>
          <w:b/>
          <w:bCs/>
          <w:color w:val="0000DD"/>
          <w:sz w:val="24"/>
          <w:szCs w:val="24"/>
          <w:lang w:val="en-US"/>
        </w:rPr>
        <w:t>0</w:t>
      </w:r>
      <w:r>
        <w:rPr>
          <w:rFonts w:ascii="Menlo" w:hAnsi="Menlo" w:cs="Menlo"/>
          <w:sz w:val="24"/>
          <w:szCs w:val="24"/>
          <w:lang w:val="en-US"/>
        </w:rPr>
        <w:t>;</w:t>
      </w:r>
    </w:p>
    <w:p w14:paraId="74602552" w14:textId="77777777" w:rsidR="006D703E" w:rsidRDefault="006D703E" w:rsidP="006D703E">
      <w:pPr>
        <w:autoSpaceDE w:val="0"/>
        <w:autoSpaceDN w:val="0"/>
        <w:adjustRightInd w:val="0"/>
        <w:spacing w:after="0" w:line="240" w:lineRule="auto"/>
        <w:ind w:left="720"/>
        <w:rPr>
          <w:rFonts w:ascii="Menlo" w:hAnsi="Menlo" w:cs="Menlo"/>
          <w:sz w:val="24"/>
          <w:szCs w:val="24"/>
          <w:lang w:val="en-US"/>
        </w:rPr>
      </w:pPr>
    </w:p>
    <w:p w14:paraId="2784B6DF" w14:textId="77777777" w:rsidR="006D703E" w:rsidRDefault="006D703E" w:rsidP="006D703E">
      <w:pPr>
        <w:autoSpaceDE w:val="0"/>
        <w:autoSpaceDN w:val="0"/>
        <w:adjustRightInd w:val="0"/>
        <w:spacing w:after="0" w:line="240" w:lineRule="auto"/>
        <w:ind w:left="720"/>
        <w:rPr>
          <w:rFonts w:ascii="Menlo" w:hAnsi="Menlo" w:cs="Menlo"/>
          <w:sz w:val="24"/>
          <w:szCs w:val="24"/>
          <w:lang w:val="en-US"/>
        </w:rPr>
      </w:pPr>
      <w:r>
        <w:rPr>
          <w:rFonts w:ascii="Menlo" w:hAnsi="Menlo" w:cs="Menlo"/>
          <w:sz w:val="24"/>
          <w:szCs w:val="24"/>
          <w:lang w:val="en-US"/>
        </w:rPr>
        <w:t xml:space="preserve">var </w:t>
      </w:r>
      <w:r>
        <w:rPr>
          <w:rFonts w:ascii="Menlo" w:hAnsi="Menlo" w:cs="Menlo"/>
          <w:b/>
          <w:bCs/>
          <w:color w:val="003366"/>
          <w:sz w:val="24"/>
          <w:szCs w:val="24"/>
          <w:lang w:val="en-US"/>
        </w:rPr>
        <w:t>Occupation</w:t>
      </w:r>
      <w:r>
        <w:rPr>
          <w:rFonts w:ascii="Menlo" w:hAnsi="Menlo" w:cs="Menlo"/>
          <w:sz w:val="24"/>
          <w:szCs w:val="24"/>
          <w:lang w:val="en-US"/>
        </w:rPr>
        <w:t xml:space="preserve"> {</w:t>
      </w:r>
      <w:r>
        <w:rPr>
          <w:rFonts w:ascii="Menlo" w:hAnsi="Menlo" w:cs="Menlo"/>
          <w:b/>
          <w:bCs/>
          <w:color w:val="003366"/>
          <w:sz w:val="24"/>
          <w:szCs w:val="24"/>
          <w:lang w:val="en-US"/>
        </w:rPr>
        <w:t>ROOMS</w:t>
      </w:r>
      <w:r>
        <w:rPr>
          <w:rFonts w:ascii="Menlo" w:hAnsi="Menlo" w:cs="Menlo"/>
          <w:sz w:val="24"/>
          <w:szCs w:val="24"/>
          <w:lang w:val="en-US"/>
        </w:rPr>
        <w:t>} binary;</w:t>
      </w:r>
    </w:p>
    <w:p w14:paraId="29685B0F" w14:textId="77777777" w:rsidR="006D703E" w:rsidRDefault="006D703E" w:rsidP="006D703E">
      <w:pPr>
        <w:autoSpaceDE w:val="0"/>
        <w:autoSpaceDN w:val="0"/>
        <w:adjustRightInd w:val="0"/>
        <w:spacing w:after="0" w:line="240" w:lineRule="auto"/>
        <w:ind w:left="720"/>
        <w:rPr>
          <w:rFonts w:ascii="Menlo" w:hAnsi="Menlo" w:cs="Menlo"/>
          <w:sz w:val="24"/>
          <w:szCs w:val="24"/>
          <w:lang w:val="en-US"/>
        </w:rPr>
      </w:pPr>
      <w:r>
        <w:rPr>
          <w:rFonts w:ascii="Menlo" w:hAnsi="Menlo" w:cs="Menlo"/>
          <w:sz w:val="24"/>
          <w:szCs w:val="24"/>
          <w:lang w:val="en-US"/>
        </w:rPr>
        <w:t xml:space="preserve">var occupied_rooms = sum {i </w:t>
      </w:r>
      <w:r>
        <w:rPr>
          <w:rFonts w:ascii="Menlo" w:hAnsi="Menlo" w:cs="Menlo"/>
          <w:b/>
          <w:bCs/>
          <w:color w:val="008800"/>
          <w:sz w:val="24"/>
          <w:szCs w:val="24"/>
          <w:lang w:val="en-US"/>
        </w:rPr>
        <w:t>in</w:t>
      </w:r>
      <w:r>
        <w:rPr>
          <w:rFonts w:ascii="Menlo" w:hAnsi="Menlo" w:cs="Menlo"/>
          <w:sz w:val="24"/>
          <w:szCs w:val="24"/>
          <w:lang w:val="en-US"/>
        </w:rPr>
        <w:t xml:space="preserve"> </w:t>
      </w:r>
      <w:r>
        <w:rPr>
          <w:rFonts w:ascii="Menlo" w:hAnsi="Menlo" w:cs="Menlo"/>
          <w:b/>
          <w:bCs/>
          <w:color w:val="003366"/>
          <w:sz w:val="24"/>
          <w:szCs w:val="24"/>
          <w:lang w:val="en-US"/>
        </w:rPr>
        <w:t>ROOMS</w:t>
      </w:r>
      <w:r>
        <w:rPr>
          <w:rFonts w:ascii="Menlo" w:hAnsi="Menlo" w:cs="Menlo"/>
          <w:sz w:val="24"/>
          <w:szCs w:val="24"/>
          <w:lang w:val="en-US"/>
        </w:rPr>
        <w:t xml:space="preserve">} </w:t>
      </w:r>
      <w:r>
        <w:rPr>
          <w:rFonts w:ascii="Menlo" w:hAnsi="Menlo" w:cs="Menlo"/>
          <w:b/>
          <w:bCs/>
          <w:color w:val="003366"/>
          <w:sz w:val="24"/>
          <w:szCs w:val="24"/>
          <w:lang w:val="en-US"/>
        </w:rPr>
        <w:t>Occupation</w:t>
      </w:r>
      <w:r>
        <w:rPr>
          <w:rFonts w:ascii="Menlo" w:hAnsi="Menlo" w:cs="Menlo"/>
          <w:sz w:val="24"/>
          <w:szCs w:val="24"/>
          <w:lang w:val="en-US"/>
        </w:rPr>
        <w:t>[i];</w:t>
      </w:r>
    </w:p>
    <w:p w14:paraId="237A2452" w14:textId="77777777" w:rsidR="006D703E" w:rsidRDefault="006D703E" w:rsidP="006D703E">
      <w:pPr>
        <w:autoSpaceDE w:val="0"/>
        <w:autoSpaceDN w:val="0"/>
        <w:adjustRightInd w:val="0"/>
        <w:spacing w:after="0" w:line="240" w:lineRule="auto"/>
        <w:ind w:left="720"/>
        <w:rPr>
          <w:rFonts w:ascii="Menlo" w:hAnsi="Menlo" w:cs="Menlo"/>
          <w:sz w:val="24"/>
          <w:szCs w:val="24"/>
          <w:lang w:val="en-US"/>
        </w:rPr>
      </w:pPr>
    </w:p>
    <w:p w14:paraId="1FD01769" w14:textId="77777777" w:rsidR="006D703E" w:rsidRDefault="006D703E" w:rsidP="006D703E">
      <w:pPr>
        <w:autoSpaceDE w:val="0"/>
        <w:autoSpaceDN w:val="0"/>
        <w:adjustRightInd w:val="0"/>
        <w:spacing w:after="0" w:line="240" w:lineRule="auto"/>
        <w:ind w:left="720"/>
        <w:rPr>
          <w:rFonts w:ascii="Menlo" w:hAnsi="Menlo" w:cs="Menlo"/>
          <w:sz w:val="24"/>
          <w:szCs w:val="24"/>
          <w:lang w:val="en-US"/>
        </w:rPr>
      </w:pPr>
      <w:r>
        <w:rPr>
          <w:rFonts w:ascii="Menlo" w:hAnsi="Menlo" w:cs="Menlo"/>
          <w:sz w:val="24"/>
          <w:szCs w:val="24"/>
          <w:lang w:val="en-US"/>
        </w:rPr>
        <w:t xml:space="preserve">subject to </w:t>
      </w:r>
      <w:r>
        <w:rPr>
          <w:rFonts w:ascii="Menlo" w:hAnsi="Menlo" w:cs="Menlo"/>
          <w:color w:val="AA6600"/>
          <w:sz w:val="24"/>
          <w:szCs w:val="24"/>
          <w:lang w:val="en-US"/>
        </w:rPr>
        <w:t>Accommodation</w:t>
      </w:r>
      <w:r>
        <w:rPr>
          <w:rFonts w:ascii="Menlo" w:hAnsi="Menlo" w:cs="Menlo"/>
          <w:sz w:val="24"/>
          <w:szCs w:val="24"/>
          <w:lang w:val="en-US"/>
        </w:rPr>
        <w:t>:</w:t>
      </w:r>
    </w:p>
    <w:p w14:paraId="0D1EE4C6" w14:textId="77777777" w:rsidR="006D703E" w:rsidRDefault="006D703E" w:rsidP="001E0024">
      <w:pPr>
        <w:autoSpaceDE w:val="0"/>
        <w:autoSpaceDN w:val="0"/>
        <w:adjustRightInd w:val="0"/>
        <w:spacing w:after="0" w:line="240" w:lineRule="auto"/>
        <w:ind w:left="993"/>
        <w:rPr>
          <w:rFonts w:ascii="Menlo" w:hAnsi="Menlo" w:cs="Menlo"/>
          <w:sz w:val="24"/>
          <w:szCs w:val="24"/>
          <w:lang w:val="en-US"/>
        </w:rPr>
      </w:pPr>
      <w:r>
        <w:rPr>
          <w:rFonts w:ascii="Menlo" w:hAnsi="Menlo" w:cs="Menlo"/>
          <w:sz w:val="24"/>
          <w:szCs w:val="24"/>
          <w:lang w:val="en-US"/>
        </w:rPr>
        <w:t xml:space="preserve">sum {i </w:t>
      </w:r>
      <w:r>
        <w:rPr>
          <w:rFonts w:ascii="Menlo" w:hAnsi="Menlo" w:cs="Menlo"/>
          <w:b/>
          <w:bCs/>
          <w:color w:val="008800"/>
          <w:sz w:val="24"/>
          <w:szCs w:val="24"/>
          <w:lang w:val="en-US"/>
        </w:rPr>
        <w:t>in</w:t>
      </w:r>
      <w:r>
        <w:rPr>
          <w:rFonts w:ascii="Menlo" w:hAnsi="Menlo" w:cs="Menlo"/>
          <w:sz w:val="24"/>
          <w:szCs w:val="24"/>
          <w:lang w:val="en-US"/>
        </w:rPr>
        <w:t xml:space="preserve"> </w:t>
      </w:r>
      <w:r>
        <w:rPr>
          <w:rFonts w:ascii="Menlo" w:hAnsi="Menlo" w:cs="Menlo"/>
          <w:b/>
          <w:bCs/>
          <w:color w:val="003366"/>
          <w:sz w:val="24"/>
          <w:szCs w:val="24"/>
          <w:lang w:val="en-US"/>
        </w:rPr>
        <w:t>ROOMS</w:t>
      </w:r>
      <w:r>
        <w:rPr>
          <w:rFonts w:ascii="Menlo" w:hAnsi="Menlo" w:cs="Menlo"/>
          <w:sz w:val="24"/>
          <w:szCs w:val="24"/>
          <w:lang w:val="en-US"/>
        </w:rPr>
        <w:t xml:space="preserve">} </w:t>
      </w:r>
      <w:r>
        <w:rPr>
          <w:rFonts w:ascii="Menlo" w:hAnsi="Menlo" w:cs="Menlo"/>
          <w:b/>
          <w:bCs/>
          <w:color w:val="003366"/>
          <w:sz w:val="24"/>
          <w:szCs w:val="24"/>
          <w:lang w:val="en-US"/>
        </w:rPr>
        <w:t>Occupation</w:t>
      </w:r>
      <w:r>
        <w:rPr>
          <w:rFonts w:ascii="Menlo" w:hAnsi="Menlo" w:cs="Menlo"/>
          <w:sz w:val="24"/>
          <w:szCs w:val="24"/>
          <w:lang w:val="en-US"/>
        </w:rPr>
        <w:t>[i]*capacity[i] = guests</w:t>
      </w:r>
    </w:p>
    <w:p w14:paraId="753B3A4C" w14:textId="77777777" w:rsidR="006D703E" w:rsidRDefault="006D703E" w:rsidP="006D703E">
      <w:pPr>
        <w:autoSpaceDE w:val="0"/>
        <w:autoSpaceDN w:val="0"/>
        <w:adjustRightInd w:val="0"/>
        <w:spacing w:after="0" w:line="240" w:lineRule="auto"/>
        <w:ind w:left="720"/>
        <w:rPr>
          <w:rFonts w:ascii="Menlo" w:hAnsi="Menlo" w:cs="Menlo"/>
          <w:sz w:val="24"/>
          <w:szCs w:val="24"/>
          <w:lang w:val="en-US"/>
        </w:rPr>
      </w:pPr>
    </w:p>
    <w:p w14:paraId="7C38628D" w14:textId="77777777" w:rsidR="006D703E" w:rsidRDefault="006D703E" w:rsidP="006D703E">
      <w:pPr>
        <w:autoSpaceDE w:val="0"/>
        <w:autoSpaceDN w:val="0"/>
        <w:adjustRightInd w:val="0"/>
        <w:spacing w:after="0" w:line="240" w:lineRule="auto"/>
        <w:ind w:left="720"/>
        <w:rPr>
          <w:rFonts w:ascii="Menlo" w:hAnsi="Menlo" w:cs="Menlo"/>
          <w:sz w:val="24"/>
          <w:szCs w:val="24"/>
          <w:lang w:val="en-US"/>
        </w:rPr>
      </w:pPr>
      <w:r>
        <w:rPr>
          <w:rFonts w:ascii="Menlo" w:hAnsi="Menlo" w:cs="Menlo"/>
          <w:sz w:val="24"/>
          <w:szCs w:val="24"/>
          <w:lang w:val="en-US"/>
        </w:rPr>
        <w:t xml:space="preserve">minimize </w:t>
      </w:r>
      <w:r>
        <w:rPr>
          <w:rFonts w:ascii="Menlo" w:hAnsi="Menlo" w:cs="Menlo"/>
          <w:color w:val="AA6600"/>
          <w:sz w:val="24"/>
          <w:szCs w:val="24"/>
          <w:lang w:val="en-US"/>
        </w:rPr>
        <w:t>OPTIMUM</w:t>
      </w:r>
      <w:r>
        <w:rPr>
          <w:rFonts w:ascii="Menlo" w:hAnsi="Menlo" w:cs="Menlo"/>
          <w:sz w:val="24"/>
          <w:szCs w:val="24"/>
          <w:lang w:val="en-US"/>
        </w:rPr>
        <w:t>:</w:t>
      </w:r>
    </w:p>
    <w:p w14:paraId="1A29BFA0" w14:textId="77777777" w:rsidR="006D703E" w:rsidRDefault="006D703E" w:rsidP="001E0024">
      <w:pPr>
        <w:autoSpaceDE w:val="0"/>
        <w:autoSpaceDN w:val="0"/>
        <w:adjustRightInd w:val="0"/>
        <w:spacing w:after="0" w:line="240" w:lineRule="auto"/>
        <w:ind w:left="993"/>
        <w:rPr>
          <w:rFonts w:ascii="Menlo" w:hAnsi="Menlo" w:cs="Menlo"/>
          <w:sz w:val="24"/>
          <w:szCs w:val="24"/>
          <w:lang w:val="en-US"/>
        </w:rPr>
      </w:pPr>
      <w:r>
        <w:rPr>
          <w:rFonts w:ascii="Menlo" w:hAnsi="Menlo" w:cs="Menlo"/>
          <w:sz w:val="24"/>
          <w:szCs w:val="24"/>
          <w:lang w:val="en-US"/>
        </w:rPr>
        <w:t>sqrt((</w:t>
      </w:r>
      <w:r w:rsidR="001E0024">
        <w:rPr>
          <w:rFonts w:ascii="Menlo" w:hAnsi="Menlo" w:cs="Menlo"/>
          <w:sz w:val="24"/>
          <w:szCs w:val="24"/>
          <w:lang w:val="en-US"/>
        </w:rPr>
        <w:t xml:space="preserve"> </w:t>
      </w:r>
      <w:r>
        <w:rPr>
          <w:rFonts w:ascii="Menlo" w:hAnsi="Menlo" w:cs="Menlo"/>
          <w:sz w:val="24"/>
          <w:szCs w:val="24"/>
          <w:lang w:val="en-US"/>
        </w:rPr>
        <w:t xml:space="preserve">sum{i </w:t>
      </w:r>
      <w:r>
        <w:rPr>
          <w:rFonts w:ascii="Menlo" w:hAnsi="Menlo" w:cs="Menlo"/>
          <w:b/>
          <w:bCs/>
          <w:color w:val="008800"/>
          <w:sz w:val="24"/>
          <w:szCs w:val="24"/>
          <w:lang w:val="en-US"/>
        </w:rPr>
        <w:t>in</w:t>
      </w:r>
      <w:r>
        <w:rPr>
          <w:rFonts w:ascii="Menlo" w:hAnsi="Menlo" w:cs="Menlo"/>
          <w:sz w:val="24"/>
          <w:szCs w:val="24"/>
          <w:lang w:val="en-US"/>
        </w:rPr>
        <w:t xml:space="preserve"> </w:t>
      </w:r>
      <w:r>
        <w:rPr>
          <w:rFonts w:ascii="Menlo" w:hAnsi="Menlo" w:cs="Menlo"/>
          <w:b/>
          <w:bCs/>
          <w:color w:val="003366"/>
          <w:sz w:val="24"/>
          <w:szCs w:val="24"/>
          <w:lang w:val="en-US"/>
        </w:rPr>
        <w:t>ROOMS</w:t>
      </w:r>
      <w:r>
        <w:rPr>
          <w:rFonts w:ascii="Menlo" w:hAnsi="Menlo" w:cs="Menlo"/>
          <w:sz w:val="24"/>
          <w:szCs w:val="24"/>
          <w:lang w:val="en-US"/>
        </w:rPr>
        <w:t xml:space="preserve">} </w:t>
      </w:r>
      <w:r>
        <w:rPr>
          <w:rFonts w:ascii="Menlo" w:hAnsi="Menlo" w:cs="Menlo"/>
          <w:b/>
          <w:bCs/>
          <w:color w:val="003366"/>
          <w:sz w:val="24"/>
          <w:szCs w:val="24"/>
          <w:lang w:val="en-US"/>
        </w:rPr>
        <w:t>Occupation</w:t>
      </w:r>
      <w:r>
        <w:rPr>
          <w:rFonts w:ascii="Menlo" w:hAnsi="Menlo" w:cs="Menlo"/>
          <w:sz w:val="24"/>
          <w:szCs w:val="24"/>
          <w:lang w:val="en-US"/>
        </w:rPr>
        <w:t>[i] * (price[i]</w:t>
      </w:r>
      <w:r w:rsidR="001E0024">
        <w:rPr>
          <w:rFonts w:ascii="Menlo" w:hAnsi="Menlo" w:cs="Menlo"/>
          <w:sz w:val="24"/>
          <w:szCs w:val="24"/>
          <w:lang w:val="en-US"/>
        </w:rPr>
        <w:t xml:space="preserve"> </w:t>
      </w:r>
      <w:r>
        <w:rPr>
          <w:rFonts w:ascii="Menlo" w:hAnsi="Menlo" w:cs="Menlo"/>
          <w:sz w:val="24"/>
          <w:szCs w:val="24"/>
          <w:lang w:val="en-US"/>
        </w:rPr>
        <w:t>-</w:t>
      </w:r>
      <w:r w:rsidR="001E0024">
        <w:rPr>
          <w:rFonts w:ascii="Menlo" w:hAnsi="Menlo" w:cs="Menlo"/>
          <w:sz w:val="24"/>
          <w:szCs w:val="24"/>
          <w:lang w:val="en-US"/>
        </w:rPr>
        <w:t xml:space="preserve"> </w:t>
      </w:r>
      <w:r>
        <w:rPr>
          <w:rFonts w:ascii="Menlo" w:hAnsi="Menlo" w:cs="Menlo"/>
          <w:sz w:val="24"/>
          <w:szCs w:val="24"/>
          <w:lang w:val="en-US"/>
        </w:rPr>
        <w:t>min_price)^</w:t>
      </w:r>
      <w:r>
        <w:rPr>
          <w:rFonts w:ascii="Menlo" w:hAnsi="Menlo" w:cs="Menlo"/>
          <w:b/>
          <w:bCs/>
          <w:color w:val="0000DD"/>
          <w:sz w:val="24"/>
          <w:szCs w:val="24"/>
          <w:lang w:val="en-US"/>
        </w:rPr>
        <w:t>2</w:t>
      </w:r>
      <w:r>
        <w:rPr>
          <w:rFonts w:ascii="Menlo" w:hAnsi="Menlo" w:cs="Menlo"/>
          <w:sz w:val="24"/>
          <w:szCs w:val="24"/>
          <w:lang w:val="en-US"/>
        </w:rPr>
        <w:t>)</w:t>
      </w:r>
      <w:r w:rsidR="001E0024">
        <w:rPr>
          <w:rFonts w:ascii="Menlo" w:hAnsi="Menlo" w:cs="Menlo"/>
          <w:sz w:val="24"/>
          <w:szCs w:val="24"/>
          <w:lang w:val="en-US"/>
        </w:rPr>
        <w:t xml:space="preserve"> </w:t>
      </w:r>
      <w:r>
        <w:rPr>
          <w:rFonts w:ascii="Menlo" w:hAnsi="Menlo" w:cs="Menlo"/>
          <w:sz w:val="24"/>
          <w:szCs w:val="24"/>
          <w:lang w:val="en-US"/>
        </w:rPr>
        <w:t>/</w:t>
      </w:r>
      <w:r w:rsidR="001E0024">
        <w:rPr>
          <w:rFonts w:ascii="Menlo" w:hAnsi="Menlo" w:cs="Menlo"/>
          <w:sz w:val="24"/>
          <w:szCs w:val="24"/>
          <w:lang w:val="en-US"/>
        </w:rPr>
        <w:t xml:space="preserve"> </w:t>
      </w:r>
      <w:r>
        <w:rPr>
          <w:rFonts w:ascii="Menlo" w:hAnsi="Menlo" w:cs="Menlo"/>
          <w:sz w:val="24"/>
          <w:szCs w:val="24"/>
          <w:lang w:val="en-US"/>
        </w:rPr>
        <w:t xml:space="preserve">occupied_rooms + </w:t>
      </w:r>
      <w:r>
        <w:rPr>
          <w:rFonts w:ascii="Menlo" w:hAnsi="Menlo" w:cs="Menlo"/>
          <w:b/>
          <w:bCs/>
          <w:color w:val="0000DD"/>
          <w:sz w:val="24"/>
          <w:szCs w:val="24"/>
          <w:lang w:val="en-US"/>
        </w:rPr>
        <w:t>1</w:t>
      </w:r>
      <w:r>
        <w:rPr>
          <w:rFonts w:ascii="Menlo" w:hAnsi="Menlo" w:cs="Menlo"/>
          <w:sz w:val="24"/>
          <w:szCs w:val="24"/>
          <w:lang w:val="en-US"/>
        </w:rPr>
        <w:t>)</w:t>
      </w:r>
      <w:r w:rsidR="001E0024">
        <w:rPr>
          <w:rFonts w:ascii="Menlo" w:hAnsi="Menlo" w:cs="Menlo"/>
          <w:sz w:val="24"/>
          <w:szCs w:val="24"/>
          <w:lang w:val="en-US"/>
        </w:rPr>
        <w:t xml:space="preserve"> </w:t>
      </w:r>
      <w:r>
        <w:rPr>
          <w:rFonts w:ascii="Menlo" w:hAnsi="Menlo" w:cs="Menlo"/>
          <w:sz w:val="24"/>
          <w:szCs w:val="24"/>
          <w:lang w:val="en-US"/>
        </w:rPr>
        <w:t>/</w:t>
      </w:r>
      <w:r w:rsidR="001E0024">
        <w:rPr>
          <w:rFonts w:ascii="Menlo" w:hAnsi="Menlo" w:cs="Menlo"/>
          <w:sz w:val="24"/>
          <w:szCs w:val="24"/>
          <w:lang w:val="en-US"/>
        </w:rPr>
        <w:t xml:space="preserve"> </w:t>
      </w:r>
      <w:r>
        <w:rPr>
          <w:rFonts w:ascii="Menlo" w:hAnsi="Menlo" w:cs="Menlo"/>
          <w:sz w:val="24"/>
          <w:szCs w:val="24"/>
          <w:lang w:val="en-US"/>
        </w:rPr>
        <w:t>min_price +</w:t>
      </w:r>
    </w:p>
    <w:p w14:paraId="4EA90F1A" w14:textId="77777777" w:rsidR="001E0024" w:rsidRDefault="006D703E" w:rsidP="001E0024">
      <w:pPr>
        <w:autoSpaceDE w:val="0"/>
        <w:autoSpaceDN w:val="0"/>
        <w:adjustRightInd w:val="0"/>
        <w:spacing w:after="0" w:line="240" w:lineRule="auto"/>
        <w:ind w:left="993"/>
        <w:rPr>
          <w:rFonts w:ascii="Menlo" w:hAnsi="Menlo" w:cs="Menlo"/>
          <w:sz w:val="24"/>
          <w:szCs w:val="24"/>
          <w:lang w:val="en-US"/>
        </w:rPr>
      </w:pPr>
      <w:r>
        <w:rPr>
          <w:rFonts w:ascii="Menlo" w:hAnsi="Menlo" w:cs="Menlo"/>
          <w:b/>
          <w:bCs/>
          <w:color w:val="008800"/>
          <w:sz w:val="24"/>
          <w:szCs w:val="24"/>
          <w:lang w:val="en-US"/>
        </w:rPr>
        <w:t>if</w:t>
      </w:r>
      <w:r>
        <w:rPr>
          <w:rFonts w:ascii="Menlo" w:hAnsi="Menlo" w:cs="Menlo"/>
          <w:sz w:val="24"/>
          <w:szCs w:val="24"/>
          <w:lang w:val="en-US"/>
        </w:rPr>
        <w:t xml:space="preserve"> occupied_rooms &gt; </w:t>
      </w:r>
      <w:r>
        <w:rPr>
          <w:rFonts w:ascii="Menlo" w:hAnsi="Menlo" w:cs="Menlo"/>
          <w:b/>
          <w:bCs/>
          <w:color w:val="0000DD"/>
          <w:sz w:val="24"/>
          <w:szCs w:val="24"/>
          <w:lang w:val="en-US"/>
        </w:rPr>
        <w:t>1</w:t>
      </w:r>
      <w:r>
        <w:rPr>
          <w:rFonts w:ascii="Menlo" w:hAnsi="Menlo" w:cs="Menlo"/>
          <w:sz w:val="24"/>
          <w:szCs w:val="24"/>
          <w:lang w:val="en-US"/>
        </w:rPr>
        <w:t xml:space="preserve"> </w:t>
      </w:r>
      <w:r>
        <w:rPr>
          <w:rFonts w:ascii="Menlo" w:hAnsi="Menlo" w:cs="Menlo"/>
          <w:b/>
          <w:bCs/>
          <w:color w:val="008800"/>
          <w:sz w:val="24"/>
          <w:szCs w:val="24"/>
          <w:lang w:val="en-US"/>
        </w:rPr>
        <w:t>then</w:t>
      </w:r>
      <w:r w:rsidR="001E0024">
        <w:rPr>
          <w:rFonts w:ascii="Menlo" w:hAnsi="Menlo" w:cs="Menlo"/>
          <w:sz w:val="24"/>
          <w:szCs w:val="24"/>
          <w:lang w:val="en-US"/>
        </w:rPr>
        <w:t xml:space="preserve"> (</w:t>
      </w:r>
    </w:p>
    <w:p w14:paraId="46B53834" w14:textId="77777777" w:rsidR="006D703E" w:rsidRDefault="006D703E" w:rsidP="001E0024">
      <w:pPr>
        <w:autoSpaceDE w:val="0"/>
        <w:autoSpaceDN w:val="0"/>
        <w:adjustRightInd w:val="0"/>
        <w:spacing w:after="0" w:line="240" w:lineRule="auto"/>
        <w:ind w:left="1418"/>
        <w:rPr>
          <w:rFonts w:ascii="Menlo" w:hAnsi="Menlo" w:cs="Menlo"/>
          <w:sz w:val="24"/>
          <w:szCs w:val="24"/>
          <w:lang w:val="en-US"/>
        </w:rPr>
      </w:pPr>
      <w:r>
        <w:rPr>
          <w:rFonts w:ascii="Menlo" w:hAnsi="Menlo" w:cs="Menlo"/>
          <w:sz w:val="24"/>
          <w:szCs w:val="24"/>
          <w:lang w:val="en-US"/>
        </w:rPr>
        <w:t>sqrt((</w:t>
      </w:r>
      <w:r w:rsidR="001E0024">
        <w:rPr>
          <w:rFonts w:ascii="Menlo" w:hAnsi="Menlo" w:cs="Menlo"/>
          <w:sz w:val="24"/>
          <w:szCs w:val="24"/>
          <w:lang w:val="en-US"/>
        </w:rPr>
        <w:t xml:space="preserve"> </w:t>
      </w:r>
      <w:r>
        <w:rPr>
          <w:rFonts w:ascii="Menlo" w:hAnsi="Menlo" w:cs="Menlo"/>
          <w:sz w:val="24"/>
          <w:szCs w:val="24"/>
          <w:lang w:val="en-US"/>
        </w:rPr>
        <w:t xml:space="preserve">sum{(i,j) </w:t>
      </w:r>
      <w:r>
        <w:rPr>
          <w:rFonts w:ascii="Menlo" w:hAnsi="Menlo" w:cs="Menlo"/>
          <w:b/>
          <w:bCs/>
          <w:color w:val="008800"/>
          <w:sz w:val="24"/>
          <w:szCs w:val="24"/>
          <w:lang w:val="en-US"/>
        </w:rPr>
        <w:t>in</w:t>
      </w:r>
      <w:r>
        <w:rPr>
          <w:rFonts w:ascii="Menlo" w:hAnsi="Menlo" w:cs="Menlo"/>
          <w:sz w:val="24"/>
          <w:szCs w:val="24"/>
          <w:lang w:val="en-US"/>
        </w:rPr>
        <w:t xml:space="preserve"> {</w:t>
      </w:r>
      <w:r>
        <w:rPr>
          <w:rFonts w:ascii="Menlo" w:hAnsi="Menlo" w:cs="Menlo"/>
          <w:b/>
          <w:bCs/>
          <w:color w:val="003366"/>
          <w:sz w:val="24"/>
          <w:szCs w:val="24"/>
          <w:lang w:val="en-US"/>
        </w:rPr>
        <w:t>ROOMS</w:t>
      </w:r>
      <w:r>
        <w:rPr>
          <w:rFonts w:ascii="Menlo" w:hAnsi="Menlo" w:cs="Menlo"/>
          <w:sz w:val="24"/>
          <w:szCs w:val="24"/>
          <w:lang w:val="en-US"/>
        </w:rPr>
        <w:t>,</w:t>
      </w:r>
      <w:r>
        <w:rPr>
          <w:rFonts w:ascii="Menlo" w:hAnsi="Menlo" w:cs="Menlo"/>
          <w:b/>
          <w:bCs/>
          <w:color w:val="003366"/>
          <w:sz w:val="24"/>
          <w:szCs w:val="24"/>
          <w:lang w:val="en-US"/>
        </w:rPr>
        <w:t>ROOMS</w:t>
      </w:r>
      <w:r>
        <w:rPr>
          <w:rFonts w:ascii="Menlo" w:hAnsi="Menlo" w:cs="Menlo"/>
          <w:sz w:val="24"/>
          <w:szCs w:val="24"/>
          <w:lang w:val="en-US"/>
        </w:rPr>
        <w:t>}} (</w:t>
      </w:r>
      <w:r>
        <w:rPr>
          <w:rFonts w:ascii="Menlo" w:hAnsi="Menlo" w:cs="Menlo"/>
          <w:b/>
          <w:bCs/>
          <w:color w:val="003366"/>
          <w:sz w:val="24"/>
          <w:szCs w:val="24"/>
          <w:lang w:val="en-US"/>
        </w:rPr>
        <w:t>Occupation</w:t>
      </w:r>
      <w:r>
        <w:rPr>
          <w:rFonts w:ascii="Menlo" w:hAnsi="Menlo" w:cs="Menlo"/>
          <w:sz w:val="24"/>
          <w:szCs w:val="24"/>
          <w:lang w:val="en-US"/>
        </w:rPr>
        <w:t>[i]</w:t>
      </w:r>
      <w:r w:rsidR="001E0024">
        <w:rPr>
          <w:rFonts w:ascii="Menlo" w:hAnsi="Menlo" w:cs="Menlo"/>
          <w:sz w:val="24"/>
          <w:szCs w:val="24"/>
          <w:lang w:val="en-US"/>
        </w:rPr>
        <w:t xml:space="preserve"> </w:t>
      </w:r>
      <w:r>
        <w:rPr>
          <w:rFonts w:ascii="Menlo" w:hAnsi="Menlo" w:cs="Menlo"/>
          <w:sz w:val="24"/>
          <w:szCs w:val="24"/>
          <w:lang w:val="en-US"/>
        </w:rPr>
        <w:t>*</w:t>
      </w:r>
      <w:r w:rsidR="001E0024">
        <w:rPr>
          <w:rFonts w:ascii="Menlo" w:hAnsi="Menlo" w:cs="Menlo"/>
          <w:sz w:val="24"/>
          <w:szCs w:val="24"/>
          <w:lang w:val="en-US"/>
        </w:rPr>
        <w:t xml:space="preserve"> </w:t>
      </w:r>
      <w:r>
        <w:rPr>
          <w:rFonts w:ascii="Menlo" w:hAnsi="Menlo" w:cs="Menlo"/>
          <w:b/>
          <w:bCs/>
          <w:color w:val="003366"/>
          <w:sz w:val="24"/>
          <w:szCs w:val="24"/>
          <w:lang w:val="en-US"/>
        </w:rPr>
        <w:t>Occupation</w:t>
      </w:r>
      <w:r>
        <w:rPr>
          <w:rFonts w:ascii="Menlo" w:hAnsi="Menlo" w:cs="Menlo"/>
          <w:sz w:val="24"/>
          <w:szCs w:val="24"/>
          <w:lang w:val="en-US"/>
        </w:rPr>
        <w:t>[j])</w:t>
      </w:r>
      <w:r w:rsidR="001E0024">
        <w:rPr>
          <w:rFonts w:ascii="Menlo" w:hAnsi="Menlo" w:cs="Menlo"/>
          <w:sz w:val="24"/>
          <w:szCs w:val="24"/>
          <w:lang w:val="en-US"/>
        </w:rPr>
        <w:t xml:space="preserve"> </w:t>
      </w:r>
      <w:r>
        <w:rPr>
          <w:rFonts w:ascii="Menlo" w:hAnsi="Menlo" w:cs="Menlo"/>
          <w:sz w:val="24"/>
          <w:szCs w:val="24"/>
          <w:lang w:val="en-US"/>
        </w:rPr>
        <w:t>*</w:t>
      </w:r>
      <w:r w:rsidR="001E0024">
        <w:rPr>
          <w:rFonts w:ascii="Menlo" w:hAnsi="Menlo" w:cs="Menlo"/>
          <w:sz w:val="24"/>
          <w:szCs w:val="24"/>
          <w:lang w:val="en-US"/>
        </w:rPr>
        <w:t xml:space="preserve"> </w:t>
      </w:r>
      <w:r>
        <w:rPr>
          <w:rFonts w:ascii="Menlo" w:hAnsi="Menlo" w:cs="Menlo"/>
          <w:sz w:val="24"/>
          <w:szCs w:val="24"/>
          <w:lang w:val="en-US"/>
        </w:rPr>
        <w:t>((distance[i,j]</w:t>
      </w:r>
      <w:r w:rsidR="001E0024">
        <w:rPr>
          <w:rFonts w:ascii="Menlo" w:hAnsi="Menlo" w:cs="Menlo"/>
          <w:sz w:val="24"/>
          <w:szCs w:val="24"/>
          <w:lang w:val="en-US"/>
        </w:rPr>
        <w:t xml:space="preserve"> </w:t>
      </w:r>
      <w:r>
        <w:rPr>
          <w:rFonts w:ascii="Menlo" w:hAnsi="Menlo" w:cs="Menlo"/>
          <w:sz w:val="24"/>
          <w:szCs w:val="24"/>
          <w:lang w:val="en-US"/>
        </w:rPr>
        <w:t>-</w:t>
      </w:r>
      <w:r w:rsidR="001E0024">
        <w:rPr>
          <w:rFonts w:ascii="Menlo" w:hAnsi="Menlo" w:cs="Menlo"/>
          <w:sz w:val="24"/>
          <w:szCs w:val="24"/>
          <w:lang w:val="en-US"/>
        </w:rPr>
        <w:t xml:space="preserve"> </w:t>
      </w:r>
      <w:r>
        <w:rPr>
          <w:rFonts w:ascii="Menlo" w:hAnsi="Menlo" w:cs="Menlo"/>
          <w:sz w:val="24"/>
          <w:szCs w:val="24"/>
          <w:lang w:val="en-US"/>
        </w:rPr>
        <w:t>min_distance)^</w:t>
      </w:r>
      <w:r>
        <w:rPr>
          <w:rFonts w:ascii="Menlo" w:hAnsi="Menlo" w:cs="Menlo"/>
          <w:b/>
          <w:bCs/>
          <w:color w:val="0000DD"/>
          <w:sz w:val="24"/>
          <w:szCs w:val="24"/>
          <w:lang w:val="en-US"/>
        </w:rPr>
        <w:t>2</w:t>
      </w:r>
      <w:r>
        <w:rPr>
          <w:rFonts w:ascii="Menlo" w:hAnsi="Menlo" w:cs="Menlo"/>
          <w:sz w:val="24"/>
          <w:szCs w:val="24"/>
          <w:lang w:val="en-US"/>
        </w:rPr>
        <w:t>))</w:t>
      </w:r>
      <w:r w:rsidR="001E0024">
        <w:rPr>
          <w:rFonts w:ascii="Menlo" w:hAnsi="Menlo" w:cs="Menlo"/>
          <w:sz w:val="24"/>
          <w:szCs w:val="24"/>
          <w:lang w:val="en-US"/>
        </w:rPr>
        <w:t xml:space="preserve"> </w:t>
      </w:r>
      <w:r>
        <w:rPr>
          <w:rFonts w:ascii="Menlo" w:hAnsi="Menlo" w:cs="Menlo"/>
          <w:sz w:val="24"/>
          <w:szCs w:val="24"/>
          <w:lang w:val="en-US"/>
        </w:rPr>
        <w:t>/</w:t>
      </w:r>
      <w:r w:rsidR="001E0024">
        <w:rPr>
          <w:rFonts w:ascii="Menlo" w:hAnsi="Menlo" w:cs="Menlo"/>
          <w:sz w:val="24"/>
          <w:szCs w:val="24"/>
          <w:lang w:val="en-US"/>
        </w:rPr>
        <w:t xml:space="preserve"> </w:t>
      </w:r>
      <w:r>
        <w:rPr>
          <w:rFonts w:ascii="Menlo" w:hAnsi="Menlo" w:cs="Menlo"/>
          <w:sz w:val="24"/>
          <w:szCs w:val="24"/>
          <w:lang w:val="en-US"/>
        </w:rPr>
        <w:t xml:space="preserve">occupied_rooms + </w:t>
      </w:r>
      <w:r>
        <w:rPr>
          <w:rFonts w:ascii="Menlo" w:hAnsi="Menlo" w:cs="Menlo"/>
          <w:b/>
          <w:bCs/>
          <w:color w:val="0000DD"/>
          <w:sz w:val="24"/>
          <w:szCs w:val="24"/>
          <w:lang w:val="en-US"/>
        </w:rPr>
        <w:t>1</w:t>
      </w:r>
      <w:r>
        <w:rPr>
          <w:rFonts w:ascii="Menlo" w:hAnsi="Menlo" w:cs="Menlo"/>
          <w:sz w:val="24"/>
          <w:szCs w:val="24"/>
          <w:lang w:val="en-US"/>
        </w:rPr>
        <w:t>)</w:t>
      </w:r>
      <w:r w:rsidR="001E0024">
        <w:rPr>
          <w:rFonts w:ascii="Menlo" w:hAnsi="Menlo" w:cs="Menlo"/>
          <w:sz w:val="24"/>
          <w:szCs w:val="24"/>
          <w:lang w:val="en-US"/>
        </w:rPr>
        <w:t xml:space="preserve"> </w:t>
      </w:r>
      <w:r>
        <w:rPr>
          <w:rFonts w:ascii="Menlo" w:hAnsi="Menlo" w:cs="Menlo"/>
          <w:sz w:val="24"/>
          <w:szCs w:val="24"/>
          <w:lang w:val="en-US"/>
        </w:rPr>
        <w:t>/</w:t>
      </w:r>
      <w:r w:rsidR="001E0024">
        <w:rPr>
          <w:rFonts w:ascii="Menlo" w:hAnsi="Menlo" w:cs="Menlo"/>
          <w:sz w:val="24"/>
          <w:szCs w:val="24"/>
          <w:lang w:val="en-US"/>
        </w:rPr>
        <w:t xml:space="preserve"> </w:t>
      </w:r>
      <w:r>
        <w:rPr>
          <w:rFonts w:ascii="Menlo" w:hAnsi="Menlo" w:cs="Menlo"/>
          <w:sz w:val="24"/>
          <w:szCs w:val="24"/>
          <w:lang w:val="en-US"/>
        </w:rPr>
        <w:t>min_dist</w:t>
      </w:r>
    </w:p>
    <w:p w14:paraId="313A01FA" w14:textId="77777777" w:rsidR="006D703E" w:rsidRDefault="006D703E" w:rsidP="001E0024">
      <w:pPr>
        <w:autoSpaceDE w:val="0"/>
        <w:autoSpaceDN w:val="0"/>
        <w:adjustRightInd w:val="0"/>
        <w:spacing w:after="0" w:line="240" w:lineRule="auto"/>
        <w:ind w:left="993"/>
        <w:rPr>
          <w:rFonts w:ascii="Menlo" w:hAnsi="Menlo" w:cs="Menlo"/>
          <w:sz w:val="24"/>
          <w:szCs w:val="24"/>
          <w:lang w:val="en-US"/>
        </w:rPr>
      </w:pPr>
      <w:r>
        <w:rPr>
          <w:rFonts w:ascii="Menlo" w:hAnsi="Menlo" w:cs="Menlo"/>
          <w:sz w:val="24"/>
          <w:szCs w:val="24"/>
          <w:lang w:val="en-US"/>
        </w:rPr>
        <w:t xml:space="preserve">) + </w:t>
      </w:r>
    </w:p>
    <w:p w14:paraId="196A9A8E" w14:textId="77777777" w:rsidR="006D703E" w:rsidRDefault="006D703E" w:rsidP="001E0024">
      <w:pPr>
        <w:autoSpaceDE w:val="0"/>
        <w:autoSpaceDN w:val="0"/>
        <w:adjustRightInd w:val="0"/>
        <w:spacing w:after="320" w:line="240" w:lineRule="auto"/>
        <w:ind w:left="992"/>
        <w:rPr>
          <w:rFonts w:ascii="Menlo" w:hAnsi="Menlo" w:cs="Menlo"/>
          <w:sz w:val="24"/>
          <w:szCs w:val="24"/>
          <w:lang w:val="en-US"/>
        </w:rPr>
      </w:pPr>
      <w:r>
        <w:rPr>
          <w:rFonts w:ascii="Menlo" w:hAnsi="Menlo" w:cs="Menlo"/>
          <w:sz w:val="24"/>
          <w:szCs w:val="24"/>
          <w:lang w:val="en-US"/>
        </w:rPr>
        <w:t>sqrt((</w:t>
      </w:r>
      <w:r w:rsidR="001E0024">
        <w:rPr>
          <w:rFonts w:ascii="Menlo" w:hAnsi="Menlo" w:cs="Menlo"/>
          <w:sz w:val="24"/>
          <w:szCs w:val="24"/>
          <w:lang w:val="en-US"/>
        </w:rPr>
        <w:t xml:space="preserve"> </w:t>
      </w:r>
      <w:r>
        <w:rPr>
          <w:rFonts w:ascii="Menlo" w:hAnsi="Menlo" w:cs="Menlo"/>
          <w:sz w:val="24"/>
          <w:szCs w:val="24"/>
          <w:lang w:val="en-US"/>
        </w:rPr>
        <w:t xml:space="preserve">sum{i </w:t>
      </w:r>
      <w:r>
        <w:rPr>
          <w:rFonts w:ascii="Menlo" w:hAnsi="Menlo" w:cs="Menlo"/>
          <w:b/>
          <w:bCs/>
          <w:color w:val="008800"/>
          <w:sz w:val="24"/>
          <w:szCs w:val="24"/>
          <w:lang w:val="en-US"/>
        </w:rPr>
        <w:t>in</w:t>
      </w:r>
      <w:r>
        <w:rPr>
          <w:rFonts w:ascii="Menlo" w:hAnsi="Menlo" w:cs="Menlo"/>
          <w:sz w:val="24"/>
          <w:szCs w:val="24"/>
          <w:lang w:val="en-US"/>
        </w:rPr>
        <w:t xml:space="preserve"> </w:t>
      </w:r>
      <w:r>
        <w:rPr>
          <w:rFonts w:ascii="Menlo" w:hAnsi="Menlo" w:cs="Menlo"/>
          <w:b/>
          <w:bCs/>
          <w:color w:val="003366"/>
          <w:sz w:val="24"/>
          <w:szCs w:val="24"/>
          <w:lang w:val="en-US"/>
        </w:rPr>
        <w:t>ROOMS</w:t>
      </w:r>
      <w:r>
        <w:rPr>
          <w:rFonts w:ascii="Menlo" w:hAnsi="Menlo" w:cs="Menlo"/>
          <w:sz w:val="24"/>
          <w:szCs w:val="24"/>
          <w:lang w:val="en-US"/>
        </w:rPr>
        <w:t xml:space="preserve">} </w:t>
      </w:r>
      <w:r>
        <w:rPr>
          <w:rFonts w:ascii="Menlo" w:hAnsi="Menlo" w:cs="Menlo"/>
          <w:b/>
          <w:bCs/>
          <w:color w:val="003366"/>
          <w:sz w:val="24"/>
          <w:szCs w:val="24"/>
          <w:lang w:val="en-US"/>
        </w:rPr>
        <w:t>Occupation</w:t>
      </w:r>
      <w:r>
        <w:rPr>
          <w:rFonts w:ascii="Menlo" w:hAnsi="Menlo" w:cs="Menlo"/>
          <w:sz w:val="24"/>
          <w:szCs w:val="24"/>
          <w:lang w:val="en-US"/>
        </w:rPr>
        <w:t>[i]</w:t>
      </w:r>
      <w:r w:rsidR="001E0024">
        <w:rPr>
          <w:rFonts w:ascii="Menlo" w:hAnsi="Menlo" w:cs="Menlo"/>
          <w:sz w:val="24"/>
          <w:szCs w:val="24"/>
          <w:lang w:val="en-US"/>
        </w:rPr>
        <w:t xml:space="preserve"> </w:t>
      </w:r>
      <w:r>
        <w:rPr>
          <w:rFonts w:ascii="Menlo" w:hAnsi="Menlo" w:cs="Menlo"/>
          <w:sz w:val="24"/>
          <w:szCs w:val="24"/>
          <w:lang w:val="en-US"/>
        </w:rPr>
        <w:t>*</w:t>
      </w:r>
      <w:r w:rsidR="001E0024">
        <w:rPr>
          <w:rFonts w:ascii="Menlo" w:hAnsi="Menlo" w:cs="Menlo"/>
          <w:sz w:val="24"/>
          <w:szCs w:val="24"/>
          <w:lang w:val="en-US"/>
        </w:rPr>
        <w:t xml:space="preserve"> </w:t>
      </w:r>
      <w:r>
        <w:rPr>
          <w:rFonts w:ascii="Menlo" w:hAnsi="Menlo" w:cs="Menlo"/>
          <w:sz w:val="24"/>
          <w:szCs w:val="24"/>
          <w:lang w:val="en-US"/>
        </w:rPr>
        <w:t>((stars[i]</w:t>
      </w:r>
      <w:r w:rsidR="001E0024">
        <w:rPr>
          <w:rFonts w:ascii="Menlo" w:hAnsi="Menlo" w:cs="Menlo"/>
          <w:sz w:val="24"/>
          <w:szCs w:val="24"/>
          <w:lang w:val="en-US"/>
        </w:rPr>
        <w:t xml:space="preserve"> </w:t>
      </w:r>
      <w:r>
        <w:rPr>
          <w:rFonts w:ascii="Menlo" w:hAnsi="Menlo" w:cs="Menlo"/>
          <w:sz w:val="24"/>
          <w:szCs w:val="24"/>
          <w:lang w:val="en-US"/>
        </w:rPr>
        <w:t>-</w:t>
      </w:r>
      <w:r w:rsidR="001E0024">
        <w:rPr>
          <w:rFonts w:ascii="Menlo" w:hAnsi="Menlo" w:cs="Menlo"/>
          <w:sz w:val="24"/>
          <w:szCs w:val="24"/>
          <w:lang w:val="en-US"/>
        </w:rPr>
        <w:t xml:space="preserve"> </w:t>
      </w:r>
      <w:r>
        <w:rPr>
          <w:rFonts w:ascii="Menlo" w:hAnsi="Menlo" w:cs="Menlo"/>
          <w:b/>
          <w:bCs/>
          <w:color w:val="0000DD"/>
          <w:sz w:val="24"/>
          <w:szCs w:val="24"/>
          <w:lang w:val="en-US"/>
        </w:rPr>
        <w:t>10</w:t>
      </w:r>
      <w:r>
        <w:rPr>
          <w:rFonts w:ascii="Menlo" w:hAnsi="Menlo" w:cs="Menlo"/>
          <w:sz w:val="24"/>
          <w:szCs w:val="24"/>
          <w:lang w:val="en-US"/>
        </w:rPr>
        <w:t>)^</w:t>
      </w:r>
      <w:r>
        <w:rPr>
          <w:rFonts w:ascii="Menlo" w:hAnsi="Menlo" w:cs="Menlo"/>
          <w:b/>
          <w:bCs/>
          <w:color w:val="0000DD"/>
          <w:sz w:val="24"/>
          <w:szCs w:val="24"/>
          <w:lang w:val="en-US"/>
        </w:rPr>
        <w:t>2</w:t>
      </w:r>
      <w:r>
        <w:rPr>
          <w:rFonts w:ascii="Menlo" w:hAnsi="Menlo" w:cs="Menlo"/>
          <w:sz w:val="24"/>
          <w:szCs w:val="24"/>
          <w:lang w:val="en-US"/>
        </w:rPr>
        <w:t>))</w:t>
      </w:r>
      <w:r w:rsidR="001E0024">
        <w:rPr>
          <w:rFonts w:ascii="Menlo" w:hAnsi="Menlo" w:cs="Menlo"/>
          <w:sz w:val="24"/>
          <w:szCs w:val="24"/>
          <w:lang w:val="en-US"/>
        </w:rPr>
        <w:t xml:space="preserve"> </w:t>
      </w:r>
      <w:r>
        <w:rPr>
          <w:rFonts w:ascii="Menlo" w:hAnsi="Menlo" w:cs="Menlo"/>
          <w:sz w:val="24"/>
          <w:szCs w:val="24"/>
          <w:lang w:val="en-US"/>
        </w:rPr>
        <w:t>/</w:t>
      </w:r>
      <w:r w:rsidR="001E0024">
        <w:rPr>
          <w:rFonts w:ascii="Menlo" w:hAnsi="Menlo" w:cs="Menlo"/>
          <w:sz w:val="24"/>
          <w:szCs w:val="24"/>
          <w:lang w:val="en-US"/>
        </w:rPr>
        <w:t xml:space="preserve"> </w:t>
      </w:r>
      <w:r>
        <w:rPr>
          <w:rFonts w:ascii="Menlo" w:hAnsi="Menlo" w:cs="Menlo"/>
          <w:sz w:val="24"/>
          <w:szCs w:val="24"/>
          <w:lang w:val="en-US"/>
        </w:rPr>
        <w:t xml:space="preserve">occupied_rooms + </w:t>
      </w:r>
      <w:r>
        <w:rPr>
          <w:rFonts w:ascii="Menlo" w:hAnsi="Menlo" w:cs="Menlo"/>
          <w:b/>
          <w:bCs/>
          <w:color w:val="0000DD"/>
          <w:sz w:val="24"/>
          <w:szCs w:val="24"/>
          <w:lang w:val="en-US"/>
        </w:rPr>
        <w:t>1</w:t>
      </w:r>
      <w:r>
        <w:rPr>
          <w:rFonts w:ascii="Menlo" w:hAnsi="Menlo" w:cs="Menlo"/>
          <w:sz w:val="24"/>
          <w:szCs w:val="24"/>
          <w:lang w:val="en-US"/>
        </w:rPr>
        <w:t>)</w:t>
      </w:r>
      <w:r w:rsidR="001E0024">
        <w:rPr>
          <w:rFonts w:ascii="Menlo" w:hAnsi="Menlo" w:cs="Menlo"/>
          <w:sz w:val="24"/>
          <w:szCs w:val="24"/>
          <w:lang w:val="en-US"/>
        </w:rPr>
        <w:t xml:space="preserve"> </w:t>
      </w:r>
      <w:r>
        <w:rPr>
          <w:rFonts w:ascii="Menlo" w:hAnsi="Menlo" w:cs="Menlo"/>
          <w:sz w:val="24"/>
          <w:szCs w:val="24"/>
          <w:lang w:val="en-US"/>
        </w:rPr>
        <w:t>/</w:t>
      </w:r>
      <w:r w:rsidR="001E0024">
        <w:rPr>
          <w:rFonts w:ascii="Menlo" w:hAnsi="Menlo" w:cs="Menlo"/>
          <w:sz w:val="24"/>
          <w:szCs w:val="24"/>
          <w:lang w:val="en-US"/>
        </w:rPr>
        <w:t xml:space="preserve"> </w:t>
      </w:r>
      <w:r>
        <w:rPr>
          <w:rFonts w:ascii="Menlo" w:hAnsi="Menlo" w:cs="Menlo"/>
          <w:b/>
          <w:bCs/>
          <w:color w:val="0000DD"/>
          <w:sz w:val="24"/>
          <w:szCs w:val="24"/>
          <w:lang w:val="en-US"/>
        </w:rPr>
        <w:t>10</w:t>
      </w:r>
      <w:r>
        <w:rPr>
          <w:rFonts w:ascii="Menlo" w:hAnsi="Menlo" w:cs="Menlo"/>
          <w:sz w:val="24"/>
          <w:szCs w:val="24"/>
          <w:lang w:val="en-US"/>
        </w:rPr>
        <w:t>;</w:t>
      </w:r>
    </w:p>
    <w:p w14:paraId="29B7FF0C" w14:textId="77777777" w:rsidR="006D703E" w:rsidRDefault="00B65813" w:rsidP="005D18C7">
      <w:pPr>
        <w:pStyle w:val="ThesisSzveg"/>
      </w:pPr>
      <w:r>
        <w:t xml:space="preserve">A modell első felében a paraméterek és változók vannak rögzítve, a második felében a </w:t>
      </w:r>
      <w:r w:rsidR="00070899">
        <w:t>korlátozások és a célfüggvényt.</w:t>
      </w:r>
    </w:p>
    <w:p w14:paraId="12C03173" w14:textId="05DBF783" w:rsidR="00070899" w:rsidRDefault="00070899" w:rsidP="005D18C7">
      <w:pPr>
        <w:pStyle w:val="ThesisSzveg"/>
      </w:pPr>
      <w:r>
        <w:t xml:space="preserve">A </w:t>
      </w:r>
      <w:r w:rsidRPr="00070899">
        <w:rPr>
          <w:i/>
        </w:rPr>
        <w:t>min_distance</w:t>
      </w:r>
      <w:r>
        <w:t xml:space="preserve"> és </w:t>
      </w:r>
      <w:r w:rsidRPr="00070899">
        <w:rPr>
          <w:i/>
        </w:rPr>
        <w:t>min_price</w:t>
      </w:r>
      <w:r>
        <w:t xml:space="preserve"> paraméterek nem változtathatók, mert a </w:t>
      </w:r>
      <w:r>
        <w:fldChar w:fldCharType="begin"/>
      </w:r>
      <w:r>
        <w:instrText xml:space="preserve"> REF _Ref416701623 \r \h </w:instrText>
      </w:r>
      <w:r>
        <w:fldChar w:fldCharType="separate"/>
      </w:r>
      <w:r>
        <w:t>6.2</w:t>
      </w:r>
      <w:r>
        <w:fldChar w:fldCharType="end"/>
      </w:r>
      <w:r>
        <w:t xml:space="preserve"> fejezetben bemutatott kategorizálás után a legkisebb érték mindig 1. A </w:t>
      </w:r>
      <w:r w:rsidRPr="00070899">
        <w:rPr>
          <w:i/>
        </w:rPr>
        <w:t>guests</w:t>
      </w:r>
      <w:r>
        <w:t xml:space="preserve"> paraméter a vendégek számát tárolja. Ezt követi a szobák halmazának deklarálása </w:t>
      </w:r>
      <w:r w:rsidRPr="00070899">
        <w:rPr>
          <w:i/>
        </w:rPr>
        <w:t>ROOMS</w:t>
      </w:r>
      <w:r>
        <w:t xml:space="preserve"> névvel. A szobák halmazához tartozik a </w:t>
      </w:r>
      <w:r w:rsidRPr="00070899">
        <w:rPr>
          <w:i/>
        </w:rPr>
        <w:t>capacity</w:t>
      </w:r>
      <w:r>
        <w:t xml:space="preserve">, mint kapacitás, a </w:t>
      </w:r>
      <w:r w:rsidRPr="00070899">
        <w:rPr>
          <w:i/>
        </w:rPr>
        <w:t>price</w:t>
      </w:r>
      <w:r>
        <w:t xml:space="preserve"> mint ár és a </w:t>
      </w:r>
      <w:r w:rsidRPr="00070899">
        <w:rPr>
          <w:i/>
        </w:rPr>
        <w:t>stars</w:t>
      </w:r>
      <w:r>
        <w:t xml:space="preserve">, mint átlagos értékelés paraméter. A szobák közti távolságot a </w:t>
      </w:r>
      <w:r w:rsidRPr="00070899">
        <w:rPr>
          <w:i/>
        </w:rPr>
        <w:lastRenderedPageBreak/>
        <w:t>distance</w:t>
      </w:r>
      <w:r>
        <w:t xml:space="preserve"> paraméter tárolja, amely a szobák halmazából képzett két dimenziós mátrixhoz tartozik. A modell fő változója </w:t>
      </w:r>
      <w:r w:rsidRPr="00070899">
        <w:rPr>
          <w:i/>
        </w:rPr>
        <w:t>Occupation</w:t>
      </w:r>
      <w:r>
        <w:t xml:space="preserve"> névre hallgat és a </w:t>
      </w:r>
      <w:r w:rsidRPr="00070899">
        <w:rPr>
          <w:i/>
        </w:rPr>
        <w:t>ROOMS</w:t>
      </w:r>
      <w:r>
        <w:t xml:space="preserve"> halmaz felett van értelmezve. Az </w:t>
      </w:r>
      <w:r w:rsidRPr="00070899">
        <w:rPr>
          <w:i/>
        </w:rPr>
        <w:t>occupied_rooms</w:t>
      </w:r>
      <w:r>
        <w:t xml:space="preserve"> egy segédváltozó, a célfüggvé</w:t>
      </w:r>
      <w:r w:rsidR="007C1914">
        <w:t>ny átláthatóbbá tétele, és a re</w:t>
      </w:r>
      <w:r>
        <w:t>dundancia elkerülése miatt került bevezetésre.</w:t>
      </w:r>
    </w:p>
    <w:p w14:paraId="7235C431" w14:textId="77777777" w:rsidR="00070899" w:rsidRDefault="00070899" w:rsidP="005D18C7">
      <w:pPr>
        <w:pStyle w:val="ThesisSzveg"/>
      </w:pPr>
      <w:r>
        <w:t>A modellnek egy korlátozása van, mégpedig, hogy a kiválasztott szobák kapacitásának egyenlőnek kell lennie a vendégek számával. Ezt</w:t>
      </w:r>
      <w:r w:rsidR="0053708F">
        <w:t xml:space="preserve"> a korlátozást fogalmazza meg az </w:t>
      </w:r>
      <w:r w:rsidR="0053708F" w:rsidRPr="001E3C8B">
        <w:rPr>
          <w:i/>
        </w:rPr>
        <w:t>Accommodation</w:t>
      </w:r>
      <w:r w:rsidR="0053708F">
        <w:t xml:space="preserve"> nevű kifejezés. A modell utolsó eleme az </w:t>
      </w:r>
      <w:r w:rsidR="0053708F" w:rsidRPr="001E3C8B">
        <w:rPr>
          <w:i/>
        </w:rPr>
        <w:t>OPTIMUM</w:t>
      </w:r>
      <w:r w:rsidR="0053708F">
        <w:t xml:space="preserve"> elnevezésű célfüggvény. A </w:t>
      </w:r>
      <w:r w:rsidR="0053708F">
        <w:fldChar w:fldCharType="begin"/>
      </w:r>
      <w:r w:rsidR="0053708F">
        <w:instrText xml:space="preserve"> REF _Ref416702335 \r \h </w:instrText>
      </w:r>
      <w:r w:rsidR="0053708F">
        <w:fldChar w:fldCharType="separate"/>
      </w:r>
      <w:r w:rsidR="0053708F">
        <w:t>6.2.3</w:t>
      </w:r>
      <w:r w:rsidR="0053708F">
        <w:fldChar w:fldCharType="end"/>
      </w:r>
      <w:r w:rsidR="0053708F">
        <w:t xml:space="preserve"> fejezetben bemutatott célfüggvényhez képest az implementáció alkalmaz egy kiegészítést. A nemlineáris megoldó az optimalizálás során választhatja azt, hogy az összes változó 0. Ekkor a gyökvonás operátor hibát jelez, és a folyamat leáll. Ezt elkerülendő, a gyökjel alatti kifejezéshez hozzáadok egyet, ami az eredményt nem befolyásolja, de segítségével a megoldó minden esetben helyesen fut.</w:t>
      </w:r>
    </w:p>
    <w:p w14:paraId="13B48D94" w14:textId="77777777" w:rsidR="001E3C8B" w:rsidRDefault="001E3C8B" w:rsidP="009D202D">
      <w:pPr>
        <w:pStyle w:val="ThesisSzveg"/>
      </w:pPr>
      <w:r>
        <w:t xml:space="preserve">Az optimalizálási modell megszerkesztése után össze kell állítani azt az adathalmazt, amelyen az optimalizálást el kell végezni. Amint, azt korábban említettem, az adatokat a modelltől függetlenül, egy másik fájlban is meg lehet adni. Egy ilyen adatfájl kiterjesztése ajánlás szerint </w:t>
      </w:r>
      <w:r w:rsidRPr="001E3C8B">
        <w:rPr>
          <w:i/>
        </w:rPr>
        <w:t>.dat</w:t>
      </w:r>
      <w:r>
        <w:t>. Egy, a modellhez illeszthető adatfájl tar</w:t>
      </w:r>
      <w:r w:rsidR="009D202D">
        <w:t>talma a következőképpen néz ki:</w:t>
      </w:r>
    </w:p>
    <w:p w14:paraId="10A83153" w14:textId="77777777" w:rsidR="007F30CD" w:rsidRDefault="007F30CD" w:rsidP="007F30CD">
      <w:pPr>
        <w:autoSpaceDE w:val="0"/>
        <w:autoSpaceDN w:val="0"/>
        <w:adjustRightInd w:val="0"/>
        <w:spacing w:after="0" w:line="240" w:lineRule="auto"/>
        <w:ind w:left="720"/>
        <w:rPr>
          <w:rFonts w:ascii="Menlo" w:hAnsi="Menlo" w:cs="Menlo"/>
          <w:sz w:val="24"/>
          <w:szCs w:val="24"/>
          <w:lang w:val="en-US"/>
        </w:rPr>
      </w:pPr>
      <w:r>
        <w:rPr>
          <w:rFonts w:ascii="Menlo" w:hAnsi="Menlo" w:cs="Menlo"/>
          <w:sz w:val="24"/>
          <w:szCs w:val="24"/>
          <w:lang w:val="en-US"/>
        </w:rPr>
        <w:t xml:space="preserve">param guests := </w:t>
      </w:r>
      <w:r>
        <w:rPr>
          <w:rFonts w:ascii="Menlo" w:hAnsi="Menlo" w:cs="Menlo"/>
          <w:b/>
          <w:bCs/>
          <w:color w:val="0000DD"/>
          <w:sz w:val="24"/>
          <w:szCs w:val="24"/>
          <w:lang w:val="en-US"/>
        </w:rPr>
        <w:t>8</w:t>
      </w:r>
      <w:r>
        <w:rPr>
          <w:rFonts w:ascii="Menlo" w:hAnsi="Menlo" w:cs="Menlo"/>
          <w:sz w:val="24"/>
          <w:szCs w:val="24"/>
          <w:lang w:val="en-US"/>
        </w:rPr>
        <w:t>;</w:t>
      </w:r>
    </w:p>
    <w:p w14:paraId="1F78E65D" w14:textId="77777777" w:rsidR="007F30CD" w:rsidRDefault="007F30CD" w:rsidP="007F30CD">
      <w:pPr>
        <w:autoSpaceDE w:val="0"/>
        <w:autoSpaceDN w:val="0"/>
        <w:adjustRightInd w:val="0"/>
        <w:spacing w:after="0" w:line="240" w:lineRule="auto"/>
        <w:ind w:left="720"/>
        <w:rPr>
          <w:rFonts w:ascii="Menlo" w:hAnsi="Menlo" w:cs="Menlo"/>
          <w:sz w:val="24"/>
          <w:szCs w:val="24"/>
          <w:lang w:val="en-US"/>
        </w:rPr>
      </w:pPr>
    </w:p>
    <w:p w14:paraId="7C2A53E0" w14:textId="77777777" w:rsidR="007F30CD" w:rsidRDefault="007F30CD" w:rsidP="007F30CD">
      <w:pPr>
        <w:autoSpaceDE w:val="0"/>
        <w:autoSpaceDN w:val="0"/>
        <w:adjustRightInd w:val="0"/>
        <w:spacing w:after="0" w:line="240" w:lineRule="auto"/>
        <w:ind w:left="720"/>
        <w:rPr>
          <w:rFonts w:ascii="Menlo" w:hAnsi="Menlo" w:cs="Menlo"/>
          <w:sz w:val="24"/>
          <w:szCs w:val="24"/>
          <w:lang w:val="en-US"/>
        </w:rPr>
      </w:pPr>
      <w:r>
        <w:rPr>
          <w:rFonts w:ascii="Menlo" w:hAnsi="Menlo" w:cs="Menlo"/>
          <w:sz w:val="24"/>
          <w:szCs w:val="24"/>
          <w:lang w:val="en-US"/>
        </w:rPr>
        <w:t xml:space="preserve">set </w:t>
      </w:r>
      <w:r>
        <w:rPr>
          <w:rFonts w:ascii="Menlo" w:hAnsi="Menlo" w:cs="Menlo"/>
          <w:color w:val="AA6600"/>
          <w:sz w:val="24"/>
          <w:szCs w:val="24"/>
          <w:lang w:val="en-US"/>
        </w:rPr>
        <w:t>ROOMS</w:t>
      </w:r>
      <w:r>
        <w:rPr>
          <w:rFonts w:ascii="Menlo" w:hAnsi="Menlo" w:cs="Menlo"/>
          <w:sz w:val="24"/>
          <w:szCs w:val="24"/>
          <w:lang w:val="en-US"/>
        </w:rPr>
        <w:t xml:space="preserve">:= </w:t>
      </w:r>
      <w:r>
        <w:rPr>
          <w:rFonts w:ascii="Menlo" w:hAnsi="Menlo" w:cs="Menlo"/>
          <w:b/>
          <w:bCs/>
          <w:color w:val="003366"/>
          <w:sz w:val="24"/>
          <w:szCs w:val="24"/>
          <w:lang w:val="en-US"/>
        </w:rPr>
        <w:t>R1</w:t>
      </w:r>
      <w:r>
        <w:rPr>
          <w:rFonts w:ascii="Menlo" w:hAnsi="Menlo" w:cs="Menlo"/>
          <w:sz w:val="24"/>
          <w:szCs w:val="24"/>
          <w:lang w:val="en-US"/>
        </w:rPr>
        <w:t xml:space="preserve"> </w:t>
      </w:r>
      <w:r>
        <w:rPr>
          <w:rFonts w:ascii="Menlo" w:hAnsi="Menlo" w:cs="Menlo"/>
          <w:b/>
          <w:bCs/>
          <w:color w:val="003366"/>
          <w:sz w:val="24"/>
          <w:szCs w:val="24"/>
          <w:lang w:val="en-US"/>
        </w:rPr>
        <w:t>R2</w:t>
      </w:r>
      <w:r>
        <w:rPr>
          <w:rFonts w:ascii="Menlo" w:hAnsi="Menlo" w:cs="Menlo"/>
          <w:sz w:val="24"/>
          <w:szCs w:val="24"/>
          <w:lang w:val="en-US"/>
        </w:rPr>
        <w:t xml:space="preserve"> </w:t>
      </w:r>
      <w:r>
        <w:rPr>
          <w:rFonts w:ascii="Menlo" w:hAnsi="Menlo" w:cs="Menlo"/>
          <w:b/>
          <w:bCs/>
          <w:color w:val="003366"/>
          <w:sz w:val="24"/>
          <w:szCs w:val="24"/>
          <w:lang w:val="en-US"/>
        </w:rPr>
        <w:t>R3</w:t>
      </w:r>
      <w:r>
        <w:rPr>
          <w:rFonts w:ascii="Menlo" w:hAnsi="Menlo" w:cs="Menlo"/>
          <w:sz w:val="24"/>
          <w:szCs w:val="24"/>
          <w:lang w:val="en-US"/>
        </w:rPr>
        <w:t xml:space="preserve"> </w:t>
      </w:r>
      <w:r>
        <w:rPr>
          <w:rFonts w:ascii="Menlo" w:hAnsi="Menlo" w:cs="Menlo"/>
          <w:b/>
          <w:bCs/>
          <w:color w:val="003366"/>
          <w:sz w:val="24"/>
          <w:szCs w:val="24"/>
          <w:lang w:val="en-US"/>
        </w:rPr>
        <w:t>R4</w:t>
      </w:r>
      <w:r>
        <w:rPr>
          <w:rFonts w:ascii="Menlo" w:hAnsi="Menlo" w:cs="Menlo"/>
          <w:sz w:val="24"/>
          <w:szCs w:val="24"/>
          <w:lang w:val="en-US"/>
        </w:rPr>
        <w:t xml:space="preserve"> </w:t>
      </w:r>
      <w:r>
        <w:rPr>
          <w:rFonts w:ascii="Menlo" w:hAnsi="Menlo" w:cs="Menlo"/>
          <w:b/>
          <w:bCs/>
          <w:color w:val="003366"/>
          <w:sz w:val="24"/>
          <w:szCs w:val="24"/>
          <w:lang w:val="en-US"/>
        </w:rPr>
        <w:t>R5</w:t>
      </w:r>
      <w:r>
        <w:rPr>
          <w:rFonts w:ascii="Menlo" w:hAnsi="Menlo" w:cs="Menlo"/>
          <w:sz w:val="24"/>
          <w:szCs w:val="24"/>
          <w:lang w:val="en-US"/>
        </w:rPr>
        <w:t xml:space="preserve"> </w:t>
      </w:r>
      <w:r>
        <w:rPr>
          <w:rFonts w:ascii="Menlo" w:hAnsi="Menlo" w:cs="Menlo"/>
          <w:b/>
          <w:bCs/>
          <w:color w:val="003366"/>
          <w:sz w:val="24"/>
          <w:szCs w:val="24"/>
          <w:lang w:val="en-US"/>
        </w:rPr>
        <w:t>R6</w:t>
      </w:r>
      <w:r>
        <w:rPr>
          <w:rFonts w:ascii="Menlo" w:hAnsi="Menlo" w:cs="Menlo"/>
          <w:sz w:val="24"/>
          <w:szCs w:val="24"/>
          <w:lang w:val="en-US"/>
        </w:rPr>
        <w:t>;</w:t>
      </w:r>
    </w:p>
    <w:p w14:paraId="7EE0AD42" w14:textId="77777777" w:rsidR="007F30CD" w:rsidRDefault="007F30CD" w:rsidP="007F30CD">
      <w:pPr>
        <w:autoSpaceDE w:val="0"/>
        <w:autoSpaceDN w:val="0"/>
        <w:adjustRightInd w:val="0"/>
        <w:spacing w:after="0" w:line="240" w:lineRule="auto"/>
        <w:ind w:left="720"/>
        <w:rPr>
          <w:rFonts w:ascii="Menlo" w:hAnsi="Menlo" w:cs="Menlo"/>
          <w:sz w:val="24"/>
          <w:szCs w:val="24"/>
          <w:lang w:val="en-US"/>
        </w:rPr>
      </w:pPr>
    </w:p>
    <w:p w14:paraId="0C63CAF8" w14:textId="77777777" w:rsidR="007F30CD" w:rsidRDefault="007F30CD" w:rsidP="007F30CD">
      <w:pPr>
        <w:autoSpaceDE w:val="0"/>
        <w:autoSpaceDN w:val="0"/>
        <w:adjustRightInd w:val="0"/>
        <w:spacing w:after="0" w:line="240" w:lineRule="auto"/>
        <w:ind w:left="720"/>
        <w:rPr>
          <w:rFonts w:ascii="Menlo" w:hAnsi="Menlo" w:cs="Menlo"/>
          <w:sz w:val="24"/>
          <w:szCs w:val="24"/>
          <w:lang w:val="en-US"/>
        </w:rPr>
      </w:pPr>
      <w:r>
        <w:rPr>
          <w:rFonts w:ascii="Menlo" w:hAnsi="Menlo" w:cs="Menlo"/>
          <w:color w:val="AA6600"/>
          <w:sz w:val="24"/>
          <w:szCs w:val="24"/>
          <w:lang w:val="en-US"/>
        </w:rPr>
        <w:t>param</w:t>
      </w:r>
      <w:r>
        <w:rPr>
          <w:rFonts w:ascii="Menlo" w:hAnsi="Menlo" w:cs="Menlo"/>
          <w:sz w:val="24"/>
          <w:szCs w:val="24"/>
          <w:lang w:val="en-US"/>
        </w:rPr>
        <w:t xml:space="preserve">:  capacity  stars </w:t>
      </w:r>
      <w:r w:rsidR="00FC54AF">
        <w:rPr>
          <w:rFonts w:ascii="Menlo" w:hAnsi="Menlo" w:cs="Menlo"/>
          <w:sz w:val="24"/>
          <w:szCs w:val="24"/>
          <w:lang w:val="en-US"/>
        </w:rPr>
        <w:t xml:space="preserve"> </w:t>
      </w:r>
      <w:r>
        <w:rPr>
          <w:rFonts w:ascii="Menlo" w:hAnsi="Menlo" w:cs="Menlo"/>
          <w:sz w:val="24"/>
          <w:szCs w:val="24"/>
          <w:lang w:val="en-US"/>
        </w:rPr>
        <w:t>price :=</w:t>
      </w:r>
    </w:p>
    <w:p w14:paraId="6B6E47A9" w14:textId="77777777" w:rsidR="007F30CD" w:rsidRDefault="007F30CD" w:rsidP="007F30CD">
      <w:pPr>
        <w:autoSpaceDE w:val="0"/>
        <w:autoSpaceDN w:val="0"/>
        <w:adjustRightInd w:val="0"/>
        <w:spacing w:after="0" w:line="240" w:lineRule="auto"/>
        <w:ind w:left="720"/>
        <w:rPr>
          <w:rFonts w:ascii="Menlo" w:hAnsi="Menlo" w:cs="Menlo"/>
          <w:sz w:val="24"/>
          <w:szCs w:val="24"/>
          <w:lang w:val="en-US"/>
        </w:rPr>
      </w:pPr>
      <w:r>
        <w:rPr>
          <w:rFonts w:ascii="Menlo" w:hAnsi="Menlo" w:cs="Menlo"/>
          <w:sz w:val="24"/>
          <w:szCs w:val="24"/>
          <w:lang w:val="en-US"/>
        </w:rPr>
        <w:t xml:space="preserve">  </w:t>
      </w:r>
      <w:r>
        <w:rPr>
          <w:rFonts w:ascii="Menlo" w:hAnsi="Menlo" w:cs="Menlo"/>
          <w:b/>
          <w:bCs/>
          <w:color w:val="003366"/>
          <w:sz w:val="24"/>
          <w:szCs w:val="24"/>
          <w:lang w:val="en-US"/>
        </w:rPr>
        <w:t>R1</w:t>
      </w:r>
      <w:r>
        <w:rPr>
          <w:rFonts w:ascii="Menlo" w:hAnsi="Menlo" w:cs="Menlo"/>
          <w:sz w:val="24"/>
          <w:szCs w:val="24"/>
          <w:lang w:val="en-US"/>
        </w:rPr>
        <w:t xml:space="preserve">    </w:t>
      </w:r>
      <w:r>
        <w:rPr>
          <w:rFonts w:ascii="Menlo" w:hAnsi="Menlo" w:cs="Menlo"/>
          <w:b/>
          <w:bCs/>
          <w:color w:val="0000DD"/>
          <w:sz w:val="24"/>
          <w:szCs w:val="24"/>
          <w:lang w:val="en-US"/>
        </w:rPr>
        <w:t>2</w:t>
      </w:r>
      <w:r>
        <w:rPr>
          <w:rFonts w:ascii="Menlo" w:hAnsi="Menlo" w:cs="Menlo"/>
          <w:sz w:val="24"/>
          <w:szCs w:val="24"/>
          <w:lang w:val="en-US"/>
        </w:rPr>
        <w:t xml:space="preserve">         </w:t>
      </w:r>
      <w:r>
        <w:rPr>
          <w:rFonts w:ascii="Menlo" w:hAnsi="Menlo" w:cs="Menlo"/>
          <w:b/>
          <w:bCs/>
          <w:color w:val="0000DD"/>
          <w:sz w:val="24"/>
          <w:szCs w:val="24"/>
          <w:lang w:val="en-US"/>
        </w:rPr>
        <w:t>8</w:t>
      </w:r>
      <w:r>
        <w:rPr>
          <w:rFonts w:ascii="Menlo" w:hAnsi="Menlo" w:cs="Menlo"/>
          <w:sz w:val="24"/>
          <w:szCs w:val="24"/>
          <w:lang w:val="en-US"/>
        </w:rPr>
        <w:t xml:space="preserve">     </w:t>
      </w:r>
      <w:r w:rsidR="00FC54AF">
        <w:rPr>
          <w:rFonts w:ascii="Menlo" w:hAnsi="Menlo" w:cs="Menlo"/>
          <w:sz w:val="24"/>
          <w:szCs w:val="24"/>
          <w:lang w:val="en-US"/>
        </w:rPr>
        <w:t xml:space="preserve"> </w:t>
      </w:r>
      <w:r>
        <w:rPr>
          <w:rFonts w:ascii="Menlo" w:hAnsi="Menlo" w:cs="Menlo"/>
          <w:b/>
          <w:bCs/>
          <w:color w:val="0000DD"/>
          <w:sz w:val="24"/>
          <w:szCs w:val="24"/>
          <w:lang w:val="en-US"/>
        </w:rPr>
        <w:t>15000</w:t>
      </w:r>
    </w:p>
    <w:p w14:paraId="00C007BF" w14:textId="77777777" w:rsidR="007F30CD" w:rsidRDefault="007F30CD" w:rsidP="007F30CD">
      <w:pPr>
        <w:autoSpaceDE w:val="0"/>
        <w:autoSpaceDN w:val="0"/>
        <w:adjustRightInd w:val="0"/>
        <w:spacing w:after="0" w:line="240" w:lineRule="auto"/>
        <w:ind w:left="720"/>
        <w:rPr>
          <w:rFonts w:ascii="Menlo" w:hAnsi="Menlo" w:cs="Menlo"/>
          <w:sz w:val="24"/>
          <w:szCs w:val="24"/>
          <w:lang w:val="en-US"/>
        </w:rPr>
      </w:pPr>
      <w:r>
        <w:rPr>
          <w:rFonts w:ascii="Menlo" w:hAnsi="Menlo" w:cs="Menlo"/>
          <w:sz w:val="24"/>
          <w:szCs w:val="24"/>
          <w:lang w:val="en-US"/>
        </w:rPr>
        <w:t xml:space="preserve">  </w:t>
      </w:r>
      <w:r>
        <w:rPr>
          <w:rFonts w:ascii="Menlo" w:hAnsi="Menlo" w:cs="Menlo"/>
          <w:b/>
          <w:bCs/>
          <w:color w:val="003366"/>
          <w:sz w:val="24"/>
          <w:szCs w:val="24"/>
          <w:lang w:val="en-US"/>
        </w:rPr>
        <w:t>R2</w:t>
      </w:r>
      <w:r>
        <w:rPr>
          <w:rFonts w:ascii="Menlo" w:hAnsi="Menlo" w:cs="Menlo"/>
          <w:sz w:val="24"/>
          <w:szCs w:val="24"/>
          <w:lang w:val="en-US"/>
        </w:rPr>
        <w:t xml:space="preserve">    </w:t>
      </w:r>
      <w:r>
        <w:rPr>
          <w:rFonts w:ascii="Menlo" w:hAnsi="Menlo" w:cs="Menlo"/>
          <w:b/>
          <w:bCs/>
          <w:color w:val="0000DD"/>
          <w:sz w:val="24"/>
          <w:szCs w:val="24"/>
          <w:lang w:val="en-US"/>
        </w:rPr>
        <w:t>3</w:t>
      </w:r>
      <w:r>
        <w:rPr>
          <w:rFonts w:ascii="Menlo" w:hAnsi="Menlo" w:cs="Menlo"/>
          <w:sz w:val="24"/>
          <w:szCs w:val="24"/>
          <w:lang w:val="en-US"/>
        </w:rPr>
        <w:t xml:space="preserve">         </w:t>
      </w:r>
      <w:r>
        <w:rPr>
          <w:rFonts w:ascii="Menlo" w:hAnsi="Menlo" w:cs="Menlo"/>
          <w:b/>
          <w:bCs/>
          <w:color w:val="0000DD"/>
          <w:sz w:val="24"/>
          <w:szCs w:val="24"/>
          <w:lang w:val="en-US"/>
        </w:rPr>
        <w:t>7</w:t>
      </w:r>
      <w:r>
        <w:rPr>
          <w:rFonts w:ascii="Menlo" w:hAnsi="Menlo" w:cs="Menlo"/>
          <w:sz w:val="24"/>
          <w:szCs w:val="24"/>
          <w:lang w:val="en-US"/>
        </w:rPr>
        <w:t>.</w:t>
      </w:r>
      <w:r>
        <w:rPr>
          <w:rFonts w:ascii="Menlo" w:hAnsi="Menlo" w:cs="Menlo"/>
          <w:b/>
          <w:bCs/>
          <w:color w:val="0000DD"/>
          <w:sz w:val="24"/>
          <w:szCs w:val="24"/>
          <w:lang w:val="en-US"/>
        </w:rPr>
        <w:t>5</w:t>
      </w:r>
      <w:r>
        <w:rPr>
          <w:rFonts w:ascii="Menlo" w:hAnsi="Menlo" w:cs="Menlo"/>
          <w:sz w:val="24"/>
          <w:szCs w:val="24"/>
          <w:lang w:val="en-US"/>
        </w:rPr>
        <w:t xml:space="preserve">   </w:t>
      </w:r>
      <w:r w:rsidR="00FC54AF">
        <w:rPr>
          <w:rFonts w:ascii="Menlo" w:hAnsi="Menlo" w:cs="Menlo"/>
          <w:sz w:val="24"/>
          <w:szCs w:val="24"/>
          <w:lang w:val="en-US"/>
        </w:rPr>
        <w:t xml:space="preserve"> </w:t>
      </w:r>
      <w:r>
        <w:rPr>
          <w:rFonts w:ascii="Menlo" w:hAnsi="Menlo" w:cs="Menlo"/>
          <w:b/>
          <w:bCs/>
          <w:color w:val="0000DD"/>
          <w:sz w:val="24"/>
          <w:szCs w:val="24"/>
          <w:lang w:val="en-US"/>
        </w:rPr>
        <w:t>27000</w:t>
      </w:r>
    </w:p>
    <w:p w14:paraId="61F5ECD9" w14:textId="77777777" w:rsidR="007F30CD" w:rsidRDefault="007F30CD" w:rsidP="007F30CD">
      <w:pPr>
        <w:autoSpaceDE w:val="0"/>
        <w:autoSpaceDN w:val="0"/>
        <w:adjustRightInd w:val="0"/>
        <w:spacing w:after="0" w:line="240" w:lineRule="auto"/>
        <w:ind w:left="720"/>
        <w:rPr>
          <w:rFonts w:ascii="Menlo" w:hAnsi="Menlo" w:cs="Menlo"/>
          <w:sz w:val="24"/>
          <w:szCs w:val="24"/>
          <w:lang w:val="en-US"/>
        </w:rPr>
      </w:pPr>
      <w:r>
        <w:rPr>
          <w:rFonts w:ascii="Menlo" w:hAnsi="Menlo" w:cs="Menlo"/>
          <w:sz w:val="24"/>
          <w:szCs w:val="24"/>
          <w:lang w:val="en-US"/>
        </w:rPr>
        <w:t xml:space="preserve">  </w:t>
      </w:r>
      <w:r>
        <w:rPr>
          <w:rFonts w:ascii="Menlo" w:hAnsi="Menlo" w:cs="Menlo"/>
          <w:b/>
          <w:bCs/>
          <w:color w:val="003366"/>
          <w:sz w:val="24"/>
          <w:szCs w:val="24"/>
          <w:lang w:val="en-US"/>
        </w:rPr>
        <w:t>R3</w:t>
      </w:r>
      <w:r>
        <w:rPr>
          <w:rFonts w:ascii="Menlo" w:hAnsi="Menlo" w:cs="Menlo"/>
          <w:sz w:val="24"/>
          <w:szCs w:val="24"/>
          <w:lang w:val="en-US"/>
        </w:rPr>
        <w:t xml:space="preserve">    </w:t>
      </w:r>
      <w:r>
        <w:rPr>
          <w:rFonts w:ascii="Menlo" w:hAnsi="Menlo" w:cs="Menlo"/>
          <w:b/>
          <w:bCs/>
          <w:color w:val="0000DD"/>
          <w:sz w:val="24"/>
          <w:szCs w:val="24"/>
          <w:lang w:val="en-US"/>
        </w:rPr>
        <w:t>2</w:t>
      </w:r>
      <w:r>
        <w:rPr>
          <w:rFonts w:ascii="Menlo" w:hAnsi="Menlo" w:cs="Menlo"/>
          <w:sz w:val="24"/>
          <w:szCs w:val="24"/>
          <w:lang w:val="en-US"/>
        </w:rPr>
        <w:t xml:space="preserve">         </w:t>
      </w:r>
      <w:r>
        <w:rPr>
          <w:rFonts w:ascii="Menlo" w:hAnsi="Menlo" w:cs="Menlo"/>
          <w:b/>
          <w:bCs/>
          <w:color w:val="0000DD"/>
          <w:sz w:val="24"/>
          <w:szCs w:val="24"/>
          <w:lang w:val="en-US"/>
        </w:rPr>
        <w:t>8</w:t>
      </w:r>
      <w:r>
        <w:rPr>
          <w:rFonts w:ascii="Menlo" w:hAnsi="Menlo" w:cs="Menlo"/>
          <w:sz w:val="24"/>
          <w:szCs w:val="24"/>
          <w:lang w:val="en-US"/>
        </w:rPr>
        <w:t>.</w:t>
      </w:r>
      <w:r>
        <w:rPr>
          <w:rFonts w:ascii="Menlo" w:hAnsi="Menlo" w:cs="Menlo"/>
          <w:b/>
          <w:bCs/>
          <w:color w:val="0000DD"/>
          <w:sz w:val="24"/>
          <w:szCs w:val="24"/>
          <w:lang w:val="en-US"/>
        </w:rPr>
        <w:t>2</w:t>
      </w:r>
      <w:r>
        <w:rPr>
          <w:rFonts w:ascii="Menlo" w:hAnsi="Menlo" w:cs="Menlo"/>
          <w:sz w:val="24"/>
          <w:szCs w:val="24"/>
          <w:lang w:val="en-US"/>
        </w:rPr>
        <w:t xml:space="preserve">   </w:t>
      </w:r>
      <w:r w:rsidR="00FC54AF">
        <w:rPr>
          <w:rFonts w:ascii="Menlo" w:hAnsi="Menlo" w:cs="Menlo"/>
          <w:sz w:val="24"/>
          <w:szCs w:val="24"/>
          <w:lang w:val="en-US"/>
        </w:rPr>
        <w:t xml:space="preserve"> </w:t>
      </w:r>
      <w:r>
        <w:rPr>
          <w:rFonts w:ascii="Menlo" w:hAnsi="Menlo" w:cs="Menlo"/>
          <w:b/>
          <w:bCs/>
          <w:color w:val="0000DD"/>
          <w:sz w:val="24"/>
          <w:szCs w:val="24"/>
          <w:lang w:val="en-US"/>
        </w:rPr>
        <w:t>16000</w:t>
      </w:r>
    </w:p>
    <w:p w14:paraId="328C1F18" w14:textId="77777777" w:rsidR="007F30CD" w:rsidRDefault="007F30CD" w:rsidP="007F30CD">
      <w:pPr>
        <w:autoSpaceDE w:val="0"/>
        <w:autoSpaceDN w:val="0"/>
        <w:adjustRightInd w:val="0"/>
        <w:spacing w:after="0" w:line="240" w:lineRule="auto"/>
        <w:ind w:left="720"/>
        <w:rPr>
          <w:rFonts w:ascii="Menlo" w:hAnsi="Menlo" w:cs="Menlo"/>
          <w:sz w:val="24"/>
          <w:szCs w:val="24"/>
          <w:lang w:val="en-US"/>
        </w:rPr>
      </w:pPr>
      <w:r>
        <w:rPr>
          <w:rFonts w:ascii="Menlo" w:hAnsi="Menlo" w:cs="Menlo"/>
          <w:sz w:val="24"/>
          <w:szCs w:val="24"/>
          <w:lang w:val="en-US"/>
        </w:rPr>
        <w:t xml:space="preserve">  </w:t>
      </w:r>
      <w:r>
        <w:rPr>
          <w:rFonts w:ascii="Menlo" w:hAnsi="Menlo" w:cs="Menlo"/>
          <w:b/>
          <w:bCs/>
          <w:color w:val="003366"/>
          <w:sz w:val="24"/>
          <w:szCs w:val="24"/>
          <w:lang w:val="en-US"/>
        </w:rPr>
        <w:t>R4</w:t>
      </w:r>
      <w:r>
        <w:rPr>
          <w:rFonts w:ascii="Menlo" w:hAnsi="Menlo" w:cs="Menlo"/>
          <w:sz w:val="24"/>
          <w:szCs w:val="24"/>
          <w:lang w:val="en-US"/>
        </w:rPr>
        <w:t xml:space="preserve">    </w:t>
      </w:r>
      <w:r>
        <w:rPr>
          <w:rFonts w:ascii="Menlo" w:hAnsi="Menlo" w:cs="Menlo"/>
          <w:b/>
          <w:bCs/>
          <w:color w:val="0000DD"/>
          <w:sz w:val="24"/>
          <w:szCs w:val="24"/>
          <w:lang w:val="en-US"/>
        </w:rPr>
        <w:t>2</w:t>
      </w:r>
      <w:r>
        <w:rPr>
          <w:rFonts w:ascii="Menlo" w:hAnsi="Menlo" w:cs="Menlo"/>
          <w:sz w:val="24"/>
          <w:szCs w:val="24"/>
          <w:lang w:val="en-US"/>
        </w:rPr>
        <w:t xml:space="preserve">         </w:t>
      </w:r>
      <w:r>
        <w:rPr>
          <w:rFonts w:ascii="Menlo" w:hAnsi="Menlo" w:cs="Menlo"/>
          <w:b/>
          <w:bCs/>
          <w:color w:val="0000DD"/>
          <w:sz w:val="24"/>
          <w:szCs w:val="24"/>
          <w:lang w:val="en-US"/>
        </w:rPr>
        <w:t>8</w:t>
      </w:r>
      <w:r>
        <w:rPr>
          <w:rFonts w:ascii="Menlo" w:hAnsi="Menlo" w:cs="Menlo"/>
          <w:sz w:val="24"/>
          <w:szCs w:val="24"/>
          <w:lang w:val="en-US"/>
        </w:rPr>
        <w:t>.</w:t>
      </w:r>
      <w:r>
        <w:rPr>
          <w:rFonts w:ascii="Menlo" w:hAnsi="Menlo" w:cs="Menlo"/>
          <w:b/>
          <w:bCs/>
          <w:color w:val="0000DD"/>
          <w:sz w:val="24"/>
          <w:szCs w:val="24"/>
          <w:lang w:val="en-US"/>
        </w:rPr>
        <w:t>2</w:t>
      </w:r>
      <w:r>
        <w:rPr>
          <w:rFonts w:ascii="Menlo" w:hAnsi="Menlo" w:cs="Menlo"/>
          <w:sz w:val="24"/>
          <w:szCs w:val="24"/>
          <w:lang w:val="en-US"/>
        </w:rPr>
        <w:t xml:space="preserve">   </w:t>
      </w:r>
      <w:r w:rsidR="00FC54AF">
        <w:rPr>
          <w:rFonts w:ascii="Menlo" w:hAnsi="Menlo" w:cs="Menlo"/>
          <w:sz w:val="24"/>
          <w:szCs w:val="24"/>
          <w:lang w:val="en-US"/>
        </w:rPr>
        <w:t xml:space="preserve"> </w:t>
      </w:r>
      <w:r>
        <w:rPr>
          <w:rFonts w:ascii="Menlo" w:hAnsi="Menlo" w:cs="Menlo"/>
          <w:b/>
          <w:bCs/>
          <w:color w:val="0000DD"/>
          <w:sz w:val="24"/>
          <w:szCs w:val="24"/>
          <w:lang w:val="en-US"/>
        </w:rPr>
        <w:t>16000</w:t>
      </w:r>
    </w:p>
    <w:p w14:paraId="4491ADFD" w14:textId="77777777" w:rsidR="007F30CD" w:rsidRDefault="007F30CD" w:rsidP="007F30CD">
      <w:pPr>
        <w:autoSpaceDE w:val="0"/>
        <w:autoSpaceDN w:val="0"/>
        <w:adjustRightInd w:val="0"/>
        <w:spacing w:after="0" w:line="240" w:lineRule="auto"/>
        <w:ind w:left="720"/>
        <w:rPr>
          <w:rFonts w:ascii="Menlo" w:hAnsi="Menlo" w:cs="Menlo"/>
          <w:sz w:val="24"/>
          <w:szCs w:val="24"/>
          <w:lang w:val="en-US"/>
        </w:rPr>
      </w:pPr>
      <w:r>
        <w:rPr>
          <w:rFonts w:ascii="Menlo" w:hAnsi="Menlo" w:cs="Menlo"/>
          <w:sz w:val="24"/>
          <w:szCs w:val="24"/>
          <w:lang w:val="en-US"/>
        </w:rPr>
        <w:t xml:space="preserve">  </w:t>
      </w:r>
      <w:r>
        <w:rPr>
          <w:rFonts w:ascii="Menlo" w:hAnsi="Menlo" w:cs="Menlo"/>
          <w:b/>
          <w:bCs/>
          <w:color w:val="003366"/>
          <w:sz w:val="24"/>
          <w:szCs w:val="24"/>
          <w:lang w:val="en-US"/>
        </w:rPr>
        <w:t>R5</w:t>
      </w:r>
      <w:r>
        <w:rPr>
          <w:rFonts w:ascii="Menlo" w:hAnsi="Menlo" w:cs="Menlo"/>
          <w:sz w:val="24"/>
          <w:szCs w:val="24"/>
          <w:lang w:val="en-US"/>
        </w:rPr>
        <w:t xml:space="preserve">    </w:t>
      </w:r>
      <w:r>
        <w:rPr>
          <w:rFonts w:ascii="Menlo" w:hAnsi="Menlo" w:cs="Menlo"/>
          <w:b/>
          <w:bCs/>
          <w:color w:val="0000DD"/>
          <w:sz w:val="24"/>
          <w:szCs w:val="24"/>
          <w:lang w:val="en-US"/>
        </w:rPr>
        <w:t>4</w:t>
      </w:r>
      <w:r>
        <w:rPr>
          <w:rFonts w:ascii="Menlo" w:hAnsi="Menlo" w:cs="Menlo"/>
          <w:sz w:val="24"/>
          <w:szCs w:val="24"/>
          <w:lang w:val="en-US"/>
        </w:rPr>
        <w:t xml:space="preserve">         </w:t>
      </w:r>
      <w:r>
        <w:rPr>
          <w:rFonts w:ascii="Menlo" w:hAnsi="Menlo" w:cs="Menlo"/>
          <w:b/>
          <w:bCs/>
          <w:color w:val="0000DD"/>
          <w:sz w:val="24"/>
          <w:szCs w:val="24"/>
          <w:lang w:val="en-US"/>
        </w:rPr>
        <w:t>9</w:t>
      </w:r>
      <w:r>
        <w:rPr>
          <w:rFonts w:ascii="Menlo" w:hAnsi="Menlo" w:cs="Menlo"/>
          <w:sz w:val="24"/>
          <w:szCs w:val="24"/>
          <w:lang w:val="en-US"/>
        </w:rPr>
        <w:t xml:space="preserve">    </w:t>
      </w:r>
      <w:r w:rsidR="00FC54AF">
        <w:rPr>
          <w:rFonts w:ascii="Menlo" w:hAnsi="Menlo" w:cs="Menlo"/>
          <w:sz w:val="24"/>
          <w:szCs w:val="24"/>
          <w:lang w:val="en-US"/>
        </w:rPr>
        <w:t xml:space="preserve"> </w:t>
      </w:r>
      <w:r>
        <w:rPr>
          <w:rFonts w:ascii="Menlo" w:hAnsi="Menlo" w:cs="Menlo"/>
          <w:sz w:val="24"/>
          <w:szCs w:val="24"/>
          <w:lang w:val="en-US"/>
        </w:rPr>
        <w:t xml:space="preserve"> </w:t>
      </w:r>
      <w:r>
        <w:rPr>
          <w:rFonts w:ascii="Menlo" w:hAnsi="Menlo" w:cs="Menlo"/>
          <w:b/>
          <w:bCs/>
          <w:color w:val="0000DD"/>
          <w:sz w:val="24"/>
          <w:szCs w:val="24"/>
          <w:lang w:val="en-US"/>
        </w:rPr>
        <w:t>15000</w:t>
      </w:r>
    </w:p>
    <w:p w14:paraId="23CCADAF" w14:textId="77777777" w:rsidR="007F30CD" w:rsidRDefault="007F30CD" w:rsidP="007F30CD">
      <w:pPr>
        <w:autoSpaceDE w:val="0"/>
        <w:autoSpaceDN w:val="0"/>
        <w:adjustRightInd w:val="0"/>
        <w:spacing w:after="0" w:line="240" w:lineRule="auto"/>
        <w:ind w:left="720"/>
        <w:rPr>
          <w:rFonts w:ascii="Menlo" w:hAnsi="Menlo" w:cs="Menlo"/>
          <w:sz w:val="24"/>
          <w:szCs w:val="24"/>
          <w:lang w:val="en-US"/>
        </w:rPr>
      </w:pPr>
      <w:r>
        <w:rPr>
          <w:rFonts w:ascii="Menlo" w:hAnsi="Menlo" w:cs="Menlo"/>
          <w:sz w:val="24"/>
          <w:szCs w:val="24"/>
          <w:lang w:val="en-US"/>
        </w:rPr>
        <w:t xml:space="preserve">  </w:t>
      </w:r>
      <w:r>
        <w:rPr>
          <w:rFonts w:ascii="Menlo" w:hAnsi="Menlo" w:cs="Menlo"/>
          <w:b/>
          <w:bCs/>
          <w:color w:val="003366"/>
          <w:sz w:val="24"/>
          <w:szCs w:val="24"/>
          <w:lang w:val="en-US"/>
        </w:rPr>
        <w:t>R6</w:t>
      </w:r>
      <w:r>
        <w:rPr>
          <w:rFonts w:ascii="Menlo" w:hAnsi="Menlo" w:cs="Menlo"/>
          <w:sz w:val="24"/>
          <w:szCs w:val="24"/>
          <w:lang w:val="en-US"/>
        </w:rPr>
        <w:t xml:space="preserve">    </w:t>
      </w:r>
      <w:r>
        <w:rPr>
          <w:rFonts w:ascii="Menlo" w:hAnsi="Menlo" w:cs="Menlo"/>
          <w:b/>
          <w:bCs/>
          <w:color w:val="0000DD"/>
          <w:sz w:val="24"/>
          <w:szCs w:val="24"/>
          <w:lang w:val="en-US"/>
        </w:rPr>
        <w:t>2</w:t>
      </w:r>
      <w:r>
        <w:rPr>
          <w:rFonts w:ascii="Menlo" w:hAnsi="Menlo" w:cs="Menlo"/>
          <w:sz w:val="24"/>
          <w:szCs w:val="24"/>
          <w:lang w:val="en-US"/>
        </w:rPr>
        <w:t xml:space="preserve">         </w:t>
      </w:r>
      <w:r>
        <w:rPr>
          <w:rFonts w:ascii="Menlo" w:hAnsi="Menlo" w:cs="Menlo"/>
          <w:b/>
          <w:bCs/>
          <w:color w:val="0000DD"/>
          <w:sz w:val="24"/>
          <w:szCs w:val="24"/>
          <w:lang w:val="en-US"/>
        </w:rPr>
        <w:t>8</w:t>
      </w:r>
      <w:r>
        <w:rPr>
          <w:rFonts w:ascii="Menlo" w:hAnsi="Menlo" w:cs="Menlo"/>
          <w:sz w:val="24"/>
          <w:szCs w:val="24"/>
          <w:lang w:val="en-US"/>
        </w:rPr>
        <w:t>.</w:t>
      </w:r>
      <w:r>
        <w:rPr>
          <w:rFonts w:ascii="Menlo" w:hAnsi="Menlo" w:cs="Menlo"/>
          <w:b/>
          <w:bCs/>
          <w:color w:val="0000DD"/>
          <w:sz w:val="24"/>
          <w:szCs w:val="24"/>
          <w:lang w:val="en-US"/>
        </w:rPr>
        <w:t>1</w:t>
      </w:r>
      <w:r>
        <w:rPr>
          <w:rFonts w:ascii="Menlo" w:hAnsi="Menlo" w:cs="Menlo"/>
          <w:sz w:val="24"/>
          <w:szCs w:val="24"/>
          <w:lang w:val="en-US"/>
        </w:rPr>
        <w:t xml:space="preserve">  </w:t>
      </w:r>
      <w:r w:rsidR="00FC54AF">
        <w:rPr>
          <w:rFonts w:ascii="Menlo" w:hAnsi="Menlo" w:cs="Menlo"/>
          <w:sz w:val="24"/>
          <w:szCs w:val="24"/>
          <w:lang w:val="en-US"/>
        </w:rPr>
        <w:t xml:space="preserve"> </w:t>
      </w:r>
      <w:r>
        <w:rPr>
          <w:rFonts w:ascii="Menlo" w:hAnsi="Menlo" w:cs="Menlo"/>
          <w:sz w:val="24"/>
          <w:szCs w:val="24"/>
          <w:lang w:val="en-US"/>
        </w:rPr>
        <w:t xml:space="preserve"> </w:t>
      </w:r>
      <w:r>
        <w:rPr>
          <w:rFonts w:ascii="Menlo" w:hAnsi="Menlo" w:cs="Menlo"/>
          <w:b/>
          <w:bCs/>
          <w:color w:val="0000DD"/>
          <w:sz w:val="24"/>
          <w:szCs w:val="24"/>
          <w:lang w:val="en-US"/>
        </w:rPr>
        <w:t>14000</w:t>
      </w:r>
      <w:r>
        <w:rPr>
          <w:rFonts w:ascii="Menlo" w:hAnsi="Menlo" w:cs="Menlo"/>
          <w:sz w:val="24"/>
          <w:szCs w:val="24"/>
          <w:lang w:val="en-US"/>
        </w:rPr>
        <w:t>;</w:t>
      </w:r>
    </w:p>
    <w:p w14:paraId="7E2FE631" w14:textId="77777777" w:rsidR="007F30CD" w:rsidRDefault="007F30CD" w:rsidP="007F30CD">
      <w:pPr>
        <w:autoSpaceDE w:val="0"/>
        <w:autoSpaceDN w:val="0"/>
        <w:adjustRightInd w:val="0"/>
        <w:spacing w:after="0" w:line="240" w:lineRule="auto"/>
        <w:ind w:left="720"/>
        <w:rPr>
          <w:rFonts w:ascii="Menlo" w:hAnsi="Menlo" w:cs="Menlo"/>
          <w:sz w:val="24"/>
          <w:szCs w:val="24"/>
          <w:lang w:val="en-US"/>
        </w:rPr>
      </w:pPr>
    </w:p>
    <w:p w14:paraId="0E9EDAEB" w14:textId="77777777" w:rsidR="007F30CD" w:rsidRDefault="007F30CD" w:rsidP="007F30CD">
      <w:pPr>
        <w:autoSpaceDE w:val="0"/>
        <w:autoSpaceDN w:val="0"/>
        <w:adjustRightInd w:val="0"/>
        <w:spacing w:after="0" w:line="240" w:lineRule="auto"/>
        <w:ind w:left="720"/>
        <w:rPr>
          <w:rFonts w:ascii="Menlo" w:hAnsi="Menlo" w:cs="Menlo"/>
          <w:sz w:val="24"/>
          <w:szCs w:val="24"/>
          <w:lang w:val="en-US"/>
        </w:rPr>
      </w:pPr>
      <w:r>
        <w:rPr>
          <w:rFonts w:ascii="Menlo" w:hAnsi="Menlo" w:cs="Menlo"/>
          <w:sz w:val="24"/>
          <w:szCs w:val="24"/>
          <w:lang w:val="en-US"/>
        </w:rPr>
        <w:t xml:space="preserve">param </w:t>
      </w:r>
      <w:r>
        <w:rPr>
          <w:rFonts w:ascii="Menlo" w:hAnsi="Menlo" w:cs="Menlo"/>
          <w:color w:val="AA6600"/>
          <w:sz w:val="24"/>
          <w:szCs w:val="24"/>
          <w:lang w:val="en-US"/>
        </w:rPr>
        <w:t>distance</w:t>
      </w:r>
      <w:r>
        <w:rPr>
          <w:rFonts w:ascii="Menlo" w:hAnsi="Menlo" w:cs="Menlo"/>
          <w:sz w:val="24"/>
          <w:szCs w:val="24"/>
          <w:lang w:val="en-US"/>
        </w:rPr>
        <w:t xml:space="preserve">: </w:t>
      </w:r>
    </w:p>
    <w:p w14:paraId="7F41193F" w14:textId="77777777" w:rsidR="007F30CD" w:rsidRDefault="007F30CD" w:rsidP="007F30CD">
      <w:pPr>
        <w:autoSpaceDE w:val="0"/>
        <w:autoSpaceDN w:val="0"/>
        <w:adjustRightInd w:val="0"/>
        <w:spacing w:after="0" w:line="240" w:lineRule="auto"/>
        <w:ind w:left="720"/>
        <w:rPr>
          <w:rFonts w:ascii="Menlo" w:hAnsi="Menlo" w:cs="Menlo"/>
          <w:sz w:val="24"/>
          <w:szCs w:val="24"/>
          <w:lang w:val="en-US"/>
        </w:rPr>
      </w:pPr>
      <w:r>
        <w:rPr>
          <w:rFonts w:ascii="Menlo" w:hAnsi="Menlo" w:cs="Menlo"/>
          <w:sz w:val="24"/>
          <w:szCs w:val="24"/>
          <w:lang w:val="en-US"/>
        </w:rPr>
        <w:t xml:space="preserve">      </w:t>
      </w:r>
      <w:r>
        <w:rPr>
          <w:rFonts w:ascii="Menlo" w:hAnsi="Menlo" w:cs="Menlo"/>
          <w:b/>
          <w:bCs/>
          <w:color w:val="003366"/>
          <w:sz w:val="24"/>
          <w:szCs w:val="24"/>
          <w:lang w:val="en-US"/>
        </w:rPr>
        <w:t>R1</w:t>
      </w:r>
      <w:r>
        <w:rPr>
          <w:rFonts w:ascii="Menlo" w:hAnsi="Menlo" w:cs="Menlo"/>
          <w:sz w:val="24"/>
          <w:szCs w:val="24"/>
          <w:lang w:val="en-US"/>
        </w:rPr>
        <w:t xml:space="preserve">  </w:t>
      </w:r>
      <w:r>
        <w:rPr>
          <w:rFonts w:ascii="Menlo" w:hAnsi="Menlo" w:cs="Menlo"/>
          <w:b/>
          <w:bCs/>
          <w:color w:val="003366"/>
          <w:sz w:val="24"/>
          <w:szCs w:val="24"/>
          <w:lang w:val="en-US"/>
        </w:rPr>
        <w:t>R2</w:t>
      </w:r>
      <w:r>
        <w:rPr>
          <w:rFonts w:ascii="Menlo" w:hAnsi="Menlo" w:cs="Menlo"/>
          <w:sz w:val="24"/>
          <w:szCs w:val="24"/>
          <w:lang w:val="en-US"/>
        </w:rPr>
        <w:t xml:space="preserve">  </w:t>
      </w:r>
      <w:r>
        <w:rPr>
          <w:rFonts w:ascii="Menlo" w:hAnsi="Menlo" w:cs="Menlo"/>
          <w:b/>
          <w:bCs/>
          <w:color w:val="003366"/>
          <w:sz w:val="24"/>
          <w:szCs w:val="24"/>
          <w:lang w:val="en-US"/>
        </w:rPr>
        <w:t>R3</w:t>
      </w:r>
      <w:r>
        <w:rPr>
          <w:rFonts w:ascii="Menlo" w:hAnsi="Menlo" w:cs="Menlo"/>
          <w:sz w:val="24"/>
          <w:szCs w:val="24"/>
          <w:lang w:val="en-US"/>
        </w:rPr>
        <w:t xml:space="preserve">  </w:t>
      </w:r>
      <w:r>
        <w:rPr>
          <w:rFonts w:ascii="Menlo" w:hAnsi="Menlo" w:cs="Menlo"/>
          <w:b/>
          <w:bCs/>
          <w:color w:val="003366"/>
          <w:sz w:val="24"/>
          <w:szCs w:val="24"/>
          <w:lang w:val="en-US"/>
        </w:rPr>
        <w:t>R4</w:t>
      </w:r>
      <w:r>
        <w:rPr>
          <w:rFonts w:ascii="Menlo" w:hAnsi="Menlo" w:cs="Menlo"/>
          <w:sz w:val="24"/>
          <w:szCs w:val="24"/>
          <w:lang w:val="en-US"/>
        </w:rPr>
        <w:t xml:space="preserve">  </w:t>
      </w:r>
      <w:r>
        <w:rPr>
          <w:rFonts w:ascii="Menlo" w:hAnsi="Menlo" w:cs="Menlo"/>
          <w:b/>
          <w:bCs/>
          <w:color w:val="003366"/>
          <w:sz w:val="24"/>
          <w:szCs w:val="24"/>
          <w:lang w:val="en-US"/>
        </w:rPr>
        <w:t>R5</w:t>
      </w:r>
      <w:r>
        <w:rPr>
          <w:rFonts w:ascii="Menlo" w:hAnsi="Menlo" w:cs="Menlo"/>
          <w:sz w:val="24"/>
          <w:szCs w:val="24"/>
          <w:lang w:val="en-US"/>
        </w:rPr>
        <w:t xml:space="preserve">  </w:t>
      </w:r>
      <w:r>
        <w:rPr>
          <w:rFonts w:ascii="Menlo" w:hAnsi="Menlo" w:cs="Menlo"/>
          <w:b/>
          <w:bCs/>
          <w:color w:val="003366"/>
          <w:sz w:val="24"/>
          <w:szCs w:val="24"/>
          <w:lang w:val="en-US"/>
        </w:rPr>
        <w:t>R6</w:t>
      </w:r>
      <w:r>
        <w:rPr>
          <w:rFonts w:ascii="Menlo" w:hAnsi="Menlo" w:cs="Menlo"/>
          <w:sz w:val="24"/>
          <w:szCs w:val="24"/>
          <w:lang w:val="en-US"/>
        </w:rPr>
        <w:t xml:space="preserve"> :=</w:t>
      </w:r>
    </w:p>
    <w:p w14:paraId="7F7288B5" w14:textId="77777777" w:rsidR="007F30CD" w:rsidRDefault="007F30CD" w:rsidP="007F30CD">
      <w:pPr>
        <w:autoSpaceDE w:val="0"/>
        <w:autoSpaceDN w:val="0"/>
        <w:adjustRightInd w:val="0"/>
        <w:spacing w:after="0" w:line="240" w:lineRule="auto"/>
        <w:ind w:left="720"/>
        <w:rPr>
          <w:rFonts w:ascii="Menlo" w:hAnsi="Menlo" w:cs="Menlo"/>
          <w:sz w:val="24"/>
          <w:szCs w:val="24"/>
          <w:lang w:val="en-US"/>
        </w:rPr>
      </w:pPr>
      <w:r>
        <w:rPr>
          <w:rFonts w:ascii="Menlo" w:hAnsi="Menlo" w:cs="Menlo"/>
          <w:sz w:val="24"/>
          <w:szCs w:val="24"/>
          <w:lang w:val="en-US"/>
        </w:rPr>
        <w:t xml:space="preserve">  </w:t>
      </w:r>
      <w:r>
        <w:rPr>
          <w:rFonts w:ascii="Menlo" w:hAnsi="Menlo" w:cs="Menlo"/>
          <w:b/>
          <w:bCs/>
          <w:color w:val="003366"/>
          <w:sz w:val="24"/>
          <w:szCs w:val="24"/>
          <w:lang w:val="en-US"/>
        </w:rPr>
        <w:t>R1</w:t>
      </w:r>
      <w:r>
        <w:rPr>
          <w:rFonts w:ascii="Menlo" w:hAnsi="Menlo" w:cs="Menlo"/>
          <w:sz w:val="24"/>
          <w:szCs w:val="24"/>
          <w:lang w:val="en-US"/>
        </w:rPr>
        <w:t xml:space="preserve">  </w:t>
      </w:r>
      <w:r>
        <w:rPr>
          <w:rFonts w:ascii="Menlo" w:hAnsi="Menlo" w:cs="Menlo"/>
          <w:b/>
          <w:bCs/>
          <w:color w:val="0000DD"/>
          <w:sz w:val="24"/>
          <w:szCs w:val="24"/>
          <w:lang w:val="en-US"/>
        </w:rPr>
        <w:t>0</w:t>
      </w:r>
      <w:r>
        <w:rPr>
          <w:rFonts w:ascii="Menlo" w:hAnsi="Menlo" w:cs="Menlo"/>
          <w:sz w:val="24"/>
          <w:szCs w:val="24"/>
          <w:lang w:val="en-US"/>
        </w:rPr>
        <w:t xml:space="preserve">   </w:t>
      </w:r>
      <w:r>
        <w:rPr>
          <w:rFonts w:ascii="Menlo" w:hAnsi="Menlo" w:cs="Menlo"/>
          <w:b/>
          <w:bCs/>
          <w:color w:val="0000DD"/>
          <w:sz w:val="24"/>
          <w:szCs w:val="24"/>
          <w:lang w:val="en-US"/>
        </w:rPr>
        <w:t>6</w:t>
      </w:r>
      <w:r>
        <w:rPr>
          <w:rFonts w:ascii="Menlo" w:hAnsi="Menlo" w:cs="Menlo"/>
          <w:sz w:val="24"/>
          <w:szCs w:val="24"/>
          <w:lang w:val="en-US"/>
        </w:rPr>
        <w:t xml:space="preserve">   </w:t>
      </w:r>
      <w:r>
        <w:rPr>
          <w:rFonts w:ascii="Menlo" w:hAnsi="Menlo" w:cs="Menlo"/>
          <w:b/>
          <w:bCs/>
          <w:color w:val="0000DD"/>
          <w:sz w:val="24"/>
          <w:szCs w:val="24"/>
          <w:lang w:val="en-US"/>
        </w:rPr>
        <w:t>5</w:t>
      </w:r>
      <w:r>
        <w:rPr>
          <w:rFonts w:ascii="Menlo" w:hAnsi="Menlo" w:cs="Menlo"/>
          <w:sz w:val="24"/>
          <w:szCs w:val="24"/>
          <w:lang w:val="en-US"/>
        </w:rPr>
        <w:t xml:space="preserve">   </w:t>
      </w:r>
      <w:r>
        <w:rPr>
          <w:rFonts w:ascii="Menlo" w:hAnsi="Menlo" w:cs="Menlo"/>
          <w:b/>
          <w:bCs/>
          <w:color w:val="0000DD"/>
          <w:sz w:val="24"/>
          <w:szCs w:val="24"/>
          <w:lang w:val="en-US"/>
        </w:rPr>
        <w:t>2</w:t>
      </w:r>
      <w:r>
        <w:rPr>
          <w:rFonts w:ascii="Menlo" w:hAnsi="Menlo" w:cs="Menlo"/>
          <w:sz w:val="24"/>
          <w:szCs w:val="24"/>
          <w:lang w:val="en-US"/>
        </w:rPr>
        <w:t xml:space="preserve">   </w:t>
      </w:r>
      <w:r>
        <w:rPr>
          <w:rFonts w:ascii="Menlo" w:hAnsi="Menlo" w:cs="Menlo"/>
          <w:b/>
          <w:bCs/>
          <w:color w:val="0000DD"/>
          <w:sz w:val="24"/>
          <w:szCs w:val="24"/>
          <w:lang w:val="en-US"/>
        </w:rPr>
        <w:t>2</w:t>
      </w:r>
      <w:r>
        <w:rPr>
          <w:rFonts w:ascii="Menlo" w:hAnsi="Menlo" w:cs="Menlo"/>
          <w:sz w:val="24"/>
          <w:szCs w:val="24"/>
          <w:lang w:val="en-US"/>
        </w:rPr>
        <w:t xml:space="preserve">   </w:t>
      </w:r>
      <w:r>
        <w:rPr>
          <w:rFonts w:ascii="Menlo" w:hAnsi="Menlo" w:cs="Menlo"/>
          <w:b/>
          <w:bCs/>
          <w:color w:val="0000DD"/>
          <w:sz w:val="24"/>
          <w:szCs w:val="24"/>
          <w:lang w:val="en-US"/>
        </w:rPr>
        <w:t>4</w:t>
      </w:r>
    </w:p>
    <w:p w14:paraId="67F38DA6" w14:textId="77777777" w:rsidR="007F30CD" w:rsidRDefault="007F30CD" w:rsidP="007F30CD">
      <w:pPr>
        <w:autoSpaceDE w:val="0"/>
        <w:autoSpaceDN w:val="0"/>
        <w:adjustRightInd w:val="0"/>
        <w:spacing w:after="0" w:line="240" w:lineRule="auto"/>
        <w:ind w:left="720"/>
        <w:rPr>
          <w:rFonts w:ascii="Menlo" w:hAnsi="Menlo" w:cs="Menlo"/>
          <w:sz w:val="24"/>
          <w:szCs w:val="24"/>
          <w:lang w:val="en-US"/>
        </w:rPr>
      </w:pPr>
      <w:r>
        <w:rPr>
          <w:rFonts w:ascii="Menlo" w:hAnsi="Menlo" w:cs="Menlo"/>
          <w:sz w:val="24"/>
          <w:szCs w:val="24"/>
          <w:lang w:val="en-US"/>
        </w:rPr>
        <w:t xml:space="preserve">  </w:t>
      </w:r>
      <w:r>
        <w:rPr>
          <w:rFonts w:ascii="Menlo" w:hAnsi="Menlo" w:cs="Menlo"/>
          <w:b/>
          <w:bCs/>
          <w:color w:val="003366"/>
          <w:sz w:val="24"/>
          <w:szCs w:val="24"/>
          <w:lang w:val="en-US"/>
        </w:rPr>
        <w:t>R2</w:t>
      </w:r>
      <w:r>
        <w:rPr>
          <w:rFonts w:ascii="Menlo" w:hAnsi="Menlo" w:cs="Menlo"/>
          <w:sz w:val="24"/>
          <w:szCs w:val="24"/>
          <w:lang w:val="en-US"/>
        </w:rPr>
        <w:t xml:space="preserve">  </w:t>
      </w:r>
      <w:r>
        <w:rPr>
          <w:rFonts w:ascii="Menlo" w:hAnsi="Menlo" w:cs="Menlo"/>
          <w:b/>
          <w:bCs/>
          <w:color w:val="0000DD"/>
          <w:sz w:val="24"/>
          <w:szCs w:val="24"/>
          <w:lang w:val="en-US"/>
        </w:rPr>
        <w:t>6</w:t>
      </w:r>
      <w:r>
        <w:rPr>
          <w:rFonts w:ascii="Menlo" w:hAnsi="Menlo" w:cs="Menlo"/>
          <w:sz w:val="24"/>
          <w:szCs w:val="24"/>
          <w:lang w:val="en-US"/>
        </w:rPr>
        <w:t xml:space="preserve">   </w:t>
      </w:r>
      <w:r>
        <w:rPr>
          <w:rFonts w:ascii="Menlo" w:hAnsi="Menlo" w:cs="Menlo"/>
          <w:b/>
          <w:bCs/>
          <w:color w:val="0000DD"/>
          <w:sz w:val="24"/>
          <w:szCs w:val="24"/>
          <w:lang w:val="en-US"/>
        </w:rPr>
        <w:t>0</w:t>
      </w:r>
      <w:r>
        <w:rPr>
          <w:rFonts w:ascii="Menlo" w:hAnsi="Menlo" w:cs="Menlo"/>
          <w:sz w:val="24"/>
          <w:szCs w:val="24"/>
          <w:lang w:val="en-US"/>
        </w:rPr>
        <w:t xml:space="preserve">   </w:t>
      </w:r>
      <w:r>
        <w:rPr>
          <w:rFonts w:ascii="Menlo" w:hAnsi="Menlo" w:cs="Menlo"/>
          <w:b/>
          <w:bCs/>
          <w:color w:val="0000DD"/>
          <w:sz w:val="24"/>
          <w:szCs w:val="24"/>
          <w:lang w:val="en-US"/>
        </w:rPr>
        <w:t>8</w:t>
      </w:r>
      <w:r>
        <w:rPr>
          <w:rFonts w:ascii="Menlo" w:hAnsi="Menlo" w:cs="Menlo"/>
          <w:sz w:val="24"/>
          <w:szCs w:val="24"/>
          <w:lang w:val="en-US"/>
        </w:rPr>
        <w:t xml:space="preserve">   </w:t>
      </w:r>
      <w:r>
        <w:rPr>
          <w:rFonts w:ascii="Menlo" w:hAnsi="Menlo" w:cs="Menlo"/>
          <w:b/>
          <w:bCs/>
          <w:color w:val="0000DD"/>
          <w:sz w:val="24"/>
          <w:szCs w:val="24"/>
          <w:lang w:val="en-US"/>
        </w:rPr>
        <w:t>4</w:t>
      </w:r>
      <w:r>
        <w:rPr>
          <w:rFonts w:ascii="Menlo" w:hAnsi="Menlo" w:cs="Menlo"/>
          <w:sz w:val="24"/>
          <w:szCs w:val="24"/>
          <w:lang w:val="en-US"/>
        </w:rPr>
        <w:t xml:space="preserve">   </w:t>
      </w:r>
      <w:r>
        <w:rPr>
          <w:rFonts w:ascii="Menlo" w:hAnsi="Menlo" w:cs="Menlo"/>
          <w:b/>
          <w:bCs/>
          <w:color w:val="0000DD"/>
          <w:sz w:val="24"/>
          <w:szCs w:val="24"/>
          <w:lang w:val="en-US"/>
        </w:rPr>
        <w:t>5</w:t>
      </w:r>
      <w:r>
        <w:rPr>
          <w:rFonts w:ascii="Menlo" w:hAnsi="Menlo" w:cs="Menlo"/>
          <w:sz w:val="24"/>
          <w:szCs w:val="24"/>
          <w:lang w:val="en-US"/>
        </w:rPr>
        <w:t xml:space="preserve">   </w:t>
      </w:r>
      <w:r>
        <w:rPr>
          <w:rFonts w:ascii="Menlo" w:hAnsi="Menlo" w:cs="Menlo"/>
          <w:b/>
          <w:bCs/>
          <w:color w:val="0000DD"/>
          <w:sz w:val="24"/>
          <w:szCs w:val="24"/>
          <w:lang w:val="en-US"/>
        </w:rPr>
        <w:t>9</w:t>
      </w:r>
    </w:p>
    <w:p w14:paraId="058E09ED" w14:textId="77777777" w:rsidR="007F30CD" w:rsidRDefault="007F30CD" w:rsidP="007F30CD">
      <w:pPr>
        <w:autoSpaceDE w:val="0"/>
        <w:autoSpaceDN w:val="0"/>
        <w:adjustRightInd w:val="0"/>
        <w:spacing w:after="0" w:line="240" w:lineRule="auto"/>
        <w:ind w:left="720"/>
        <w:rPr>
          <w:rFonts w:ascii="Menlo" w:hAnsi="Menlo" w:cs="Menlo"/>
          <w:sz w:val="24"/>
          <w:szCs w:val="24"/>
          <w:lang w:val="en-US"/>
        </w:rPr>
      </w:pPr>
      <w:r>
        <w:rPr>
          <w:rFonts w:ascii="Menlo" w:hAnsi="Menlo" w:cs="Menlo"/>
          <w:sz w:val="24"/>
          <w:szCs w:val="24"/>
          <w:lang w:val="en-US"/>
        </w:rPr>
        <w:t xml:space="preserve">  </w:t>
      </w:r>
      <w:r>
        <w:rPr>
          <w:rFonts w:ascii="Menlo" w:hAnsi="Menlo" w:cs="Menlo"/>
          <w:b/>
          <w:bCs/>
          <w:color w:val="003366"/>
          <w:sz w:val="24"/>
          <w:szCs w:val="24"/>
          <w:lang w:val="en-US"/>
        </w:rPr>
        <w:t>R3</w:t>
      </w:r>
      <w:r>
        <w:rPr>
          <w:rFonts w:ascii="Menlo" w:hAnsi="Menlo" w:cs="Menlo"/>
          <w:sz w:val="24"/>
          <w:szCs w:val="24"/>
          <w:lang w:val="en-US"/>
        </w:rPr>
        <w:t xml:space="preserve">  </w:t>
      </w:r>
      <w:r>
        <w:rPr>
          <w:rFonts w:ascii="Menlo" w:hAnsi="Menlo" w:cs="Menlo"/>
          <w:b/>
          <w:bCs/>
          <w:color w:val="0000DD"/>
          <w:sz w:val="24"/>
          <w:szCs w:val="24"/>
          <w:lang w:val="en-US"/>
        </w:rPr>
        <w:t>5</w:t>
      </w:r>
      <w:r>
        <w:rPr>
          <w:rFonts w:ascii="Menlo" w:hAnsi="Menlo" w:cs="Menlo"/>
          <w:sz w:val="24"/>
          <w:szCs w:val="24"/>
          <w:lang w:val="en-US"/>
        </w:rPr>
        <w:t xml:space="preserve">   </w:t>
      </w:r>
      <w:r>
        <w:rPr>
          <w:rFonts w:ascii="Menlo" w:hAnsi="Menlo" w:cs="Menlo"/>
          <w:b/>
          <w:bCs/>
          <w:color w:val="0000DD"/>
          <w:sz w:val="24"/>
          <w:szCs w:val="24"/>
          <w:lang w:val="en-US"/>
        </w:rPr>
        <w:t>8</w:t>
      </w:r>
      <w:r>
        <w:rPr>
          <w:rFonts w:ascii="Menlo" w:hAnsi="Menlo" w:cs="Menlo"/>
          <w:sz w:val="24"/>
          <w:szCs w:val="24"/>
          <w:lang w:val="en-US"/>
        </w:rPr>
        <w:t xml:space="preserve">   </w:t>
      </w:r>
      <w:r>
        <w:rPr>
          <w:rFonts w:ascii="Menlo" w:hAnsi="Menlo" w:cs="Menlo"/>
          <w:b/>
          <w:bCs/>
          <w:color w:val="0000DD"/>
          <w:sz w:val="24"/>
          <w:szCs w:val="24"/>
          <w:lang w:val="en-US"/>
        </w:rPr>
        <w:t>0</w:t>
      </w:r>
      <w:r>
        <w:rPr>
          <w:rFonts w:ascii="Menlo" w:hAnsi="Menlo" w:cs="Menlo"/>
          <w:sz w:val="24"/>
          <w:szCs w:val="24"/>
          <w:lang w:val="en-US"/>
        </w:rPr>
        <w:t xml:space="preserve">   </w:t>
      </w:r>
      <w:r>
        <w:rPr>
          <w:rFonts w:ascii="Menlo" w:hAnsi="Menlo" w:cs="Menlo"/>
          <w:b/>
          <w:bCs/>
          <w:color w:val="0000DD"/>
          <w:sz w:val="24"/>
          <w:szCs w:val="24"/>
          <w:lang w:val="en-US"/>
        </w:rPr>
        <w:t>6</w:t>
      </w:r>
      <w:r>
        <w:rPr>
          <w:rFonts w:ascii="Menlo" w:hAnsi="Menlo" w:cs="Menlo"/>
          <w:sz w:val="24"/>
          <w:szCs w:val="24"/>
          <w:lang w:val="en-US"/>
        </w:rPr>
        <w:t xml:space="preserve">   </w:t>
      </w:r>
      <w:r>
        <w:rPr>
          <w:rFonts w:ascii="Menlo" w:hAnsi="Menlo" w:cs="Menlo"/>
          <w:b/>
          <w:bCs/>
          <w:color w:val="0000DD"/>
          <w:sz w:val="24"/>
          <w:szCs w:val="24"/>
          <w:lang w:val="en-US"/>
        </w:rPr>
        <w:t>4</w:t>
      </w:r>
      <w:r>
        <w:rPr>
          <w:rFonts w:ascii="Menlo" w:hAnsi="Menlo" w:cs="Menlo"/>
          <w:sz w:val="24"/>
          <w:szCs w:val="24"/>
          <w:lang w:val="en-US"/>
        </w:rPr>
        <w:t xml:space="preserve">   </w:t>
      </w:r>
      <w:r>
        <w:rPr>
          <w:rFonts w:ascii="Menlo" w:hAnsi="Menlo" w:cs="Menlo"/>
          <w:b/>
          <w:bCs/>
          <w:color w:val="0000DD"/>
          <w:sz w:val="24"/>
          <w:szCs w:val="24"/>
          <w:lang w:val="en-US"/>
        </w:rPr>
        <w:t>7</w:t>
      </w:r>
    </w:p>
    <w:p w14:paraId="351F7CCD" w14:textId="77777777" w:rsidR="007F30CD" w:rsidRDefault="007F30CD" w:rsidP="007F30CD">
      <w:pPr>
        <w:autoSpaceDE w:val="0"/>
        <w:autoSpaceDN w:val="0"/>
        <w:adjustRightInd w:val="0"/>
        <w:spacing w:after="0" w:line="240" w:lineRule="auto"/>
        <w:ind w:left="720"/>
        <w:rPr>
          <w:rFonts w:ascii="Menlo" w:hAnsi="Menlo" w:cs="Menlo"/>
          <w:sz w:val="24"/>
          <w:szCs w:val="24"/>
          <w:lang w:val="en-US"/>
        </w:rPr>
      </w:pPr>
      <w:r>
        <w:rPr>
          <w:rFonts w:ascii="Menlo" w:hAnsi="Menlo" w:cs="Menlo"/>
          <w:sz w:val="24"/>
          <w:szCs w:val="24"/>
          <w:lang w:val="en-US"/>
        </w:rPr>
        <w:t xml:space="preserve">  </w:t>
      </w:r>
      <w:r>
        <w:rPr>
          <w:rFonts w:ascii="Menlo" w:hAnsi="Menlo" w:cs="Menlo"/>
          <w:b/>
          <w:bCs/>
          <w:color w:val="003366"/>
          <w:sz w:val="24"/>
          <w:szCs w:val="24"/>
          <w:lang w:val="en-US"/>
        </w:rPr>
        <w:t>R4</w:t>
      </w:r>
      <w:r>
        <w:rPr>
          <w:rFonts w:ascii="Menlo" w:hAnsi="Menlo" w:cs="Menlo"/>
          <w:sz w:val="24"/>
          <w:szCs w:val="24"/>
          <w:lang w:val="en-US"/>
        </w:rPr>
        <w:t xml:space="preserve">  </w:t>
      </w:r>
      <w:r>
        <w:rPr>
          <w:rFonts w:ascii="Menlo" w:hAnsi="Menlo" w:cs="Menlo"/>
          <w:b/>
          <w:bCs/>
          <w:color w:val="0000DD"/>
          <w:sz w:val="24"/>
          <w:szCs w:val="24"/>
          <w:lang w:val="en-US"/>
        </w:rPr>
        <w:t>2</w:t>
      </w:r>
      <w:r>
        <w:rPr>
          <w:rFonts w:ascii="Menlo" w:hAnsi="Menlo" w:cs="Menlo"/>
          <w:sz w:val="24"/>
          <w:szCs w:val="24"/>
          <w:lang w:val="en-US"/>
        </w:rPr>
        <w:t xml:space="preserve">   </w:t>
      </w:r>
      <w:r>
        <w:rPr>
          <w:rFonts w:ascii="Menlo" w:hAnsi="Menlo" w:cs="Menlo"/>
          <w:b/>
          <w:bCs/>
          <w:color w:val="0000DD"/>
          <w:sz w:val="24"/>
          <w:szCs w:val="24"/>
          <w:lang w:val="en-US"/>
        </w:rPr>
        <w:t>4</w:t>
      </w:r>
      <w:r>
        <w:rPr>
          <w:rFonts w:ascii="Menlo" w:hAnsi="Menlo" w:cs="Menlo"/>
          <w:sz w:val="24"/>
          <w:szCs w:val="24"/>
          <w:lang w:val="en-US"/>
        </w:rPr>
        <w:t xml:space="preserve">   </w:t>
      </w:r>
      <w:r>
        <w:rPr>
          <w:rFonts w:ascii="Menlo" w:hAnsi="Menlo" w:cs="Menlo"/>
          <w:b/>
          <w:bCs/>
          <w:color w:val="0000DD"/>
          <w:sz w:val="24"/>
          <w:szCs w:val="24"/>
          <w:lang w:val="en-US"/>
        </w:rPr>
        <w:t>6</w:t>
      </w:r>
      <w:r>
        <w:rPr>
          <w:rFonts w:ascii="Menlo" w:hAnsi="Menlo" w:cs="Menlo"/>
          <w:sz w:val="24"/>
          <w:szCs w:val="24"/>
          <w:lang w:val="en-US"/>
        </w:rPr>
        <w:t xml:space="preserve">   </w:t>
      </w:r>
      <w:r>
        <w:rPr>
          <w:rFonts w:ascii="Menlo" w:hAnsi="Menlo" w:cs="Menlo"/>
          <w:b/>
          <w:bCs/>
          <w:color w:val="0000DD"/>
          <w:sz w:val="24"/>
          <w:szCs w:val="24"/>
          <w:lang w:val="en-US"/>
        </w:rPr>
        <w:t>0</w:t>
      </w:r>
      <w:r>
        <w:rPr>
          <w:rFonts w:ascii="Menlo" w:hAnsi="Menlo" w:cs="Menlo"/>
          <w:sz w:val="24"/>
          <w:szCs w:val="24"/>
          <w:lang w:val="en-US"/>
        </w:rPr>
        <w:t xml:space="preserve">   </w:t>
      </w:r>
      <w:r>
        <w:rPr>
          <w:rFonts w:ascii="Menlo" w:hAnsi="Menlo" w:cs="Menlo"/>
          <w:b/>
          <w:bCs/>
          <w:color w:val="0000DD"/>
          <w:sz w:val="24"/>
          <w:szCs w:val="24"/>
          <w:lang w:val="en-US"/>
        </w:rPr>
        <w:t>1</w:t>
      </w:r>
      <w:r>
        <w:rPr>
          <w:rFonts w:ascii="Menlo" w:hAnsi="Menlo" w:cs="Menlo"/>
          <w:sz w:val="24"/>
          <w:szCs w:val="24"/>
          <w:lang w:val="en-US"/>
        </w:rPr>
        <w:t xml:space="preserve">   </w:t>
      </w:r>
      <w:r>
        <w:rPr>
          <w:rFonts w:ascii="Menlo" w:hAnsi="Menlo" w:cs="Menlo"/>
          <w:b/>
          <w:bCs/>
          <w:color w:val="0000DD"/>
          <w:sz w:val="24"/>
          <w:szCs w:val="24"/>
          <w:lang w:val="en-US"/>
        </w:rPr>
        <w:t>7</w:t>
      </w:r>
    </w:p>
    <w:p w14:paraId="140384B0" w14:textId="77777777" w:rsidR="007F30CD" w:rsidRDefault="007F30CD" w:rsidP="007F30CD">
      <w:pPr>
        <w:autoSpaceDE w:val="0"/>
        <w:autoSpaceDN w:val="0"/>
        <w:adjustRightInd w:val="0"/>
        <w:spacing w:after="0" w:line="240" w:lineRule="auto"/>
        <w:ind w:left="720"/>
        <w:rPr>
          <w:rFonts w:ascii="Menlo" w:hAnsi="Menlo" w:cs="Menlo"/>
          <w:sz w:val="24"/>
          <w:szCs w:val="24"/>
          <w:lang w:val="en-US"/>
        </w:rPr>
      </w:pPr>
      <w:r>
        <w:rPr>
          <w:rFonts w:ascii="Menlo" w:hAnsi="Menlo" w:cs="Menlo"/>
          <w:sz w:val="24"/>
          <w:szCs w:val="24"/>
          <w:lang w:val="en-US"/>
        </w:rPr>
        <w:t xml:space="preserve">  </w:t>
      </w:r>
      <w:r>
        <w:rPr>
          <w:rFonts w:ascii="Menlo" w:hAnsi="Menlo" w:cs="Menlo"/>
          <w:b/>
          <w:bCs/>
          <w:color w:val="003366"/>
          <w:sz w:val="24"/>
          <w:szCs w:val="24"/>
          <w:lang w:val="en-US"/>
        </w:rPr>
        <w:t>R5</w:t>
      </w:r>
      <w:r>
        <w:rPr>
          <w:rFonts w:ascii="Menlo" w:hAnsi="Menlo" w:cs="Menlo"/>
          <w:sz w:val="24"/>
          <w:szCs w:val="24"/>
          <w:lang w:val="en-US"/>
        </w:rPr>
        <w:t xml:space="preserve">  </w:t>
      </w:r>
      <w:r>
        <w:rPr>
          <w:rFonts w:ascii="Menlo" w:hAnsi="Menlo" w:cs="Menlo"/>
          <w:b/>
          <w:bCs/>
          <w:color w:val="0000DD"/>
          <w:sz w:val="24"/>
          <w:szCs w:val="24"/>
          <w:lang w:val="en-US"/>
        </w:rPr>
        <w:t>2</w:t>
      </w:r>
      <w:r>
        <w:rPr>
          <w:rFonts w:ascii="Menlo" w:hAnsi="Menlo" w:cs="Menlo"/>
          <w:sz w:val="24"/>
          <w:szCs w:val="24"/>
          <w:lang w:val="en-US"/>
        </w:rPr>
        <w:t xml:space="preserve">   </w:t>
      </w:r>
      <w:r>
        <w:rPr>
          <w:rFonts w:ascii="Menlo" w:hAnsi="Menlo" w:cs="Menlo"/>
          <w:b/>
          <w:bCs/>
          <w:color w:val="0000DD"/>
          <w:sz w:val="24"/>
          <w:szCs w:val="24"/>
          <w:lang w:val="en-US"/>
        </w:rPr>
        <w:t>5</w:t>
      </w:r>
      <w:r>
        <w:rPr>
          <w:rFonts w:ascii="Menlo" w:hAnsi="Menlo" w:cs="Menlo"/>
          <w:sz w:val="24"/>
          <w:szCs w:val="24"/>
          <w:lang w:val="en-US"/>
        </w:rPr>
        <w:t xml:space="preserve">   </w:t>
      </w:r>
      <w:r>
        <w:rPr>
          <w:rFonts w:ascii="Menlo" w:hAnsi="Menlo" w:cs="Menlo"/>
          <w:b/>
          <w:bCs/>
          <w:color w:val="0000DD"/>
          <w:sz w:val="24"/>
          <w:szCs w:val="24"/>
          <w:lang w:val="en-US"/>
        </w:rPr>
        <w:t>4</w:t>
      </w:r>
      <w:r>
        <w:rPr>
          <w:rFonts w:ascii="Menlo" w:hAnsi="Menlo" w:cs="Menlo"/>
          <w:sz w:val="24"/>
          <w:szCs w:val="24"/>
          <w:lang w:val="en-US"/>
        </w:rPr>
        <w:t xml:space="preserve">   </w:t>
      </w:r>
      <w:r>
        <w:rPr>
          <w:rFonts w:ascii="Menlo" w:hAnsi="Menlo" w:cs="Menlo"/>
          <w:b/>
          <w:bCs/>
          <w:color w:val="0000DD"/>
          <w:sz w:val="24"/>
          <w:szCs w:val="24"/>
          <w:lang w:val="en-US"/>
        </w:rPr>
        <w:t>1</w:t>
      </w:r>
      <w:r>
        <w:rPr>
          <w:rFonts w:ascii="Menlo" w:hAnsi="Menlo" w:cs="Menlo"/>
          <w:sz w:val="24"/>
          <w:szCs w:val="24"/>
          <w:lang w:val="en-US"/>
        </w:rPr>
        <w:t xml:space="preserve">   </w:t>
      </w:r>
      <w:r>
        <w:rPr>
          <w:rFonts w:ascii="Menlo" w:hAnsi="Menlo" w:cs="Menlo"/>
          <w:b/>
          <w:bCs/>
          <w:color w:val="0000DD"/>
          <w:sz w:val="24"/>
          <w:szCs w:val="24"/>
          <w:lang w:val="en-US"/>
        </w:rPr>
        <w:t>0</w:t>
      </w:r>
      <w:r>
        <w:rPr>
          <w:rFonts w:ascii="Menlo" w:hAnsi="Menlo" w:cs="Menlo"/>
          <w:sz w:val="24"/>
          <w:szCs w:val="24"/>
          <w:lang w:val="en-US"/>
        </w:rPr>
        <w:t xml:space="preserve">   </w:t>
      </w:r>
      <w:r>
        <w:rPr>
          <w:rFonts w:ascii="Menlo" w:hAnsi="Menlo" w:cs="Menlo"/>
          <w:b/>
          <w:bCs/>
          <w:color w:val="0000DD"/>
          <w:sz w:val="24"/>
          <w:szCs w:val="24"/>
          <w:lang w:val="en-US"/>
        </w:rPr>
        <w:t>6</w:t>
      </w:r>
    </w:p>
    <w:p w14:paraId="660620F6" w14:textId="77777777" w:rsidR="007F30CD" w:rsidRDefault="007F30CD" w:rsidP="007F30CD">
      <w:pPr>
        <w:autoSpaceDE w:val="0"/>
        <w:autoSpaceDN w:val="0"/>
        <w:adjustRightInd w:val="0"/>
        <w:spacing w:after="320" w:line="240" w:lineRule="auto"/>
        <w:ind w:left="720"/>
        <w:rPr>
          <w:rFonts w:ascii="Menlo" w:hAnsi="Menlo" w:cs="Menlo"/>
          <w:sz w:val="24"/>
          <w:szCs w:val="24"/>
          <w:lang w:val="en-US"/>
        </w:rPr>
      </w:pPr>
      <w:r>
        <w:rPr>
          <w:rFonts w:ascii="Menlo" w:hAnsi="Menlo" w:cs="Menlo"/>
          <w:sz w:val="24"/>
          <w:szCs w:val="24"/>
          <w:lang w:val="en-US"/>
        </w:rPr>
        <w:lastRenderedPageBreak/>
        <w:t xml:space="preserve">  </w:t>
      </w:r>
      <w:r>
        <w:rPr>
          <w:rFonts w:ascii="Menlo" w:hAnsi="Menlo" w:cs="Menlo"/>
          <w:b/>
          <w:bCs/>
          <w:color w:val="003366"/>
          <w:sz w:val="24"/>
          <w:szCs w:val="24"/>
          <w:lang w:val="en-US"/>
        </w:rPr>
        <w:t>R6</w:t>
      </w:r>
      <w:r>
        <w:rPr>
          <w:rFonts w:ascii="Menlo" w:hAnsi="Menlo" w:cs="Menlo"/>
          <w:sz w:val="24"/>
          <w:szCs w:val="24"/>
          <w:lang w:val="en-US"/>
        </w:rPr>
        <w:t xml:space="preserve">  </w:t>
      </w:r>
      <w:r>
        <w:rPr>
          <w:rFonts w:ascii="Menlo" w:hAnsi="Menlo" w:cs="Menlo"/>
          <w:b/>
          <w:bCs/>
          <w:color w:val="0000DD"/>
          <w:sz w:val="24"/>
          <w:szCs w:val="24"/>
          <w:lang w:val="en-US"/>
        </w:rPr>
        <w:t>4</w:t>
      </w:r>
      <w:r>
        <w:rPr>
          <w:rFonts w:ascii="Menlo" w:hAnsi="Menlo" w:cs="Menlo"/>
          <w:sz w:val="24"/>
          <w:szCs w:val="24"/>
          <w:lang w:val="en-US"/>
        </w:rPr>
        <w:t xml:space="preserve">   </w:t>
      </w:r>
      <w:r>
        <w:rPr>
          <w:rFonts w:ascii="Menlo" w:hAnsi="Menlo" w:cs="Menlo"/>
          <w:b/>
          <w:bCs/>
          <w:color w:val="0000DD"/>
          <w:sz w:val="24"/>
          <w:szCs w:val="24"/>
          <w:lang w:val="en-US"/>
        </w:rPr>
        <w:t>9</w:t>
      </w:r>
      <w:r>
        <w:rPr>
          <w:rFonts w:ascii="Menlo" w:hAnsi="Menlo" w:cs="Menlo"/>
          <w:sz w:val="24"/>
          <w:szCs w:val="24"/>
          <w:lang w:val="en-US"/>
        </w:rPr>
        <w:t xml:space="preserve">   </w:t>
      </w:r>
      <w:r>
        <w:rPr>
          <w:rFonts w:ascii="Menlo" w:hAnsi="Menlo" w:cs="Menlo"/>
          <w:b/>
          <w:bCs/>
          <w:color w:val="0000DD"/>
          <w:sz w:val="24"/>
          <w:szCs w:val="24"/>
          <w:lang w:val="en-US"/>
        </w:rPr>
        <w:t>7</w:t>
      </w:r>
      <w:r>
        <w:rPr>
          <w:rFonts w:ascii="Menlo" w:hAnsi="Menlo" w:cs="Menlo"/>
          <w:sz w:val="24"/>
          <w:szCs w:val="24"/>
          <w:lang w:val="en-US"/>
        </w:rPr>
        <w:t xml:space="preserve">   </w:t>
      </w:r>
      <w:r>
        <w:rPr>
          <w:rFonts w:ascii="Menlo" w:hAnsi="Menlo" w:cs="Menlo"/>
          <w:b/>
          <w:bCs/>
          <w:color w:val="0000DD"/>
          <w:sz w:val="24"/>
          <w:szCs w:val="24"/>
          <w:lang w:val="en-US"/>
        </w:rPr>
        <w:t>7</w:t>
      </w:r>
      <w:r>
        <w:rPr>
          <w:rFonts w:ascii="Menlo" w:hAnsi="Menlo" w:cs="Menlo"/>
          <w:sz w:val="24"/>
          <w:szCs w:val="24"/>
          <w:lang w:val="en-US"/>
        </w:rPr>
        <w:t xml:space="preserve">   </w:t>
      </w:r>
      <w:r>
        <w:rPr>
          <w:rFonts w:ascii="Menlo" w:hAnsi="Menlo" w:cs="Menlo"/>
          <w:b/>
          <w:bCs/>
          <w:color w:val="0000DD"/>
          <w:sz w:val="24"/>
          <w:szCs w:val="24"/>
          <w:lang w:val="en-US"/>
        </w:rPr>
        <w:t>6</w:t>
      </w:r>
      <w:r>
        <w:rPr>
          <w:rFonts w:ascii="Menlo" w:hAnsi="Menlo" w:cs="Menlo"/>
          <w:sz w:val="24"/>
          <w:szCs w:val="24"/>
          <w:lang w:val="en-US"/>
        </w:rPr>
        <w:t xml:space="preserve">   </w:t>
      </w:r>
      <w:r>
        <w:rPr>
          <w:rFonts w:ascii="Menlo" w:hAnsi="Menlo" w:cs="Menlo"/>
          <w:b/>
          <w:bCs/>
          <w:color w:val="0000DD"/>
          <w:sz w:val="24"/>
          <w:szCs w:val="24"/>
          <w:lang w:val="en-US"/>
        </w:rPr>
        <w:t>0</w:t>
      </w:r>
      <w:r>
        <w:rPr>
          <w:rFonts w:ascii="Menlo" w:hAnsi="Menlo" w:cs="Menlo"/>
          <w:sz w:val="24"/>
          <w:szCs w:val="24"/>
          <w:lang w:val="en-US"/>
        </w:rPr>
        <w:t>;</w:t>
      </w:r>
    </w:p>
    <w:p w14:paraId="142B7315" w14:textId="77777777" w:rsidR="005D18C7" w:rsidRDefault="00FC54AF" w:rsidP="005D18C7">
      <w:pPr>
        <w:pStyle w:val="ThesisSzveg"/>
      </w:pPr>
      <w:r>
        <w:t>Az adatfájlban a modellben meghatározott paraméterekhez rendelünk értéket, tehát ugyanazokat az elnevezéseket kell alkalmazni. Fontos továbbá, hogy a mátrixok esetében az első index a sornak, a második index az oszlopnak felel meg, illetve egydimenziós halmaz esetén a sor a halmaz eleme és az oszlopok a hozzá tartozó paraméterek.</w:t>
      </w:r>
    </w:p>
    <w:p w14:paraId="61EAADD1" w14:textId="0DA64FF7" w:rsidR="00FC54AF" w:rsidRDefault="00FC54AF" w:rsidP="005D18C7">
      <w:pPr>
        <w:pStyle w:val="ThesisSzveg"/>
      </w:pPr>
      <w:r>
        <w:t>Ahhoz, hogy az AMPL-lel a fent definiált modell szerint a meghatározott adathalmazt optimalizálni lehessen</w:t>
      </w:r>
      <w:r w:rsidR="007C1914">
        <w:t>,</w:t>
      </w:r>
      <w:r>
        <w:t xml:space="preserve"> szükség</w:t>
      </w:r>
      <w:r w:rsidR="007C1914">
        <w:t xml:space="preserve"> </w:t>
      </w:r>
      <w:r>
        <w:t>van</w:t>
      </w:r>
      <w:r w:rsidR="007C1914">
        <w:t xml:space="preserve"> még</w:t>
      </w:r>
      <w:r>
        <w:t xml:space="preserve"> pár sornyi konfigurációra, amit a modell fájlban is megtehettem volna, de az egyértelműség kedvéért egy harmadik fájlban tettem meg. Ez a harmadik fájl a futtatási konfiguráció</w:t>
      </w:r>
      <w:r w:rsidR="00F4339A">
        <w:t xml:space="preserve">, kiterjesztése </w:t>
      </w:r>
      <w:r w:rsidR="00F4339A" w:rsidRPr="00F4339A">
        <w:rPr>
          <w:i/>
        </w:rPr>
        <w:t>.solve</w:t>
      </w:r>
      <w:r>
        <w:t xml:space="preserve"> és tipikus tartalma a következő:</w:t>
      </w:r>
    </w:p>
    <w:p w14:paraId="031B05D1" w14:textId="77777777" w:rsidR="00FC54AF" w:rsidRDefault="00FC54AF" w:rsidP="00FC54AF">
      <w:pPr>
        <w:autoSpaceDE w:val="0"/>
        <w:autoSpaceDN w:val="0"/>
        <w:adjustRightInd w:val="0"/>
        <w:spacing w:after="0" w:line="240" w:lineRule="auto"/>
        <w:ind w:left="720"/>
        <w:rPr>
          <w:rFonts w:ascii="Menlo" w:hAnsi="Menlo" w:cs="Menlo"/>
          <w:sz w:val="24"/>
          <w:szCs w:val="24"/>
          <w:lang w:val="en-US"/>
        </w:rPr>
      </w:pPr>
      <w:r>
        <w:rPr>
          <w:rFonts w:ascii="Menlo" w:hAnsi="Menlo" w:cs="Menlo"/>
          <w:sz w:val="24"/>
          <w:szCs w:val="24"/>
          <w:lang w:val="en-US"/>
        </w:rPr>
        <w:t>option solver bonmin;</w:t>
      </w:r>
    </w:p>
    <w:p w14:paraId="3EBAE311" w14:textId="77777777" w:rsidR="00FC54AF" w:rsidRDefault="00F4339A" w:rsidP="00FC54AF">
      <w:pPr>
        <w:autoSpaceDE w:val="0"/>
        <w:autoSpaceDN w:val="0"/>
        <w:adjustRightInd w:val="0"/>
        <w:spacing w:after="0" w:line="240" w:lineRule="auto"/>
        <w:ind w:left="720"/>
        <w:rPr>
          <w:rFonts w:ascii="Menlo" w:hAnsi="Menlo" w:cs="Menlo"/>
          <w:sz w:val="24"/>
          <w:szCs w:val="24"/>
          <w:lang w:val="en-US"/>
        </w:rPr>
      </w:pPr>
      <w:r>
        <w:rPr>
          <w:rFonts w:ascii="Menlo" w:hAnsi="Menlo" w:cs="Menlo"/>
          <w:sz w:val="24"/>
          <w:szCs w:val="24"/>
          <w:lang w:val="en-US"/>
        </w:rPr>
        <w:t>model vopt</w:t>
      </w:r>
      <w:r w:rsidR="00FC54AF">
        <w:rPr>
          <w:rFonts w:ascii="Menlo" w:hAnsi="Menlo" w:cs="Menlo"/>
          <w:sz w:val="24"/>
          <w:szCs w:val="24"/>
          <w:lang w:val="en-US"/>
        </w:rPr>
        <w:t>.mod;</w:t>
      </w:r>
    </w:p>
    <w:p w14:paraId="22A5C93D" w14:textId="77777777" w:rsidR="00FC54AF" w:rsidRDefault="00F4339A" w:rsidP="00FC54AF">
      <w:pPr>
        <w:autoSpaceDE w:val="0"/>
        <w:autoSpaceDN w:val="0"/>
        <w:adjustRightInd w:val="0"/>
        <w:spacing w:after="0" w:line="240" w:lineRule="auto"/>
        <w:ind w:left="720"/>
        <w:rPr>
          <w:rFonts w:ascii="Menlo" w:hAnsi="Menlo" w:cs="Menlo"/>
          <w:sz w:val="24"/>
          <w:szCs w:val="24"/>
          <w:lang w:val="en-US"/>
        </w:rPr>
      </w:pPr>
      <w:r>
        <w:rPr>
          <w:rFonts w:ascii="Menlo" w:hAnsi="Menlo" w:cs="Menlo"/>
          <w:sz w:val="24"/>
          <w:szCs w:val="24"/>
          <w:lang w:val="en-US"/>
        </w:rPr>
        <w:t>data vopt</w:t>
      </w:r>
      <w:r w:rsidR="00FC54AF">
        <w:rPr>
          <w:rFonts w:ascii="Menlo" w:hAnsi="Menlo" w:cs="Menlo"/>
          <w:sz w:val="24"/>
          <w:szCs w:val="24"/>
          <w:lang w:val="en-US"/>
        </w:rPr>
        <w:t>.dat;</w:t>
      </w:r>
    </w:p>
    <w:p w14:paraId="4D25ED45" w14:textId="77777777" w:rsidR="00FC54AF" w:rsidRDefault="00FC54AF" w:rsidP="00FC54AF">
      <w:pPr>
        <w:autoSpaceDE w:val="0"/>
        <w:autoSpaceDN w:val="0"/>
        <w:adjustRightInd w:val="0"/>
        <w:spacing w:after="0" w:line="240" w:lineRule="auto"/>
        <w:ind w:left="720"/>
        <w:rPr>
          <w:rFonts w:ascii="Menlo" w:hAnsi="Menlo" w:cs="Menlo"/>
          <w:sz w:val="24"/>
          <w:szCs w:val="24"/>
          <w:lang w:val="en-US"/>
        </w:rPr>
      </w:pPr>
      <w:r>
        <w:rPr>
          <w:rFonts w:ascii="Menlo" w:hAnsi="Menlo" w:cs="Menlo"/>
          <w:sz w:val="24"/>
          <w:szCs w:val="24"/>
          <w:lang w:val="en-US"/>
        </w:rPr>
        <w:t>solve;</w:t>
      </w:r>
    </w:p>
    <w:p w14:paraId="430C4E2D" w14:textId="77777777" w:rsidR="00FC54AF" w:rsidRDefault="00FC54AF" w:rsidP="00FC54AF">
      <w:pPr>
        <w:autoSpaceDE w:val="0"/>
        <w:autoSpaceDN w:val="0"/>
        <w:adjustRightInd w:val="0"/>
        <w:spacing w:after="0" w:line="240" w:lineRule="auto"/>
        <w:ind w:left="720"/>
        <w:rPr>
          <w:rFonts w:ascii="Menlo" w:hAnsi="Menlo" w:cs="Menlo"/>
          <w:sz w:val="24"/>
          <w:szCs w:val="24"/>
          <w:lang w:val="en-US"/>
        </w:rPr>
      </w:pPr>
      <w:r>
        <w:rPr>
          <w:rFonts w:ascii="Menlo" w:hAnsi="Menlo" w:cs="Menlo"/>
          <w:sz w:val="24"/>
          <w:szCs w:val="24"/>
          <w:lang w:val="en-US"/>
        </w:rPr>
        <w:t xml:space="preserve">option display_1col </w:t>
      </w:r>
      <w:r>
        <w:rPr>
          <w:rFonts w:ascii="Menlo" w:hAnsi="Menlo" w:cs="Menlo"/>
          <w:b/>
          <w:bCs/>
          <w:color w:val="0000DD"/>
          <w:sz w:val="24"/>
          <w:szCs w:val="24"/>
          <w:lang w:val="en-US"/>
        </w:rPr>
        <w:t>1000000</w:t>
      </w:r>
      <w:r>
        <w:rPr>
          <w:rFonts w:ascii="Menlo" w:hAnsi="Menlo" w:cs="Menlo"/>
          <w:sz w:val="24"/>
          <w:szCs w:val="24"/>
          <w:lang w:val="en-US"/>
        </w:rPr>
        <w:t>;</w:t>
      </w:r>
    </w:p>
    <w:p w14:paraId="4A1FF395" w14:textId="77777777" w:rsidR="00FC54AF" w:rsidRDefault="00FC54AF" w:rsidP="00FC54AF">
      <w:pPr>
        <w:autoSpaceDE w:val="0"/>
        <w:autoSpaceDN w:val="0"/>
        <w:adjustRightInd w:val="0"/>
        <w:spacing w:after="320" w:line="240" w:lineRule="auto"/>
        <w:ind w:left="720"/>
        <w:rPr>
          <w:rFonts w:ascii="Menlo" w:hAnsi="Menlo" w:cs="Menlo"/>
          <w:sz w:val="24"/>
          <w:szCs w:val="24"/>
          <w:lang w:val="en-US"/>
        </w:rPr>
      </w:pPr>
      <w:r>
        <w:rPr>
          <w:rFonts w:ascii="Menlo" w:hAnsi="Menlo" w:cs="Menlo"/>
          <w:color w:val="003388"/>
          <w:sz w:val="24"/>
          <w:szCs w:val="24"/>
          <w:lang w:val="en-US"/>
        </w:rPr>
        <w:t>display</w:t>
      </w:r>
      <w:r>
        <w:rPr>
          <w:rFonts w:ascii="Menlo" w:hAnsi="Menlo" w:cs="Menlo"/>
          <w:sz w:val="24"/>
          <w:szCs w:val="24"/>
          <w:lang w:val="en-US"/>
        </w:rPr>
        <w:t xml:space="preserve"> </w:t>
      </w:r>
      <w:r>
        <w:rPr>
          <w:rFonts w:ascii="Menlo" w:hAnsi="Menlo" w:cs="Menlo"/>
          <w:b/>
          <w:bCs/>
          <w:color w:val="003366"/>
          <w:sz w:val="24"/>
          <w:szCs w:val="24"/>
          <w:lang w:val="en-US"/>
        </w:rPr>
        <w:t>Occupation</w:t>
      </w:r>
      <w:r>
        <w:rPr>
          <w:rFonts w:ascii="Menlo" w:hAnsi="Menlo" w:cs="Menlo"/>
          <w:sz w:val="24"/>
          <w:szCs w:val="24"/>
          <w:lang w:val="en-US"/>
        </w:rPr>
        <w:t>;</w:t>
      </w:r>
    </w:p>
    <w:p w14:paraId="46D06FCC" w14:textId="77777777" w:rsidR="00FC54AF" w:rsidRDefault="00F4339A" w:rsidP="005D18C7">
      <w:pPr>
        <w:pStyle w:val="ThesisSzveg"/>
      </w:pPr>
      <w:r>
        <w:t xml:space="preserve">A konfiguráció első sora beállítja, hogy mely megoldóval történjen az optimalizáció. Jelen esetben ez a Bonmin. A második sor a modell fájlt, a harmadik sor pedig az adat fájlt csatolja a feladathoz. A negyedik </w:t>
      </w:r>
      <w:r w:rsidRPr="00F4339A">
        <w:rPr>
          <w:i/>
        </w:rPr>
        <w:t>solve</w:t>
      </w:r>
      <w:r>
        <w:t xml:space="preserve"> parancsának hatására az AMPL levezényli az optimalizálást, annak folyamatát kijelzi a parancssorban. Az utolsó két sor a végső eredmény kijelzését állítja be. Először az kerül meghatározásra, hogy az eredményhalmazt egy oszlopban jelezze maximum egymillió sorig. Végül a </w:t>
      </w:r>
      <w:r w:rsidRPr="00F4339A">
        <w:rPr>
          <w:i/>
        </w:rPr>
        <w:t>display</w:t>
      </w:r>
      <w:r>
        <w:t xml:space="preserve"> parancs paramétereként az AMPL utasítást kap arra, hogy az </w:t>
      </w:r>
      <w:r w:rsidRPr="00F4339A">
        <w:rPr>
          <w:i/>
        </w:rPr>
        <w:t>Occupation</w:t>
      </w:r>
      <w:r>
        <w:t xml:space="preserve"> nevű változóhalmazt írja a képernyőre.</w:t>
      </w:r>
    </w:p>
    <w:p w14:paraId="455DC8B0" w14:textId="77777777" w:rsidR="00F4339A" w:rsidRDefault="00F4339A" w:rsidP="005D18C7">
      <w:pPr>
        <w:pStyle w:val="ThesisSzveg"/>
      </w:pPr>
      <w:r>
        <w:t>Az optimalizálást a parancssorból lehet elindítani, és az eredményt is ott fogjuk megtekinteni. A művelet elvégzéséhez a következő parancsot kell kiadni:</w:t>
      </w:r>
    </w:p>
    <w:p w14:paraId="39E8F123" w14:textId="77777777" w:rsidR="00F4339A" w:rsidRDefault="00F4339A" w:rsidP="00F4339A">
      <w:pPr>
        <w:autoSpaceDE w:val="0"/>
        <w:autoSpaceDN w:val="0"/>
        <w:adjustRightInd w:val="0"/>
        <w:spacing w:after="320" w:line="240" w:lineRule="auto"/>
        <w:ind w:left="709"/>
        <w:rPr>
          <w:rFonts w:ascii="Menlo" w:hAnsi="Menlo" w:cs="Menlo"/>
          <w:sz w:val="24"/>
          <w:szCs w:val="24"/>
          <w:lang w:val="en-US"/>
        </w:rPr>
      </w:pPr>
      <w:r>
        <w:rPr>
          <w:rFonts w:ascii="Menlo" w:hAnsi="Menlo" w:cs="Menlo"/>
          <w:sz w:val="24"/>
          <w:szCs w:val="24"/>
          <w:lang w:val="en-US"/>
        </w:rPr>
        <w:t>ampl vopt.solve</w:t>
      </w:r>
    </w:p>
    <w:p w14:paraId="3877A674" w14:textId="77777777" w:rsidR="00F4339A" w:rsidRDefault="00F4339A" w:rsidP="005D18C7">
      <w:pPr>
        <w:pStyle w:val="ThesisSzveg"/>
      </w:pPr>
      <w:r>
        <w:t xml:space="preserve">A művelet teljes kimenetét hely hiányában megcsonkítottam. A végső eredményt </w:t>
      </w:r>
      <w:r w:rsidR="001429B6">
        <w:t xml:space="preserve">a teljes kimenet végén, az alább látható módon jelzi ki a megoldó. </w:t>
      </w:r>
      <w:r w:rsidR="001429B6">
        <w:lastRenderedPageBreak/>
        <w:t>Értelemszerűen az egyesek az elfoglalt szobákat, míg a nullák az optimális eredményből kihagyott szobákat jelzik.</w:t>
      </w:r>
    </w:p>
    <w:p w14:paraId="613988B4" w14:textId="77777777" w:rsidR="001429B6" w:rsidRDefault="001429B6" w:rsidP="001429B6">
      <w:pPr>
        <w:autoSpaceDE w:val="0"/>
        <w:autoSpaceDN w:val="0"/>
        <w:adjustRightInd w:val="0"/>
        <w:spacing w:after="0" w:line="240" w:lineRule="auto"/>
        <w:ind w:left="720"/>
        <w:rPr>
          <w:rFonts w:ascii="Menlo" w:hAnsi="Menlo" w:cs="Menlo"/>
          <w:sz w:val="24"/>
          <w:szCs w:val="24"/>
          <w:lang w:val="en-US"/>
        </w:rPr>
      </w:pPr>
      <w:r>
        <w:rPr>
          <w:rFonts w:ascii="Menlo" w:hAnsi="Menlo" w:cs="Menlo"/>
          <w:b/>
          <w:bCs/>
          <w:color w:val="003366"/>
          <w:sz w:val="24"/>
          <w:szCs w:val="24"/>
          <w:lang w:val="en-US"/>
        </w:rPr>
        <w:t>Occupation</w:t>
      </w:r>
      <w:r>
        <w:rPr>
          <w:rFonts w:ascii="Menlo" w:hAnsi="Menlo" w:cs="Menlo"/>
          <w:sz w:val="24"/>
          <w:szCs w:val="24"/>
          <w:lang w:val="en-US"/>
        </w:rPr>
        <w:t xml:space="preserve"> [*] :=</w:t>
      </w:r>
    </w:p>
    <w:p w14:paraId="773E560D" w14:textId="77777777" w:rsidR="001429B6" w:rsidRDefault="001429B6" w:rsidP="001429B6">
      <w:pPr>
        <w:autoSpaceDE w:val="0"/>
        <w:autoSpaceDN w:val="0"/>
        <w:adjustRightInd w:val="0"/>
        <w:spacing w:after="0" w:line="240" w:lineRule="auto"/>
        <w:ind w:left="720"/>
        <w:rPr>
          <w:rFonts w:ascii="Menlo" w:hAnsi="Menlo" w:cs="Menlo"/>
          <w:sz w:val="24"/>
          <w:szCs w:val="24"/>
          <w:lang w:val="en-US"/>
        </w:rPr>
      </w:pPr>
      <w:r>
        <w:rPr>
          <w:rFonts w:ascii="Menlo" w:hAnsi="Menlo" w:cs="Menlo"/>
          <w:b/>
          <w:bCs/>
          <w:color w:val="003366"/>
          <w:sz w:val="24"/>
          <w:szCs w:val="24"/>
          <w:lang w:val="en-US"/>
        </w:rPr>
        <w:t>R1</w:t>
      </w:r>
      <w:r>
        <w:rPr>
          <w:rFonts w:ascii="Menlo" w:hAnsi="Menlo" w:cs="Menlo"/>
          <w:sz w:val="24"/>
          <w:szCs w:val="24"/>
          <w:lang w:val="en-US"/>
        </w:rPr>
        <w:t xml:space="preserve">  </w:t>
      </w:r>
      <w:r>
        <w:rPr>
          <w:rFonts w:ascii="Menlo" w:hAnsi="Menlo" w:cs="Menlo"/>
          <w:b/>
          <w:bCs/>
          <w:color w:val="0000DD"/>
          <w:sz w:val="24"/>
          <w:szCs w:val="24"/>
          <w:lang w:val="en-US"/>
        </w:rPr>
        <w:t>0</w:t>
      </w:r>
    </w:p>
    <w:p w14:paraId="2D7829CF" w14:textId="77777777" w:rsidR="001429B6" w:rsidRDefault="001429B6" w:rsidP="001429B6">
      <w:pPr>
        <w:autoSpaceDE w:val="0"/>
        <w:autoSpaceDN w:val="0"/>
        <w:adjustRightInd w:val="0"/>
        <w:spacing w:after="0" w:line="240" w:lineRule="auto"/>
        <w:ind w:left="720"/>
        <w:rPr>
          <w:rFonts w:ascii="Menlo" w:hAnsi="Menlo" w:cs="Menlo"/>
          <w:sz w:val="24"/>
          <w:szCs w:val="24"/>
          <w:lang w:val="en-US"/>
        </w:rPr>
      </w:pPr>
      <w:r>
        <w:rPr>
          <w:rFonts w:ascii="Menlo" w:hAnsi="Menlo" w:cs="Menlo"/>
          <w:b/>
          <w:bCs/>
          <w:color w:val="003366"/>
          <w:sz w:val="24"/>
          <w:szCs w:val="24"/>
          <w:lang w:val="en-US"/>
        </w:rPr>
        <w:t>R2</w:t>
      </w:r>
      <w:r>
        <w:rPr>
          <w:rFonts w:ascii="Menlo" w:hAnsi="Menlo" w:cs="Menlo"/>
          <w:sz w:val="24"/>
          <w:szCs w:val="24"/>
          <w:lang w:val="en-US"/>
        </w:rPr>
        <w:t xml:space="preserve">  </w:t>
      </w:r>
      <w:r>
        <w:rPr>
          <w:rFonts w:ascii="Menlo" w:hAnsi="Menlo" w:cs="Menlo"/>
          <w:b/>
          <w:bCs/>
          <w:color w:val="0000DD"/>
          <w:sz w:val="24"/>
          <w:szCs w:val="24"/>
          <w:lang w:val="en-US"/>
        </w:rPr>
        <w:t>0</w:t>
      </w:r>
    </w:p>
    <w:p w14:paraId="75E8B20D" w14:textId="77777777" w:rsidR="001429B6" w:rsidRDefault="001429B6" w:rsidP="001429B6">
      <w:pPr>
        <w:autoSpaceDE w:val="0"/>
        <w:autoSpaceDN w:val="0"/>
        <w:adjustRightInd w:val="0"/>
        <w:spacing w:after="0" w:line="240" w:lineRule="auto"/>
        <w:ind w:left="720"/>
        <w:rPr>
          <w:rFonts w:ascii="Menlo" w:hAnsi="Menlo" w:cs="Menlo"/>
          <w:sz w:val="24"/>
          <w:szCs w:val="24"/>
          <w:lang w:val="en-US"/>
        </w:rPr>
      </w:pPr>
      <w:r>
        <w:rPr>
          <w:rFonts w:ascii="Menlo" w:hAnsi="Menlo" w:cs="Menlo"/>
          <w:b/>
          <w:bCs/>
          <w:color w:val="003366"/>
          <w:sz w:val="24"/>
          <w:szCs w:val="24"/>
          <w:lang w:val="en-US"/>
        </w:rPr>
        <w:t>R3</w:t>
      </w:r>
      <w:r>
        <w:rPr>
          <w:rFonts w:ascii="Menlo" w:hAnsi="Menlo" w:cs="Menlo"/>
          <w:sz w:val="24"/>
          <w:szCs w:val="24"/>
          <w:lang w:val="en-US"/>
        </w:rPr>
        <w:t xml:space="preserve">  </w:t>
      </w:r>
      <w:r>
        <w:rPr>
          <w:rFonts w:ascii="Menlo" w:hAnsi="Menlo" w:cs="Menlo"/>
          <w:b/>
          <w:bCs/>
          <w:color w:val="0000DD"/>
          <w:sz w:val="24"/>
          <w:szCs w:val="24"/>
          <w:lang w:val="en-US"/>
        </w:rPr>
        <w:t>0</w:t>
      </w:r>
    </w:p>
    <w:p w14:paraId="7B03A457" w14:textId="77777777" w:rsidR="001429B6" w:rsidRDefault="001429B6" w:rsidP="001429B6">
      <w:pPr>
        <w:autoSpaceDE w:val="0"/>
        <w:autoSpaceDN w:val="0"/>
        <w:adjustRightInd w:val="0"/>
        <w:spacing w:after="0" w:line="240" w:lineRule="auto"/>
        <w:ind w:left="720"/>
        <w:rPr>
          <w:rFonts w:ascii="Menlo" w:hAnsi="Menlo" w:cs="Menlo"/>
          <w:sz w:val="24"/>
          <w:szCs w:val="24"/>
          <w:lang w:val="en-US"/>
        </w:rPr>
      </w:pPr>
      <w:r>
        <w:rPr>
          <w:rFonts w:ascii="Menlo" w:hAnsi="Menlo" w:cs="Menlo"/>
          <w:b/>
          <w:bCs/>
          <w:color w:val="003366"/>
          <w:sz w:val="24"/>
          <w:szCs w:val="24"/>
          <w:lang w:val="en-US"/>
        </w:rPr>
        <w:t>R4</w:t>
      </w:r>
      <w:r>
        <w:rPr>
          <w:rFonts w:ascii="Menlo" w:hAnsi="Menlo" w:cs="Menlo"/>
          <w:sz w:val="24"/>
          <w:szCs w:val="24"/>
          <w:lang w:val="en-US"/>
        </w:rPr>
        <w:t xml:space="preserve">  </w:t>
      </w:r>
      <w:r>
        <w:rPr>
          <w:rFonts w:ascii="Menlo" w:hAnsi="Menlo" w:cs="Menlo"/>
          <w:b/>
          <w:bCs/>
          <w:color w:val="0000DD"/>
          <w:sz w:val="24"/>
          <w:szCs w:val="24"/>
          <w:lang w:val="en-US"/>
        </w:rPr>
        <w:t>0</w:t>
      </w:r>
    </w:p>
    <w:p w14:paraId="55C4951D" w14:textId="77777777" w:rsidR="001429B6" w:rsidRDefault="001429B6" w:rsidP="001429B6">
      <w:pPr>
        <w:autoSpaceDE w:val="0"/>
        <w:autoSpaceDN w:val="0"/>
        <w:adjustRightInd w:val="0"/>
        <w:spacing w:after="0" w:line="240" w:lineRule="auto"/>
        <w:ind w:left="720"/>
        <w:rPr>
          <w:rFonts w:ascii="Menlo" w:hAnsi="Menlo" w:cs="Menlo"/>
          <w:sz w:val="24"/>
          <w:szCs w:val="24"/>
          <w:lang w:val="en-US"/>
        </w:rPr>
      </w:pPr>
      <w:r>
        <w:rPr>
          <w:rFonts w:ascii="Menlo" w:hAnsi="Menlo" w:cs="Menlo"/>
          <w:b/>
          <w:bCs/>
          <w:color w:val="003366"/>
          <w:sz w:val="24"/>
          <w:szCs w:val="24"/>
          <w:lang w:val="en-US"/>
        </w:rPr>
        <w:t>R5</w:t>
      </w:r>
      <w:r>
        <w:rPr>
          <w:rFonts w:ascii="Menlo" w:hAnsi="Menlo" w:cs="Menlo"/>
          <w:sz w:val="24"/>
          <w:szCs w:val="24"/>
          <w:lang w:val="en-US"/>
        </w:rPr>
        <w:t xml:space="preserve">  </w:t>
      </w:r>
      <w:r>
        <w:rPr>
          <w:rFonts w:ascii="Menlo" w:hAnsi="Menlo" w:cs="Menlo"/>
          <w:b/>
          <w:bCs/>
          <w:color w:val="0000DD"/>
          <w:sz w:val="24"/>
          <w:szCs w:val="24"/>
          <w:lang w:val="en-US"/>
        </w:rPr>
        <w:t>1</w:t>
      </w:r>
    </w:p>
    <w:p w14:paraId="71996EF2" w14:textId="77777777" w:rsidR="001429B6" w:rsidRDefault="001429B6" w:rsidP="001429B6">
      <w:pPr>
        <w:autoSpaceDE w:val="0"/>
        <w:autoSpaceDN w:val="0"/>
        <w:adjustRightInd w:val="0"/>
        <w:spacing w:after="0" w:line="240" w:lineRule="auto"/>
        <w:ind w:left="720"/>
        <w:rPr>
          <w:rFonts w:ascii="Menlo" w:hAnsi="Menlo" w:cs="Menlo"/>
          <w:sz w:val="24"/>
          <w:szCs w:val="24"/>
          <w:lang w:val="en-US"/>
        </w:rPr>
      </w:pPr>
      <w:r>
        <w:rPr>
          <w:rFonts w:ascii="Menlo" w:hAnsi="Menlo" w:cs="Menlo"/>
          <w:b/>
          <w:bCs/>
          <w:color w:val="003366"/>
          <w:sz w:val="24"/>
          <w:szCs w:val="24"/>
          <w:lang w:val="en-US"/>
        </w:rPr>
        <w:t>R6</w:t>
      </w:r>
      <w:r>
        <w:rPr>
          <w:rFonts w:ascii="Menlo" w:hAnsi="Menlo" w:cs="Menlo"/>
          <w:sz w:val="24"/>
          <w:szCs w:val="24"/>
          <w:lang w:val="en-US"/>
        </w:rPr>
        <w:t xml:space="preserve">  </w:t>
      </w:r>
      <w:r>
        <w:rPr>
          <w:rFonts w:ascii="Menlo" w:hAnsi="Menlo" w:cs="Menlo"/>
          <w:b/>
          <w:bCs/>
          <w:color w:val="0000DD"/>
          <w:sz w:val="24"/>
          <w:szCs w:val="24"/>
          <w:lang w:val="en-US"/>
        </w:rPr>
        <w:t>0</w:t>
      </w:r>
    </w:p>
    <w:p w14:paraId="26422BF5" w14:textId="77777777" w:rsidR="001429B6" w:rsidRDefault="001429B6" w:rsidP="001429B6">
      <w:pPr>
        <w:autoSpaceDE w:val="0"/>
        <w:autoSpaceDN w:val="0"/>
        <w:adjustRightInd w:val="0"/>
        <w:spacing w:after="0" w:line="240" w:lineRule="auto"/>
        <w:ind w:left="720"/>
        <w:rPr>
          <w:rFonts w:ascii="Menlo" w:hAnsi="Menlo" w:cs="Menlo"/>
          <w:sz w:val="24"/>
          <w:szCs w:val="24"/>
          <w:lang w:val="en-US"/>
        </w:rPr>
      </w:pPr>
      <w:r>
        <w:rPr>
          <w:rFonts w:ascii="Menlo" w:hAnsi="Menlo" w:cs="Menlo"/>
          <w:b/>
          <w:bCs/>
          <w:color w:val="003366"/>
          <w:sz w:val="24"/>
          <w:szCs w:val="24"/>
          <w:lang w:val="en-US"/>
        </w:rPr>
        <w:t>R7</w:t>
      </w:r>
      <w:r>
        <w:rPr>
          <w:rFonts w:ascii="Menlo" w:hAnsi="Menlo" w:cs="Menlo"/>
          <w:sz w:val="24"/>
          <w:szCs w:val="24"/>
          <w:lang w:val="en-US"/>
        </w:rPr>
        <w:t xml:space="preserve">  </w:t>
      </w:r>
      <w:r>
        <w:rPr>
          <w:rFonts w:ascii="Menlo" w:hAnsi="Menlo" w:cs="Menlo"/>
          <w:b/>
          <w:bCs/>
          <w:color w:val="0000DD"/>
          <w:sz w:val="24"/>
          <w:szCs w:val="24"/>
          <w:lang w:val="en-US"/>
        </w:rPr>
        <w:t>1</w:t>
      </w:r>
    </w:p>
    <w:p w14:paraId="539D1B29" w14:textId="77777777" w:rsidR="001429B6" w:rsidRDefault="001429B6" w:rsidP="001429B6">
      <w:pPr>
        <w:autoSpaceDE w:val="0"/>
        <w:autoSpaceDN w:val="0"/>
        <w:adjustRightInd w:val="0"/>
        <w:spacing w:after="0" w:line="240" w:lineRule="auto"/>
        <w:ind w:left="720"/>
        <w:rPr>
          <w:rFonts w:ascii="Menlo" w:hAnsi="Menlo" w:cs="Menlo"/>
          <w:sz w:val="24"/>
          <w:szCs w:val="24"/>
          <w:lang w:val="en-US"/>
        </w:rPr>
      </w:pPr>
      <w:r>
        <w:rPr>
          <w:rFonts w:ascii="Menlo" w:hAnsi="Menlo" w:cs="Menlo"/>
          <w:b/>
          <w:bCs/>
          <w:color w:val="003366"/>
          <w:sz w:val="24"/>
          <w:szCs w:val="24"/>
          <w:lang w:val="en-US"/>
        </w:rPr>
        <w:t>R8</w:t>
      </w:r>
      <w:r>
        <w:rPr>
          <w:rFonts w:ascii="Menlo" w:hAnsi="Menlo" w:cs="Menlo"/>
          <w:sz w:val="24"/>
          <w:szCs w:val="24"/>
          <w:lang w:val="en-US"/>
        </w:rPr>
        <w:t xml:space="preserve">  </w:t>
      </w:r>
      <w:r>
        <w:rPr>
          <w:rFonts w:ascii="Menlo" w:hAnsi="Menlo" w:cs="Menlo"/>
          <w:b/>
          <w:bCs/>
          <w:color w:val="0000DD"/>
          <w:sz w:val="24"/>
          <w:szCs w:val="24"/>
          <w:lang w:val="en-US"/>
        </w:rPr>
        <w:t>1</w:t>
      </w:r>
    </w:p>
    <w:p w14:paraId="4D27E6D6" w14:textId="77777777" w:rsidR="001429B6" w:rsidRDefault="001429B6" w:rsidP="001429B6">
      <w:pPr>
        <w:autoSpaceDE w:val="0"/>
        <w:autoSpaceDN w:val="0"/>
        <w:adjustRightInd w:val="0"/>
        <w:spacing w:after="0" w:line="240" w:lineRule="auto"/>
        <w:ind w:left="720"/>
        <w:rPr>
          <w:rFonts w:ascii="Menlo" w:hAnsi="Menlo" w:cs="Menlo"/>
          <w:sz w:val="24"/>
          <w:szCs w:val="24"/>
          <w:lang w:val="en-US"/>
        </w:rPr>
      </w:pPr>
      <w:r>
        <w:rPr>
          <w:rFonts w:ascii="Menlo" w:hAnsi="Menlo" w:cs="Menlo"/>
          <w:b/>
          <w:bCs/>
          <w:color w:val="003366"/>
          <w:sz w:val="24"/>
          <w:szCs w:val="24"/>
          <w:lang w:val="en-US"/>
        </w:rPr>
        <w:t>R9</w:t>
      </w:r>
      <w:r>
        <w:rPr>
          <w:rFonts w:ascii="Menlo" w:hAnsi="Menlo" w:cs="Menlo"/>
          <w:sz w:val="24"/>
          <w:szCs w:val="24"/>
          <w:lang w:val="en-US"/>
        </w:rPr>
        <w:t xml:space="preserve">  </w:t>
      </w:r>
      <w:r>
        <w:rPr>
          <w:rFonts w:ascii="Menlo" w:hAnsi="Menlo" w:cs="Menlo"/>
          <w:b/>
          <w:bCs/>
          <w:color w:val="0000DD"/>
          <w:sz w:val="24"/>
          <w:szCs w:val="24"/>
          <w:lang w:val="en-US"/>
        </w:rPr>
        <w:t>1</w:t>
      </w:r>
    </w:p>
    <w:p w14:paraId="0ECF6BA6" w14:textId="77777777" w:rsidR="001429B6" w:rsidRDefault="001429B6" w:rsidP="001429B6">
      <w:pPr>
        <w:autoSpaceDE w:val="0"/>
        <w:autoSpaceDN w:val="0"/>
        <w:adjustRightInd w:val="0"/>
        <w:spacing w:after="320" w:line="240" w:lineRule="auto"/>
        <w:ind w:left="720"/>
        <w:rPr>
          <w:rFonts w:ascii="Menlo" w:hAnsi="Menlo" w:cs="Menlo"/>
          <w:sz w:val="24"/>
          <w:szCs w:val="24"/>
          <w:lang w:val="en-US"/>
        </w:rPr>
      </w:pPr>
      <w:r>
        <w:rPr>
          <w:rFonts w:ascii="Menlo" w:hAnsi="Menlo" w:cs="Menlo"/>
          <w:sz w:val="24"/>
          <w:szCs w:val="24"/>
          <w:lang w:val="en-US"/>
        </w:rPr>
        <w:t>;</w:t>
      </w:r>
    </w:p>
    <w:p w14:paraId="466172DB" w14:textId="77777777" w:rsidR="001429B6" w:rsidRDefault="00FF54EA" w:rsidP="005D18C7">
      <w:pPr>
        <w:pStyle w:val="ThesisSzveg"/>
      </w:pPr>
      <w:r>
        <w:t>Mivel az AMPL egy önálló, parancssori program és nincs interfésze egy Ruby program számára</w:t>
      </w:r>
      <w:r w:rsidR="00220F0F">
        <w:t>. A Ruby nyelvben, és így a Rails alkalmazásban is elérhető viszont több lehetőség parancssori műveletek futtatására. Ezek közül kettőt alkalmaztam:</w:t>
      </w:r>
    </w:p>
    <w:p w14:paraId="23801433" w14:textId="77777777" w:rsidR="00220F0F" w:rsidRPr="00220F0F" w:rsidRDefault="00220F0F" w:rsidP="00220F0F">
      <w:pPr>
        <w:pStyle w:val="Listaszerbekezds"/>
        <w:numPr>
          <w:ilvl w:val="0"/>
          <w:numId w:val="21"/>
        </w:numPr>
        <w:autoSpaceDE w:val="0"/>
        <w:autoSpaceDN w:val="0"/>
        <w:adjustRightInd w:val="0"/>
        <w:spacing w:after="0" w:line="360" w:lineRule="auto"/>
        <w:rPr>
          <w:rFonts w:ascii="Times New Roman" w:hAnsi="Times New Roman" w:cs="Times New Roman"/>
          <w:sz w:val="24"/>
          <w:szCs w:val="24"/>
        </w:rPr>
      </w:pPr>
      <w:r w:rsidRPr="00220F0F">
        <w:rPr>
          <w:rFonts w:ascii="Menlo" w:hAnsi="Menlo" w:cs="Menlo"/>
          <w:color w:val="003388"/>
          <w:sz w:val="24"/>
          <w:szCs w:val="24"/>
        </w:rPr>
        <w:t>system</w:t>
      </w:r>
      <w:r w:rsidRPr="00220F0F">
        <w:rPr>
          <w:rFonts w:ascii="Menlo" w:hAnsi="Menlo" w:cs="Menlo"/>
          <w:sz w:val="24"/>
          <w:szCs w:val="24"/>
        </w:rPr>
        <w:t>(</w:t>
      </w:r>
      <w:r w:rsidRPr="00220F0F">
        <w:rPr>
          <w:rFonts w:ascii="Menlo" w:hAnsi="Menlo" w:cs="Menlo"/>
          <w:color w:val="DD2200"/>
          <w:sz w:val="24"/>
          <w:szCs w:val="24"/>
        </w:rPr>
        <w:t>"[command]"</w:t>
      </w:r>
      <w:r w:rsidRPr="00220F0F">
        <w:rPr>
          <w:rFonts w:ascii="Menlo" w:hAnsi="Menlo" w:cs="Menlo"/>
          <w:sz w:val="24"/>
          <w:szCs w:val="24"/>
        </w:rPr>
        <w:t>)</w:t>
      </w:r>
      <w:r w:rsidRPr="00220F0F">
        <w:rPr>
          <w:rFonts w:ascii="Times New Roman" w:hAnsi="Times New Roman" w:cs="Times New Roman"/>
          <w:sz w:val="24"/>
          <w:szCs w:val="24"/>
        </w:rPr>
        <w:t xml:space="preserve">: a parancsot egy új környezetben hajtja végre, nem szakítja meg a hívó folyamatot. Visszatérési értéke </w:t>
      </w:r>
      <w:r w:rsidRPr="00220F0F">
        <w:rPr>
          <w:rFonts w:ascii="Times New Roman" w:hAnsi="Times New Roman" w:cs="Times New Roman"/>
          <w:i/>
          <w:sz w:val="24"/>
          <w:szCs w:val="24"/>
        </w:rPr>
        <w:t>true</w:t>
      </w:r>
      <w:r>
        <w:rPr>
          <w:rFonts w:ascii="Times New Roman" w:hAnsi="Times New Roman" w:cs="Times New Roman"/>
          <w:sz w:val="24"/>
          <w:szCs w:val="24"/>
        </w:rPr>
        <w:t>, ha a futás si</w:t>
      </w:r>
      <w:r w:rsidRPr="00220F0F">
        <w:rPr>
          <w:rFonts w:ascii="Times New Roman" w:hAnsi="Times New Roman" w:cs="Times New Roman"/>
          <w:sz w:val="24"/>
          <w:szCs w:val="24"/>
        </w:rPr>
        <w:t>k</w:t>
      </w:r>
      <w:r>
        <w:rPr>
          <w:rFonts w:ascii="Times New Roman" w:hAnsi="Times New Roman" w:cs="Times New Roman"/>
          <w:sz w:val="24"/>
          <w:szCs w:val="24"/>
        </w:rPr>
        <w:t>e</w:t>
      </w:r>
      <w:r w:rsidRPr="00220F0F">
        <w:rPr>
          <w:rFonts w:ascii="Times New Roman" w:hAnsi="Times New Roman" w:cs="Times New Roman"/>
          <w:sz w:val="24"/>
          <w:szCs w:val="24"/>
        </w:rPr>
        <w:t xml:space="preserve">res, </w:t>
      </w:r>
      <w:r w:rsidRPr="00220F0F">
        <w:rPr>
          <w:rFonts w:ascii="Times New Roman" w:hAnsi="Times New Roman" w:cs="Times New Roman"/>
          <w:i/>
          <w:sz w:val="24"/>
          <w:szCs w:val="24"/>
        </w:rPr>
        <w:t>false</w:t>
      </w:r>
      <w:r w:rsidRPr="00220F0F">
        <w:rPr>
          <w:rFonts w:ascii="Times New Roman" w:hAnsi="Times New Roman" w:cs="Times New Roman"/>
          <w:sz w:val="24"/>
          <w:szCs w:val="24"/>
        </w:rPr>
        <w:t xml:space="preserve"> különben.</w:t>
      </w:r>
    </w:p>
    <w:p w14:paraId="0393BDCD" w14:textId="77777777" w:rsidR="00220F0F" w:rsidRDefault="00220F0F" w:rsidP="00220F0F">
      <w:pPr>
        <w:pStyle w:val="Listaszerbekezds"/>
        <w:numPr>
          <w:ilvl w:val="0"/>
          <w:numId w:val="21"/>
        </w:numPr>
        <w:autoSpaceDE w:val="0"/>
        <w:autoSpaceDN w:val="0"/>
        <w:adjustRightInd w:val="0"/>
        <w:spacing w:line="360" w:lineRule="auto"/>
        <w:rPr>
          <w:rFonts w:ascii="Times New Roman" w:hAnsi="Times New Roman" w:cs="Times New Roman"/>
          <w:sz w:val="24"/>
          <w:szCs w:val="24"/>
        </w:rPr>
      </w:pPr>
      <w:r w:rsidRPr="00220F0F">
        <w:rPr>
          <w:rFonts w:ascii="Menlo" w:hAnsi="Menlo" w:cs="Menlo"/>
          <w:color w:val="DD2200"/>
          <w:sz w:val="24"/>
          <w:szCs w:val="24"/>
        </w:rPr>
        <w:t>`[command]`</w:t>
      </w:r>
      <w:r w:rsidRPr="00220F0F">
        <w:rPr>
          <w:rFonts w:ascii="Times New Roman" w:hAnsi="Times New Roman" w:cs="Times New Roman"/>
          <w:sz w:val="24"/>
          <w:szCs w:val="24"/>
        </w:rPr>
        <w:t xml:space="preserve">: </w:t>
      </w:r>
      <w:r>
        <w:rPr>
          <w:rFonts w:ascii="Times New Roman" w:hAnsi="Times New Roman" w:cs="Times New Roman"/>
          <w:sz w:val="24"/>
          <w:szCs w:val="24"/>
        </w:rPr>
        <w:t>a parancsot szintén egy új környezetben hajtja végre. Visszatérési értéke a művelet képernyőkimenete.</w:t>
      </w:r>
    </w:p>
    <w:p w14:paraId="55E509B5" w14:textId="77777777" w:rsidR="00220F0F" w:rsidRDefault="00220F0F" w:rsidP="00220F0F">
      <w:pPr>
        <w:pStyle w:val="ThesisSzveg"/>
      </w:pPr>
      <w:r>
        <w:t>A Ruby programnak az optimalizáló futtatása előtt össze kell gyűjtenie az adatokat és fájlba írnia. Az opt</w:t>
      </w:r>
      <w:r w:rsidR="00FC175D">
        <w:t xml:space="preserve">imalizálás közvetlen előkészületeit az </w:t>
      </w:r>
      <w:r w:rsidR="00FC175D" w:rsidRPr="00FC175D">
        <w:rPr>
          <w:i/>
        </w:rPr>
        <w:t>OptDataHelper</w:t>
      </w:r>
      <w:r w:rsidR="00FC175D">
        <w:t xml:space="preserve"> nevű segédosztály műveletei végzik. </w:t>
      </w:r>
      <w:r w:rsidR="00986247">
        <w:t>Az eddigi példákat követve, az olcsó és közeli optimalizálás elvégzéséhez a következő statikus metódust kell meghívni:</w:t>
      </w:r>
    </w:p>
    <w:p w14:paraId="4EB25359" w14:textId="77777777" w:rsidR="00986247" w:rsidRDefault="00986247" w:rsidP="00986247">
      <w:pPr>
        <w:autoSpaceDE w:val="0"/>
        <w:autoSpaceDN w:val="0"/>
        <w:adjustRightInd w:val="0"/>
        <w:spacing w:after="0" w:line="240" w:lineRule="auto"/>
        <w:ind w:left="720"/>
        <w:rPr>
          <w:rFonts w:ascii="Menlo" w:hAnsi="Menlo" w:cs="Menlo"/>
          <w:sz w:val="24"/>
          <w:szCs w:val="24"/>
          <w:lang w:val="en-US"/>
        </w:rPr>
      </w:pPr>
      <w:r>
        <w:rPr>
          <w:rFonts w:ascii="Menlo" w:hAnsi="Menlo" w:cs="Menlo"/>
          <w:sz w:val="24"/>
          <w:szCs w:val="24"/>
          <w:lang w:val="en-US"/>
        </w:rPr>
        <w:t xml:space="preserve">def self.find_cheap_and_close_solution(rooms, distances, </w:t>
      </w:r>
    </w:p>
    <w:p w14:paraId="2A345B12" w14:textId="77777777" w:rsidR="00986247" w:rsidRDefault="00986247" w:rsidP="00986247">
      <w:pPr>
        <w:autoSpaceDE w:val="0"/>
        <w:autoSpaceDN w:val="0"/>
        <w:adjustRightInd w:val="0"/>
        <w:spacing w:after="0" w:line="240" w:lineRule="auto"/>
        <w:ind w:left="1440"/>
        <w:rPr>
          <w:rFonts w:ascii="Menlo" w:hAnsi="Menlo" w:cs="Menlo"/>
          <w:sz w:val="24"/>
          <w:szCs w:val="24"/>
          <w:lang w:val="en-US"/>
        </w:rPr>
      </w:pPr>
      <w:r>
        <w:rPr>
          <w:rFonts w:ascii="Menlo" w:hAnsi="Menlo" w:cs="Menlo"/>
          <w:sz w:val="24"/>
          <w:szCs w:val="24"/>
          <w:lang w:val="en-US"/>
        </w:rPr>
        <w:t>guests)</w:t>
      </w:r>
    </w:p>
    <w:p w14:paraId="35967DEF" w14:textId="77777777" w:rsidR="00986247" w:rsidRDefault="00986247" w:rsidP="00986247">
      <w:pPr>
        <w:autoSpaceDE w:val="0"/>
        <w:autoSpaceDN w:val="0"/>
        <w:adjustRightInd w:val="0"/>
        <w:spacing w:after="0" w:line="240" w:lineRule="auto"/>
        <w:ind w:left="993"/>
        <w:rPr>
          <w:rFonts w:ascii="Menlo" w:hAnsi="Menlo" w:cs="Menlo"/>
          <w:sz w:val="24"/>
          <w:szCs w:val="24"/>
          <w:lang w:val="en-US"/>
        </w:rPr>
      </w:pPr>
      <w:r>
        <w:rPr>
          <w:rFonts w:ascii="Menlo" w:hAnsi="Menlo" w:cs="Menlo"/>
          <w:sz w:val="24"/>
          <w:szCs w:val="24"/>
          <w:lang w:val="en-US"/>
        </w:rPr>
        <w:t>problem = generate_problem_name</w:t>
      </w:r>
    </w:p>
    <w:p w14:paraId="6969FCBC" w14:textId="77777777" w:rsidR="00986247" w:rsidRDefault="00986247" w:rsidP="00986247">
      <w:pPr>
        <w:autoSpaceDE w:val="0"/>
        <w:autoSpaceDN w:val="0"/>
        <w:adjustRightInd w:val="0"/>
        <w:spacing w:after="0" w:line="240" w:lineRule="auto"/>
        <w:ind w:left="993"/>
        <w:rPr>
          <w:rFonts w:ascii="Menlo" w:hAnsi="Menlo" w:cs="Menlo"/>
          <w:sz w:val="24"/>
          <w:szCs w:val="24"/>
          <w:lang w:val="en-US"/>
        </w:rPr>
      </w:pPr>
    </w:p>
    <w:p w14:paraId="22119A01" w14:textId="77777777" w:rsidR="00986247" w:rsidRDefault="00986247" w:rsidP="00986247">
      <w:pPr>
        <w:autoSpaceDE w:val="0"/>
        <w:autoSpaceDN w:val="0"/>
        <w:adjustRightInd w:val="0"/>
        <w:spacing w:after="0" w:line="240" w:lineRule="auto"/>
        <w:ind w:left="993"/>
        <w:rPr>
          <w:rFonts w:ascii="Menlo" w:hAnsi="Menlo" w:cs="Menlo"/>
          <w:sz w:val="24"/>
          <w:szCs w:val="24"/>
          <w:lang w:val="en-US"/>
        </w:rPr>
      </w:pPr>
      <w:r>
        <w:rPr>
          <w:rFonts w:ascii="Menlo" w:hAnsi="Menlo" w:cs="Menlo"/>
          <w:sz w:val="24"/>
          <w:szCs w:val="24"/>
          <w:lang w:val="en-US"/>
        </w:rPr>
        <w:t>File.open(</w:t>
      </w:r>
      <w:r>
        <w:rPr>
          <w:rFonts w:ascii="Menlo" w:hAnsi="Menlo" w:cs="Menlo"/>
          <w:color w:val="DD2200"/>
          <w:sz w:val="24"/>
          <w:szCs w:val="24"/>
          <w:lang w:val="en-US"/>
        </w:rPr>
        <w:t>"smartfilter/tasks/#{problem}.dat"</w:t>
      </w:r>
      <w:r>
        <w:rPr>
          <w:rFonts w:ascii="Menlo" w:hAnsi="Menlo" w:cs="Menlo"/>
          <w:sz w:val="24"/>
          <w:szCs w:val="24"/>
          <w:lang w:val="en-US"/>
        </w:rPr>
        <w:t xml:space="preserve">, </w:t>
      </w:r>
      <w:r>
        <w:rPr>
          <w:rFonts w:ascii="Menlo" w:hAnsi="Menlo" w:cs="Menlo"/>
          <w:color w:val="DD2200"/>
          <w:sz w:val="24"/>
          <w:szCs w:val="24"/>
          <w:lang w:val="en-US"/>
        </w:rPr>
        <w:t>'w'</w:t>
      </w:r>
      <w:r>
        <w:rPr>
          <w:rFonts w:ascii="Menlo" w:hAnsi="Menlo" w:cs="Menlo"/>
          <w:sz w:val="24"/>
          <w:szCs w:val="24"/>
          <w:lang w:val="en-US"/>
        </w:rPr>
        <w:t xml:space="preserve">) </w:t>
      </w:r>
      <w:r>
        <w:rPr>
          <w:rFonts w:ascii="Menlo" w:hAnsi="Menlo" w:cs="Menlo"/>
          <w:b/>
          <w:bCs/>
          <w:color w:val="008800"/>
          <w:sz w:val="24"/>
          <w:szCs w:val="24"/>
          <w:lang w:val="en-US"/>
        </w:rPr>
        <w:t>do</w:t>
      </w:r>
      <w:r>
        <w:rPr>
          <w:rFonts w:ascii="Menlo" w:hAnsi="Menlo" w:cs="Menlo"/>
          <w:sz w:val="24"/>
          <w:szCs w:val="24"/>
          <w:lang w:val="en-US"/>
        </w:rPr>
        <w:t xml:space="preserve"> </w:t>
      </w:r>
    </w:p>
    <w:p w14:paraId="184DECCF" w14:textId="77777777" w:rsidR="00986247" w:rsidRDefault="00986247" w:rsidP="00986247">
      <w:pPr>
        <w:autoSpaceDE w:val="0"/>
        <w:autoSpaceDN w:val="0"/>
        <w:adjustRightInd w:val="0"/>
        <w:spacing w:after="0" w:line="240" w:lineRule="auto"/>
        <w:ind w:left="1440"/>
        <w:rPr>
          <w:rFonts w:ascii="Menlo" w:hAnsi="Menlo" w:cs="Menlo"/>
          <w:sz w:val="24"/>
          <w:szCs w:val="24"/>
          <w:lang w:val="en-US"/>
        </w:rPr>
      </w:pPr>
      <w:r>
        <w:rPr>
          <w:rFonts w:ascii="Menlo" w:hAnsi="Menlo" w:cs="Menlo"/>
          <w:sz w:val="24"/>
          <w:szCs w:val="24"/>
          <w:lang w:val="en-US"/>
        </w:rPr>
        <w:t>|data|</w:t>
      </w:r>
    </w:p>
    <w:p w14:paraId="00828FE1" w14:textId="77777777" w:rsidR="00986247" w:rsidRDefault="00986247" w:rsidP="00986247">
      <w:pPr>
        <w:autoSpaceDE w:val="0"/>
        <w:autoSpaceDN w:val="0"/>
        <w:adjustRightInd w:val="0"/>
        <w:spacing w:after="0" w:line="240" w:lineRule="auto"/>
        <w:ind w:left="993"/>
        <w:rPr>
          <w:rFonts w:ascii="Menlo" w:hAnsi="Menlo" w:cs="Menlo"/>
          <w:sz w:val="24"/>
          <w:szCs w:val="24"/>
          <w:lang w:val="en-US"/>
        </w:rPr>
      </w:pPr>
      <w:r>
        <w:rPr>
          <w:rFonts w:ascii="Menlo" w:hAnsi="Menlo" w:cs="Menlo"/>
          <w:sz w:val="24"/>
          <w:szCs w:val="24"/>
          <w:lang w:val="en-US"/>
        </w:rPr>
        <w:t xml:space="preserve">  write_rooms_set(rooms, data)</w:t>
      </w:r>
    </w:p>
    <w:p w14:paraId="2BD65393" w14:textId="77777777" w:rsidR="00986247" w:rsidRDefault="00986247" w:rsidP="00986247">
      <w:pPr>
        <w:autoSpaceDE w:val="0"/>
        <w:autoSpaceDN w:val="0"/>
        <w:adjustRightInd w:val="0"/>
        <w:spacing w:after="0" w:line="240" w:lineRule="auto"/>
        <w:ind w:left="993"/>
        <w:rPr>
          <w:rFonts w:ascii="Menlo" w:hAnsi="Menlo" w:cs="Menlo"/>
          <w:sz w:val="24"/>
          <w:szCs w:val="24"/>
          <w:lang w:val="en-US"/>
        </w:rPr>
      </w:pPr>
      <w:r>
        <w:rPr>
          <w:rFonts w:ascii="Menlo" w:hAnsi="Menlo" w:cs="Menlo"/>
          <w:sz w:val="24"/>
          <w:szCs w:val="24"/>
          <w:lang w:val="en-US"/>
        </w:rPr>
        <w:lastRenderedPageBreak/>
        <w:t xml:space="preserve">  write_base_params(rooms, guests, data)</w:t>
      </w:r>
    </w:p>
    <w:p w14:paraId="58510804" w14:textId="77777777" w:rsidR="00986247" w:rsidRDefault="00986247" w:rsidP="00986247">
      <w:pPr>
        <w:autoSpaceDE w:val="0"/>
        <w:autoSpaceDN w:val="0"/>
        <w:adjustRightInd w:val="0"/>
        <w:spacing w:after="0" w:line="240" w:lineRule="auto"/>
        <w:ind w:left="993"/>
        <w:rPr>
          <w:rFonts w:ascii="Menlo" w:hAnsi="Menlo" w:cs="Menlo"/>
          <w:sz w:val="24"/>
          <w:szCs w:val="24"/>
          <w:lang w:val="en-US"/>
        </w:rPr>
      </w:pPr>
      <w:r>
        <w:rPr>
          <w:rFonts w:ascii="Menlo" w:hAnsi="Menlo" w:cs="Menlo"/>
          <w:sz w:val="24"/>
          <w:szCs w:val="24"/>
          <w:lang w:val="en-US"/>
        </w:rPr>
        <w:t xml:space="preserve">  write_capacity_and_stars_and_price_params(rooms, data)</w:t>
      </w:r>
    </w:p>
    <w:p w14:paraId="37AD7016" w14:textId="77777777" w:rsidR="00986247" w:rsidRDefault="00986247" w:rsidP="00986247">
      <w:pPr>
        <w:autoSpaceDE w:val="0"/>
        <w:autoSpaceDN w:val="0"/>
        <w:adjustRightInd w:val="0"/>
        <w:spacing w:after="0" w:line="240" w:lineRule="auto"/>
        <w:ind w:left="993"/>
        <w:rPr>
          <w:rFonts w:ascii="Menlo" w:hAnsi="Menlo" w:cs="Menlo"/>
          <w:sz w:val="24"/>
          <w:szCs w:val="24"/>
          <w:lang w:val="en-US"/>
        </w:rPr>
      </w:pPr>
      <w:r>
        <w:rPr>
          <w:rFonts w:ascii="Menlo" w:hAnsi="Menlo" w:cs="Menlo"/>
          <w:sz w:val="24"/>
          <w:szCs w:val="24"/>
          <w:lang w:val="en-US"/>
        </w:rPr>
        <w:t xml:space="preserve">  write_distance_params(rooms, distances, data)</w:t>
      </w:r>
    </w:p>
    <w:p w14:paraId="13B1CA12" w14:textId="77777777" w:rsidR="00986247" w:rsidRDefault="00986247" w:rsidP="00986247">
      <w:pPr>
        <w:autoSpaceDE w:val="0"/>
        <w:autoSpaceDN w:val="0"/>
        <w:adjustRightInd w:val="0"/>
        <w:spacing w:after="0" w:line="240" w:lineRule="auto"/>
        <w:ind w:left="993"/>
        <w:rPr>
          <w:rFonts w:ascii="Menlo" w:hAnsi="Menlo" w:cs="Menlo"/>
          <w:sz w:val="24"/>
          <w:szCs w:val="24"/>
          <w:lang w:val="en-US"/>
        </w:rPr>
      </w:pPr>
      <w:r>
        <w:rPr>
          <w:rFonts w:ascii="Menlo" w:hAnsi="Menlo" w:cs="Menlo"/>
          <w:sz w:val="24"/>
          <w:szCs w:val="24"/>
          <w:lang w:val="en-US"/>
        </w:rPr>
        <w:t>end</w:t>
      </w:r>
    </w:p>
    <w:p w14:paraId="26A1D25B" w14:textId="77777777" w:rsidR="00986247" w:rsidRDefault="00986247" w:rsidP="00986247">
      <w:pPr>
        <w:autoSpaceDE w:val="0"/>
        <w:autoSpaceDN w:val="0"/>
        <w:adjustRightInd w:val="0"/>
        <w:spacing w:after="0" w:line="240" w:lineRule="auto"/>
        <w:ind w:left="993"/>
        <w:rPr>
          <w:rFonts w:ascii="Menlo" w:hAnsi="Menlo" w:cs="Menlo"/>
          <w:sz w:val="24"/>
          <w:szCs w:val="24"/>
          <w:lang w:val="en-US"/>
        </w:rPr>
      </w:pPr>
    </w:p>
    <w:p w14:paraId="290FC148" w14:textId="77777777" w:rsidR="00986247" w:rsidRDefault="00986247" w:rsidP="00986247">
      <w:pPr>
        <w:autoSpaceDE w:val="0"/>
        <w:autoSpaceDN w:val="0"/>
        <w:adjustRightInd w:val="0"/>
        <w:spacing w:after="0" w:line="240" w:lineRule="auto"/>
        <w:ind w:left="993"/>
        <w:rPr>
          <w:rFonts w:ascii="Menlo" w:hAnsi="Menlo" w:cs="Menlo"/>
          <w:sz w:val="24"/>
          <w:szCs w:val="24"/>
          <w:lang w:val="en-US"/>
        </w:rPr>
      </w:pPr>
      <w:r>
        <w:rPr>
          <w:rFonts w:ascii="Menlo" w:hAnsi="Menlo" w:cs="Menlo"/>
          <w:sz w:val="24"/>
          <w:szCs w:val="24"/>
          <w:lang w:val="en-US"/>
        </w:rPr>
        <w:t>run_solver_on(problem, PROPERTIES[</w:t>
      </w:r>
      <w:r>
        <w:rPr>
          <w:rFonts w:ascii="Menlo" w:hAnsi="Menlo" w:cs="Menlo"/>
          <w:color w:val="A61717"/>
          <w:sz w:val="24"/>
          <w:szCs w:val="24"/>
          <w:lang w:val="en-US"/>
        </w:rPr>
        <w:t>'</w:t>
      </w:r>
      <w:r>
        <w:rPr>
          <w:rFonts w:ascii="Menlo" w:hAnsi="Menlo" w:cs="Menlo"/>
          <w:sz w:val="24"/>
          <w:szCs w:val="24"/>
          <w:lang w:val="en-US"/>
        </w:rPr>
        <w:t>smartfilter - models</w:t>
      </w:r>
      <w:r>
        <w:rPr>
          <w:rFonts w:ascii="Menlo" w:hAnsi="Menlo" w:cs="Menlo"/>
          <w:color w:val="A61717"/>
          <w:sz w:val="24"/>
          <w:szCs w:val="24"/>
          <w:lang w:val="en-US"/>
        </w:rPr>
        <w:t>'</w:t>
      </w:r>
      <w:r>
        <w:rPr>
          <w:rFonts w:ascii="Menlo" w:hAnsi="Menlo" w:cs="Menlo"/>
          <w:sz w:val="24"/>
          <w:szCs w:val="24"/>
          <w:lang w:val="en-US"/>
        </w:rPr>
        <w:t>][</w:t>
      </w:r>
      <w:r>
        <w:rPr>
          <w:rFonts w:ascii="Menlo" w:hAnsi="Menlo" w:cs="Menlo"/>
          <w:color w:val="A61717"/>
          <w:sz w:val="24"/>
          <w:szCs w:val="24"/>
          <w:lang w:val="en-US"/>
        </w:rPr>
        <w:t>'</w:t>
      </w:r>
      <w:r>
        <w:rPr>
          <w:rFonts w:ascii="Menlo" w:hAnsi="Menlo" w:cs="Menlo"/>
          <w:sz w:val="24"/>
          <w:szCs w:val="24"/>
          <w:lang w:val="en-US"/>
        </w:rPr>
        <w:t>cheap_and_close</w:t>
      </w:r>
      <w:r>
        <w:rPr>
          <w:rFonts w:ascii="Menlo" w:hAnsi="Menlo" w:cs="Menlo"/>
          <w:color w:val="A61717"/>
          <w:sz w:val="24"/>
          <w:szCs w:val="24"/>
          <w:lang w:val="en-US"/>
        </w:rPr>
        <w:t>'</w:t>
      </w:r>
      <w:r>
        <w:rPr>
          <w:rFonts w:ascii="Menlo" w:hAnsi="Menlo" w:cs="Menlo"/>
          <w:sz w:val="24"/>
          <w:szCs w:val="24"/>
          <w:lang w:val="en-US"/>
        </w:rPr>
        <w:t>], rooms)</w:t>
      </w:r>
    </w:p>
    <w:p w14:paraId="5C76A0ED" w14:textId="77777777" w:rsidR="00986247" w:rsidRDefault="00986247" w:rsidP="00986247">
      <w:pPr>
        <w:autoSpaceDE w:val="0"/>
        <w:autoSpaceDN w:val="0"/>
        <w:adjustRightInd w:val="0"/>
        <w:spacing w:after="320" w:line="240" w:lineRule="auto"/>
        <w:ind w:left="720"/>
        <w:rPr>
          <w:rFonts w:ascii="Menlo" w:hAnsi="Menlo" w:cs="Menlo"/>
          <w:sz w:val="24"/>
          <w:szCs w:val="24"/>
          <w:lang w:val="en-US"/>
        </w:rPr>
      </w:pPr>
      <w:r>
        <w:rPr>
          <w:rFonts w:ascii="Menlo" w:hAnsi="Menlo" w:cs="Menlo"/>
          <w:sz w:val="24"/>
          <w:szCs w:val="24"/>
          <w:lang w:val="en-US"/>
        </w:rPr>
        <w:t>end</w:t>
      </w:r>
    </w:p>
    <w:p w14:paraId="4E087FA9" w14:textId="77777777" w:rsidR="00986247" w:rsidRDefault="00986247" w:rsidP="00220F0F">
      <w:pPr>
        <w:pStyle w:val="ThesisSzveg"/>
      </w:pPr>
      <w:r>
        <w:t xml:space="preserve">A kódból látható, hogy az alkalmazás gyökérkönyvtárában létrehoztam egy </w:t>
      </w:r>
      <w:r w:rsidRPr="00986247">
        <w:rPr>
          <w:i/>
        </w:rPr>
        <w:t>smartfilter</w:t>
      </w:r>
      <w:r>
        <w:t xml:space="preserve"> nevű mappát, amin belül a </w:t>
      </w:r>
      <w:r w:rsidRPr="00986247">
        <w:rPr>
          <w:i/>
        </w:rPr>
        <w:t>tasks</w:t>
      </w:r>
      <w:r>
        <w:t xml:space="preserve"> mappa tárolja az optimalizálási feladatok fájljait. A </w:t>
      </w:r>
      <w:r w:rsidRPr="00986247">
        <w:rPr>
          <w:i/>
        </w:rPr>
        <w:t>tasks</w:t>
      </w:r>
      <w:r>
        <w:t xml:space="preserve"> mappa mellett található még itt egy </w:t>
      </w:r>
      <w:r w:rsidRPr="00986247">
        <w:rPr>
          <w:i/>
        </w:rPr>
        <w:t>models</w:t>
      </w:r>
      <w:r>
        <w:t xml:space="preserve"> nevű mappa</w:t>
      </w:r>
      <w:r w:rsidR="00813A78">
        <w:t>,</w:t>
      </w:r>
      <w:r>
        <w:t xml:space="preserve"> ami biztonsági mentést tárol az optimalizálási modellekről.</w:t>
      </w:r>
    </w:p>
    <w:p w14:paraId="37164EE3" w14:textId="77777777" w:rsidR="00986247" w:rsidRDefault="00813A78" w:rsidP="00220F0F">
      <w:pPr>
        <w:pStyle w:val="ThesisSzveg"/>
      </w:pPr>
      <w:r>
        <w:t xml:space="preserve">A </w:t>
      </w:r>
      <w:r w:rsidRPr="00813A78">
        <w:rPr>
          <w:i/>
        </w:rPr>
        <w:t>generate_problem_name</w:t>
      </w:r>
      <w:r>
        <w:t xml:space="preserve"> metódus egy egyedi azonosítót képez, amivel a feladat azonosítható. Minden, a feladathoz tartozó fájl neve ez lesz, különbség csak a kiterjesztésükben lesz. Az azonosító tartalmazza a végrehajtás dátumát és két 1 és 100 közötti véletlen számot.</w:t>
      </w:r>
    </w:p>
    <w:p w14:paraId="6DDD21CB" w14:textId="2AC4E05E" w:rsidR="00813A78" w:rsidRDefault="00AA23C9" w:rsidP="00220F0F">
      <w:pPr>
        <w:pStyle w:val="ThesisSzveg"/>
      </w:pPr>
      <w:r>
        <w:t>A fent bemutatott</w:t>
      </w:r>
      <w:r w:rsidR="00813A78">
        <w:t xml:space="preserve"> kód fő feladata, hogy a kor</w:t>
      </w:r>
      <w:r>
        <w:t>ábban ismertetett</w:t>
      </w:r>
      <w:r w:rsidR="00813A78">
        <w:t xml:space="preserve"> formában fájlba írja az optimal</w:t>
      </w:r>
      <w:r w:rsidR="00876758">
        <w:t>izáláshoz szükséges ada</w:t>
      </w:r>
      <w:r>
        <w:t>tokat. A különböző paraméterek bejegyzését</w:t>
      </w:r>
      <w:r w:rsidR="00813A78">
        <w:t xml:space="preserve"> a </w:t>
      </w:r>
      <w:r w:rsidRPr="00813A78">
        <w:rPr>
          <w:i/>
        </w:rPr>
        <w:t>write_capacity_and_stars_and_price_params</w:t>
      </w:r>
      <w:r>
        <w:rPr>
          <w:i/>
        </w:rPr>
        <w:t xml:space="preserve">, </w:t>
      </w:r>
      <w:r w:rsidR="00813A78" w:rsidRPr="00813A78">
        <w:rPr>
          <w:i/>
        </w:rPr>
        <w:t>write_rooms_set</w:t>
      </w:r>
      <w:r w:rsidR="00813A78">
        <w:t xml:space="preserve">, </w:t>
      </w:r>
      <w:r w:rsidR="00813A78" w:rsidRPr="00813A78">
        <w:rPr>
          <w:i/>
        </w:rPr>
        <w:t>write_base_params</w:t>
      </w:r>
      <w:r w:rsidR="00813A78">
        <w:t xml:space="preserve"> és </w:t>
      </w:r>
      <w:r w:rsidR="00813A78" w:rsidRPr="00813A78">
        <w:rPr>
          <w:i/>
        </w:rPr>
        <w:t>write_distance_params</w:t>
      </w:r>
      <w:r w:rsidR="00813A78">
        <w:t xml:space="preserve"> metódusok végzik.</w:t>
      </w:r>
    </w:p>
    <w:p w14:paraId="576665F3" w14:textId="7D503DC8" w:rsidR="00813A78" w:rsidRDefault="00813A78" w:rsidP="00220F0F">
      <w:pPr>
        <w:pStyle w:val="ThesisSzveg"/>
      </w:pPr>
      <w:r>
        <w:t xml:space="preserve">Az adatfájl elkészítése után a metódus elindítja az optimalizálást a </w:t>
      </w:r>
      <w:r w:rsidRPr="00AA23C9">
        <w:rPr>
          <w:i/>
        </w:rPr>
        <w:t>run_solver_on</w:t>
      </w:r>
      <w:r>
        <w:t xml:space="preserve"> metódushívással. A </w:t>
      </w:r>
      <w:r w:rsidRPr="00813A78">
        <w:rPr>
          <w:i/>
        </w:rPr>
        <w:t>run_solver_on</w:t>
      </w:r>
      <w:r>
        <w:t xml:space="preserve"> metódus </w:t>
      </w:r>
      <w:r w:rsidR="00AA23C9">
        <w:t>második</w:t>
      </w:r>
      <w:r>
        <w:t xml:space="preserve"> paramétere egy konfigurációs fájlból kiolvasott érték, amely egy </w:t>
      </w:r>
      <w:r w:rsidRPr="00813A78">
        <w:rPr>
          <w:i/>
        </w:rPr>
        <w:t>Property</w:t>
      </w:r>
      <w:r>
        <w:t xml:space="preserve"> entitás </w:t>
      </w:r>
      <w:r w:rsidRPr="00813A78">
        <w:rPr>
          <w:i/>
        </w:rPr>
        <w:t>key</w:t>
      </w:r>
      <w:r>
        <w:t xml:space="preserve"> mezőjét azonosítja. Ennek oka, hogy az optimalizálási modelleket adatbázisban tárolom, hogy az adminisztrációs felületen egyszerűen lehessen módosítani őket.</w:t>
      </w:r>
      <w:r w:rsidR="00F46EB0">
        <w:t xml:space="preserve"> A </w:t>
      </w:r>
      <w:r w:rsidR="00F46EB0" w:rsidRPr="00AA23C9">
        <w:rPr>
          <w:i/>
        </w:rPr>
        <w:t>run_solver_on</w:t>
      </w:r>
      <w:r w:rsidR="00F46EB0">
        <w:t xml:space="preserve"> metódust mutatja be az alábbi kód:</w:t>
      </w:r>
    </w:p>
    <w:p w14:paraId="0E620933" w14:textId="77777777" w:rsidR="00F46EB0" w:rsidRDefault="00F46EB0" w:rsidP="00AA23C9">
      <w:pPr>
        <w:autoSpaceDE w:val="0"/>
        <w:autoSpaceDN w:val="0"/>
        <w:adjustRightInd w:val="0"/>
        <w:spacing w:after="0" w:line="240" w:lineRule="auto"/>
        <w:ind w:left="709"/>
        <w:rPr>
          <w:rFonts w:ascii="Menlo" w:hAnsi="Menlo" w:cs="Menlo"/>
          <w:sz w:val="24"/>
          <w:szCs w:val="24"/>
          <w:lang w:val="en-US"/>
        </w:rPr>
      </w:pPr>
      <w:r>
        <w:rPr>
          <w:rFonts w:ascii="Menlo" w:hAnsi="Menlo" w:cs="Menlo"/>
          <w:sz w:val="24"/>
          <w:szCs w:val="24"/>
          <w:lang w:val="en-US"/>
        </w:rPr>
        <w:t>def self.run_solver_on(problem, model, rooms)</w:t>
      </w:r>
    </w:p>
    <w:p w14:paraId="6207AEE9" w14:textId="05C1E4C0" w:rsidR="00F46EB0" w:rsidRDefault="00F46EB0" w:rsidP="00AA23C9">
      <w:pPr>
        <w:autoSpaceDE w:val="0"/>
        <w:autoSpaceDN w:val="0"/>
        <w:adjustRightInd w:val="0"/>
        <w:spacing w:after="0" w:line="240" w:lineRule="auto"/>
        <w:ind w:left="993"/>
        <w:rPr>
          <w:rFonts w:ascii="Menlo" w:hAnsi="Menlo" w:cs="Menlo"/>
          <w:sz w:val="24"/>
          <w:szCs w:val="24"/>
          <w:lang w:val="en-US"/>
        </w:rPr>
      </w:pPr>
      <w:r>
        <w:rPr>
          <w:rFonts w:ascii="Menlo" w:hAnsi="Menlo" w:cs="Menlo"/>
          <w:sz w:val="24"/>
          <w:szCs w:val="24"/>
          <w:lang w:val="en-US"/>
        </w:rPr>
        <w:t>write_solver_script(problem, model)</w:t>
      </w:r>
    </w:p>
    <w:p w14:paraId="5BCE0220" w14:textId="77777777" w:rsidR="00F46EB0" w:rsidRDefault="00F46EB0" w:rsidP="00AA23C9">
      <w:pPr>
        <w:autoSpaceDE w:val="0"/>
        <w:autoSpaceDN w:val="0"/>
        <w:adjustRightInd w:val="0"/>
        <w:spacing w:after="0" w:line="240" w:lineRule="auto"/>
        <w:ind w:left="993"/>
        <w:rPr>
          <w:rFonts w:ascii="Menlo" w:hAnsi="Menlo" w:cs="Menlo"/>
          <w:sz w:val="24"/>
          <w:szCs w:val="24"/>
          <w:lang w:val="en-US"/>
        </w:rPr>
      </w:pPr>
    </w:p>
    <w:p w14:paraId="3B0DF515" w14:textId="6856141C" w:rsidR="00F46EB0" w:rsidRDefault="00F46EB0" w:rsidP="00AA23C9">
      <w:pPr>
        <w:autoSpaceDE w:val="0"/>
        <w:autoSpaceDN w:val="0"/>
        <w:adjustRightInd w:val="0"/>
        <w:spacing w:after="0" w:line="240" w:lineRule="auto"/>
        <w:ind w:left="993"/>
        <w:rPr>
          <w:rFonts w:ascii="Menlo" w:hAnsi="Menlo" w:cs="Menlo"/>
          <w:color w:val="DD2200"/>
          <w:sz w:val="24"/>
          <w:szCs w:val="24"/>
          <w:lang w:val="en-US"/>
        </w:rPr>
      </w:pPr>
      <w:r>
        <w:rPr>
          <w:rFonts w:ascii="Menlo" w:hAnsi="Menlo" w:cs="Menlo"/>
          <w:sz w:val="24"/>
          <w:szCs w:val="24"/>
          <w:lang w:val="en-US"/>
        </w:rPr>
        <w:t xml:space="preserve">command = </w:t>
      </w:r>
      <w:r>
        <w:rPr>
          <w:rFonts w:ascii="Menlo" w:hAnsi="Menlo" w:cs="Menlo"/>
          <w:color w:val="DD2200"/>
          <w:sz w:val="24"/>
          <w:szCs w:val="24"/>
          <w:lang w:val="en-US"/>
        </w:rPr>
        <w:t>"ampl smartfilter/tasks/#{problem}.solve &gt; smartfilter/tasks/#{problem}.solution"</w:t>
      </w:r>
    </w:p>
    <w:p w14:paraId="5CE9F3EA" w14:textId="77777777" w:rsidR="00AA23C9" w:rsidRDefault="00AA23C9" w:rsidP="00AA23C9">
      <w:pPr>
        <w:autoSpaceDE w:val="0"/>
        <w:autoSpaceDN w:val="0"/>
        <w:adjustRightInd w:val="0"/>
        <w:spacing w:after="0" w:line="240" w:lineRule="auto"/>
        <w:ind w:left="993"/>
        <w:rPr>
          <w:rFonts w:ascii="Menlo" w:hAnsi="Menlo" w:cs="Menlo"/>
          <w:sz w:val="24"/>
          <w:szCs w:val="24"/>
          <w:lang w:val="en-US"/>
        </w:rPr>
      </w:pPr>
    </w:p>
    <w:p w14:paraId="217FF4B5" w14:textId="494E6909" w:rsidR="00F46EB0" w:rsidRDefault="00F46EB0" w:rsidP="00AA23C9">
      <w:pPr>
        <w:autoSpaceDE w:val="0"/>
        <w:autoSpaceDN w:val="0"/>
        <w:adjustRightInd w:val="0"/>
        <w:spacing w:after="0" w:line="240" w:lineRule="auto"/>
        <w:ind w:left="993"/>
        <w:rPr>
          <w:rFonts w:ascii="Menlo" w:hAnsi="Menlo" w:cs="Menlo"/>
          <w:sz w:val="24"/>
          <w:szCs w:val="24"/>
          <w:lang w:val="en-US"/>
        </w:rPr>
      </w:pPr>
      <w:r>
        <w:rPr>
          <w:rFonts w:ascii="Menlo" w:hAnsi="Menlo" w:cs="Menlo"/>
          <w:sz w:val="24"/>
          <w:szCs w:val="24"/>
          <w:lang w:val="en-US"/>
        </w:rPr>
        <w:t>has_run = system(command)</w:t>
      </w:r>
    </w:p>
    <w:p w14:paraId="7460E3BB" w14:textId="77777777" w:rsidR="00F46EB0" w:rsidRDefault="00F46EB0" w:rsidP="00AA23C9">
      <w:pPr>
        <w:autoSpaceDE w:val="0"/>
        <w:autoSpaceDN w:val="0"/>
        <w:adjustRightInd w:val="0"/>
        <w:spacing w:after="0" w:line="240" w:lineRule="auto"/>
        <w:ind w:left="993"/>
        <w:rPr>
          <w:rFonts w:ascii="Menlo" w:hAnsi="Menlo" w:cs="Menlo"/>
          <w:sz w:val="24"/>
          <w:szCs w:val="24"/>
          <w:lang w:val="en-US"/>
        </w:rPr>
      </w:pPr>
    </w:p>
    <w:p w14:paraId="440D7BF0" w14:textId="567EBDB6" w:rsidR="00F46EB0" w:rsidRDefault="00F46EB0" w:rsidP="00AA23C9">
      <w:pPr>
        <w:autoSpaceDE w:val="0"/>
        <w:autoSpaceDN w:val="0"/>
        <w:adjustRightInd w:val="0"/>
        <w:spacing w:after="0" w:line="240" w:lineRule="auto"/>
        <w:ind w:left="993"/>
        <w:rPr>
          <w:rFonts w:ascii="Menlo" w:hAnsi="Menlo" w:cs="Menlo"/>
          <w:sz w:val="24"/>
          <w:szCs w:val="24"/>
          <w:lang w:val="en-US"/>
        </w:rPr>
      </w:pPr>
      <w:r>
        <w:rPr>
          <w:rFonts w:ascii="Menlo" w:hAnsi="Menlo" w:cs="Menlo"/>
          <w:b/>
          <w:bCs/>
          <w:color w:val="008800"/>
          <w:sz w:val="24"/>
          <w:szCs w:val="24"/>
          <w:lang w:val="en-US"/>
        </w:rPr>
        <w:lastRenderedPageBreak/>
        <w:t>if</w:t>
      </w:r>
      <w:r>
        <w:rPr>
          <w:rFonts w:ascii="Menlo" w:hAnsi="Menlo" w:cs="Menlo"/>
          <w:sz w:val="24"/>
          <w:szCs w:val="24"/>
          <w:lang w:val="en-US"/>
        </w:rPr>
        <w:t xml:space="preserve"> has_run</w:t>
      </w:r>
    </w:p>
    <w:p w14:paraId="54587B88" w14:textId="7BD30E12" w:rsidR="00F46EB0" w:rsidRDefault="00F46EB0" w:rsidP="003522B1">
      <w:pPr>
        <w:autoSpaceDE w:val="0"/>
        <w:autoSpaceDN w:val="0"/>
        <w:adjustRightInd w:val="0"/>
        <w:spacing w:after="0" w:line="240" w:lineRule="auto"/>
        <w:ind w:left="1276"/>
        <w:rPr>
          <w:rFonts w:ascii="Menlo" w:hAnsi="Menlo" w:cs="Menlo"/>
          <w:sz w:val="24"/>
          <w:szCs w:val="24"/>
          <w:lang w:val="en-US"/>
        </w:rPr>
      </w:pPr>
      <w:r>
        <w:rPr>
          <w:rFonts w:ascii="Menlo" w:hAnsi="Menlo" w:cs="Menlo"/>
          <w:sz w:val="24"/>
          <w:szCs w:val="24"/>
          <w:lang w:val="en-US"/>
        </w:rPr>
        <w:t xml:space="preserve">lines = </w:t>
      </w:r>
      <w:r>
        <w:rPr>
          <w:rFonts w:ascii="Menlo" w:hAnsi="Menlo" w:cs="Menlo"/>
          <w:color w:val="A61717"/>
          <w:sz w:val="24"/>
          <w:szCs w:val="24"/>
          <w:lang w:val="en-US"/>
        </w:rPr>
        <w:t>`</w:t>
      </w:r>
      <w:r>
        <w:rPr>
          <w:rFonts w:ascii="Menlo" w:hAnsi="Menlo" w:cs="Menlo"/>
          <w:sz w:val="24"/>
          <w:szCs w:val="24"/>
          <w:lang w:val="en-US"/>
        </w:rPr>
        <w:t>cat smartfilter/tasks/</w:t>
      </w:r>
      <w:r>
        <w:rPr>
          <w:rFonts w:ascii="Menlo" w:hAnsi="Menlo" w:cs="Menlo"/>
          <w:color w:val="A61717"/>
          <w:sz w:val="24"/>
          <w:szCs w:val="24"/>
          <w:lang w:val="en-US"/>
        </w:rPr>
        <w:t>#</w:t>
      </w:r>
      <w:r>
        <w:rPr>
          <w:rFonts w:ascii="Menlo" w:hAnsi="Menlo" w:cs="Menlo"/>
          <w:sz w:val="24"/>
          <w:szCs w:val="24"/>
          <w:lang w:val="en-US"/>
        </w:rPr>
        <w:t>{problem}.solution | wc -l</w:t>
      </w:r>
      <w:r>
        <w:rPr>
          <w:rFonts w:ascii="Menlo" w:hAnsi="Menlo" w:cs="Menlo"/>
          <w:color w:val="A61717"/>
          <w:sz w:val="24"/>
          <w:szCs w:val="24"/>
          <w:lang w:val="en-US"/>
        </w:rPr>
        <w:t>`</w:t>
      </w:r>
    </w:p>
    <w:p w14:paraId="6187E5F9" w14:textId="6ACFBE79" w:rsidR="00F46EB0" w:rsidRDefault="00F46EB0" w:rsidP="003522B1">
      <w:pPr>
        <w:autoSpaceDE w:val="0"/>
        <w:autoSpaceDN w:val="0"/>
        <w:adjustRightInd w:val="0"/>
        <w:spacing w:after="0" w:line="240" w:lineRule="auto"/>
        <w:ind w:left="1276"/>
        <w:rPr>
          <w:rFonts w:ascii="Menlo" w:hAnsi="Menlo" w:cs="Menlo"/>
          <w:sz w:val="24"/>
          <w:szCs w:val="24"/>
          <w:lang w:val="en-US"/>
        </w:rPr>
      </w:pPr>
      <w:r>
        <w:rPr>
          <w:rFonts w:ascii="Menlo" w:hAnsi="Menlo" w:cs="Menlo"/>
          <w:b/>
          <w:bCs/>
          <w:color w:val="008800"/>
          <w:sz w:val="24"/>
          <w:szCs w:val="24"/>
          <w:lang w:val="en-US"/>
        </w:rPr>
        <w:t>if</w:t>
      </w:r>
      <w:r>
        <w:rPr>
          <w:rFonts w:ascii="Menlo" w:hAnsi="Menlo" w:cs="Menlo"/>
          <w:sz w:val="24"/>
          <w:szCs w:val="24"/>
          <w:lang w:val="en-US"/>
        </w:rPr>
        <w:t xml:space="preserve"> lines.to_i &lt;= rooms.size+</w:t>
      </w:r>
      <w:r>
        <w:rPr>
          <w:rFonts w:ascii="Menlo" w:hAnsi="Menlo" w:cs="Menlo"/>
          <w:b/>
          <w:bCs/>
          <w:color w:val="0000DD"/>
          <w:sz w:val="24"/>
          <w:szCs w:val="24"/>
          <w:lang w:val="en-US"/>
        </w:rPr>
        <w:t>3</w:t>
      </w:r>
    </w:p>
    <w:p w14:paraId="358E6BEE" w14:textId="7FD95B6D" w:rsidR="00F46EB0" w:rsidRDefault="00F46EB0" w:rsidP="003522B1">
      <w:pPr>
        <w:autoSpaceDE w:val="0"/>
        <w:autoSpaceDN w:val="0"/>
        <w:adjustRightInd w:val="0"/>
        <w:spacing w:after="0" w:line="240" w:lineRule="auto"/>
        <w:ind w:left="1560"/>
        <w:rPr>
          <w:rFonts w:ascii="Menlo" w:hAnsi="Menlo" w:cs="Menlo"/>
          <w:sz w:val="24"/>
          <w:szCs w:val="24"/>
          <w:lang w:val="en-US"/>
        </w:rPr>
      </w:pPr>
      <w:r>
        <w:rPr>
          <w:rFonts w:ascii="Menlo" w:hAnsi="Menlo" w:cs="Menlo"/>
          <w:sz w:val="24"/>
          <w:szCs w:val="24"/>
          <w:lang w:val="en-US"/>
        </w:rPr>
        <w:t xml:space="preserve">puts </w:t>
      </w:r>
      <w:r>
        <w:rPr>
          <w:rFonts w:ascii="Menlo" w:hAnsi="Menlo" w:cs="Menlo"/>
          <w:color w:val="A61717"/>
          <w:sz w:val="24"/>
          <w:szCs w:val="24"/>
          <w:lang w:val="en-US"/>
        </w:rPr>
        <w:t>'</w:t>
      </w:r>
      <w:r>
        <w:rPr>
          <w:rFonts w:ascii="Menlo" w:hAnsi="Menlo" w:cs="Menlo"/>
          <w:sz w:val="24"/>
          <w:szCs w:val="24"/>
          <w:lang w:val="en-US"/>
        </w:rPr>
        <w:t>NOT FEASIBLE</w:t>
      </w:r>
      <w:r>
        <w:rPr>
          <w:rFonts w:ascii="Menlo" w:hAnsi="Menlo" w:cs="Menlo"/>
          <w:color w:val="A61717"/>
          <w:sz w:val="24"/>
          <w:szCs w:val="24"/>
          <w:lang w:val="en-US"/>
        </w:rPr>
        <w:t>'</w:t>
      </w:r>
    </w:p>
    <w:p w14:paraId="33CF6792" w14:textId="50955956" w:rsidR="00F46EB0" w:rsidRDefault="00F46EB0" w:rsidP="003522B1">
      <w:pPr>
        <w:autoSpaceDE w:val="0"/>
        <w:autoSpaceDN w:val="0"/>
        <w:adjustRightInd w:val="0"/>
        <w:spacing w:after="0" w:line="240" w:lineRule="auto"/>
        <w:ind w:left="1560"/>
        <w:rPr>
          <w:rFonts w:ascii="Menlo" w:hAnsi="Menlo" w:cs="Menlo"/>
          <w:sz w:val="24"/>
          <w:szCs w:val="24"/>
          <w:lang w:val="en-US"/>
        </w:rPr>
      </w:pPr>
      <w:r>
        <w:rPr>
          <w:rFonts w:ascii="Menlo" w:hAnsi="Menlo" w:cs="Menlo"/>
          <w:b/>
          <w:bCs/>
          <w:color w:val="008800"/>
          <w:sz w:val="24"/>
          <w:szCs w:val="24"/>
          <w:lang w:val="en-US"/>
        </w:rPr>
        <w:t>return</w:t>
      </w:r>
      <w:r>
        <w:rPr>
          <w:rFonts w:ascii="Menlo" w:hAnsi="Menlo" w:cs="Menlo"/>
          <w:sz w:val="24"/>
          <w:szCs w:val="24"/>
          <w:lang w:val="en-US"/>
        </w:rPr>
        <w:t xml:space="preserve"> Array.new</w:t>
      </w:r>
    </w:p>
    <w:p w14:paraId="36C52B46" w14:textId="36635F2F" w:rsidR="00F46EB0" w:rsidRDefault="00F46EB0" w:rsidP="003522B1">
      <w:pPr>
        <w:autoSpaceDE w:val="0"/>
        <w:autoSpaceDN w:val="0"/>
        <w:adjustRightInd w:val="0"/>
        <w:spacing w:after="0" w:line="240" w:lineRule="auto"/>
        <w:ind w:left="1276"/>
        <w:rPr>
          <w:rFonts w:ascii="Menlo" w:hAnsi="Menlo" w:cs="Menlo"/>
          <w:sz w:val="24"/>
          <w:szCs w:val="24"/>
          <w:lang w:val="en-US"/>
        </w:rPr>
      </w:pPr>
      <w:r>
        <w:rPr>
          <w:rFonts w:ascii="Menlo" w:hAnsi="Menlo" w:cs="Menlo"/>
          <w:b/>
          <w:bCs/>
          <w:color w:val="008800"/>
          <w:sz w:val="24"/>
          <w:szCs w:val="24"/>
          <w:lang w:val="en-US"/>
        </w:rPr>
        <w:t>else</w:t>
      </w:r>
    </w:p>
    <w:p w14:paraId="4519F119" w14:textId="2653B391" w:rsidR="00F46EB0" w:rsidRDefault="00F46EB0" w:rsidP="003522B1">
      <w:pPr>
        <w:autoSpaceDE w:val="0"/>
        <w:autoSpaceDN w:val="0"/>
        <w:adjustRightInd w:val="0"/>
        <w:spacing w:after="0" w:line="240" w:lineRule="auto"/>
        <w:ind w:left="1560"/>
        <w:rPr>
          <w:rFonts w:ascii="Menlo" w:hAnsi="Menlo" w:cs="Menlo"/>
          <w:sz w:val="24"/>
          <w:szCs w:val="24"/>
          <w:lang w:val="en-US"/>
        </w:rPr>
      </w:pPr>
      <w:r>
        <w:rPr>
          <w:rFonts w:ascii="Menlo" w:hAnsi="Menlo" w:cs="Menlo"/>
          <w:sz w:val="24"/>
          <w:szCs w:val="24"/>
          <w:lang w:val="en-US"/>
        </w:rPr>
        <w:t>system(</w:t>
      </w:r>
      <w:r>
        <w:rPr>
          <w:rFonts w:ascii="Menlo" w:hAnsi="Menlo" w:cs="Menlo"/>
          <w:color w:val="DD2200"/>
          <w:sz w:val="24"/>
          <w:szCs w:val="24"/>
          <w:lang w:val="en-US"/>
        </w:rPr>
        <w:t>"cat smartfilter/tasks/#{problem}.solution | tail -n#{rooms.size+4} | head -n#{rooms.size+2} &gt; smartfilter/tasks/#{problem}.raw_solution"</w:t>
      </w:r>
      <w:r>
        <w:rPr>
          <w:rFonts w:ascii="Menlo" w:hAnsi="Menlo" w:cs="Menlo"/>
          <w:sz w:val="24"/>
          <w:szCs w:val="24"/>
          <w:lang w:val="en-US"/>
        </w:rPr>
        <w:t>)</w:t>
      </w:r>
    </w:p>
    <w:p w14:paraId="0F432FAA" w14:textId="77777777" w:rsidR="00F46EB0" w:rsidRDefault="00F46EB0" w:rsidP="003522B1">
      <w:pPr>
        <w:autoSpaceDE w:val="0"/>
        <w:autoSpaceDN w:val="0"/>
        <w:adjustRightInd w:val="0"/>
        <w:spacing w:after="0" w:line="240" w:lineRule="auto"/>
        <w:ind w:left="1560"/>
        <w:rPr>
          <w:rFonts w:ascii="Menlo" w:hAnsi="Menlo" w:cs="Menlo"/>
          <w:sz w:val="24"/>
          <w:szCs w:val="24"/>
          <w:lang w:val="en-US"/>
        </w:rPr>
      </w:pPr>
    </w:p>
    <w:p w14:paraId="1F884F99" w14:textId="741C8E8D" w:rsidR="00F46EB0" w:rsidRDefault="00F46EB0" w:rsidP="003522B1">
      <w:pPr>
        <w:autoSpaceDE w:val="0"/>
        <w:autoSpaceDN w:val="0"/>
        <w:adjustRightInd w:val="0"/>
        <w:spacing w:after="0" w:line="240" w:lineRule="auto"/>
        <w:ind w:left="1560"/>
        <w:rPr>
          <w:rFonts w:ascii="Menlo" w:hAnsi="Menlo" w:cs="Menlo"/>
          <w:sz w:val="24"/>
          <w:szCs w:val="24"/>
          <w:lang w:val="en-US"/>
        </w:rPr>
      </w:pPr>
      <w:r>
        <w:rPr>
          <w:rFonts w:ascii="Menlo" w:hAnsi="Menlo" w:cs="Menlo"/>
          <w:sz w:val="24"/>
          <w:szCs w:val="24"/>
          <w:lang w:val="en-US"/>
        </w:rPr>
        <w:t>OptSolutionHelper.read_solution_for(problem, rooms)</w:t>
      </w:r>
    </w:p>
    <w:p w14:paraId="4B6254F5" w14:textId="59408AD2" w:rsidR="00F46EB0" w:rsidRDefault="00F46EB0" w:rsidP="003522B1">
      <w:pPr>
        <w:autoSpaceDE w:val="0"/>
        <w:autoSpaceDN w:val="0"/>
        <w:adjustRightInd w:val="0"/>
        <w:spacing w:after="0" w:line="240" w:lineRule="auto"/>
        <w:ind w:left="1276"/>
        <w:rPr>
          <w:rFonts w:ascii="Menlo" w:hAnsi="Menlo" w:cs="Menlo"/>
          <w:sz w:val="24"/>
          <w:szCs w:val="24"/>
          <w:lang w:val="en-US"/>
        </w:rPr>
      </w:pPr>
      <w:r>
        <w:rPr>
          <w:rFonts w:ascii="Menlo" w:hAnsi="Menlo" w:cs="Menlo"/>
          <w:sz w:val="24"/>
          <w:szCs w:val="24"/>
          <w:lang w:val="en-US"/>
        </w:rPr>
        <w:t>end</w:t>
      </w:r>
    </w:p>
    <w:p w14:paraId="16621392" w14:textId="22FBD9A7" w:rsidR="00F46EB0" w:rsidRDefault="00F46EB0" w:rsidP="00AA23C9">
      <w:pPr>
        <w:autoSpaceDE w:val="0"/>
        <w:autoSpaceDN w:val="0"/>
        <w:adjustRightInd w:val="0"/>
        <w:spacing w:after="0" w:line="240" w:lineRule="auto"/>
        <w:ind w:left="993"/>
        <w:rPr>
          <w:rFonts w:ascii="Menlo" w:hAnsi="Menlo" w:cs="Menlo"/>
          <w:sz w:val="24"/>
          <w:szCs w:val="24"/>
          <w:lang w:val="en-US"/>
        </w:rPr>
      </w:pPr>
      <w:r>
        <w:rPr>
          <w:rFonts w:ascii="Menlo" w:hAnsi="Menlo" w:cs="Menlo"/>
          <w:sz w:val="24"/>
          <w:szCs w:val="24"/>
          <w:lang w:val="en-US"/>
        </w:rPr>
        <w:t>end</w:t>
      </w:r>
    </w:p>
    <w:p w14:paraId="4B959657" w14:textId="77777777" w:rsidR="00F46EB0" w:rsidRDefault="00F46EB0" w:rsidP="00AA23C9">
      <w:pPr>
        <w:autoSpaceDE w:val="0"/>
        <w:autoSpaceDN w:val="0"/>
        <w:adjustRightInd w:val="0"/>
        <w:spacing w:after="320" w:line="240" w:lineRule="auto"/>
        <w:ind w:left="709"/>
        <w:rPr>
          <w:rFonts w:ascii="Menlo" w:hAnsi="Menlo" w:cs="Menlo"/>
          <w:sz w:val="24"/>
          <w:szCs w:val="24"/>
          <w:lang w:val="en-US"/>
        </w:rPr>
      </w:pPr>
      <w:r>
        <w:rPr>
          <w:rFonts w:ascii="Menlo" w:hAnsi="Menlo" w:cs="Menlo"/>
          <w:sz w:val="24"/>
          <w:szCs w:val="24"/>
          <w:lang w:val="en-US"/>
        </w:rPr>
        <w:t>end</w:t>
      </w:r>
    </w:p>
    <w:p w14:paraId="7263C663" w14:textId="384C1C2B" w:rsidR="00174504" w:rsidRDefault="00AA23C9" w:rsidP="00220F0F">
      <w:pPr>
        <w:pStyle w:val="ThesisSzveg"/>
      </w:pPr>
      <w:r>
        <w:t xml:space="preserve">A fenti metódus első feladata, hogy elkészítse futtatási konfigurációt. Ehhez a </w:t>
      </w:r>
      <w:r w:rsidRPr="009674AC">
        <w:rPr>
          <w:i/>
        </w:rPr>
        <w:t>write_solver_script</w:t>
      </w:r>
      <w:r>
        <w:t xml:space="preserve"> metódust használja, amely a korábban bemutatott futtatási beállítások mellett az adatbázisból elkért optimalizálási modellt is a fájlhoz fűzi. A futtatási konfiguráció elkészülte után összeállításra kerül</w:t>
      </w:r>
      <w:r w:rsidR="00174504">
        <w:t xml:space="preserve"> </w:t>
      </w:r>
      <w:r w:rsidR="00174504" w:rsidRPr="009674AC">
        <w:rPr>
          <w:i/>
        </w:rPr>
        <w:t>command</w:t>
      </w:r>
      <w:r w:rsidR="00174504">
        <w:t xml:space="preserve"> néven</w:t>
      </w:r>
      <w:r>
        <w:t xml:space="preserve"> az a parancs, amelyet a parancssorban futtatva elindítható az optimalizálás.</w:t>
      </w:r>
      <w:r w:rsidR="00174504">
        <w:t xml:space="preserve"> A parancs nem csak az optimalizálást indítja el, hanem a művelet minden kimenetét egy </w:t>
      </w:r>
      <w:r w:rsidR="00174504" w:rsidRPr="009674AC">
        <w:rPr>
          <w:i/>
        </w:rPr>
        <w:t>.solve</w:t>
      </w:r>
      <w:r w:rsidR="00174504">
        <w:t xml:space="preserve"> kiterjesz</w:t>
      </w:r>
      <w:r w:rsidR="009674AC">
        <w:t>t</w:t>
      </w:r>
      <w:r w:rsidR="00174504">
        <w:t xml:space="preserve">ésű fájlba irányítja. Ebből, a </w:t>
      </w:r>
      <w:r w:rsidR="00174504" w:rsidRPr="009674AC">
        <w:rPr>
          <w:i/>
        </w:rPr>
        <w:t>.solve</w:t>
      </w:r>
      <w:r w:rsidR="00174504">
        <w:t xml:space="preserve"> kiterjesztésű fájlból kell kiolvasni az eredményt. </w:t>
      </w:r>
    </w:p>
    <w:p w14:paraId="44B55A54" w14:textId="72CAD074" w:rsidR="00F46EB0" w:rsidRDefault="00174504" w:rsidP="00220F0F">
      <w:pPr>
        <w:pStyle w:val="ThesisSzveg"/>
      </w:pPr>
      <w:r>
        <w:t xml:space="preserve">A </w:t>
      </w:r>
      <w:r w:rsidRPr="009674AC">
        <w:rPr>
          <w:i/>
        </w:rPr>
        <w:t>command</w:t>
      </w:r>
      <w:r>
        <w:t xml:space="preserve"> parancsot a </w:t>
      </w:r>
      <w:r w:rsidRPr="009674AC">
        <w:rPr>
          <w:i/>
        </w:rPr>
        <w:t>system</w:t>
      </w:r>
      <w:r>
        <w:t xml:space="preserve"> metódussal futtatva, a </w:t>
      </w:r>
      <w:r w:rsidRPr="009674AC">
        <w:rPr>
          <w:i/>
        </w:rPr>
        <w:t>has_run</w:t>
      </w:r>
      <w:r>
        <w:t xml:space="preserve"> változó felveszi a futás sikerességének értékét. Ezt ellenőrzi a következő elágazás. Mivel a nemli</w:t>
      </w:r>
      <w:r w:rsidR="009674AC">
        <w:t>neáris megoldó akkor is képez ki</w:t>
      </w:r>
      <w:r>
        <w:t>menetet, ha nincs optimális megoldás, ezért ellenőrizni kell a fájlt tartalma szerint. Az első ellenőrzés, hogy a fájl hossza megegyezik-e az optimalizálásba bevont szobák száma plusz 3 sorral.</w:t>
      </w:r>
      <w:r w:rsidR="009674AC">
        <w:t xml:space="preserve"> Ha ugyanis a megoldó nem képes a feladatot megoldani, akkor azt egy</w:t>
      </w:r>
      <w:r w:rsidR="001816FE">
        <w:t xml:space="preserve"> ennél</w:t>
      </w:r>
      <w:r w:rsidR="009674AC">
        <w:t xml:space="preserve"> rövid</w:t>
      </w:r>
      <w:r w:rsidR="001816FE">
        <w:t>ebb</w:t>
      </w:r>
      <w:r w:rsidR="009674AC">
        <w:t xml:space="preserve"> üzenetben közli a felhasználóval. Az eredményfájl sorainak számát megadó parancsot a visszaaposztróf operátorok közé írva a </w:t>
      </w:r>
      <w:r w:rsidR="009674AC" w:rsidRPr="001816FE">
        <w:rPr>
          <w:i/>
        </w:rPr>
        <w:t>lines</w:t>
      </w:r>
      <w:r w:rsidR="009674AC">
        <w:t xml:space="preserve"> vá</w:t>
      </w:r>
      <w:r w:rsidR="001816FE">
        <w:t>ltozó megkapja a parancs eredmé</w:t>
      </w:r>
      <w:r w:rsidR="009674AC">
        <w:t>n</w:t>
      </w:r>
      <w:r w:rsidR="001816FE">
        <w:t>y</w:t>
      </w:r>
      <w:r w:rsidR="009674AC">
        <w:t>ét. Ha a sorok száma megfelelő, akkor az optimalizálás ered</w:t>
      </w:r>
      <w:r w:rsidR="001816FE">
        <w:t>m</w:t>
      </w:r>
      <w:r w:rsidR="009674AC">
        <w:t xml:space="preserve">ényét jelző sorokat a fájl végéről levágja a program és egy új, </w:t>
      </w:r>
      <w:r w:rsidR="009674AC" w:rsidRPr="001816FE">
        <w:rPr>
          <w:i/>
        </w:rPr>
        <w:t>.raw_solution</w:t>
      </w:r>
      <w:r w:rsidR="009674AC">
        <w:t xml:space="preserve"> kiterjesztésű fájlba menti. A művelet során nem csak a szobák foglaltságát jelző </w:t>
      </w:r>
      <w:r w:rsidR="009674AC" w:rsidRPr="001816FE">
        <w:rPr>
          <w:i/>
        </w:rPr>
        <w:t>Occupation</w:t>
      </w:r>
      <w:r w:rsidR="009674AC">
        <w:t xml:space="preserve"> változók értéke kerül levágásra, hanem az előtte lévő két sor is, ahol ugyanis további </w:t>
      </w:r>
      <w:r w:rsidR="009674AC">
        <w:lastRenderedPageBreak/>
        <w:t xml:space="preserve">információ olvasható ki az eredményről. Miután az eredmény elsődleges feldolgozása megtörtént, a folyamatot az </w:t>
      </w:r>
      <w:r w:rsidR="009674AC" w:rsidRPr="001816FE">
        <w:rPr>
          <w:i/>
        </w:rPr>
        <w:t>OptSolutionHelper</w:t>
      </w:r>
      <w:r w:rsidR="009674AC">
        <w:t xml:space="preserve"> segédosztály veszi át a </w:t>
      </w:r>
      <w:r w:rsidR="009674AC" w:rsidRPr="001816FE">
        <w:rPr>
          <w:i/>
        </w:rPr>
        <w:t>read_solution_for</w:t>
      </w:r>
      <w:r w:rsidR="001816FE">
        <w:t xml:space="preserve"> metódushívás útján</w:t>
      </w:r>
      <w:r w:rsidR="009674AC">
        <w:t>.</w:t>
      </w:r>
    </w:p>
    <w:p w14:paraId="69ABE8E6" w14:textId="5B7F749F" w:rsidR="001816FE" w:rsidRDefault="003522B1" w:rsidP="00220F0F">
      <w:pPr>
        <w:pStyle w:val="ThesisSzveg"/>
      </w:pPr>
      <w:r>
        <w:t xml:space="preserve">Az </w:t>
      </w:r>
      <w:r w:rsidRPr="003522B1">
        <w:rPr>
          <w:i/>
        </w:rPr>
        <w:t>OptSolutionHelper</w:t>
      </w:r>
      <w:r>
        <w:t xml:space="preserve"> segédosztály feladata, hogy az optimalizálás eredményéből összeállítsa az eredményt képező szobák halmazát. A műveletet a </w:t>
      </w:r>
      <w:r w:rsidRPr="003522B1">
        <w:rPr>
          <w:i/>
        </w:rPr>
        <w:t>read_solution_for</w:t>
      </w:r>
      <w:r>
        <w:t xml:space="preserve"> metódus végzi, ezt </w:t>
      </w:r>
      <w:r w:rsidR="00E348D9">
        <w:t xml:space="preserve">mutatja be az alább látható kódrészlet. A metódus második paramétere azon szobák halmaza, amelyekből az optimalizálási adathalmazt korábban a program összeállította. </w:t>
      </w:r>
      <w:r w:rsidR="00277DFB">
        <w:t xml:space="preserve">A </w:t>
      </w:r>
      <w:r w:rsidR="00277DFB" w:rsidRPr="00277DFB">
        <w:rPr>
          <w:i/>
        </w:rPr>
        <w:t>rooms</w:t>
      </w:r>
      <w:r w:rsidR="00277DFB">
        <w:t xml:space="preserve"> halmaz kulcs-érték párokat tartalmaz, ahol az egyes szobákra mutató kulcs a korábban a szobákhoz rendelt, az adatbázisbeli entitás </w:t>
      </w:r>
      <w:r w:rsidR="00277DFB" w:rsidRPr="00277DFB">
        <w:rPr>
          <w:i/>
        </w:rPr>
        <w:t>id</w:t>
      </w:r>
      <w:r w:rsidR="00277DFB">
        <w:t xml:space="preserve"> mezője és egy szekvencia alapján képzett egyedi azonosító.</w:t>
      </w:r>
    </w:p>
    <w:p w14:paraId="66F6FCD0" w14:textId="77777777" w:rsidR="003522B1" w:rsidRDefault="003522B1" w:rsidP="003522B1">
      <w:pPr>
        <w:autoSpaceDE w:val="0"/>
        <w:autoSpaceDN w:val="0"/>
        <w:adjustRightInd w:val="0"/>
        <w:spacing w:after="0" w:line="240" w:lineRule="auto"/>
        <w:ind w:left="709"/>
        <w:rPr>
          <w:rFonts w:ascii="Menlo" w:hAnsi="Menlo" w:cs="Menlo"/>
          <w:sz w:val="24"/>
          <w:szCs w:val="24"/>
          <w:lang w:val="en-US"/>
        </w:rPr>
      </w:pPr>
      <w:r>
        <w:rPr>
          <w:rFonts w:ascii="Menlo" w:hAnsi="Menlo" w:cs="Menlo"/>
          <w:sz w:val="24"/>
          <w:szCs w:val="24"/>
          <w:lang w:val="en-US"/>
        </w:rPr>
        <w:t>def self.read_solution_for(problem, rooms)</w:t>
      </w:r>
    </w:p>
    <w:p w14:paraId="2C4DA3C3" w14:textId="34B92E74" w:rsidR="003522B1" w:rsidRDefault="003522B1" w:rsidP="003522B1">
      <w:pPr>
        <w:autoSpaceDE w:val="0"/>
        <w:autoSpaceDN w:val="0"/>
        <w:adjustRightInd w:val="0"/>
        <w:spacing w:after="0" w:line="240" w:lineRule="auto"/>
        <w:ind w:left="993"/>
        <w:rPr>
          <w:rFonts w:ascii="Menlo" w:hAnsi="Menlo" w:cs="Menlo"/>
          <w:sz w:val="24"/>
          <w:szCs w:val="24"/>
          <w:lang w:val="en-US"/>
        </w:rPr>
      </w:pPr>
      <w:r>
        <w:rPr>
          <w:rFonts w:ascii="Menlo" w:hAnsi="Menlo" w:cs="Menlo"/>
          <w:sz w:val="24"/>
          <w:szCs w:val="24"/>
          <w:lang w:val="en-US"/>
        </w:rPr>
        <w:t>File.open(</w:t>
      </w:r>
      <w:r>
        <w:rPr>
          <w:rFonts w:ascii="Menlo" w:hAnsi="Menlo" w:cs="Menlo"/>
          <w:color w:val="DD2200"/>
          <w:sz w:val="24"/>
          <w:szCs w:val="24"/>
          <w:lang w:val="en-US"/>
        </w:rPr>
        <w:t>"smartfilter/tasks/#{problem}.raw_solution"</w:t>
      </w:r>
      <w:r>
        <w:rPr>
          <w:rFonts w:ascii="Menlo" w:hAnsi="Menlo" w:cs="Menlo"/>
          <w:sz w:val="24"/>
          <w:szCs w:val="24"/>
          <w:lang w:val="en-US"/>
        </w:rPr>
        <w:t xml:space="preserve">, </w:t>
      </w:r>
      <w:r>
        <w:rPr>
          <w:rFonts w:ascii="Menlo" w:hAnsi="Menlo" w:cs="Menlo"/>
          <w:color w:val="DD2200"/>
          <w:sz w:val="24"/>
          <w:szCs w:val="24"/>
          <w:lang w:val="en-US"/>
        </w:rPr>
        <w:t>'r'</w:t>
      </w:r>
      <w:r>
        <w:rPr>
          <w:rFonts w:ascii="Menlo" w:hAnsi="Menlo" w:cs="Menlo"/>
          <w:sz w:val="24"/>
          <w:szCs w:val="24"/>
          <w:lang w:val="en-US"/>
        </w:rPr>
        <w:t xml:space="preserve">) </w:t>
      </w:r>
      <w:r>
        <w:rPr>
          <w:rFonts w:ascii="Menlo" w:hAnsi="Menlo" w:cs="Menlo"/>
          <w:b/>
          <w:bCs/>
          <w:color w:val="008800"/>
          <w:sz w:val="24"/>
          <w:szCs w:val="24"/>
          <w:lang w:val="en-US"/>
        </w:rPr>
        <w:t>do</w:t>
      </w:r>
      <w:r>
        <w:rPr>
          <w:rFonts w:ascii="Menlo" w:hAnsi="Menlo" w:cs="Menlo"/>
          <w:sz w:val="24"/>
          <w:szCs w:val="24"/>
          <w:lang w:val="en-US"/>
        </w:rPr>
        <w:t xml:space="preserve"> |f|</w:t>
      </w:r>
    </w:p>
    <w:p w14:paraId="39902E68" w14:textId="2489C056" w:rsidR="003522B1" w:rsidRDefault="003522B1" w:rsidP="003522B1">
      <w:pPr>
        <w:autoSpaceDE w:val="0"/>
        <w:autoSpaceDN w:val="0"/>
        <w:adjustRightInd w:val="0"/>
        <w:spacing w:after="0" w:line="240" w:lineRule="auto"/>
        <w:ind w:left="1276"/>
        <w:rPr>
          <w:rFonts w:ascii="Menlo" w:hAnsi="Menlo" w:cs="Menlo"/>
          <w:sz w:val="24"/>
          <w:szCs w:val="24"/>
          <w:lang w:val="en-US"/>
        </w:rPr>
      </w:pPr>
      <w:r>
        <w:rPr>
          <w:rFonts w:ascii="Menlo" w:hAnsi="Menlo" w:cs="Menlo"/>
          <w:sz w:val="24"/>
          <w:szCs w:val="24"/>
          <w:lang w:val="en-US"/>
        </w:rPr>
        <w:t xml:space="preserve">l_idx = </w:t>
      </w:r>
      <w:r>
        <w:rPr>
          <w:rFonts w:ascii="Menlo" w:hAnsi="Menlo" w:cs="Menlo"/>
          <w:b/>
          <w:bCs/>
          <w:color w:val="0000DD"/>
          <w:sz w:val="24"/>
          <w:szCs w:val="24"/>
          <w:lang w:val="en-US"/>
        </w:rPr>
        <w:t>1</w:t>
      </w:r>
    </w:p>
    <w:p w14:paraId="6B5118F4" w14:textId="6462EE36" w:rsidR="003522B1" w:rsidRDefault="003522B1" w:rsidP="003522B1">
      <w:pPr>
        <w:autoSpaceDE w:val="0"/>
        <w:autoSpaceDN w:val="0"/>
        <w:adjustRightInd w:val="0"/>
        <w:spacing w:after="0" w:line="240" w:lineRule="auto"/>
        <w:ind w:left="1276"/>
        <w:rPr>
          <w:rFonts w:ascii="Menlo" w:hAnsi="Menlo" w:cs="Menlo"/>
          <w:sz w:val="24"/>
          <w:szCs w:val="24"/>
          <w:lang w:val="en-US"/>
        </w:rPr>
      </w:pPr>
      <w:r>
        <w:rPr>
          <w:rFonts w:ascii="Menlo" w:hAnsi="Menlo" w:cs="Menlo"/>
          <w:sz w:val="24"/>
          <w:szCs w:val="24"/>
          <w:lang w:val="en-US"/>
        </w:rPr>
        <w:t xml:space="preserve">f.each_line </w:t>
      </w:r>
      <w:r>
        <w:rPr>
          <w:rFonts w:ascii="Menlo" w:hAnsi="Menlo" w:cs="Menlo"/>
          <w:b/>
          <w:bCs/>
          <w:color w:val="008800"/>
          <w:sz w:val="24"/>
          <w:szCs w:val="24"/>
          <w:lang w:val="en-US"/>
        </w:rPr>
        <w:t>do</w:t>
      </w:r>
      <w:r>
        <w:rPr>
          <w:rFonts w:ascii="Menlo" w:hAnsi="Menlo" w:cs="Menlo"/>
          <w:sz w:val="24"/>
          <w:szCs w:val="24"/>
          <w:lang w:val="en-US"/>
        </w:rPr>
        <w:t xml:space="preserve"> |line|</w:t>
      </w:r>
    </w:p>
    <w:p w14:paraId="21374C4B" w14:textId="36555B2D" w:rsidR="003522B1" w:rsidRDefault="003522B1" w:rsidP="003522B1">
      <w:pPr>
        <w:autoSpaceDE w:val="0"/>
        <w:autoSpaceDN w:val="0"/>
        <w:adjustRightInd w:val="0"/>
        <w:spacing w:after="0" w:line="240" w:lineRule="auto"/>
        <w:ind w:left="1560"/>
        <w:rPr>
          <w:rFonts w:ascii="Menlo" w:hAnsi="Menlo" w:cs="Menlo"/>
          <w:sz w:val="24"/>
          <w:szCs w:val="24"/>
          <w:lang w:val="en-US"/>
        </w:rPr>
      </w:pPr>
      <w:r>
        <w:rPr>
          <w:rFonts w:ascii="Menlo" w:hAnsi="Menlo" w:cs="Menlo"/>
          <w:b/>
          <w:bCs/>
          <w:color w:val="008800"/>
          <w:sz w:val="24"/>
          <w:szCs w:val="24"/>
          <w:lang w:val="en-US"/>
        </w:rPr>
        <w:t>if</w:t>
      </w:r>
      <w:r>
        <w:rPr>
          <w:rFonts w:ascii="Menlo" w:hAnsi="Menlo" w:cs="Menlo"/>
          <w:sz w:val="24"/>
          <w:szCs w:val="24"/>
          <w:lang w:val="en-US"/>
        </w:rPr>
        <w:t xml:space="preserve"> l_idx == </w:t>
      </w:r>
      <w:r>
        <w:rPr>
          <w:rFonts w:ascii="Menlo" w:hAnsi="Menlo" w:cs="Menlo"/>
          <w:b/>
          <w:bCs/>
          <w:color w:val="0000DD"/>
          <w:sz w:val="24"/>
          <w:szCs w:val="24"/>
          <w:lang w:val="en-US"/>
        </w:rPr>
        <w:t>1</w:t>
      </w:r>
    </w:p>
    <w:p w14:paraId="61769244" w14:textId="507985FD" w:rsidR="003522B1" w:rsidRDefault="003522B1" w:rsidP="003522B1">
      <w:pPr>
        <w:autoSpaceDE w:val="0"/>
        <w:autoSpaceDN w:val="0"/>
        <w:adjustRightInd w:val="0"/>
        <w:spacing w:after="0" w:line="240" w:lineRule="auto"/>
        <w:ind w:left="1843"/>
        <w:rPr>
          <w:rFonts w:ascii="Menlo" w:hAnsi="Menlo" w:cs="Menlo"/>
          <w:sz w:val="24"/>
          <w:szCs w:val="24"/>
          <w:lang w:val="en-US"/>
        </w:rPr>
      </w:pPr>
      <w:r>
        <w:rPr>
          <w:rFonts w:ascii="Menlo" w:hAnsi="Menlo" w:cs="Menlo"/>
          <w:b/>
          <w:bCs/>
          <w:color w:val="008800"/>
          <w:sz w:val="24"/>
          <w:szCs w:val="24"/>
          <w:lang w:val="en-US"/>
        </w:rPr>
        <w:t>return</w:t>
      </w:r>
      <w:r>
        <w:rPr>
          <w:rFonts w:ascii="Menlo" w:hAnsi="Menlo" w:cs="Menlo"/>
          <w:sz w:val="24"/>
          <w:szCs w:val="24"/>
          <w:lang w:val="en-US"/>
        </w:rPr>
        <w:t xml:space="preserve"> compact_solution(rooms) </w:t>
      </w:r>
      <w:r>
        <w:rPr>
          <w:rFonts w:ascii="Menlo" w:hAnsi="Menlo" w:cs="Menlo"/>
          <w:b/>
          <w:bCs/>
          <w:color w:val="008800"/>
          <w:sz w:val="24"/>
          <w:szCs w:val="24"/>
          <w:lang w:val="en-US"/>
        </w:rPr>
        <w:t>if</w:t>
      </w:r>
      <w:r>
        <w:rPr>
          <w:rFonts w:ascii="Menlo" w:hAnsi="Menlo" w:cs="Menlo"/>
          <w:sz w:val="24"/>
          <w:szCs w:val="24"/>
          <w:lang w:val="en-US"/>
        </w:rPr>
        <w:t xml:space="preserve"> feasibility(line) == </w:t>
      </w:r>
      <w:r>
        <w:rPr>
          <w:rFonts w:ascii="Menlo" w:hAnsi="Menlo" w:cs="Menlo"/>
          <w:color w:val="A61717"/>
          <w:sz w:val="24"/>
          <w:szCs w:val="24"/>
          <w:lang w:val="en-US"/>
        </w:rPr>
        <w:t>'</w:t>
      </w:r>
      <w:r>
        <w:rPr>
          <w:rFonts w:ascii="Menlo" w:hAnsi="Menlo" w:cs="Menlo"/>
          <w:sz w:val="24"/>
          <w:szCs w:val="24"/>
          <w:lang w:val="en-US"/>
        </w:rPr>
        <w:t>Full</w:t>
      </w:r>
      <w:r>
        <w:rPr>
          <w:rFonts w:ascii="Menlo" w:hAnsi="Menlo" w:cs="Menlo"/>
          <w:color w:val="A61717"/>
          <w:sz w:val="24"/>
          <w:szCs w:val="24"/>
          <w:lang w:val="en-US"/>
        </w:rPr>
        <w:t>'</w:t>
      </w:r>
    </w:p>
    <w:p w14:paraId="1CD61D50" w14:textId="15952711" w:rsidR="003522B1" w:rsidRDefault="003522B1" w:rsidP="003522B1">
      <w:pPr>
        <w:autoSpaceDE w:val="0"/>
        <w:autoSpaceDN w:val="0"/>
        <w:adjustRightInd w:val="0"/>
        <w:spacing w:after="0" w:line="240" w:lineRule="auto"/>
        <w:ind w:left="1843"/>
        <w:rPr>
          <w:rFonts w:ascii="Menlo" w:hAnsi="Menlo" w:cs="Menlo"/>
          <w:sz w:val="24"/>
          <w:szCs w:val="24"/>
          <w:lang w:val="en-US"/>
        </w:rPr>
      </w:pPr>
      <w:r>
        <w:rPr>
          <w:rFonts w:ascii="Menlo" w:hAnsi="Menlo" w:cs="Menlo"/>
          <w:b/>
          <w:bCs/>
          <w:color w:val="008800"/>
          <w:sz w:val="24"/>
          <w:szCs w:val="24"/>
          <w:lang w:val="en-US"/>
        </w:rPr>
        <w:t>return</w:t>
      </w:r>
      <w:r>
        <w:rPr>
          <w:rFonts w:ascii="Menlo" w:hAnsi="Menlo" w:cs="Menlo"/>
          <w:sz w:val="24"/>
          <w:szCs w:val="24"/>
          <w:lang w:val="en-US"/>
        </w:rPr>
        <w:t xml:space="preserve"> Array.new unless feasibility(line) == </w:t>
      </w:r>
      <w:r>
        <w:rPr>
          <w:rFonts w:ascii="Menlo" w:hAnsi="Menlo" w:cs="Menlo"/>
          <w:color w:val="A61717"/>
          <w:sz w:val="24"/>
          <w:szCs w:val="24"/>
          <w:lang w:val="en-US"/>
        </w:rPr>
        <w:t>'</w:t>
      </w:r>
      <w:r>
        <w:rPr>
          <w:rFonts w:ascii="Menlo" w:hAnsi="Menlo" w:cs="Menlo"/>
          <w:sz w:val="24"/>
          <w:szCs w:val="24"/>
          <w:lang w:val="en-US"/>
        </w:rPr>
        <w:t>Optimal</w:t>
      </w:r>
      <w:r>
        <w:rPr>
          <w:rFonts w:ascii="Menlo" w:hAnsi="Menlo" w:cs="Menlo"/>
          <w:color w:val="A61717"/>
          <w:sz w:val="24"/>
          <w:szCs w:val="24"/>
          <w:lang w:val="en-US"/>
        </w:rPr>
        <w:t>'</w:t>
      </w:r>
    </w:p>
    <w:p w14:paraId="5D2F3B09" w14:textId="122AB71C" w:rsidR="003522B1" w:rsidRDefault="003522B1" w:rsidP="003522B1">
      <w:pPr>
        <w:autoSpaceDE w:val="0"/>
        <w:autoSpaceDN w:val="0"/>
        <w:adjustRightInd w:val="0"/>
        <w:spacing w:after="0" w:line="240" w:lineRule="auto"/>
        <w:ind w:left="1560"/>
        <w:rPr>
          <w:rFonts w:ascii="Menlo" w:hAnsi="Menlo" w:cs="Menlo"/>
          <w:sz w:val="24"/>
          <w:szCs w:val="24"/>
          <w:lang w:val="en-US"/>
        </w:rPr>
      </w:pPr>
      <w:r>
        <w:rPr>
          <w:rFonts w:ascii="Menlo" w:hAnsi="Menlo" w:cs="Menlo"/>
          <w:sz w:val="24"/>
          <w:szCs w:val="24"/>
          <w:lang w:val="en-US"/>
        </w:rPr>
        <w:t xml:space="preserve">elsif l_idx &gt; </w:t>
      </w:r>
      <w:r>
        <w:rPr>
          <w:rFonts w:ascii="Menlo" w:hAnsi="Menlo" w:cs="Menlo"/>
          <w:b/>
          <w:bCs/>
          <w:color w:val="0000DD"/>
          <w:sz w:val="24"/>
          <w:szCs w:val="24"/>
          <w:lang w:val="en-US"/>
        </w:rPr>
        <w:t>2</w:t>
      </w:r>
    </w:p>
    <w:p w14:paraId="77F8B237" w14:textId="59B4CEA0" w:rsidR="003522B1" w:rsidRDefault="003522B1" w:rsidP="003522B1">
      <w:pPr>
        <w:autoSpaceDE w:val="0"/>
        <w:autoSpaceDN w:val="0"/>
        <w:adjustRightInd w:val="0"/>
        <w:spacing w:after="0" w:line="240" w:lineRule="auto"/>
        <w:ind w:left="1843"/>
        <w:rPr>
          <w:rFonts w:ascii="Menlo" w:hAnsi="Menlo" w:cs="Menlo"/>
          <w:sz w:val="24"/>
          <w:szCs w:val="24"/>
          <w:lang w:val="en-US"/>
        </w:rPr>
      </w:pPr>
      <w:r>
        <w:rPr>
          <w:rFonts w:ascii="Menlo" w:hAnsi="Menlo" w:cs="Menlo"/>
          <w:sz w:val="24"/>
          <w:szCs w:val="24"/>
          <w:lang w:val="en-US"/>
        </w:rPr>
        <w:t>unless is_part_of_solution?(line)</w:t>
      </w:r>
    </w:p>
    <w:p w14:paraId="1AD9E20B" w14:textId="588731AC" w:rsidR="003522B1" w:rsidRDefault="003522B1" w:rsidP="003522B1">
      <w:pPr>
        <w:autoSpaceDE w:val="0"/>
        <w:autoSpaceDN w:val="0"/>
        <w:adjustRightInd w:val="0"/>
        <w:spacing w:after="0" w:line="240" w:lineRule="auto"/>
        <w:ind w:left="2127"/>
        <w:rPr>
          <w:rFonts w:ascii="Menlo" w:hAnsi="Menlo" w:cs="Menlo"/>
          <w:sz w:val="24"/>
          <w:szCs w:val="24"/>
          <w:lang w:val="en-US"/>
        </w:rPr>
      </w:pPr>
      <w:r>
        <w:rPr>
          <w:rFonts w:ascii="Menlo" w:hAnsi="Menlo" w:cs="Menlo"/>
          <w:sz w:val="24"/>
          <w:szCs w:val="24"/>
          <w:lang w:val="en-US"/>
        </w:rPr>
        <w:t>room_key = extract_room_key_from(line)</w:t>
      </w:r>
    </w:p>
    <w:p w14:paraId="33C16F6D" w14:textId="55897770" w:rsidR="003522B1" w:rsidRDefault="003522B1" w:rsidP="003522B1">
      <w:pPr>
        <w:autoSpaceDE w:val="0"/>
        <w:autoSpaceDN w:val="0"/>
        <w:adjustRightInd w:val="0"/>
        <w:spacing w:after="0" w:line="240" w:lineRule="auto"/>
        <w:ind w:left="2127"/>
        <w:rPr>
          <w:rFonts w:ascii="Menlo" w:hAnsi="Menlo" w:cs="Menlo"/>
          <w:sz w:val="24"/>
          <w:szCs w:val="24"/>
          <w:lang w:val="en-US"/>
        </w:rPr>
      </w:pPr>
      <w:r>
        <w:rPr>
          <w:rFonts w:ascii="Menlo" w:hAnsi="Menlo" w:cs="Menlo"/>
          <w:sz w:val="24"/>
          <w:szCs w:val="24"/>
          <w:lang w:val="en-US"/>
        </w:rPr>
        <w:t>rooms.delete(room_key)</w:t>
      </w:r>
    </w:p>
    <w:p w14:paraId="1EDC819D" w14:textId="15B7E95E" w:rsidR="003522B1" w:rsidRDefault="003522B1" w:rsidP="003522B1">
      <w:pPr>
        <w:autoSpaceDE w:val="0"/>
        <w:autoSpaceDN w:val="0"/>
        <w:adjustRightInd w:val="0"/>
        <w:spacing w:after="0" w:line="240" w:lineRule="auto"/>
        <w:ind w:left="1843"/>
        <w:rPr>
          <w:rFonts w:ascii="Menlo" w:hAnsi="Menlo" w:cs="Menlo"/>
          <w:sz w:val="24"/>
          <w:szCs w:val="24"/>
          <w:lang w:val="en-US"/>
        </w:rPr>
      </w:pPr>
      <w:r>
        <w:rPr>
          <w:rFonts w:ascii="Menlo" w:hAnsi="Menlo" w:cs="Menlo"/>
          <w:sz w:val="24"/>
          <w:szCs w:val="24"/>
          <w:lang w:val="en-US"/>
        </w:rPr>
        <w:t>end</w:t>
      </w:r>
    </w:p>
    <w:p w14:paraId="0C6535C9" w14:textId="7EBF18A5" w:rsidR="003522B1" w:rsidRDefault="003522B1" w:rsidP="003522B1">
      <w:pPr>
        <w:autoSpaceDE w:val="0"/>
        <w:autoSpaceDN w:val="0"/>
        <w:adjustRightInd w:val="0"/>
        <w:spacing w:after="0" w:line="240" w:lineRule="auto"/>
        <w:ind w:left="1560"/>
        <w:rPr>
          <w:rFonts w:ascii="Menlo" w:hAnsi="Menlo" w:cs="Menlo"/>
          <w:sz w:val="24"/>
          <w:szCs w:val="24"/>
          <w:lang w:val="en-US"/>
        </w:rPr>
      </w:pPr>
      <w:r>
        <w:rPr>
          <w:rFonts w:ascii="Menlo" w:hAnsi="Menlo" w:cs="Menlo"/>
          <w:sz w:val="24"/>
          <w:szCs w:val="24"/>
          <w:lang w:val="en-US"/>
        </w:rPr>
        <w:t>end</w:t>
      </w:r>
    </w:p>
    <w:p w14:paraId="21CD1A04" w14:textId="77777777" w:rsidR="003522B1" w:rsidRDefault="003522B1" w:rsidP="003522B1">
      <w:pPr>
        <w:autoSpaceDE w:val="0"/>
        <w:autoSpaceDN w:val="0"/>
        <w:adjustRightInd w:val="0"/>
        <w:spacing w:after="0" w:line="240" w:lineRule="auto"/>
        <w:ind w:left="1560"/>
        <w:rPr>
          <w:rFonts w:ascii="Menlo" w:hAnsi="Menlo" w:cs="Menlo"/>
          <w:sz w:val="24"/>
          <w:szCs w:val="24"/>
          <w:lang w:val="en-US"/>
        </w:rPr>
      </w:pPr>
    </w:p>
    <w:p w14:paraId="546BD58E" w14:textId="04217991" w:rsidR="003522B1" w:rsidRDefault="003522B1" w:rsidP="003522B1">
      <w:pPr>
        <w:autoSpaceDE w:val="0"/>
        <w:autoSpaceDN w:val="0"/>
        <w:adjustRightInd w:val="0"/>
        <w:spacing w:after="0" w:line="240" w:lineRule="auto"/>
        <w:ind w:left="1560"/>
        <w:rPr>
          <w:rFonts w:ascii="Menlo" w:hAnsi="Menlo" w:cs="Menlo"/>
          <w:sz w:val="24"/>
          <w:szCs w:val="24"/>
          <w:lang w:val="en-US"/>
        </w:rPr>
      </w:pPr>
      <w:r>
        <w:rPr>
          <w:rFonts w:ascii="Menlo" w:hAnsi="Menlo" w:cs="Menlo"/>
          <w:sz w:val="24"/>
          <w:szCs w:val="24"/>
          <w:lang w:val="en-US"/>
        </w:rPr>
        <w:t xml:space="preserve">l_idx += </w:t>
      </w:r>
      <w:r>
        <w:rPr>
          <w:rFonts w:ascii="Menlo" w:hAnsi="Menlo" w:cs="Menlo"/>
          <w:b/>
          <w:bCs/>
          <w:color w:val="0000DD"/>
          <w:sz w:val="24"/>
          <w:szCs w:val="24"/>
          <w:lang w:val="en-US"/>
        </w:rPr>
        <w:t>1</w:t>
      </w:r>
    </w:p>
    <w:p w14:paraId="47EC9B14" w14:textId="149AFB77" w:rsidR="003522B1" w:rsidRDefault="003522B1" w:rsidP="003522B1">
      <w:pPr>
        <w:autoSpaceDE w:val="0"/>
        <w:autoSpaceDN w:val="0"/>
        <w:adjustRightInd w:val="0"/>
        <w:spacing w:after="0" w:line="240" w:lineRule="auto"/>
        <w:ind w:left="1276"/>
        <w:rPr>
          <w:rFonts w:ascii="Menlo" w:hAnsi="Menlo" w:cs="Menlo"/>
          <w:sz w:val="24"/>
          <w:szCs w:val="24"/>
          <w:lang w:val="en-US"/>
        </w:rPr>
      </w:pPr>
      <w:r>
        <w:rPr>
          <w:rFonts w:ascii="Menlo" w:hAnsi="Menlo" w:cs="Menlo"/>
          <w:sz w:val="24"/>
          <w:szCs w:val="24"/>
          <w:lang w:val="en-US"/>
        </w:rPr>
        <w:t>end</w:t>
      </w:r>
    </w:p>
    <w:p w14:paraId="5B0616B8" w14:textId="35B6BCA3" w:rsidR="003522B1" w:rsidRDefault="003522B1" w:rsidP="003522B1">
      <w:pPr>
        <w:autoSpaceDE w:val="0"/>
        <w:autoSpaceDN w:val="0"/>
        <w:adjustRightInd w:val="0"/>
        <w:spacing w:after="0" w:line="240" w:lineRule="auto"/>
        <w:ind w:left="993"/>
        <w:rPr>
          <w:rFonts w:ascii="Menlo" w:hAnsi="Menlo" w:cs="Menlo"/>
          <w:sz w:val="24"/>
          <w:szCs w:val="24"/>
          <w:lang w:val="en-US"/>
        </w:rPr>
      </w:pPr>
      <w:r>
        <w:rPr>
          <w:rFonts w:ascii="Menlo" w:hAnsi="Menlo" w:cs="Menlo"/>
          <w:sz w:val="24"/>
          <w:szCs w:val="24"/>
          <w:lang w:val="en-US"/>
        </w:rPr>
        <w:t>end</w:t>
      </w:r>
    </w:p>
    <w:p w14:paraId="13A2837D" w14:textId="77777777" w:rsidR="003522B1" w:rsidRDefault="003522B1" w:rsidP="003522B1">
      <w:pPr>
        <w:autoSpaceDE w:val="0"/>
        <w:autoSpaceDN w:val="0"/>
        <w:adjustRightInd w:val="0"/>
        <w:spacing w:after="0" w:line="240" w:lineRule="auto"/>
        <w:ind w:left="993"/>
        <w:rPr>
          <w:rFonts w:ascii="Menlo" w:hAnsi="Menlo" w:cs="Menlo"/>
          <w:sz w:val="24"/>
          <w:szCs w:val="24"/>
          <w:lang w:val="en-US"/>
        </w:rPr>
      </w:pPr>
    </w:p>
    <w:p w14:paraId="5C9B0270" w14:textId="3E6F8CD6" w:rsidR="003522B1" w:rsidRDefault="003522B1" w:rsidP="003522B1">
      <w:pPr>
        <w:autoSpaceDE w:val="0"/>
        <w:autoSpaceDN w:val="0"/>
        <w:adjustRightInd w:val="0"/>
        <w:spacing w:after="0" w:line="240" w:lineRule="auto"/>
        <w:ind w:left="993"/>
        <w:rPr>
          <w:rFonts w:ascii="Menlo" w:hAnsi="Menlo" w:cs="Menlo"/>
          <w:sz w:val="24"/>
          <w:szCs w:val="24"/>
          <w:lang w:val="en-US"/>
        </w:rPr>
      </w:pPr>
      <w:r>
        <w:rPr>
          <w:rFonts w:ascii="Menlo" w:hAnsi="Menlo" w:cs="Menlo"/>
          <w:b/>
          <w:bCs/>
          <w:color w:val="008800"/>
          <w:sz w:val="24"/>
          <w:szCs w:val="24"/>
          <w:lang w:val="en-US"/>
        </w:rPr>
        <w:t>return</w:t>
      </w:r>
      <w:r>
        <w:rPr>
          <w:rFonts w:ascii="Menlo" w:hAnsi="Menlo" w:cs="Menlo"/>
          <w:sz w:val="24"/>
          <w:szCs w:val="24"/>
          <w:lang w:val="en-US"/>
        </w:rPr>
        <w:t xml:space="preserve"> compact_solution(rooms)</w:t>
      </w:r>
    </w:p>
    <w:p w14:paraId="41B96D16" w14:textId="77777777" w:rsidR="003522B1" w:rsidRDefault="003522B1" w:rsidP="003522B1">
      <w:pPr>
        <w:autoSpaceDE w:val="0"/>
        <w:autoSpaceDN w:val="0"/>
        <w:adjustRightInd w:val="0"/>
        <w:spacing w:after="320" w:line="240" w:lineRule="auto"/>
        <w:ind w:left="709"/>
        <w:rPr>
          <w:rFonts w:ascii="Menlo" w:hAnsi="Menlo" w:cs="Menlo"/>
          <w:sz w:val="24"/>
          <w:szCs w:val="24"/>
          <w:lang w:val="en-US"/>
        </w:rPr>
      </w:pPr>
      <w:r>
        <w:rPr>
          <w:rFonts w:ascii="Menlo" w:hAnsi="Menlo" w:cs="Menlo"/>
          <w:sz w:val="24"/>
          <w:szCs w:val="24"/>
          <w:lang w:val="en-US"/>
        </w:rPr>
        <w:t>end</w:t>
      </w:r>
    </w:p>
    <w:p w14:paraId="20E3DAC0" w14:textId="0938C923" w:rsidR="003522B1" w:rsidRDefault="003522B1" w:rsidP="00220F0F">
      <w:pPr>
        <w:pStyle w:val="ThesisSzveg"/>
      </w:pPr>
      <w:r>
        <w:t xml:space="preserve">A metódus megnyitja a korábban létrehozott .raw_solution kiterjesztésű fájlt és sorról sorra beolvassa a tartalmát. A fájl első sorában az optimalizálás eredményessége olvasható </w:t>
      </w:r>
      <w:r w:rsidR="00E348D9">
        <w:t xml:space="preserve">ki. Ha a program eljut idáig, akkor az optimalizálás sikeres volt. Két lehetőséget kell megvizsgálni. Az első, hogy az optimalizálás </w:t>
      </w:r>
      <w:r w:rsidR="00E348D9">
        <w:lastRenderedPageBreak/>
        <w:t>során lett-e kizárva szoba. Ha ugyanis minden szoba az optimális megoldás része, akkor nincs további teendő, a metódus paramétereként kapott szobák halmazát minden további nélkül továbbítani lehet. Ellenkező esetben a kizárt szobákat el kell távolítani a szobák halmazából.</w:t>
      </w:r>
    </w:p>
    <w:p w14:paraId="422DB7B1" w14:textId="69216D59" w:rsidR="0002632B" w:rsidRDefault="0002632B" w:rsidP="0002632B">
      <w:pPr>
        <w:pStyle w:val="ThesisSzveg"/>
      </w:pPr>
      <w:r>
        <w:tab/>
      </w:r>
      <w:r>
        <w:tab/>
      </w:r>
      <w:r>
        <w:tab/>
        <w:t>A megoldás</w:t>
      </w:r>
      <w:r w:rsidR="003A2931">
        <w:t>t tartalmazó</w:t>
      </w:r>
      <w:r>
        <w:t xml:space="preserve"> fájl harmadik sorától kezdődik az </w:t>
      </w:r>
      <w:r w:rsidRPr="00277DFB">
        <w:rPr>
          <w:i/>
        </w:rPr>
        <w:t>Occupation</w:t>
      </w:r>
      <w:r>
        <w:t xml:space="preserve"> változók felsorolása. A felsorolásban </w:t>
      </w:r>
      <w:r w:rsidR="00277DFB">
        <w:t xml:space="preserve">a szobákhoz rendelt azonosító </w:t>
      </w:r>
      <w:r>
        <w:t xml:space="preserve">és egy 0 vagy 1 érték szerepel. Azt, hogy az adott sorban szereplő szoba a megoldás rész-e, a </w:t>
      </w:r>
      <w:r w:rsidRPr="00277DFB">
        <w:rPr>
          <w:i/>
        </w:rPr>
        <w:t>part_of_solution?</w:t>
      </w:r>
      <w:r>
        <w:t xml:space="preserve"> metódus ellenőrzi. A sorokat </w:t>
      </w:r>
      <w:r w:rsidRPr="00277DFB">
        <w:rPr>
          <w:i/>
        </w:rPr>
        <w:t>regexp</w:t>
      </w:r>
      <w:r>
        <w:t xml:space="preserve"> (Reg</w:t>
      </w:r>
      <w:r w:rsidR="00277DFB">
        <w:t xml:space="preserve">ular Expression) kifejezésekkel, mintaillesztés útján ellenőrzi a program. Ha egy szoba nem része a megoldásnak, akkor szintén </w:t>
      </w:r>
      <w:r w:rsidR="00277DFB" w:rsidRPr="00277DFB">
        <w:rPr>
          <w:i/>
        </w:rPr>
        <w:t>regexp</w:t>
      </w:r>
      <w:r w:rsidR="00277DFB">
        <w:t xml:space="preserve"> kifejezéssel kiemeli az azonosítót a sorból, és annak segítségével a </w:t>
      </w:r>
      <w:r w:rsidR="00277DFB" w:rsidRPr="00277DFB">
        <w:rPr>
          <w:i/>
        </w:rPr>
        <w:t>rooms</w:t>
      </w:r>
      <w:r w:rsidR="00277DFB">
        <w:t xml:space="preserve"> halmazból eltávolítja a szobát.</w:t>
      </w:r>
    </w:p>
    <w:p w14:paraId="517D6FB7" w14:textId="0A8AA252" w:rsidR="00506171" w:rsidRDefault="00277DFB" w:rsidP="0084179A">
      <w:pPr>
        <w:pStyle w:val="ThesisSzveg"/>
      </w:pPr>
      <w:r>
        <w:t xml:space="preserve">Visszatérésként a </w:t>
      </w:r>
      <w:r w:rsidRPr="00F6648B">
        <w:rPr>
          <w:i/>
        </w:rPr>
        <w:t>rooms</w:t>
      </w:r>
      <w:r>
        <w:t xml:space="preserve"> halmaz átalakításra kerül a </w:t>
      </w:r>
      <w:r w:rsidR="007C1914">
        <w:rPr>
          <w:i/>
        </w:rPr>
        <w:t>compact_sol</w:t>
      </w:r>
      <w:r w:rsidRPr="00F6648B">
        <w:rPr>
          <w:i/>
        </w:rPr>
        <w:t>u</w:t>
      </w:r>
      <w:r w:rsidR="007C1914">
        <w:rPr>
          <w:i/>
        </w:rPr>
        <w:t>t</w:t>
      </w:r>
      <w:r w:rsidRPr="00F6648B">
        <w:rPr>
          <w:i/>
        </w:rPr>
        <w:t>ion</w:t>
      </w:r>
      <w:r>
        <w:t xml:space="preserve"> nevű metódus által. Az átalakítás során a program eltávolítja a kulcsokat és a szobákat egy listába rendezi.</w:t>
      </w:r>
    </w:p>
    <w:p w14:paraId="54338E74" w14:textId="77777777" w:rsidR="00506171" w:rsidRPr="00506171" w:rsidRDefault="00506171" w:rsidP="00506171">
      <w:pPr>
        <w:pStyle w:val="ThesisSzveg"/>
        <w:sectPr w:rsidR="00506171" w:rsidRPr="00506171" w:rsidSect="00FD5FB2">
          <w:headerReference w:type="default" r:id="rId37"/>
          <w:pgSz w:w="11907" w:h="16839" w:code="9"/>
          <w:pgMar w:top="1701" w:right="1701" w:bottom="1701" w:left="0" w:header="709" w:footer="709" w:gutter="2268"/>
          <w:cols w:space="708"/>
          <w:docGrid w:linePitch="360"/>
        </w:sectPr>
      </w:pPr>
    </w:p>
    <w:p w14:paraId="58ECE336" w14:textId="77777777" w:rsidR="00E40DAB" w:rsidRDefault="00E40DAB" w:rsidP="000C21EE">
      <w:pPr>
        <w:pStyle w:val="Cmsor1"/>
      </w:pPr>
      <w:bookmarkStart w:id="100" w:name="_Toc417218088"/>
      <w:r w:rsidRPr="00964772">
        <w:lastRenderedPageBreak/>
        <w:t>Felületek és használat</w:t>
      </w:r>
      <w:bookmarkEnd w:id="100"/>
    </w:p>
    <w:p w14:paraId="12D57E1D" w14:textId="7592A5CE" w:rsidR="00530FAE" w:rsidRPr="00530FAE" w:rsidRDefault="006C3248" w:rsidP="00C3557E">
      <w:pPr>
        <w:pStyle w:val="ThesisSzvegElsBekezds"/>
      </w:pPr>
      <w:r>
        <w:t>Ebben a fejezetben az elkészült webalkalmazás felületeit és a funkciók használatát mutatom be.</w:t>
      </w:r>
      <w:r w:rsidR="0079680A">
        <w:t xml:space="preserve"> Az ábrákról a jobb láthatóság miatt kivágtam az üres részeket, amit </w:t>
      </w:r>
      <w:r w:rsidR="00E10309">
        <w:t xml:space="preserve">ferde, </w:t>
      </w:r>
      <w:r w:rsidR="009E2825">
        <w:t>fehér</w:t>
      </w:r>
      <w:r w:rsidR="0079680A">
        <w:t xml:space="preserve"> sávval jeleztem, továbbá a nem releváns részeket elhomályosítottam.</w:t>
      </w:r>
    </w:p>
    <w:p w14:paraId="2353DCCD" w14:textId="7438FBE1" w:rsidR="00965E6C" w:rsidRDefault="00965E6C" w:rsidP="00965E6C">
      <w:pPr>
        <w:pStyle w:val="Cmsor2"/>
        <w:rPr>
          <w:szCs w:val="24"/>
        </w:rPr>
      </w:pPr>
      <w:bookmarkStart w:id="101" w:name="_Toc417218089"/>
      <w:r w:rsidRPr="00964772">
        <w:rPr>
          <w:szCs w:val="24"/>
        </w:rPr>
        <w:t>Menüsáv</w:t>
      </w:r>
      <w:bookmarkEnd w:id="101"/>
    </w:p>
    <w:p w14:paraId="634A7C23" w14:textId="3ED98951" w:rsidR="00530FAE" w:rsidRDefault="006C3248" w:rsidP="00C3557E">
      <w:pPr>
        <w:pStyle w:val="ThesisSzvegElsBekezds"/>
      </w:pPr>
      <w:r>
        <w:t xml:space="preserve">A webalkalmazás fő eleme a minden oldal tetején megjelenő navigációs menüsáv. A menüsávban megjelenik a termék neve, valamint a felhasználó számára fontos menüpontok és akciók. Az </w:t>
      </w:r>
      <w:r>
        <w:fldChar w:fldCharType="begin"/>
      </w:r>
      <w:r>
        <w:instrText xml:space="preserve"> REF _Ref416274789 \r \h </w:instrText>
      </w:r>
      <w:r>
        <w:fldChar w:fldCharType="separate"/>
      </w:r>
      <w:r>
        <w:t>5.1</w:t>
      </w:r>
      <w:r>
        <w:fldChar w:fldCharType="end"/>
      </w:r>
      <w:r>
        <w:t xml:space="preserve"> fejezetben bemutatott felhasználói szerepkörök számára más-más elemek jelennek meg a menüsávon. Ezen kívül a szállásadó és az adminisztrátor felhasználó bejelentkezésekor a menüsáv színe is megváltozik, jelezve, hogy a bizalmas adatokat kezelő fiók aktív.</w:t>
      </w:r>
      <w:r w:rsidR="00885740">
        <w:t xml:space="preserve"> Azt, hogy a felhasználó mely oldalon tartózkodik, a megfelelő menüelem különböző háttere jelzi.</w:t>
      </w:r>
    </w:p>
    <w:p w14:paraId="1A8A687F" w14:textId="0F0C28A9" w:rsidR="006C3248" w:rsidRDefault="006C3248" w:rsidP="006C3248">
      <w:pPr>
        <w:pStyle w:val="ThesisSzveg"/>
      </w:pPr>
      <w:r>
        <w:t>A nem bejelentkezett, látogató felhasználó számára az alább látható menüsáv jelenik meg.</w:t>
      </w:r>
    </w:p>
    <w:p w14:paraId="182F9FFD" w14:textId="2156789A" w:rsidR="003623C9" w:rsidRDefault="0062635B" w:rsidP="00C3557E">
      <w:pPr>
        <w:pStyle w:val="ThesisSzvegElsBekezds"/>
      </w:pPr>
      <w:r>
        <w:rPr>
          <w:noProof/>
          <w:lang w:val="en-US"/>
        </w:rPr>
        <w:drawing>
          <wp:inline distT="0" distB="0" distL="0" distR="0" wp14:anchorId="0D5D759A" wp14:editId="086CAF19">
            <wp:extent cx="5040630" cy="1170305"/>
            <wp:effectExtent l="0" t="0" r="7620" b="0"/>
            <wp:docPr id="5"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enu_bar_no_login.png"/>
                    <pic:cNvPicPr/>
                  </pic:nvPicPr>
                  <pic:blipFill>
                    <a:blip r:embed="rId38">
                      <a:extLst>
                        <a:ext uri="{28A0092B-C50C-407E-A947-70E740481C1C}">
                          <a14:useLocalDpi xmlns:a14="http://schemas.microsoft.com/office/drawing/2010/main" val="0"/>
                        </a:ext>
                      </a:extLst>
                    </a:blip>
                    <a:stretch>
                      <a:fillRect/>
                    </a:stretch>
                  </pic:blipFill>
                  <pic:spPr>
                    <a:xfrm>
                      <a:off x="0" y="0"/>
                      <a:ext cx="5040630" cy="1170305"/>
                    </a:xfrm>
                    <a:prstGeom prst="rect">
                      <a:avLst/>
                    </a:prstGeom>
                  </pic:spPr>
                </pic:pic>
              </a:graphicData>
            </a:graphic>
          </wp:inline>
        </w:drawing>
      </w:r>
    </w:p>
    <w:p w14:paraId="48B011E8" w14:textId="0A7EB294" w:rsidR="006C3248" w:rsidRDefault="003C03EA" w:rsidP="007D2C37">
      <w:pPr>
        <w:pStyle w:val="ThesisKpalrs"/>
      </w:pPr>
      <w:r>
        <w:fldChar w:fldCharType="begin"/>
      </w:r>
      <w:r>
        <w:instrText xml:space="preserve"> STYLEREF 1 \s </w:instrText>
      </w:r>
      <w:r>
        <w:fldChar w:fldCharType="separate"/>
      </w:r>
      <w:r>
        <w:rPr>
          <w:noProof/>
        </w:rPr>
        <w:t>8</w:t>
      </w:r>
      <w:r>
        <w:fldChar w:fldCharType="end"/>
      </w:r>
      <w:r>
        <w:t>.</w:t>
      </w:r>
      <w:r>
        <w:fldChar w:fldCharType="begin"/>
      </w:r>
      <w:r>
        <w:instrText xml:space="preserve"> SEQ ábra \* ARABIC \s 1 </w:instrText>
      </w:r>
      <w:r>
        <w:fldChar w:fldCharType="separate"/>
      </w:r>
      <w:r>
        <w:rPr>
          <w:noProof/>
        </w:rPr>
        <w:t>1</w:t>
      </w:r>
      <w:r>
        <w:fldChar w:fldCharType="end"/>
      </w:r>
      <w:bookmarkStart w:id="102" w:name="_Toc417218021"/>
      <w:r w:rsidR="003623C9">
        <w:t xml:space="preserve"> ábra Látogató számára látható menüsáv</w:t>
      </w:r>
      <w:bookmarkEnd w:id="102"/>
    </w:p>
    <w:p w14:paraId="40BC1A40" w14:textId="4E021621" w:rsidR="00515E3F" w:rsidRDefault="00515E3F" w:rsidP="00515E3F">
      <w:pPr>
        <w:pStyle w:val="ThesisSzveg"/>
      </w:pPr>
      <w:r>
        <w:t>A menüsáv elemeit balról jobbra irányuló bejárással ismertetem. Az első elem a webalkalmazás fantázianeve, amelyre kattintva a főoldalra lehet jutni. Ezt követik a szobák listáját és a szálláshelyek listáját megjelenítő menüpontok. A menüsáv jobb oldalán a bejelentkező oldalra mutató link található. Az utolsó elem egy legördülő lista, ahonnan a szálláskereső, vagyis vendég, illetve a szállásadó regisztrációs oldalára lehet jutni.</w:t>
      </w:r>
    </w:p>
    <w:p w14:paraId="4117C0D6" w14:textId="36303F94" w:rsidR="00515E3F" w:rsidRDefault="00515E3F" w:rsidP="00515E3F">
      <w:pPr>
        <w:pStyle w:val="ThesisSzveg"/>
      </w:pPr>
      <w:r>
        <w:t>A bejelentkezett szálláskereső számára a menüsáv az előbb ismertet</w:t>
      </w:r>
      <w:r w:rsidR="007C1914">
        <w:t>et</w:t>
      </w:r>
      <w:r>
        <w:t>t megjelenést követi, ahogy az az alábbi ábrán is látható.</w:t>
      </w:r>
      <w:r w:rsidR="00001867">
        <w:t xml:space="preserve"> A menüsáv bal oldala megegyezik a látogatóéval, változás a jobb oldalon történt. Itt az első elem a vendég </w:t>
      </w:r>
      <w:r w:rsidR="00001867">
        <w:lastRenderedPageBreak/>
        <w:t>kosarára mutató link, ahova a kiválasztott szobákat gyűjti. A kosár ikon mellett piros háttérrel annak tartalmát jelző címke jelenik meg.</w:t>
      </w:r>
    </w:p>
    <w:p w14:paraId="17B6F2F8" w14:textId="52267922" w:rsidR="003623C9" w:rsidRDefault="00854A92" w:rsidP="00C3557E">
      <w:pPr>
        <w:pStyle w:val="ThesisSzvegElsBekezds"/>
      </w:pPr>
      <w:r>
        <w:rPr>
          <w:noProof/>
          <w:lang w:val="en-US"/>
        </w:rPr>
        <w:drawing>
          <wp:inline distT="0" distB="0" distL="0" distR="0" wp14:anchorId="2901DBF4" wp14:editId="1348935B">
            <wp:extent cx="5040630" cy="1268730"/>
            <wp:effectExtent l="0" t="0" r="7620" b="7620"/>
            <wp:docPr id="7"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enubar_guest_login.png"/>
                    <pic:cNvPicPr/>
                  </pic:nvPicPr>
                  <pic:blipFill>
                    <a:blip r:embed="rId39">
                      <a:extLst>
                        <a:ext uri="{28A0092B-C50C-407E-A947-70E740481C1C}">
                          <a14:useLocalDpi xmlns:a14="http://schemas.microsoft.com/office/drawing/2010/main" val="0"/>
                        </a:ext>
                      </a:extLst>
                    </a:blip>
                    <a:stretch>
                      <a:fillRect/>
                    </a:stretch>
                  </pic:blipFill>
                  <pic:spPr>
                    <a:xfrm>
                      <a:off x="0" y="0"/>
                      <a:ext cx="5040630" cy="1268730"/>
                    </a:xfrm>
                    <a:prstGeom prst="rect">
                      <a:avLst/>
                    </a:prstGeom>
                  </pic:spPr>
                </pic:pic>
              </a:graphicData>
            </a:graphic>
          </wp:inline>
        </w:drawing>
      </w:r>
    </w:p>
    <w:p w14:paraId="474DAB35" w14:textId="7851C7B9" w:rsidR="00515E3F" w:rsidRDefault="003C03EA" w:rsidP="007D2C37">
      <w:pPr>
        <w:pStyle w:val="ThesisKpalrs"/>
      </w:pPr>
      <w:r>
        <w:fldChar w:fldCharType="begin"/>
      </w:r>
      <w:r>
        <w:instrText xml:space="preserve"> STYLEREF 1 \s </w:instrText>
      </w:r>
      <w:r>
        <w:fldChar w:fldCharType="separate"/>
      </w:r>
      <w:r>
        <w:rPr>
          <w:noProof/>
        </w:rPr>
        <w:t>8</w:t>
      </w:r>
      <w:r>
        <w:fldChar w:fldCharType="end"/>
      </w:r>
      <w:r>
        <w:t>.</w:t>
      </w:r>
      <w:r>
        <w:fldChar w:fldCharType="begin"/>
      </w:r>
      <w:r>
        <w:instrText xml:space="preserve"> SEQ ábra \* ARABIC \s 1 </w:instrText>
      </w:r>
      <w:r>
        <w:fldChar w:fldCharType="separate"/>
      </w:r>
      <w:r>
        <w:rPr>
          <w:noProof/>
        </w:rPr>
        <w:t>2</w:t>
      </w:r>
      <w:r>
        <w:fldChar w:fldCharType="end"/>
      </w:r>
      <w:bookmarkStart w:id="103" w:name="_Toc417218022"/>
      <w:r w:rsidR="003623C9">
        <w:t xml:space="preserve"> ábra Szálláskereső számára látható menüsáv</w:t>
      </w:r>
      <w:bookmarkEnd w:id="103"/>
    </w:p>
    <w:p w14:paraId="2653CFD8" w14:textId="23C62A3E" w:rsidR="00001867" w:rsidRDefault="00001867" w:rsidP="00001867">
      <w:pPr>
        <w:pStyle w:val="ThesisSzveg"/>
      </w:pPr>
      <w:r>
        <w:t>A bejelentkezés állapotát jelzi, hogy megjelenik a felhasználó neve, ami egyben egy legördülő lista is. A legördülő listában a szálláskereső foglalásait listázó oldalra, valamint a felhasználói fiók beállításait tartalmazó oldalra lehet navigálni. Szintén a legördülő listában található a kijelentkezés akció.</w:t>
      </w:r>
    </w:p>
    <w:p w14:paraId="21931CD7" w14:textId="50EC238A" w:rsidR="00001867" w:rsidRDefault="00001867" w:rsidP="00001867">
      <w:pPr>
        <w:pStyle w:val="ThesisSzveg"/>
      </w:pPr>
      <w:r>
        <w:t>A szállásadó számára mind megjelenésében, mind funkcióiban más menüsáv kerül megjelenítésre. Fontosnak tartottam, hogy a szállásadó számára a portál megjelenése különbözzön, ugyanakkor ne különüljön el lényegesen a szálláskereső vagy látogató megjelenésétől. Ezért választottam a menüsáv háttérszínének megváltoztatását. Az alábbi ábra mutatja a be a szálláskereső menüsávját.</w:t>
      </w:r>
    </w:p>
    <w:p w14:paraId="0BEE7AEC" w14:textId="43C0F0F6" w:rsidR="003623C9" w:rsidRDefault="00854A92" w:rsidP="00C3557E">
      <w:pPr>
        <w:pStyle w:val="ThesisSzvegElsBekezds"/>
      </w:pPr>
      <w:r>
        <w:rPr>
          <w:noProof/>
          <w:lang w:val="en-US"/>
        </w:rPr>
        <w:drawing>
          <wp:inline distT="0" distB="0" distL="0" distR="0" wp14:anchorId="5BE8DC91" wp14:editId="2A67ED92">
            <wp:extent cx="5040630" cy="1236345"/>
            <wp:effectExtent l="0" t="0" r="7620" b="1905"/>
            <wp:docPr id="10" name="Kép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enubar_owner_login.png"/>
                    <pic:cNvPicPr/>
                  </pic:nvPicPr>
                  <pic:blipFill>
                    <a:blip r:embed="rId40">
                      <a:extLst>
                        <a:ext uri="{28A0092B-C50C-407E-A947-70E740481C1C}">
                          <a14:useLocalDpi xmlns:a14="http://schemas.microsoft.com/office/drawing/2010/main" val="0"/>
                        </a:ext>
                      </a:extLst>
                    </a:blip>
                    <a:stretch>
                      <a:fillRect/>
                    </a:stretch>
                  </pic:blipFill>
                  <pic:spPr>
                    <a:xfrm>
                      <a:off x="0" y="0"/>
                      <a:ext cx="5040630" cy="1236345"/>
                    </a:xfrm>
                    <a:prstGeom prst="rect">
                      <a:avLst/>
                    </a:prstGeom>
                  </pic:spPr>
                </pic:pic>
              </a:graphicData>
            </a:graphic>
          </wp:inline>
        </w:drawing>
      </w:r>
    </w:p>
    <w:p w14:paraId="779958AF" w14:textId="46A14599" w:rsidR="00001867" w:rsidRDefault="003C03EA" w:rsidP="007D2C37">
      <w:pPr>
        <w:pStyle w:val="ThesisKpalrs"/>
      </w:pPr>
      <w:r>
        <w:fldChar w:fldCharType="begin"/>
      </w:r>
      <w:r>
        <w:instrText xml:space="preserve"> STYLEREF 1 \s </w:instrText>
      </w:r>
      <w:r>
        <w:fldChar w:fldCharType="separate"/>
      </w:r>
      <w:r>
        <w:rPr>
          <w:noProof/>
        </w:rPr>
        <w:t>8</w:t>
      </w:r>
      <w:r>
        <w:fldChar w:fldCharType="end"/>
      </w:r>
      <w:r>
        <w:t>.</w:t>
      </w:r>
      <w:r>
        <w:fldChar w:fldCharType="begin"/>
      </w:r>
      <w:r>
        <w:instrText xml:space="preserve"> SEQ ábra \* ARABIC \s 1 </w:instrText>
      </w:r>
      <w:r>
        <w:fldChar w:fldCharType="separate"/>
      </w:r>
      <w:r>
        <w:rPr>
          <w:noProof/>
        </w:rPr>
        <w:t>3</w:t>
      </w:r>
      <w:r>
        <w:fldChar w:fldCharType="end"/>
      </w:r>
      <w:bookmarkStart w:id="104" w:name="_Toc417218023"/>
      <w:r w:rsidR="003623C9">
        <w:t xml:space="preserve"> ábra Szállásadó számára látható menüsáv</w:t>
      </w:r>
      <w:bookmarkEnd w:id="104"/>
    </w:p>
    <w:p w14:paraId="1A909061" w14:textId="28B7B97C" w:rsidR="00001867" w:rsidRDefault="0079680A" w:rsidP="00001867">
      <w:pPr>
        <w:pStyle w:val="ThesisSzveg"/>
      </w:pPr>
      <w:r>
        <w:t>A szállásadó menüsávjának első fontos eleme a saját szállásokra mutató Szállások menüpont. Ezt követi a foglalások kezeli oldalára navigáló bejegyzés. A menüsáv jobb oldalán a szálláskeresőnél látott módon a szállásadó neve jelenik meg legördülő menüként, ahol a profilszerkesztő oldalra mutató link és a kijelentkezés található.</w:t>
      </w:r>
    </w:p>
    <w:p w14:paraId="2B5391C1" w14:textId="114BB791" w:rsidR="0079680A" w:rsidRDefault="0079680A" w:rsidP="00001867">
      <w:pPr>
        <w:pStyle w:val="ThesisSzveg"/>
      </w:pPr>
      <w:r>
        <w:lastRenderedPageBreak/>
        <w:t>Az adminisztrátori szerepkörbe tartozó felhasználók, a szállásadó esetében említett megfontolásból szintén más megjelenésű menüsávot láthatnak.</w:t>
      </w:r>
    </w:p>
    <w:p w14:paraId="68277E08" w14:textId="780224D0" w:rsidR="009E2825" w:rsidRPr="009E2825" w:rsidRDefault="009E2825" w:rsidP="00C3557E">
      <w:pPr>
        <w:pStyle w:val="ThesisSzvegElsBekezds"/>
      </w:pPr>
      <w:r>
        <w:rPr>
          <w:noProof/>
          <w:lang w:val="en-US"/>
        </w:rPr>
        <w:drawing>
          <wp:inline distT="0" distB="0" distL="0" distR="0" wp14:anchorId="054B2D09" wp14:editId="7E2537AA">
            <wp:extent cx="5040630" cy="687705"/>
            <wp:effectExtent l="0" t="0" r="7620" b="0"/>
            <wp:docPr id="4"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enubar_admin_login_0.png"/>
                    <pic:cNvPicPr/>
                  </pic:nvPicPr>
                  <pic:blipFill>
                    <a:blip r:embed="rId41">
                      <a:extLst>
                        <a:ext uri="{28A0092B-C50C-407E-A947-70E740481C1C}">
                          <a14:useLocalDpi xmlns:a14="http://schemas.microsoft.com/office/drawing/2010/main" val="0"/>
                        </a:ext>
                      </a:extLst>
                    </a:blip>
                    <a:stretch>
                      <a:fillRect/>
                    </a:stretch>
                  </pic:blipFill>
                  <pic:spPr>
                    <a:xfrm>
                      <a:off x="0" y="0"/>
                      <a:ext cx="5040630" cy="687705"/>
                    </a:xfrm>
                    <a:prstGeom prst="rect">
                      <a:avLst/>
                    </a:prstGeom>
                  </pic:spPr>
                </pic:pic>
              </a:graphicData>
            </a:graphic>
          </wp:inline>
        </w:drawing>
      </w:r>
    </w:p>
    <w:p w14:paraId="400B6C6F" w14:textId="2DCB4E11" w:rsidR="0079680A" w:rsidRDefault="003C03EA" w:rsidP="007D2C37">
      <w:pPr>
        <w:pStyle w:val="ThesisKpalrs"/>
      </w:pPr>
      <w:r>
        <w:fldChar w:fldCharType="begin"/>
      </w:r>
      <w:r>
        <w:instrText xml:space="preserve"> STYLEREF 1 \s </w:instrText>
      </w:r>
      <w:r>
        <w:fldChar w:fldCharType="separate"/>
      </w:r>
      <w:r>
        <w:rPr>
          <w:noProof/>
        </w:rPr>
        <w:t>8</w:t>
      </w:r>
      <w:r>
        <w:fldChar w:fldCharType="end"/>
      </w:r>
      <w:r>
        <w:t>.</w:t>
      </w:r>
      <w:r>
        <w:fldChar w:fldCharType="begin"/>
      </w:r>
      <w:r>
        <w:instrText xml:space="preserve"> SEQ ábra \* ARABIC \s 1 </w:instrText>
      </w:r>
      <w:r>
        <w:fldChar w:fldCharType="separate"/>
      </w:r>
      <w:r>
        <w:rPr>
          <w:noProof/>
        </w:rPr>
        <w:t>4</w:t>
      </w:r>
      <w:r>
        <w:fldChar w:fldCharType="end"/>
      </w:r>
      <w:bookmarkStart w:id="105" w:name="_Toc417218024"/>
      <w:r w:rsidR="003623C9">
        <w:t xml:space="preserve"> ábra Adminisztrátor számára látható menüsáv</w:t>
      </w:r>
      <w:bookmarkEnd w:id="105"/>
    </w:p>
    <w:p w14:paraId="3725B970" w14:textId="3ECFA9A7" w:rsidR="008C61B1" w:rsidRPr="008C61B1" w:rsidRDefault="005D12DB" w:rsidP="00C3557E">
      <w:pPr>
        <w:pStyle w:val="ThesisSzvegElsBekezds"/>
      </w:pPr>
      <w:r>
        <w:t>Az adminisztrátor hét fő menüpontot lát a menüsávon. Ezek mindegyike a rendszerben található törzsadatok és felhasználói adatok szerkesztésére alkalmas oldalakra mutatnak. A menüsáv jobb oldalán a szállásadóhoz hasonló módon jelenik meg az adminisztrátor neve és a legördülő menü, benne a profilra mutató link és a kijelentkezés.</w:t>
      </w:r>
    </w:p>
    <w:p w14:paraId="3B89387C" w14:textId="69EE2EAF" w:rsidR="00965E6C" w:rsidRDefault="00965E6C" w:rsidP="00965E6C">
      <w:pPr>
        <w:pStyle w:val="Cmsor2"/>
        <w:rPr>
          <w:szCs w:val="24"/>
        </w:rPr>
      </w:pPr>
      <w:bookmarkStart w:id="106" w:name="_Toc417218090"/>
      <w:r w:rsidRPr="00964772">
        <w:rPr>
          <w:szCs w:val="24"/>
        </w:rPr>
        <w:t>Szobák</w:t>
      </w:r>
      <w:bookmarkEnd w:id="106"/>
    </w:p>
    <w:p w14:paraId="1A48CADC" w14:textId="6C1DD8CB" w:rsidR="00530FAE" w:rsidRDefault="00633614" w:rsidP="00C3557E">
      <w:pPr>
        <w:pStyle w:val="ThesisSzvegElsBekezds"/>
      </w:pPr>
      <w:r>
        <w:t xml:space="preserve">A látogató és szálláskereső számára a portál a főoldala a szobák listája. </w:t>
      </w:r>
      <w:r w:rsidR="00B90178">
        <w:t>A listában, a rendszerben szereplő minden szoba megjelenik, de lehetőség van a megjelenő szobák szűrésére. A szobák kártyákként kerültek megjelenítésre, ahol több kapcsolódó információ is megjelenik, ahogy az alábbi ábrán is látható.</w:t>
      </w:r>
    </w:p>
    <w:p w14:paraId="01B80D5A" w14:textId="77777777" w:rsidR="00B90178" w:rsidRDefault="00B90178" w:rsidP="00C3557E">
      <w:pPr>
        <w:pStyle w:val="ThesisSzvegElsBekezds"/>
      </w:pPr>
      <w:r>
        <w:rPr>
          <w:noProof/>
          <w:lang w:val="en-US"/>
        </w:rPr>
        <w:drawing>
          <wp:inline distT="0" distB="0" distL="0" distR="0" wp14:anchorId="4D954841" wp14:editId="7939ACE1">
            <wp:extent cx="5040630" cy="3278505"/>
            <wp:effectExtent l="0" t="0" r="7620" b="0"/>
            <wp:docPr id="6"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ooms_no_filter.png"/>
                    <pic:cNvPicPr/>
                  </pic:nvPicPr>
                  <pic:blipFill>
                    <a:blip r:embed="rId42">
                      <a:extLst>
                        <a:ext uri="{28A0092B-C50C-407E-A947-70E740481C1C}">
                          <a14:useLocalDpi xmlns:a14="http://schemas.microsoft.com/office/drawing/2010/main" val="0"/>
                        </a:ext>
                      </a:extLst>
                    </a:blip>
                    <a:stretch>
                      <a:fillRect/>
                    </a:stretch>
                  </pic:blipFill>
                  <pic:spPr>
                    <a:xfrm>
                      <a:off x="0" y="0"/>
                      <a:ext cx="5040630" cy="3278505"/>
                    </a:xfrm>
                    <a:prstGeom prst="rect">
                      <a:avLst/>
                    </a:prstGeom>
                  </pic:spPr>
                </pic:pic>
              </a:graphicData>
            </a:graphic>
          </wp:inline>
        </w:drawing>
      </w:r>
    </w:p>
    <w:p w14:paraId="62C2F42A" w14:textId="6D048B6C" w:rsidR="00B90178" w:rsidRDefault="003C03EA" w:rsidP="007D2C37">
      <w:pPr>
        <w:pStyle w:val="ThesisKpalrs"/>
      </w:pPr>
      <w:r>
        <w:fldChar w:fldCharType="begin"/>
      </w:r>
      <w:r>
        <w:instrText xml:space="preserve"> STYLEREF 1 \s </w:instrText>
      </w:r>
      <w:r>
        <w:fldChar w:fldCharType="separate"/>
      </w:r>
      <w:r>
        <w:rPr>
          <w:noProof/>
        </w:rPr>
        <w:t>8</w:t>
      </w:r>
      <w:r>
        <w:fldChar w:fldCharType="end"/>
      </w:r>
      <w:r>
        <w:t>.</w:t>
      </w:r>
      <w:r>
        <w:fldChar w:fldCharType="begin"/>
      </w:r>
      <w:r>
        <w:instrText xml:space="preserve"> SEQ ábra \* ARABIC \s 1 </w:instrText>
      </w:r>
      <w:r>
        <w:fldChar w:fldCharType="separate"/>
      </w:r>
      <w:r>
        <w:rPr>
          <w:noProof/>
        </w:rPr>
        <w:t>5</w:t>
      </w:r>
      <w:r>
        <w:fldChar w:fldCharType="end"/>
      </w:r>
      <w:bookmarkStart w:id="107" w:name="_Toc417218025"/>
      <w:r w:rsidR="00B90178">
        <w:t xml:space="preserve"> ábra Szobák listája</w:t>
      </w:r>
      <w:bookmarkEnd w:id="107"/>
    </w:p>
    <w:p w14:paraId="725C29EF" w14:textId="37546DFE" w:rsidR="00B90178" w:rsidRDefault="00B90178" w:rsidP="00B90178">
      <w:pPr>
        <w:pStyle w:val="ThesisSzveg"/>
      </w:pPr>
      <w:r>
        <w:lastRenderedPageBreak/>
        <w:t xml:space="preserve">A felületen minden szobához tartozó kártyán megjelenik a feltöltött előnézeti kép, a szobatípus neve, a szálláshely neve, ahol a szoba található, az árkategória és az ágyak száma. A lista tetején két gomb található. Középen a </w:t>
      </w:r>
      <w:r w:rsidRPr="00B90178">
        <w:rPr>
          <w:i/>
        </w:rPr>
        <w:t>Szűrés</w:t>
      </w:r>
      <w:r>
        <w:t xml:space="preserve"> feliratú gomb megnyomására megjelenik a szűrési feltételeket tartalmazó panel, amelyet a </w:t>
      </w:r>
      <w:r>
        <w:fldChar w:fldCharType="begin"/>
      </w:r>
      <w:r>
        <w:instrText xml:space="preserve"> REF _Ref417031495 \h </w:instrText>
      </w:r>
      <w:r>
        <w:fldChar w:fldCharType="separate"/>
      </w:r>
      <w:r>
        <w:rPr>
          <w:noProof/>
        </w:rPr>
        <w:t>8</w:t>
      </w:r>
      <w:r>
        <w:t>.</w:t>
      </w:r>
      <w:r>
        <w:rPr>
          <w:noProof/>
        </w:rPr>
        <w:t>6</w:t>
      </w:r>
      <w:r>
        <w:t xml:space="preserve"> ábra</w:t>
      </w:r>
      <w:r>
        <w:fldChar w:fldCharType="end"/>
      </w:r>
      <w:r>
        <w:t xml:space="preserve"> mutat be. Az </w:t>
      </w:r>
      <w:r w:rsidRPr="00B90178">
        <w:rPr>
          <w:i/>
        </w:rPr>
        <w:t>Intelligens keresés</w:t>
      </w:r>
      <w:r>
        <w:t xml:space="preserve"> feliratú gomb az intelligens keresés funkció oldalára navigál.</w:t>
      </w:r>
    </w:p>
    <w:p w14:paraId="434A101C" w14:textId="77777777" w:rsidR="00B90178" w:rsidRDefault="00B90178" w:rsidP="00C3557E">
      <w:pPr>
        <w:pStyle w:val="ThesisSzvegElsBekezds"/>
      </w:pPr>
      <w:r>
        <w:rPr>
          <w:noProof/>
          <w:lang w:val="en-US"/>
        </w:rPr>
        <w:drawing>
          <wp:inline distT="0" distB="0" distL="0" distR="0" wp14:anchorId="09D369C7" wp14:editId="5E650263">
            <wp:extent cx="5040630" cy="1939925"/>
            <wp:effectExtent l="0" t="0" r="7620" b="3175"/>
            <wp:docPr id="8" name="Kép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ooms_with_filter.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040630" cy="1939925"/>
                    </a:xfrm>
                    <a:prstGeom prst="rect">
                      <a:avLst/>
                    </a:prstGeom>
                  </pic:spPr>
                </pic:pic>
              </a:graphicData>
            </a:graphic>
          </wp:inline>
        </w:drawing>
      </w:r>
    </w:p>
    <w:bookmarkStart w:id="108" w:name="_Ref417031495"/>
    <w:p w14:paraId="1CE29C47" w14:textId="10019327" w:rsidR="00B90178" w:rsidRDefault="003C03EA" w:rsidP="007D2C37">
      <w:pPr>
        <w:pStyle w:val="ThesisKpalrs"/>
      </w:pPr>
      <w:r>
        <w:fldChar w:fldCharType="begin"/>
      </w:r>
      <w:r>
        <w:instrText xml:space="preserve"> STYLEREF 1 \s </w:instrText>
      </w:r>
      <w:r>
        <w:fldChar w:fldCharType="separate"/>
      </w:r>
      <w:r>
        <w:rPr>
          <w:noProof/>
        </w:rPr>
        <w:t>8</w:t>
      </w:r>
      <w:r>
        <w:fldChar w:fldCharType="end"/>
      </w:r>
      <w:r>
        <w:t>.</w:t>
      </w:r>
      <w:r>
        <w:fldChar w:fldCharType="begin"/>
      </w:r>
      <w:r>
        <w:instrText xml:space="preserve"> SEQ ábra \* ARABIC \s 1 </w:instrText>
      </w:r>
      <w:r>
        <w:fldChar w:fldCharType="separate"/>
      </w:r>
      <w:r>
        <w:rPr>
          <w:noProof/>
        </w:rPr>
        <w:t>6</w:t>
      </w:r>
      <w:r>
        <w:fldChar w:fldCharType="end"/>
      </w:r>
      <w:bookmarkStart w:id="109" w:name="_Toc417218026"/>
      <w:r w:rsidR="00B90178">
        <w:t xml:space="preserve"> ábra</w:t>
      </w:r>
      <w:bookmarkEnd w:id="108"/>
      <w:r w:rsidR="00B90178">
        <w:t xml:space="preserve"> Szobák szűrési feltételeit tartalmazó panel</w:t>
      </w:r>
      <w:bookmarkEnd w:id="109"/>
    </w:p>
    <w:p w14:paraId="2EFD72A2" w14:textId="00F154CA" w:rsidR="00B90178" w:rsidRDefault="007C361F" w:rsidP="00B90178">
      <w:pPr>
        <w:pStyle w:val="ThesisSzveg"/>
      </w:pPr>
      <w:r>
        <w:t>A szűrési feltételeket tartalmazó panel három részből áll. A felső rész a város vagy helyiség, az elérhetőség szempontjából az érkezési és távozási dátum, valamint a kívánt típusú szoba ágyainak száma adható meg. Bal alsó rész a szoba felszereltségének kiválasztására használatos, míg a jobb alsó részben a szálláshely nyújtotta szolgáltatások szűrhetők. A szűrés műveletét az alul, középen található zöld Szűrés feliratú gomb megnyomásával lehet elvégezni. A fent, középen továbbra is megjelenő Szűrés feliratú gomb hatására a panel eltüntethető.</w:t>
      </w:r>
    </w:p>
    <w:p w14:paraId="562C9282" w14:textId="51343D76" w:rsidR="008B1DD2" w:rsidRDefault="006C5375" w:rsidP="008B1DD2">
      <w:pPr>
        <w:pStyle w:val="ThesisSzveg"/>
      </w:pPr>
      <w:r>
        <w:t>A szobákat bemutató kártyákon a szoba nevére, vagy a megjelenő képre kattintva a felhasználó a szobát részletesen bemutató oldalra jut. Egy ilyen oldalt</w:t>
      </w:r>
      <w:r w:rsidR="008B1DD2">
        <w:t xml:space="preserve"> mutat be a </w:t>
      </w:r>
      <w:r w:rsidR="008B1DD2">
        <w:fldChar w:fldCharType="begin"/>
      </w:r>
      <w:r w:rsidR="008B1DD2">
        <w:instrText xml:space="preserve"> REF _Ref417032346 \h </w:instrText>
      </w:r>
      <w:r w:rsidR="008B1DD2">
        <w:fldChar w:fldCharType="separate"/>
      </w:r>
      <w:r w:rsidR="008B1DD2">
        <w:rPr>
          <w:noProof/>
        </w:rPr>
        <w:t>8</w:t>
      </w:r>
      <w:r w:rsidR="008B1DD2">
        <w:t>.</w:t>
      </w:r>
      <w:r w:rsidR="008B1DD2">
        <w:rPr>
          <w:noProof/>
        </w:rPr>
        <w:t>7</w:t>
      </w:r>
      <w:r w:rsidR="008B1DD2">
        <w:t xml:space="preserve"> ábra</w:t>
      </w:r>
      <w:r w:rsidR="008B1DD2">
        <w:fldChar w:fldCharType="end"/>
      </w:r>
      <w:r w:rsidR="008B1DD2">
        <w:t xml:space="preserve">. A megjelenő felületen a szoba neve mellett linkként olvasható a szálláshely neve, ahol a szoba található. A linkre kattintva a szálláshelyet részletező oldalra jut a felhasználó. A szoba neve alatt zöld hátterű címkék sorolják fel a szoba felszereltségét. Ezt követi a szoba egy rövid bemutatkozó leírása, majd az egyéb adatok. A </w:t>
      </w:r>
      <w:r w:rsidR="008B1DD2" w:rsidRPr="008B1DD2">
        <w:rPr>
          <w:i/>
        </w:rPr>
        <w:t>Kapacitás</w:t>
      </w:r>
      <w:r w:rsidR="008B1DD2">
        <w:t xml:space="preserve"> a szobában elszállásolható vendégek, vagyis az ágyak számát jelenti. A többszemélyes ágy több ágynak minősül. A </w:t>
      </w:r>
      <w:r w:rsidR="008B1DD2" w:rsidRPr="008B1DD2">
        <w:rPr>
          <w:i/>
        </w:rPr>
        <w:t xml:space="preserve">Hasonló szobák </w:t>
      </w:r>
      <w:r w:rsidR="008B1DD2" w:rsidRPr="008B1DD2">
        <w:rPr>
          <w:i/>
        </w:rPr>
        <w:lastRenderedPageBreak/>
        <w:t>száma</w:t>
      </w:r>
      <w:r w:rsidR="008B1DD2">
        <w:t xml:space="preserve"> a szálláshely további hasonló típusú szobáinak számát jelenti. Az utolsó megjelenő adat az ár.</w:t>
      </w:r>
      <w:r w:rsidR="00631CBE">
        <w:t xml:space="preserve"> Az oldal jobb oldalán a szoba bemutató képe jelenik meg.</w:t>
      </w:r>
    </w:p>
    <w:p w14:paraId="358D8377" w14:textId="77777777" w:rsidR="008B1DD2" w:rsidRDefault="006C5375" w:rsidP="00C3557E">
      <w:pPr>
        <w:pStyle w:val="ThesisSzvegElsBekezds"/>
      </w:pPr>
      <w:r>
        <w:rPr>
          <w:noProof/>
          <w:lang w:val="en-US"/>
        </w:rPr>
        <w:drawing>
          <wp:inline distT="0" distB="0" distL="0" distR="0" wp14:anchorId="4191C94C" wp14:editId="73055BD8">
            <wp:extent cx="5040630" cy="2045970"/>
            <wp:effectExtent l="0" t="0" r="7620" b="0"/>
            <wp:docPr id="9" name="Kép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om.png"/>
                    <pic:cNvPicPr/>
                  </pic:nvPicPr>
                  <pic:blipFill>
                    <a:blip r:embed="rId44">
                      <a:extLst>
                        <a:ext uri="{28A0092B-C50C-407E-A947-70E740481C1C}">
                          <a14:useLocalDpi xmlns:a14="http://schemas.microsoft.com/office/drawing/2010/main" val="0"/>
                        </a:ext>
                      </a:extLst>
                    </a:blip>
                    <a:stretch>
                      <a:fillRect/>
                    </a:stretch>
                  </pic:blipFill>
                  <pic:spPr>
                    <a:xfrm>
                      <a:off x="0" y="0"/>
                      <a:ext cx="5040630" cy="2045970"/>
                    </a:xfrm>
                    <a:prstGeom prst="rect">
                      <a:avLst/>
                    </a:prstGeom>
                  </pic:spPr>
                </pic:pic>
              </a:graphicData>
            </a:graphic>
          </wp:inline>
        </w:drawing>
      </w:r>
    </w:p>
    <w:bookmarkStart w:id="110" w:name="_Ref417032346"/>
    <w:p w14:paraId="27EDC5B6" w14:textId="4866B4BC" w:rsidR="006C5375" w:rsidRDefault="003C03EA" w:rsidP="007D2C37">
      <w:pPr>
        <w:pStyle w:val="ThesisKpalrs"/>
      </w:pPr>
      <w:r>
        <w:fldChar w:fldCharType="begin"/>
      </w:r>
      <w:r>
        <w:instrText xml:space="preserve"> STYLEREF 1 \s </w:instrText>
      </w:r>
      <w:r>
        <w:fldChar w:fldCharType="separate"/>
      </w:r>
      <w:r>
        <w:rPr>
          <w:noProof/>
        </w:rPr>
        <w:t>8</w:t>
      </w:r>
      <w:r>
        <w:fldChar w:fldCharType="end"/>
      </w:r>
      <w:r>
        <w:t>.</w:t>
      </w:r>
      <w:r>
        <w:fldChar w:fldCharType="begin"/>
      </w:r>
      <w:r>
        <w:instrText xml:space="preserve"> SEQ ábra \* ARABIC \s 1 </w:instrText>
      </w:r>
      <w:r>
        <w:fldChar w:fldCharType="separate"/>
      </w:r>
      <w:r>
        <w:rPr>
          <w:noProof/>
        </w:rPr>
        <w:t>7</w:t>
      </w:r>
      <w:r>
        <w:fldChar w:fldCharType="end"/>
      </w:r>
      <w:bookmarkStart w:id="111" w:name="_Toc417218027"/>
      <w:r w:rsidR="008B1DD2">
        <w:t xml:space="preserve"> ábra</w:t>
      </w:r>
      <w:bookmarkEnd w:id="110"/>
      <w:r w:rsidR="008B1DD2">
        <w:t xml:space="preserve"> Egy szoba részletes bemutató oldala</w:t>
      </w:r>
      <w:bookmarkEnd w:id="111"/>
    </w:p>
    <w:p w14:paraId="0AC4F949" w14:textId="68BDD650" w:rsidR="006C5375" w:rsidRDefault="00631CBE" w:rsidP="00B90178">
      <w:pPr>
        <w:pStyle w:val="ThesisSzveg"/>
      </w:pPr>
      <w:r>
        <w:t xml:space="preserve">A bejelentkezett szálláskereső számára a szobák adatai és a kép alatt található egy szobafoglalási panel, amit a </w:t>
      </w:r>
      <w:r>
        <w:fldChar w:fldCharType="begin"/>
      </w:r>
      <w:r>
        <w:instrText xml:space="preserve"> REF _Ref417033083 \h </w:instrText>
      </w:r>
      <w:r>
        <w:fldChar w:fldCharType="separate"/>
      </w:r>
      <w:r>
        <w:rPr>
          <w:noProof/>
        </w:rPr>
        <w:t>8</w:t>
      </w:r>
      <w:r>
        <w:t>.</w:t>
      </w:r>
      <w:r>
        <w:rPr>
          <w:noProof/>
        </w:rPr>
        <w:t>8</w:t>
      </w:r>
      <w:r>
        <w:t xml:space="preserve"> ábra</w:t>
      </w:r>
      <w:r>
        <w:fldChar w:fldCharType="end"/>
      </w:r>
      <w:r>
        <w:t xml:space="preserve"> mutat be. Itt két dátumválasztó segítségével a szálláskereső kiválasztja az érkezési és távozási dátumot, majd Foglalás gombra kattintva a kosarába helyezi a szobafoglalást. Amennyiben a foglalás nem lehetséges, mert a szoba típusból a kiválasztott időszakban már mind foglalt, akkor a rendszer figyelmezteti a szálláskeresőt.</w:t>
      </w:r>
    </w:p>
    <w:p w14:paraId="265F6C6D" w14:textId="77777777" w:rsidR="00631CBE" w:rsidRDefault="00631CBE" w:rsidP="00C3557E">
      <w:pPr>
        <w:pStyle w:val="ThesisSzvegElsBekezds"/>
      </w:pPr>
      <w:r>
        <w:rPr>
          <w:noProof/>
          <w:lang w:val="en-US"/>
        </w:rPr>
        <w:drawing>
          <wp:inline distT="0" distB="0" distL="0" distR="0" wp14:anchorId="149E98A4" wp14:editId="4A8E151B">
            <wp:extent cx="5040630" cy="806450"/>
            <wp:effectExtent l="0" t="0" r="7620" b="0"/>
            <wp:docPr id="12" name="Kép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oom_with_booking_empty_cart.png"/>
                    <pic:cNvPicPr/>
                  </pic:nvPicPr>
                  <pic:blipFill>
                    <a:blip r:embed="rId45">
                      <a:extLst>
                        <a:ext uri="{28A0092B-C50C-407E-A947-70E740481C1C}">
                          <a14:useLocalDpi xmlns:a14="http://schemas.microsoft.com/office/drawing/2010/main" val="0"/>
                        </a:ext>
                      </a:extLst>
                    </a:blip>
                    <a:stretch>
                      <a:fillRect/>
                    </a:stretch>
                  </pic:blipFill>
                  <pic:spPr>
                    <a:xfrm>
                      <a:off x="0" y="0"/>
                      <a:ext cx="5040630" cy="806450"/>
                    </a:xfrm>
                    <a:prstGeom prst="rect">
                      <a:avLst/>
                    </a:prstGeom>
                  </pic:spPr>
                </pic:pic>
              </a:graphicData>
            </a:graphic>
          </wp:inline>
        </w:drawing>
      </w:r>
    </w:p>
    <w:bookmarkStart w:id="112" w:name="_Ref417033083"/>
    <w:p w14:paraId="4A40D41B" w14:textId="406E1A3D" w:rsidR="00631CBE" w:rsidRDefault="003C03EA" w:rsidP="007D2C37">
      <w:pPr>
        <w:pStyle w:val="ThesisKpalrs"/>
      </w:pPr>
      <w:r>
        <w:fldChar w:fldCharType="begin"/>
      </w:r>
      <w:r>
        <w:instrText xml:space="preserve"> STYLEREF 1 \s </w:instrText>
      </w:r>
      <w:r>
        <w:fldChar w:fldCharType="separate"/>
      </w:r>
      <w:r>
        <w:rPr>
          <w:noProof/>
        </w:rPr>
        <w:t>8</w:t>
      </w:r>
      <w:r>
        <w:fldChar w:fldCharType="end"/>
      </w:r>
      <w:r>
        <w:t>.</w:t>
      </w:r>
      <w:r>
        <w:fldChar w:fldCharType="begin"/>
      </w:r>
      <w:r>
        <w:instrText xml:space="preserve"> SEQ ábra \* ARABIC \s 1 </w:instrText>
      </w:r>
      <w:r>
        <w:fldChar w:fldCharType="separate"/>
      </w:r>
      <w:r>
        <w:rPr>
          <w:noProof/>
        </w:rPr>
        <w:t>8</w:t>
      </w:r>
      <w:r>
        <w:fldChar w:fldCharType="end"/>
      </w:r>
      <w:bookmarkStart w:id="113" w:name="_Toc417218028"/>
      <w:r w:rsidR="00631CBE">
        <w:t xml:space="preserve"> ábra</w:t>
      </w:r>
      <w:bookmarkEnd w:id="112"/>
      <w:r w:rsidR="00631CBE">
        <w:t xml:space="preserve"> </w:t>
      </w:r>
      <w:r w:rsidR="00631CBE" w:rsidRPr="00B2041E">
        <w:t>A szálláskereső számára megjelenő szobafoglalási panel</w:t>
      </w:r>
      <w:bookmarkEnd w:id="113"/>
    </w:p>
    <w:p w14:paraId="345E640A" w14:textId="77777777" w:rsidR="008B1DD2" w:rsidRDefault="008B1DD2" w:rsidP="00C3557E">
      <w:pPr>
        <w:pStyle w:val="ThesisSzvegElsBekezds"/>
      </w:pPr>
      <w:r>
        <w:rPr>
          <w:noProof/>
          <w:lang w:val="en-US"/>
        </w:rPr>
        <w:drawing>
          <wp:inline distT="0" distB="0" distL="0" distR="0" wp14:anchorId="2C375E45" wp14:editId="2D1B95BA">
            <wp:extent cx="5040630" cy="822960"/>
            <wp:effectExtent l="0" t="0" r="7620" b="0"/>
            <wp:docPr id="11" name="Kép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oom_woth_booking.png"/>
                    <pic:cNvPicPr/>
                  </pic:nvPicPr>
                  <pic:blipFill>
                    <a:blip r:embed="rId46">
                      <a:extLst>
                        <a:ext uri="{28A0092B-C50C-407E-A947-70E740481C1C}">
                          <a14:useLocalDpi xmlns:a14="http://schemas.microsoft.com/office/drawing/2010/main" val="0"/>
                        </a:ext>
                      </a:extLst>
                    </a:blip>
                    <a:stretch>
                      <a:fillRect/>
                    </a:stretch>
                  </pic:blipFill>
                  <pic:spPr>
                    <a:xfrm>
                      <a:off x="0" y="0"/>
                      <a:ext cx="5040630" cy="822960"/>
                    </a:xfrm>
                    <a:prstGeom prst="rect">
                      <a:avLst/>
                    </a:prstGeom>
                  </pic:spPr>
                </pic:pic>
              </a:graphicData>
            </a:graphic>
          </wp:inline>
        </w:drawing>
      </w:r>
    </w:p>
    <w:bookmarkStart w:id="114" w:name="_Ref417033332"/>
    <w:p w14:paraId="6F8791D6" w14:textId="335341C6" w:rsidR="008B1DD2" w:rsidRDefault="003C03EA" w:rsidP="007D2C37">
      <w:pPr>
        <w:pStyle w:val="ThesisKpalrs"/>
      </w:pPr>
      <w:r>
        <w:fldChar w:fldCharType="begin"/>
      </w:r>
      <w:r>
        <w:instrText xml:space="preserve"> STYLEREF 1 \s </w:instrText>
      </w:r>
      <w:r>
        <w:fldChar w:fldCharType="separate"/>
      </w:r>
      <w:r>
        <w:rPr>
          <w:noProof/>
        </w:rPr>
        <w:t>8</w:t>
      </w:r>
      <w:r>
        <w:fldChar w:fldCharType="end"/>
      </w:r>
      <w:r>
        <w:t>.</w:t>
      </w:r>
      <w:r>
        <w:fldChar w:fldCharType="begin"/>
      </w:r>
      <w:r>
        <w:instrText xml:space="preserve"> SEQ ábra \* ARABIC \s 1 </w:instrText>
      </w:r>
      <w:r>
        <w:fldChar w:fldCharType="separate"/>
      </w:r>
      <w:r>
        <w:rPr>
          <w:noProof/>
        </w:rPr>
        <w:t>9</w:t>
      </w:r>
      <w:r>
        <w:fldChar w:fldCharType="end"/>
      </w:r>
      <w:bookmarkStart w:id="115" w:name="_Toc417218029"/>
      <w:r w:rsidR="00631CBE">
        <w:t xml:space="preserve"> ábra</w:t>
      </w:r>
      <w:bookmarkEnd w:id="114"/>
      <w:r w:rsidR="00631CBE">
        <w:t xml:space="preserve"> Rögzített szobafoglalási panel</w:t>
      </w:r>
      <w:bookmarkEnd w:id="115"/>
    </w:p>
    <w:p w14:paraId="56F2E20D" w14:textId="72C482A6" w:rsidR="00631CBE" w:rsidRPr="00631CBE" w:rsidRDefault="00631CBE" w:rsidP="00631CBE">
      <w:pPr>
        <w:pStyle w:val="ThesisSzveg"/>
        <w:ind w:left="1" w:firstLine="719"/>
      </w:pPr>
      <w:r>
        <w:t xml:space="preserve">Amennyiben a szálláskeresőnek már van a kosarában szobafoglalás, akkor a dátumok már nem módosíthatók. A dátumválasztók ekkor azt a dátumot mutatják, amely a korábbi foglaláskor kiválasztásra került és letiltott állapotban vannak. A </w:t>
      </w:r>
      <w:r>
        <w:lastRenderedPageBreak/>
        <w:t>Foglalás gombbal a szoba jelzett időszakban foglalható. Egy ilyen, kitöltött panel</w:t>
      </w:r>
      <w:r w:rsidR="0034586F">
        <w:t>t</w:t>
      </w:r>
      <w:r>
        <w:t xml:space="preserve"> mutat be a </w:t>
      </w:r>
      <w:r>
        <w:fldChar w:fldCharType="begin"/>
      </w:r>
      <w:r>
        <w:instrText xml:space="preserve"> REF _Ref417033332 \h </w:instrText>
      </w:r>
      <w:r>
        <w:fldChar w:fldCharType="separate"/>
      </w:r>
      <w:r>
        <w:rPr>
          <w:noProof/>
        </w:rPr>
        <w:t>8</w:t>
      </w:r>
      <w:r>
        <w:t>.</w:t>
      </w:r>
      <w:r>
        <w:rPr>
          <w:noProof/>
        </w:rPr>
        <w:t>9</w:t>
      </w:r>
      <w:r>
        <w:t xml:space="preserve"> ábra</w:t>
      </w:r>
      <w:r>
        <w:fldChar w:fldCharType="end"/>
      </w:r>
      <w:r>
        <w:t>.</w:t>
      </w:r>
    </w:p>
    <w:p w14:paraId="759B1D48" w14:textId="77777777" w:rsidR="00965E6C" w:rsidRDefault="00965E6C" w:rsidP="00965E6C">
      <w:pPr>
        <w:pStyle w:val="Cmsor2"/>
        <w:rPr>
          <w:szCs w:val="24"/>
        </w:rPr>
      </w:pPr>
      <w:bookmarkStart w:id="116" w:name="_Toc417218091"/>
      <w:r w:rsidRPr="00964772">
        <w:rPr>
          <w:szCs w:val="24"/>
        </w:rPr>
        <w:t>Szálláshelyek</w:t>
      </w:r>
      <w:bookmarkEnd w:id="116"/>
    </w:p>
    <w:p w14:paraId="52F65952" w14:textId="47678549" w:rsidR="00530FAE" w:rsidRDefault="00E0343D" w:rsidP="00C3557E">
      <w:pPr>
        <w:pStyle w:val="ThesisSzvegElsBekezds"/>
      </w:pPr>
      <w:r>
        <w:t>A látogatók és szálláskeresők a szobákon kívül a rendszerben található szálláshelyeket is böngészhetik. A szálláshelyek a szobákhoz hasonlóan, kártyás megjelenítést kaptak és hasonló listába vannak szervezve. A szálláshelyek listáját mutatja be az alábbi ábra.</w:t>
      </w:r>
    </w:p>
    <w:p w14:paraId="5A0CE716" w14:textId="77777777" w:rsidR="00204AB3" w:rsidRDefault="00204AB3" w:rsidP="00C3557E">
      <w:pPr>
        <w:pStyle w:val="ThesisSzvegElsBekezds"/>
      </w:pPr>
      <w:r>
        <w:rPr>
          <w:noProof/>
          <w:lang w:val="en-US"/>
        </w:rPr>
        <w:drawing>
          <wp:inline distT="0" distB="0" distL="0" distR="0" wp14:anchorId="263B06CA" wp14:editId="3B669FBA">
            <wp:extent cx="5040630" cy="2696845"/>
            <wp:effectExtent l="0" t="0" r="7620" b="8255"/>
            <wp:docPr id="13" name="Kép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ccommodations.png"/>
                    <pic:cNvPicPr/>
                  </pic:nvPicPr>
                  <pic:blipFill>
                    <a:blip r:embed="rId47">
                      <a:extLst>
                        <a:ext uri="{28A0092B-C50C-407E-A947-70E740481C1C}">
                          <a14:useLocalDpi xmlns:a14="http://schemas.microsoft.com/office/drawing/2010/main" val="0"/>
                        </a:ext>
                      </a:extLst>
                    </a:blip>
                    <a:stretch>
                      <a:fillRect/>
                    </a:stretch>
                  </pic:blipFill>
                  <pic:spPr>
                    <a:xfrm>
                      <a:off x="0" y="0"/>
                      <a:ext cx="5040630" cy="2696845"/>
                    </a:xfrm>
                    <a:prstGeom prst="rect">
                      <a:avLst/>
                    </a:prstGeom>
                  </pic:spPr>
                </pic:pic>
              </a:graphicData>
            </a:graphic>
          </wp:inline>
        </w:drawing>
      </w:r>
    </w:p>
    <w:p w14:paraId="6563F980" w14:textId="6DC439C7" w:rsidR="00E0343D" w:rsidRDefault="003C03EA" w:rsidP="007D2C37">
      <w:pPr>
        <w:pStyle w:val="ThesisKpalrs"/>
      </w:pPr>
      <w:r>
        <w:fldChar w:fldCharType="begin"/>
      </w:r>
      <w:r>
        <w:instrText xml:space="preserve"> STYLEREF 1 \s </w:instrText>
      </w:r>
      <w:r>
        <w:fldChar w:fldCharType="separate"/>
      </w:r>
      <w:r>
        <w:rPr>
          <w:noProof/>
        </w:rPr>
        <w:t>8</w:t>
      </w:r>
      <w:r>
        <w:fldChar w:fldCharType="end"/>
      </w:r>
      <w:r>
        <w:t>.</w:t>
      </w:r>
      <w:r>
        <w:fldChar w:fldCharType="begin"/>
      </w:r>
      <w:r>
        <w:instrText xml:space="preserve"> SEQ ábra \* ARABIC \s 1 </w:instrText>
      </w:r>
      <w:r>
        <w:fldChar w:fldCharType="separate"/>
      </w:r>
      <w:r>
        <w:rPr>
          <w:noProof/>
        </w:rPr>
        <w:t>10</w:t>
      </w:r>
      <w:r>
        <w:fldChar w:fldCharType="end"/>
      </w:r>
      <w:bookmarkStart w:id="117" w:name="_Toc417218030"/>
      <w:r w:rsidR="00204AB3">
        <w:t xml:space="preserve"> ábra Szálláshelyek listája</w:t>
      </w:r>
      <w:bookmarkEnd w:id="117"/>
    </w:p>
    <w:p w14:paraId="547640AF" w14:textId="6135E329" w:rsidR="00204AB3" w:rsidRDefault="00204AB3" w:rsidP="00204AB3">
      <w:pPr>
        <w:pStyle w:val="ThesisSzveg"/>
      </w:pPr>
      <w:r>
        <w:t>Az egyes kártyákon a megjelenik a szálláshelyről készült bemutató kép és a szállás neve. A kép és a név egyben link, amely a szálláshelyet részletesen bemutató oldalra mutat. A szálláshely neve alatt a város olvasható, a jobb oldalon pedig egy sárga hátterű címkén jelenik meg az átlagos értékelése.</w:t>
      </w:r>
    </w:p>
    <w:p w14:paraId="03CC5994" w14:textId="6958783E" w:rsidR="00E664F9" w:rsidRDefault="00E664F9" w:rsidP="00204AB3">
      <w:pPr>
        <w:pStyle w:val="ThesisSzveg"/>
      </w:pPr>
      <w:r>
        <w:t>A szálláshelyet részletesen bemutató oldal, az egységesség jegyében szintén követi a szobát részletező oldal megjelenését.</w:t>
      </w:r>
      <w:r w:rsidR="003D5328">
        <w:t xml:space="preserve"> Tartalma három fő szekcióra osztható. Az első harmadban a szálláshely neve olvasható, mellette a kategóriájának megfelelő számú csillag. A név alatt sárga címke jelzi a szálláshely átlagos értékelését, míg a zöld címkék a szolgáltatásokat jelentik. Ezután a szálláshelyet röviden bemutató szöveg következik. A bemutató szöveg alatt a pontos cím és autós </w:t>
      </w:r>
      <w:r w:rsidR="003D5328">
        <w:lastRenderedPageBreak/>
        <w:t>navigációhoz a GPS koordináták jelennek meg. A könnyebb érthetőség kedvéért a szálláshely címe térképen is megjelenítésre került.</w:t>
      </w:r>
    </w:p>
    <w:p w14:paraId="6246719A" w14:textId="538B3327" w:rsidR="00E664F9" w:rsidRDefault="003D5328" w:rsidP="00C3557E">
      <w:pPr>
        <w:pStyle w:val="ThesisSzvegElsBekezds"/>
      </w:pPr>
      <w:r>
        <w:rPr>
          <w:noProof/>
          <w:lang w:val="en-US"/>
        </w:rPr>
        <w:drawing>
          <wp:inline distT="0" distB="0" distL="0" distR="0" wp14:anchorId="1E363975" wp14:editId="148DB38C">
            <wp:extent cx="5040630" cy="4904105"/>
            <wp:effectExtent l="0" t="0" r="7620" b="0"/>
            <wp:docPr id="14" name="Kép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ccommodation.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040630" cy="4904105"/>
                    </a:xfrm>
                    <a:prstGeom prst="rect">
                      <a:avLst/>
                    </a:prstGeom>
                  </pic:spPr>
                </pic:pic>
              </a:graphicData>
            </a:graphic>
          </wp:inline>
        </w:drawing>
      </w:r>
    </w:p>
    <w:p w14:paraId="35FBD06E" w14:textId="32009CA3" w:rsidR="003D5328" w:rsidRPr="003D5328" w:rsidRDefault="003D5328" w:rsidP="003D5328">
      <w:pPr>
        <w:pStyle w:val="ThesisSzveg"/>
      </w:pPr>
      <w:r>
        <w:t>A második szekcióban a szálláshely szobatípusai tekinthetők meg. Az itt található szobák kártyás megjelenése megegyezik a szobák listáján látottakéval. Az oldal utolsó harmadában a szálláshely</w:t>
      </w:r>
      <w:r w:rsidR="002C23B8">
        <w:t>ről megfogalmazott vélemények</w:t>
      </w:r>
      <w:r>
        <w:t xml:space="preserve"> kerül</w:t>
      </w:r>
      <w:r w:rsidR="002C23B8">
        <w:t>tek felsorolásra. Egy vélemény egy kártyán jelenik meg, amelyen szerepel a véleményt tevő neve, a véleményezés ideje, a szöveges értékelés és a megítélt pontszám csillagok formájában.</w:t>
      </w:r>
    </w:p>
    <w:p w14:paraId="4FCD7721" w14:textId="77777777" w:rsidR="00965E6C" w:rsidRDefault="00965E6C" w:rsidP="00965E6C">
      <w:pPr>
        <w:pStyle w:val="Cmsor2"/>
        <w:rPr>
          <w:szCs w:val="24"/>
        </w:rPr>
      </w:pPr>
      <w:bookmarkStart w:id="118" w:name="_Toc417218092"/>
      <w:r w:rsidRPr="00964772">
        <w:rPr>
          <w:szCs w:val="24"/>
        </w:rPr>
        <w:t>Intelligens keresés</w:t>
      </w:r>
      <w:bookmarkEnd w:id="118"/>
    </w:p>
    <w:p w14:paraId="18600CC0" w14:textId="77777777" w:rsidR="00530FAE" w:rsidRPr="00530FAE" w:rsidRDefault="00530FAE" w:rsidP="00C3557E">
      <w:pPr>
        <w:pStyle w:val="ThesisSzvegElsBekezds"/>
      </w:pPr>
    </w:p>
    <w:p w14:paraId="37D5DA79" w14:textId="53A2B157" w:rsidR="00965E6C" w:rsidRDefault="00965E6C" w:rsidP="00965E6C">
      <w:pPr>
        <w:pStyle w:val="Cmsor2"/>
        <w:rPr>
          <w:szCs w:val="24"/>
        </w:rPr>
      </w:pPr>
      <w:bookmarkStart w:id="119" w:name="_Toc417218093"/>
      <w:r w:rsidRPr="00964772">
        <w:rPr>
          <w:szCs w:val="24"/>
        </w:rPr>
        <w:lastRenderedPageBreak/>
        <w:t>Kosár</w:t>
      </w:r>
      <w:bookmarkEnd w:id="119"/>
    </w:p>
    <w:p w14:paraId="0EC8A252" w14:textId="77777777" w:rsidR="00B617AA" w:rsidRDefault="00B617AA" w:rsidP="00C3557E">
      <w:pPr>
        <w:pStyle w:val="ThesisSzvegElsBekezds"/>
      </w:pPr>
    </w:p>
    <w:p w14:paraId="4207E7AD" w14:textId="1486FD9F" w:rsidR="00B617AA" w:rsidRPr="00B617AA" w:rsidRDefault="00B617AA" w:rsidP="00B617AA">
      <w:pPr>
        <w:pStyle w:val="Cmsor2"/>
        <w:rPr>
          <w:szCs w:val="24"/>
        </w:rPr>
      </w:pPr>
      <w:bookmarkStart w:id="120" w:name="_Toc417218094"/>
      <w:r w:rsidRPr="00964772">
        <w:rPr>
          <w:szCs w:val="24"/>
        </w:rPr>
        <w:t>Foglalások</w:t>
      </w:r>
      <w:bookmarkEnd w:id="120"/>
    </w:p>
    <w:p w14:paraId="222B1AB1" w14:textId="77777777" w:rsidR="00530FAE" w:rsidRPr="00530FAE" w:rsidRDefault="00530FAE" w:rsidP="00C3557E">
      <w:pPr>
        <w:pStyle w:val="ThesisSzvegElsBekezds"/>
      </w:pPr>
    </w:p>
    <w:p w14:paraId="6AABBDC2" w14:textId="29269CFE" w:rsidR="00965E6C" w:rsidRDefault="00965E6C" w:rsidP="00965E6C">
      <w:pPr>
        <w:pStyle w:val="Cmsor2"/>
        <w:rPr>
          <w:szCs w:val="24"/>
        </w:rPr>
      </w:pPr>
      <w:bookmarkStart w:id="121" w:name="_Toc417218095"/>
      <w:r w:rsidRPr="00964772">
        <w:rPr>
          <w:szCs w:val="24"/>
        </w:rPr>
        <w:t>Adminisztrációs felületek</w:t>
      </w:r>
      <w:bookmarkEnd w:id="121"/>
    </w:p>
    <w:p w14:paraId="599BA3ED" w14:textId="77777777" w:rsidR="000726F6" w:rsidRDefault="000726F6" w:rsidP="00C3557E">
      <w:pPr>
        <w:pStyle w:val="ThesisSzvegElsBekezds"/>
        <w:sectPr w:rsidR="000726F6" w:rsidSect="00FD5FB2">
          <w:headerReference w:type="default" r:id="rId49"/>
          <w:pgSz w:w="11907" w:h="16839" w:code="9"/>
          <w:pgMar w:top="1701" w:right="1701" w:bottom="1701" w:left="0" w:header="709" w:footer="709" w:gutter="2268"/>
          <w:cols w:space="708"/>
          <w:docGrid w:linePitch="360"/>
        </w:sectPr>
      </w:pPr>
    </w:p>
    <w:p w14:paraId="42EC9CE1" w14:textId="0D133B49" w:rsidR="00E40DAB" w:rsidRDefault="00E40DAB" w:rsidP="000C21EE">
      <w:pPr>
        <w:pStyle w:val="Cmsor1"/>
      </w:pPr>
      <w:bookmarkStart w:id="122" w:name="_Toc417218096"/>
      <w:r w:rsidRPr="00964772">
        <w:lastRenderedPageBreak/>
        <w:t>Tesztelés</w:t>
      </w:r>
      <w:bookmarkEnd w:id="122"/>
    </w:p>
    <w:p w14:paraId="0A4B3F28" w14:textId="75E46862" w:rsidR="00530FAE" w:rsidRPr="00530FAE" w:rsidRDefault="00810BC5" w:rsidP="00C3557E">
      <w:pPr>
        <w:pStyle w:val="ThesisSzvegElsBekezds"/>
      </w:pPr>
      <w:r>
        <w:t>Ez a fejezet a webalkalmazás szűrés és intelligens keresés funkcióinak tesztelését mutatja be.</w:t>
      </w:r>
      <w:r w:rsidR="00B513E0">
        <w:t xml:space="preserve"> A szoba szűrési mechanizmus része az intelligens keresésnek, ezért annak tesztelésére külön nem tértem ki.</w:t>
      </w:r>
    </w:p>
    <w:p w14:paraId="03C285BA" w14:textId="689D70B7" w:rsidR="00E40DAB" w:rsidRDefault="00E40DAB" w:rsidP="00E40DAB">
      <w:pPr>
        <w:pStyle w:val="Cmsor2"/>
        <w:rPr>
          <w:szCs w:val="24"/>
        </w:rPr>
      </w:pPr>
      <w:bookmarkStart w:id="123" w:name="_Toc417218097"/>
      <w:r w:rsidRPr="00964772">
        <w:rPr>
          <w:szCs w:val="24"/>
        </w:rPr>
        <w:t>Tesztelési környezet</w:t>
      </w:r>
      <w:bookmarkEnd w:id="123"/>
    </w:p>
    <w:p w14:paraId="5890D9C8" w14:textId="15FE8529" w:rsidR="00530FAE" w:rsidRDefault="00810BC5" w:rsidP="00C3557E">
      <w:pPr>
        <w:pStyle w:val="ThesisSzvegElsBekezds"/>
      </w:pPr>
      <w:r>
        <w:t>A webalkalmazás elkészítése közben célom volt, hogy a működő verziók nem csak a fejlesztői gépen, de bárhol elérhetők legyenek. Ehhez egy VPS (Virtual Private Server) szolgáltatást használtam, vagyis egy virtuális szervergépre telepítettem olyan környezetet, amely Ruby on Rails alkalmazások futtatását és internetes közzétételét valósítja meg. A megoldás lehetővé tette, hogy a fejlesztői környezet elindítása nélkül, valós körülmények között tesztelhessem az elkészült funkciók működését.</w:t>
      </w:r>
    </w:p>
    <w:p w14:paraId="414F6E4E" w14:textId="5B895AFD" w:rsidR="00022C18" w:rsidRPr="00022C18" w:rsidRDefault="00022C18" w:rsidP="00022C18">
      <w:pPr>
        <w:pStyle w:val="ThesisSzveg"/>
      </w:pPr>
      <w:r>
        <w:t>A webalkalmazás működését és megjelenését Windows és Linux operációs rendszereken Google Chrome és Mozilla Firefox webböngészők használatával teszteltem.</w:t>
      </w:r>
    </w:p>
    <w:p w14:paraId="47FFA3C0" w14:textId="77777777" w:rsidR="00E40DAB" w:rsidRDefault="00E40DAB" w:rsidP="00E40DAB">
      <w:pPr>
        <w:pStyle w:val="Cmsor2"/>
        <w:rPr>
          <w:szCs w:val="24"/>
        </w:rPr>
      </w:pPr>
      <w:bookmarkStart w:id="124" w:name="_Toc417218098"/>
      <w:r w:rsidRPr="00964772">
        <w:rPr>
          <w:szCs w:val="24"/>
        </w:rPr>
        <w:t>Teszt adatok</w:t>
      </w:r>
      <w:bookmarkEnd w:id="124"/>
    </w:p>
    <w:p w14:paraId="49E195DA" w14:textId="2E3368E4" w:rsidR="00B513E0" w:rsidRPr="00B513E0" w:rsidRDefault="00022C18" w:rsidP="00C3557E">
      <w:pPr>
        <w:pStyle w:val="ThesisSzvegElsBekezds"/>
      </w:pPr>
      <w:r>
        <w:t>A szűrés és intelligens keresés funkciók teszteléséhez a webalkalmazás adatbázisát releváns tartalommal kellett feltöltenem. Regisztráltam több szállásadót, akik több fiktív vagy valós szálláshellyel rendelkeznek. A szálláshelyek mindegyikéhez töltöttem fel szobákat, úgy, hogy azok árai reális értéket képviseljenek, de érzékelhető szórást mutassanak. A szálláshelyek szolgáltatásait és a szobák felszereltségét szintén igyekeztem minél változatosabban, de az átfedéseket szem előtt tartva meghatározni. A tesztelés megkönnyítése miatt a szobák számát lényegesen lecsökkentettem</w:t>
      </w:r>
      <w:r w:rsidR="00B513E0">
        <w:t>, ezzel kívántam érzékeltetni a szálláshely</w:t>
      </w:r>
      <w:r w:rsidR="00C12FC9">
        <w:t>ek csúcsidei</w:t>
      </w:r>
      <w:r w:rsidR="00B513E0">
        <w:t xml:space="preserve"> foglaltságát</w:t>
      </w:r>
      <w:r>
        <w:t>. Egy szobatípusból jellemezően 2-</w:t>
      </w:r>
      <w:r w:rsidR="00C12FC9">
        <w:t>8</w:t>
      </w:r>
      <w:r>
        <w:t xml:space="preserve"> példányt jegyeztem be egy szálláshelyen. A szálláshelyeket úgy választottam ki, hogy azok Budapest területén, de elszórtan helyezkedjenek el. Így került a szállodák közé belvárosi luxusszálloda és hostel, valamint külvárosi tranzit szálloda és apartmanház is.</w:t>
      </w:r>
    </w:p>
    <w:p w14:paraId="0538240F" w14:textId="5FEFDD95" w:rsidR="00E40DAB" w:rsidRDefault="00E40DAB" w:rsidP="00E40DAB">
      <w:pPr>
        <w:pStyle w:val="Cmsor2"/>
        <w:rPr>
          <w:szCs w:val="24"/>
        </w:rPr>
      </w:pPr>
      <w:bookmarkStart w:id="125" w:name="_Toc417218099"/>
      <w:r w:rsidRPr="00964772">
        <w:rPr>
          <w:szCs w:val="24"/>
        </w:rPr>
        <w:lastRenderedPageBreak/>
        <w:t>Teszt eredmények</w:t>
      </w:r>
      <w:bookmarkEnd w:id="125"/>
    </w:p>
    <w:p w14:paraId="3598A9F9" w14:textId="71BB5DC4" w:rsidR="00B513E0" w:rsidRDefault="00B513E0" w:rsidP="00C3557E">
      <w:pPr>
        <w:pStyle w:val="ThesisSzvegElsBekezds"/>
      </w:pPr>
      <w:r>
        <w:t>Az intelligens keresés funkció tesztelése során bizonyítást nyert, hogy a megtervezett optimalizálási modellek helyesen működnek. A három szempont szerinti keresés a várt eredményeket szolgáltatta. A találatok közti különbségek összehasonlításához jó felü</w:t>
      </w:r>
      <w:r w:rsidR="00BB696D">
        <w:t>let a</w:t>
      </w:r>
      <w:r>
        <w:t xml:space="preserve"> megjelenített térkép, amely az eredményben szereplő szálláshelyeket mutatja.</w:t>
      </w:r>
      <w:r w:rsidR="00B4106F">
        <w:t xml:space="preserve"> A teszteredményeket a </w:t>
      </w:r>
      <w:r w:rsidR="00BE63ED">
        <w:fldChar w:fldCharType="begin"/>
      </w:r>
      <w:r w:rsidR="00BE63ED">
        <w:instrText xml:space="preserve"> REF _Ref417220361 \r \h </w:instrText>
      </w:r>
      <w:r w:rsidR="00BE63ED">
        <w:fldChar w:fldCharType="separate"/>
      </w:r>
      <w:r w:rsidR="00BE63ED">
        <w:t>[4]</w:t>
      </w:r>
      <w:r w:rsidR="00BE63ED">
        <w:fldChar w:fldCharType="end"/>
      </w:r>
      <w:r w:rsidR="00B4106F">
        <w:t xml:space="preserve"> melléklet mutatja be részletesen.</w:t>
      </w:r>
    </w:p>
    <w:p w14:paraId="55CC0EF1" w14:textId="7D63ACCE" w:rsidR="000726F6" w:rsidRDefault="00B4106F" w:rsidP="00B4106F">
      <w:pPr>
        <w:pStyle w:val="ThesisSzveg"/>
      </w:pPr>
      <w:r>
        <w:t>Technikai szempontból az operációs rendszerek és a webböngészők között nem tudtam különbséget tenni. A webalkalmazás minden platformon az elvárások szerint helyesen működött.</w:t>
      </w:r>
    </w:p>
    <w:p w14:paraId="106615EF" w14:textId="77777777" w:rsidR="00A163AF" w:rsidRPr="00A163AF" w:rsidRDefault="00A163AF" w:rsidP="00A163AF">
      <w:pPr>
        <w:pStyle w:val="ThesisSzveg"/>
        <w:sectPr w:rsidR="00A163AF" w:rsidRPr="00A163AF" w:rsidSect="00FD5FB2">
          <w:headerReference w:type="default" r:id="rId50"/>
          <w:pgSz w:w="11907" w:h="16839" w:code="9"/>
          <w:pgMar w:top="1701" w:right="1701" w:bottom="1701" w:left="0" w:header="709" w:footer="709" w:gutter="2268"/>
          <w:cols w:space="708"/>
          <w:docGrid w:linePitch="360"/>
        </w:sectPr>
      </w:pPr>
    </w:p>
    <w:p w14:paraId="37643842" w14:textId="77777777" w:rsidR="00E40DAB" w:rsidRPr="00964772" w:rsidRDefault="00E40DAB" w:rsidP="000C21EE">
      <w:pPr>
        <w:pStyle w:val="Cmsor1"/>
      </w:pPr>
      <w:bookmarkStart w:id="126" w:name="_Toc417218100"/>
      <w:r w:rsidRPr="00964772">
        <w:lastRenderedPageBreak/>
        <w:t>Összefoglalás</w:t>
      </w:r>
      <w:bookmarkEnd w:id="126"/>
    </w:p>
    <w:p w14:paraId="1ACF0BED" w14:textId="77777777" w:rsidR="00506171" w:rsidRDefault="00506171" w:rsidP="00F03841">
      <w:pPr>
        <w:pStyle w:val="ThesisSzveg"/>
        <w:rPr>
          <w:szCs w:val="24"/>
        </w:rPr>
      </w:pPr>
    </w:p>
    <w:p w14:paraId="140955AC" w14:textId="77777777" w:rsidR="00506171" w:rsidRDefault="00506171" w:rsidP="00F03841">
      <w:pPr>
        <w:pStyle w:val="ThesisSzveg"/>
        <w:rPr>
          <w:szCs w:val="24"/>
        </w:rPr>
      </w:pPr>
    </w:p>
    <w:p w14:paraId="45286167" w14:textId="77777777" w:rsidR="00506171" w:rsidRDefault="00506171" w:rsidP="00F03841">
      <w:pPr>
        <w:pStyle w:val="ThesisSzveg"/>
        <w:rPr>
          <w:szCs w:val="24"/>
        </w:rPr>
        <w:sectPr w:rsidR="00506171" w:rsidSect="00FD5FB2">
          <w:headerReference w:type="default" r:id="rId51"/>
          <w:pgSz w:w="11907" w:h="16839" w:code="9"/>
          <w:pgMar w:top="1701" w:right="1701" w:bottom="1701" w:left="0" w:header="709" w:footer="709" w:gutter="2268"/>
          <w:cols w:space="708"/>
          <w:docGrid w:linePitch="360"/>
        </w:sectPr>
      </w:pPr>
    </w:p>
    <w:p w14:paraId="392D95EB" w14:textId="77777777" w:rsidR="00F03841" w:rsidRDefault="00AA7E3A" w:rsidP="00AA7E3A">
      <w:pPr>
        <w:pStyle w:val="ThesisHX"/>
        <w:rPr>
          <w:szCs w:val="24"/>
        </w:rPr>
      </w:pPr>
      <w:bookmarkStart w:id="127" w:name="_Toc417218101"/>
      <w:r w:rsidRPr="00964772">
        <w:rPr>
          <w:szCs w:val="24"/>
        </w:rPr>
        <w:lastRenderedPageBreak/>
        <w:t>Irodalomjegyzék</w:t>
      </w:r>
      <w:bookmarkEnd w:id="127"/>
    </w:p>
    <w:p w14:paraId="5C7C3F1A" w14:textId="0F7521FB" w:rsidR="00535021" w:rsidRPr="00535021" w:rsidRDefault="00582DD1" w:rsidP="00C3557E">
      <w:pPr>
        <w:pStyle w:val="ThesisSzvegElsBekezds"/>
        <w:numPr>
          <w:ilvl w:val="0"/>
          <w:numId w:val="22"/>
        </w:numPr>
      </w:pPr>
      <w:r>
        <w:t xml:space="preserve">BERTÓK, B., KOVÁCS, Z. (2011). Gyártórendszerek modellezése: </w:t>
      </w:r>
      <w:r w:rsidRPr="00582DD1">
        <w:rPr>
          <w:i/>
        </w:rPr>
        <w:t>Lineáris programozás</w:t>
      </w:r>
      <w:r>
        <w:t>.</w:t>
      </w:r>
      <w:r w:rsidRPr="00582DD1">
        <w:t xml:space="preserve"> </w:t>
      </w:r>
      <w:r>
        <w:t>Typotex, Veszprém</w:t>
      </w:r>
    </w:p>
    <w:p w14:paraId="336F132C" w14:textId="0AA529E4" w:rsidR="00535021" w:rsidRDefault="00535021" w:rsidP="00C3557E">
      <w:pPr>
        <w:pStyle w:val="ThesisSzvegElsBekezds"/>
        <w:numPr>
          <w:ilvl w:val="0"/>
          <w:numId w:val="22"/>
        </w:numPr>
        <w:rPr>
          <w:i/>
        </w:rPr>
      </w:pPr>
      <w:r w:rsidRPr="00535021">
        <w:t>http://en.wikipedia.org/wiki/Mathematical_optimization</w:t>
      </w:r>
      <w:r>
        <w:t xml:space="preserve"> (letöltés dátuma 2015. április 17.) </w:t>
      </w:r>
      <w:r w:rsidRPr="00535021">
        <w:rPr>
          <w:i/>
        </w:rPr>
        <w:t>Optimization problems</w:t>
      </w:r>
    </w:p>
    <w:p w14:paraId="0E6F7D82" w14:textId="160647F4" w:rsidR="00535021" w:rsidRPr="00535021" w:rsidRDefault="00535021" w:rsidP="00A571DC">
      <w:pPr>
        <w:pStyle w:val="ThesisSzveg"/>
        <w:numPr>
          <w:ilvl w:val="0"/>
          <w:numId w:val="22"/>
        </w:numPr>
        <w:ind w:left="851" w:hanging="491"/>
      </w:pPr>
      <w:r w:rsidRPr="00535021">
        <w:t>http://www.mitrikitti.fi/opthist.html</w:t>
      </w:r>
      <w:r w:rsidR="004B627C">
        <w:t xml:space="preserve"> MITRI K.</w:t>
      </w:r>
      <w:r>
        <w:t xml:space="preserve"> (</w:t>
      </w:r>
      <w:r w:rsidR="00434669">
        <w:t>letöltés dátuma 2015. április 17</w:t>
      </w:r>
      <w:r>
        <w:t xml:space="preserve">.) </w:t>
      </w:r>
      <w:r>
        <w:rPr>
          <w:i/>
        </w:rPr>
        <w:t>History of Optimization</w:t>
      </w:r>
    </w:p>
    <w:p w14:paraId="67597AA2" w14:textId="22C7497F" w:rsidR="00535021" w:rsidRPr="00535021" w:rsidRDefault="00535021" w:rsidP="00A571DC">
      <w:pPr>
        <w:pStyle w:val="ThesisSzveg"/>
        <w:numPr>
          <w:ilvl w:val="0"/>
          <w:numId w:val="22"/>
        </w:numPr>
        <w:ind w:left="851" w:hanging="491"/>
      </w:pPr>
      <w:r w:rsidRPr="00535021">
        <w:t>http://en.wikipedia.org/wiki/Linear_programming</w:t>
      </w:r>
      <w:r>
        <w:t xml:space="preserve"> (</w:t>
      </w:r>
      <w:r w:rsidR="00434669">
        <w:t>letöltés dátuma 2015. április 17</w:t>
      </w:r>
      <w:r>
        <w:t xml:space="preserve">.) </w:t>
      </w:r>
      <w:r>
        <w:rPr>
          <w:i/>
        </w:rPr>
        <w:t>Linear programming</w:t>
      </w:r>
    </w:p>
    <w:p w14:paraId="7C551585" w14:textId="4D8AC863" w:rsidR="00535021" w:rsidRPr="00535021" w:rsidRDefault="00535021" w:rsidP="00A571DC">
      <w:pPr>
        <w:pStyle w:val="ThesisSzveg"/>
        <w:numPr>
          <w:ilvl w:val="0"/>
          <w:numId w:val="22"/>
        </w:numPr>
        <w:ind w:left="851" w:hanging="491"/>
      </w:pPr>
      <w:r w:rsidRPr="00535021">
        <w:t>http://en.wikipedia.org/wiki/Nonlinear_programming</w:t>
      </w:r>
      <w:r>
        <w:t xml:space="preserve"> (</w:t>
      </w:r>
      <w:r w:rsidR="00434669">
        <w:t>letöltés dátuma 2015. április 17</w:t>
      </w:r>
      <w:r>
        <w:t xml:space="preserve">.) </w:t>
      </w:r>
      <w:r>
        <w:rPr>
          <w:i/>
        </w:rPr>
        <w:t>Nonlinear programming</w:t>
      </w:r>
    </w:p>
    <w:p w14:paraId="470F8D5B" w14:textId="46D9DFFA" w:rsidR="00535021" w:rsidRDefault="004B627C" w:rsidP="00A571DC">
      <w:pPr>
        <w:pStyle w:val="ThesisSzveg"/>
        <w:numPr>
          <w:ilvl w:val="0"/>
          <w:numId w:val="22"/>
        </w:numPr>
        <w:ind w:left="851" w:hanging="491"/>
      </w:pPr>
      <w:r w:rsidRPr="004B627C">
        <w:t>http://www.postgresql.org/about/</w:t>
      </w:r>
      <w:r>
        <w:t xml:space="preserve"> (</w:t>
      </w:r>
      <w:r w:rsidR="00434669">
        <w:t>letöltés dátuma 2015. április 17</w:t>
      </w:r>
      <w:r>
        <w:t xml:space="preserve">.) </w:t>
      </w:r>
      <w:r>
        <w:rPr>
          <w:i/>
        </w:rPr>
        <w:t>About</w:t>
      </w:r>
    </w:p>
    <w:p w14:paraId="26D2B723" w14:textId="61E0E1BA" w:rsidR="004B627C" w:rsidRDefault="004B627C" w:rsidP="00A571DC">
      <w:pPr>
        <w:pStyle w:val="ThesisSzveg"/>
        <w:numPr>
          <w:ilvl w:val="0"/>
          <w:numId w:val="22"/>
        </w:numPr>
        <w:ind w:left="851" w:hanging="491"/>
      </w:pPr>
      <w:r w:rsidRPr="004B627C">
        <w:t>http://ampl.com/products/ampl/</w:t>
      </w:r>
      <w:r>
        <w:t xml:space="preserve"> (</w:t>
      </w:r>
      <w:r w:rsidR="00434669">
        <w:t>letöltés dátuma 2015. április 17</w:t>
      </w:r>
      <w:r>
        <w:t xml:space="preserve">.) </w:t>
      </w:r>
      <w:r>
        <w:rPr>
          <w:i/>
        </w:rPr>
        <w:t>AMPL</w:t>
      </w:r>
    </w:p>
    <w:p w14:paraId="49690F35" w14:textId="344C0D33" w:rsidR="004B627C" w:rsidRDefault="004B627C" w:rsidP="00A571DC">
      <w:pPr>
        <w:pStyle w:val="ThesisSzveg"/>
        <w:numPr>
          <w:ilvl w:val="0"/>
          <w:numId w:val="22"/>
        </w:numPr>
        <w:ind w:left="851" w:hanging="491"/>
      </w:pPr>
      <w:r w:rsidRPr="004B627C">
        <w:t>http://ampl.com/products/solvers/open-source/</w:t>
      </w:r>
      <w:r>
        <w:t xml:space="preserve"> (</w:t>
      </w:r>
      <w:r w:rsidR="00434669">
        <w:t>letöltés dátuma 2015. április 17</w:t>
      </w:r>
      <w:r>
        <w:t xml:space="preserve">.) </w:t>
      </w:r>
      <w:r>
        <w:rPr>
          <w:i/>
        </w:rPr>
        <w:t>Nonlinear solvers</w:t>
      </w:r>
    </w:p>
    <w:p w14:paraId="10A31CB4" w14:textId="597AC19B" w:rsidR="004B627C" w:rsidRDefault="004B627C" w:rsidP="00A571DC">
      <w:pPr>
        <w:pStyle w:val="ThesisSzveg"/>
        <w:numPr>
          <w:ilvl w:val="0"/>
          <w:numId w:val="22"/>
        </w:numPr>
        <w:ind w:left="851" w:hanging="491"/>
      </w:pPr>
      <w:r w:rsidRPr="004B627C">
        <w:t>http://www.uzletresz.hu/vallalkozas/20120206-budapesti-iroda-nyitasat-tervezi-a-bookingcom.html</w:t>
      </w:r>
      <w:r>
        <w:t xml:space="preserve"> [ORIGO] (</w:t>
      </w:r>
      <w:r w:rsidR="00434669">
        <w:t>letöltés dátuma 2015. április 17</w:t>
      </w:r>
      <w:r>
        <w:t xml:space="preserve">.) </w:t>
      </w:r>
      <w:r>
        <w:rPr>
          <w:i/>
        </w:rPr>
        <w:t>Budapesti irodát nyit a Booking.com</w:t>
      </w:r>
    </w:p>
    <w:p w14:paraId="4CC95083" w14:textId="4AC4F5A0" w:rsidR="00A571DC" w:rsidRDefault="00A571DC" w:rsidP="00A571DC">
      <w:pPr>
        <w:pStyle w:val="ThesisSzveg"/>
        <w:numPr>
          <w:ilvl w:val="0"/>
          <w:numId w:val="22"/>
        </w:numPr>
        <w:ind w:left="851" w:hanging="491"/>
      </w:pPr>
      <w:r w:rsidRPr="00A571DC">
        <w:t>http://hu.wikipedia.org/wiki/Szallas.hu</w:t>
      </w:r>
      <w:r>
        <w:t xml:space="preserve"> (</w:t>
      </w:r>
      <w:r w:rsidR="00434669">
        <w:t>letöltés dátuma 2015. április 17</w:t>
      </w:r>
      <w:r>
        <w:t xml:space="preserve">.) </w:t>
      </w:r>
      <w:r>
        <w:rPr>
          <w:i/>
        </w:rPr>
        <w:t>Szallas.hu</w:t>
      </w:r>
    </w:p>
    <w:p w14:paraId="473F40EC" w14:textId="1586D653" w:rsidR="00535021" w:rsidRDefault="00A571DC" w:rsidP="00A571DC">
      <w:pPr>
        <w:pStyle w:val="ThesisSzveg"/>
        <w:numPr>
          <w:ilvl w:val="0"/>
          <w:numId w:val="22"/>
        </w:numPr>
        <w:ind w:left="851" w:hanging="491"/>
      </w:pPr>
      <w:r w:rsidRPr="00A571DC">
        <w:t>https://gorails.com/setup/ubuntu/14.04</w:t>
      </w:r>
      <w:r>
        <w:t xml:space="preserve"> (</w:t>
      </w:r>
      <w:r w:rsidR="00434669">
        <w:t>letöltés dátuma 2015. április 17</w:t>
      </w:r>
      <w:r>
        <w:t xml:space="preserve">.) </w:t>
      </w:r>
      <w:r w:rsidRPr="00A571DC">
        <w:rPr>
          <w:i/>
        </w:rPr>
        <w:t>Setup Ruby On Rails on Ubuntu 14.04 Trusty Tahr</w:t>
      </w:r>
    </w:p>
    <w:p w14:paraId="589A9D73" w14:textId="0B62D462" w:rsidR="00A571DC" w:rsidRDefault="000A1E2E" w:rsidP="000A1E2E">
      <w:pPr>
        <w:pStyle w:val="ThesisSzveg"/>
        <w:numPr>
          <w:ilvl w:val="0"/>
          <w:numId w:val="22"/>
        </w:numPr>
        <w:ind w:left="851" w:hanging="491"/>
      </w:pPr>
      <w:r w:rsidRPr="000A1E2E">
        <w:t>http://guides.rubyonrails.org/association_basics.html</w:t>
      </w:r>
      <w:r>
        <w:t xml:space="preserve"> (</w:t>
      </w:r>
      <w:r w:rsidR="00434669">
        <w:t>letöltés dátuma 2015. április 17</w:t>
      </w:r>
      <w:r>
        <w:t xml:space="preserve">.) </w:t>
      </w:r>
      <w:r w:rsidRPr="000A1E2E">
        <w:rPr>
          <w:i/>
        </w:rPr>
        <w:t>Active Record Associations</w:t>
      </w:r>
    </w:p>
    <w:p w14:paraId="1AA75727" w14:textId="5936A457" w:rsidR="005045DB" w:rsidRDefault="005045DB" w:rsidP="00447B56">
      <w:pPr>
        <w:pStyle w:val="ThesisSzveg"/>
        <w:numPr>
          <w:ilvl w:val="0"/>
          <w:numId w:val="22"/>
        </w:numPr>
        <w:ind w:left="851" w:hanging="491"/>
      </w:pPr>
      <w:r w:rsidRPr="005045DB">
        <w:t>http://en.wikipedia.org/wiki/Ruby_on_Rails#History</w:t>
      </w:r>
      <w:r>
        <w:t xml:space="preserve"> </w:t>
      </w:r>
      <w:r w:rsidR="00447B56">
        <w:t>(</w:t>
      </w:r>
      <w:r w:rsidR="00434669">
        <w:t>letöltés dátuma 2015. április 17</w:t>
      </w:r>
      <w:r w:rsidR="00447B56">
        <w:t xml:space="preserve">.) </w:t>
      </w:r>
      <w:r>
        <w:rPr>
          <w:i/>
        </w:rPr>
        <w:t>Ruby on Rails</w:t>
      </w:r>
    </w:p>
    <w:p w14:paraId="539D2895" w14:textId="479404CA" w:rsidR="005045DB" w:rsidRDefault="005045DB" w:rsidP="00447B56">
      <w:pPr>
        <w:pStyle w:val="ThesisSzveg"/>
        <w:numPr>
          <w:ilvl w:val="0"/>
          <w:numId w:val="22"/>
        </w:numPr>
        <w:ind w:left="851" w:hanging="491"/>
      </w:pPr>
      <w:r w:rsidRPr="005045DB">
        <w:lastRenderedPageBreak/>
        <w:t>http://railsapps.github.io/what-is-ruby-rails.html</w:t>
      </w:r>
      <w:r>
        <w:t xml:space="preserve"> </w:t>
      </w:r>
      <w:r w:rsidR="00447B56">
        <w:t>(letöltés dátuma 2015. április 1</w:t>
      </w:r>
      <w:r w:rsidR="00434669">
        <w:t>7</w:t>
      </w:r>
      <w:r w:rsidR="00447B56">
        <w:t>.)</w:t>
      </w:r>
      <w:r>
        <w:t xml:space="preserve"> </w:t>
      </w:r>
      <w:r>
        <w:rPr>
          <w:i/>
        </w:rPr>
        <w:t>What is Ruby on Rails?</w:t>
      </w:r>
    </w:p>
    <w:p w14:paraId="3C8DFF48" w14:textId="4AA3901D" w:rsidR="005045DB" w:rsidRDefault="00447B56" w:rsidP="00447B56">
      <w:pPr>
        <w:pStyle w:val="ThesisSzveg"/>
        <w:numPr>
          <w:ilvl w:val="0"/>
          <w:numId w:val="22"/>
        </w:numPr>
        <w:ind w:left="851" w:hanging="491"/>
      </w:pPr>
      <w:r w:rsidRPr="00447B56">
        <w:t>http://www.google.com/trends/explore#q=ruby%20on%20rails%2C%20laravel%2C%20nodejs%2C%20jsf%2C%20angularjs&amp;cmpt=q&amp;tz=</w:t>
      </w:r>
      <w:r>
        <w:t xml:space="preserve"> </w:t>
      </w:r>
      <w:r w:rsidR="00434669">
        <w:t xml:space="preserve">(letöltés dátuma 2015. április 17.) </w:t>
      </w:r>
      <w:r>
        <w:t>Google</w:t>
      </w:r>
      <w:r w:rsidRPr="00447B56">
        <w:t xml:space="preserve"> Trends</w:t>
      </w:r>
      <w:r>
        <w:t xml:space="preserve">: </w:t>
      </w:r>
      <w:r>
        <w:rPr>
          <w:i/>
        </w:rPr>
        <w:t>Összehasonlítás: ruby on rails, laravel, nodejs, jsf, angularjs</w:t>
      </w:r>
    </w:p>
    <w:p w14:paraId="5D837741" w14:textId="5DA2A4D9" w:rsidR="00434669" w:rsidRDefault="00434669" w:rsidP="00434669">
      <w:pPr>
        <w:pStyle w:val="ThesisSzveg"/>
        <w:numPr>
          <w:ilvl w:val="0"/>
          <w:numId w:val="22"/>
        </w:numPr>
      </w:pPr>
      <w:r w:rsidRPr="00434669">
        <w:t>https://www.ruby-lang.org/en/</w:t>
      </w:r>
      <w:r>
        <w:t xml:space="preserve"> (letöltés dátuma 2015. április 18.) </w:t>
      </w:r>
      <w:r>
        <w:rPr>
          <w:i/>
        </w:rPr>
        <w:t>Ruby is…</w:t>
      </w:r>
    </w:p>
    <w:p w14:paraId="4269A433" w14:textId="2D07E61B" w:rsidR="00E257D0" w:rsidRDefault="00434669" w:rsidP="00810BC5">
      <w:pPr>
        <w:pStyle w:val="ThesisSzveg"/>
        <w:numPr>
          <w:ilvl w:val="0"/>
          <w:numId w:val="22"/>
        </w:numPr>
      </w:pPr>
      <w:r w:rsidRPr="00434669">
        <w:t>http://en.wikipedia.org/wiki/Yukihiro_Matsumoto</w:t>
      </w:r>
      <w:r>
        <w:t xml:space="preserve"> (letöltés dátuma 2015. április 18.) </w:t>
      </w:r>
      <w:r w:rsidRPr="00434669">
        <w:rPr>
          <w:i/>
        </w:rPr>
        <w:t>Yukihiro Matsumoto</w:t>
      </w:r>
      <w:r w:rsidR="00E257D0">
        <w:br w:type="page"/>
      </w:r>
    </w:p>
    <w:p w14:paraId="69CD0E9E" w14:textId="77777777" w:rsidR="00E257D0" w:rsidRDefault="00E257D0" w:rsidP="00E257D0">
      <w:pPr>
        <w:pStyle w:val="ThesisHX"/>
      </w:pPr>
      <w:bookmarkStart w:id="128" w:name="_Toc417218102"/>
      <w:r>
        <w:lastRenderedPageBreak/>
        <w:t>Ábrajegyzék</w:t>
      </w:r>
      <w:bookmarkEnd w:id="128"/>
    </w:p>
    <w:p w14:paraId="70A00B96" w14:textId="77777777" w:rsidR="00810BC5" w:rsidRDefault="00E257D0">
      <w:pPr>
        <w:pStyle w:val="brajegyzk"/>
        <w:tabs>
          <w:tab w:val="right" w:leader="dot" w:pos="7928"/>
        </w:tabs>
        <w:rPr>
          <w:rFonts w:eastAsiaTheme="minorEastAsia" w:cstheme="minorBidi"/>
          <w:noProof/>
          <w:lang w:val="en-US"/>
        </w:rPr>
      </w:pPr>
      <w:r>
        <w:fldChar w:fldCharType="begin"/>
      </w:r>
      <w:r>
        <w:instrText xml:space="preserve"> TOC \f F \h \z \c "ábra" </w:instrText>
      </w:r>
      <w:r>
        <w:fldChar w:fldCharType="separate"/>
      </w:r>
      <w:hyperlink w:anchor="_Toc417218011" w:history="1">
        <w:r w:rsidR="00810BC5" w:rsidRPr="0057569C">
          <w:rPr>
            <w:rStyle w:val="Hiperhivatkozs"/>
            <w:noProof/>
          </w:rPr>
          <w:t>6.1 ábra Szobafoglalás folyamata</w:t>
        </w:r>
        <w:r w:rsidR="00810BC5">
          <w:rPr>
            <w:noProof/>
            <w:webHidden/>
          </w:rPr>
          <w:tab/>
        </w:r>
        <w:r w:rsidR="00810BC5">
          <w:rPr>
            <w:noProof/>
            <w:webHidden/>
          </w:rPr>
          <w:fldChar w:fldCharType="begin"/>
        </w:r>
        <w:r w:rsidR="00810BC5">
          <w:rPr>
            <w:noProof/>
            <w:webHidden/>
          </w:rPr>
          <w:instrText xml:space="preserve"> PAGEREF _Toc417218011 \h </w:instrText>
        </w:r>
        <w:r w:rsidR="00810BC5">
          <w:rPr>
            <w:noProof/>
            <w:webHidden/>
          </w:rPr>
        </w:r>
        <w:r w:rsidR="00810BC5">
          <w:rPr>
            <w:noProof/>
            <w:webHidden/>
          </w:rPr>
          <w:fldChar w:fldCharType="separate"/>
        </w:r>
        <w:r w:rsidR="00810BC5">
          <w:rPr>
            <w:noProof/>
            <w:webHidden/>
          </w:rPr>
          <w:t>27</w:t>
        </w:r>
        <w:r w:rsidR="00810BC5">
          <w:rPr>
            <w:noProof/>
            <w:webHidden/>
          </w:rPr>
          <w:fldChar w:fldCharType="end"/>
        </w:r>
      </w:hyperlink>
    </w:p>
    <w:p w14:paraId="46E95F52" w14:textId="77777777" w:rsidR="00810BC5" w:rsidRDefault="007D2C37">
      <w:pPr>
        <w:pStyle w:val="brajegyzk"/>
        <w:tabs>
          <w:tab w:val="right" w:leader="dot" w:pos="7928"/>
        </w:tabs>
        <w:rPr>
          <w:rFonts w:eastAsiaTheme="minorEastAsia" w:cstheme="minorBidi"/>
          <w:noProof/>
          <w:lang w:val="en-US"/>
        </w:rPr>
      </w:pPr>
      <w:hyperlink w:anchor="_Toc417218012" w:history="1">
        <w:r w:rsidR="00810BC5" w:rsidRPr="0057569C">
          <w:rPr>
            <w:rStyle w:val="Hiperhivatkozs"/>
            <w:noProof/>
          </w:rPr>
          <w:t>6.2 ábra Foglalás visszaigazolás folyamata</w:t>
        </w:r>
        <w:r w:rsidR="00810BC5">
          <w:rPr>
            <w:noProof/>
            <w:webHidden/>
          </w:rPr>
          <w:tab/>
        </w:r>
        <w:r w:rsidR="00810BC5">
          <w:rPr>
            <w:noProof/>
            <w:webHidden/>
          </w:rPr>
          <w:fldChar w:fldCharType="begin"/>
        </w:r>
        <w:r w:rsidR="00810BC5">
          <w:rPr>
            <w:noProof/>
            <w:webHidden/>
          </w:rPr>
          <w:instrText xml:space="preserve"> PAGEREF _Toc417218012 \h </w:instrText>
        </w:r>
        <w:r w:rsidR="00810BC5">
          <w:rPr>
            <w:noProof/>
            <w:webHidden/>
          </w:rPr>
        </w:r>
        <w:r w:rsidR="00810BC5">
          <w:rPr>
            <w:noProof/>
            <w:webHidden/>
          </w:rPr>
          <w:fldChar w:fldCharType="separate"/>
        </w:r>
        <w:r w:rsidR="00810BC5">
          <w:rPr>
            <w:noProof/>
            <w:webHidden/>
          </w:rPr>
          <w:t>28</w:t>
        </w:r>
        <w:r w:rsidR="00810BC5">
          <w:rPr>
            <w:noProof/>
            <w:webHidden/>
          </w:rPr>
          <w:fldChar w:fldCharType="end"/>
        </w:r>
      </w:hyperlink>
    </w:p>
    <w:p w14:paraId="01FAA0F0" w14:textId="77777777" w:rsidR="00810BC5" w:rsidRDefault="007D2C37">
      <w:pPr>
        <w:pStyle w:val="brajegyzk"/>
        <w:tabs>
          <w:tab w:val="right" w:leader="dot" w:pos="7928"/>
        </w:tabs>
        <w:rPr>
          <w:rFonts w:eastAsiaTheme="minorEastAsia" w:cstheme="minorBidi"/>
          <w:noProof/>
          <w:lang w:val="en-US"/>
        </w:rPr>
      </w:pPr>
      <w:hyperlink w:anchor="_Toc417218013" w:history="1">
        <w:r w:rsidR="00810BC5" w:rsidRPr="0057569C">
          <w:rPr>
            <w:rStyle w:val="Hiperhivatkozs"/>
            <w:noProof/>
          </w:rPr>
          <w:t>6.3 ábra Intelligens keresés háttérfolyamata</w:t>
        </w:r>
        <w:r w:rsidR="00810BC5">
          <w:rPr>
            <w:noProof/>
            <w:webHidden/>
          </w:rPr>
          <w:tab/>
        </w:r>
        <w:r w:rsidR="00810BC5">
          <w:rPr>
            <w:noProof/>
            <w:webHidden/>
          </w:rPr>
          <w:fldChar w:fldCharType="begin"/>
        </w:r>
        <w:r w:rsidR="00810BC5">
          <w:rPr>
            <w:noProof/>
            <w:webHidden/>
          </w:rPr>
          <w:instrText xml:space="preserve"> PAGEREF _Toc417218013 \h </w:instrText>
        </w:r>
        <w:r w:rsidR="00810BC5">
          <w:rPr>
            <w:noProof/>
            <w:webHidden/>
          </w:rPr>
        </w:r>
        <w:r w:rsidR="00810BC5">
          <w:rPr>
            <w:noProof/>
            <w:webHidden/>
          </w:rPr>
          <w:fldChar w:fldCharType="separate"/>
        </w:r>
        <w:r w:rsidR="00810BC5">
          <w:rPr>
            <w:noProof/>
            <w:webHidden/>
          </w:rPr>
          <w:t>29</w:t>
        </w:r>
        <w:r w:rsidR="00810BC5">
          <w:rPr>
            <w:noProof/>
            <w:webHidden/>
          </w:rPr>
          <w:fldChar w:fldCharType="end"/>
        </w:r>
      </w:hyperlink>
    </w:p>
    <w:p w14:paraId="06FCC9FE" w14:textId="77777777" w:rsidR="00810BC5" w:rsidRDefault="007D2C37">
      <w:pPr>
        <w:pStyle w:val="brajegyzk"/>
        <w:tabs>
          <w:tab w:val="right" w:leader="dot" w:pos="7928"/>
        </w:tabs>
        <w:rPr>
          <w:rFonts w:eastAsiaTheme="minorEastAsia" w:cstheme="minorBidi"/>
          <w:noProof/>
          <w:lang w:val="en-US"/>
        </w:rPr>
      </w:pPr>
      <w:hyperlink w:anchor="_Toc417218014" w:history="1">
        <w:r w:rsidR="00810BC5" w:rsidRPr="0057569C">
          <w:rPr>
            <w:rStyle w:val="Hiperhivatkozs"/>
            <w:noProof/>
          </w:rPr>
          <w:t>6.4 ábra Árak kategorizálása (Ft)</w:t>
        </w:r>
        <w:r w:rsidR="00810BC5">
          <w:rPr>
            <w:noProof/>
            <w:webHidden/>
          </w:rPr>
          <w:tab/>
        </w:r>
        <w:r w:rsidR="00810BC5">
          <w:rPr>
            <w:noProof/>
            <w:webHidden/>
          </w:rPr>
          <w:fldChar w:fldCharType="begin"/>
        </w:r>
        <w:r w:rsidR="00810BC5">
          <w:rPr>
            <w:noProof/>
            <w:webHidden/>
          </w:rPr>
          <w:instrText xml:space="preserve"> PAGEREF _Toc417218014 \h </w:instrText>
        </w:r>
        <w:r w:rsidR="00810BC5">
          <w:rPr>
            <w:noProof/>
            <w:webHidden/>
          </w:rPr>
        </w:r>
        <w:r w:rsidR="00810BC5">
          <w:rPr>
            <w:noProof/>
            <w:webHidden/>
          </w:rPr>
          <w:fldChar w:fldCharType="separate"/>
        </w:r>
        <w:r w:rsidR="00810BC5">
          <w:rPr>
            <w:noProof/>
            <w:webHidden/>
          </w:rPr>
          <w:t>30</w:t>
        </w:r>
        <w:r w:rsidR="00810BC5">
          <w:rPr>
            <w:noProof/>
            <w:webHidden/>
          </w:rPr>
          <w:fldChar w:fldCharType="end"/>
        </w:r>
      </w:hyperlink>
    </w:p>
    <w:p w14:paraId="2ADDCE99" w14:textId="77777777" w:rsidR="00810BC5" w:rsidRDefault="007D2C37">
      <w:pPr>
        <w:pStyle w:val="brajegyzk"/>
        <w:tabs>
          <w:tab w:val="right" w:leader="dot" w:pos="7928"/>
        </w:tabs>
        <w:rPr>
          <w:rFonts w:eastAsiaTheme="minorEastAsia" w:cstheme="minorBidi"/>
          <w:noProof/>
          <w:lang w:val="en-US"/>
        </w:rPr>
      </w:pPr>
      <w:hyperlink w:anchor="_Toc417218015" w:history="1">
        <w:r w:rsidR="00810BC5" w:rsidRPr="0057569C">
          <w:rPr>
            <w:rStyle w:val="Hiperhivatkozs"/>
            <w:noProof/>
          </w:rPr>
          <w:t>6.5 ábra Távolságok kategorizálása (km)</w:t>
        </w:r>
        <w:r w:rsidR="00810BC5">
          <w:rPr>
            <w:noProof/>
            <w:webHidden/>
          </w:rPr>
          <w:tab/>
        </w:r>
        <w:r w:rsidR="00810BC5">
          <w:rPr>
            <w:noProof/>
            <w:webHidden/>
          </w:rPr>
          <w:fldChar w:fldCharType="begin"/>
        </w:r>
        <w:r w:rsidR="00810BC5">
          <w:rPr>
            <w:noProof/>
            <w:webHidden/>
          </w:rPr>
          <w:instrText xml:space="preserve"> PAGEREF _Toc417218015 \h </w:instrText>
        </w:r>
        <w:r w:rsidR="00810BC5">
          <w:rPr>
            <w:noProof/>
            <w:webHidden/>
          </w:rPr>
        </w:r>
        <w:r w:rsidR="00810BC5">
          <w:rPr>
            <w:noProof/>
            <w:webHidden/>
          </w:rPr>
          <w:fldChar w:fldCharType="separate"/>
        </w:r>
        <w:r w:rsidR="00810BC5">
          <w:rPr>
            <w:noProof/>
            <w:webHidden/>
          </w:rPr>
          <w:t>30</w:t>
        </w:r>
        <w:r w:rsidR="00810BC5">
          <w:rPr>
            <w:noProof/>
            <w:webHidden/>
          </w:rPr>
          <w:fldChar w:fldCharType="end"/>
        </w:r>
      </w:hyperlink>
    </w:p>
    <w:p w14:paraId="1A4B8C55" w14:textId="77777777" w:rsidR="00810BC5" w:rsidRDefault="007D2C37">
      <w:pPr>
        <w:pStyle w:val="brajegyzk"/>
        <w:tabs>
          <w:tab w:val="right" w:leader="dot" w:pos="7928"/>
        </w:tabs>
        <w:rPr>
          <w:rFonts w:eastAsiaTheme="minorEastAsia" w:cstheme="minorBidi"/>
          <w:noProof/>
          <w:lang w:val="en-US"/>
        </w:rPr>
      </w:pPr>
      <w:hyperlink w:anchor="_Toc417218016" w:history="1">
        <w:r w:rsidR="00810BC5" w:rsidRPr="0057569C">
          <w:rPr>
            <w:rStyle w:val="Hiperhivatkozs"/>
            <w:noProof/>
          </w:rPr>
          <w:t>6.6 ábra A modellben megjelenő szoba objektum és a hozzá kapcsolódó változó és paraméterek</w:t>
        </w:r>
        <w:r w:rsidR="00810BC5">
          <w:rPr>
            <w:noProof/>
            <w:webHidden/>
          </w:rPr>
          <w:tab/>
        </w:r>
        <w:r w:rsidR="00810BC5">
          <w:rPr>
            <w:noProof/>
            <w:webHidden/>
          </w:rPr>
          <w:fldChar w:fldCharType="begin"/>
        </w:r>
        <w:r w:rsidR="00810BC5">
          <w:rPr>
            <w:noProof/>
            <w:webHidden/>
          </w:rPr>
          <w:instrText xml:space="preserve"> PAGEREF _Toc417218016 \h </w:instrText>
        </w:r>
        <w:r w:rsidR="00810BC5">
          <w:rPr>
            <w:noProof/>
            <w:webHidden/>
          </w:rPr>
        </w:r>
        <w:r w:rsidR="00810BC5">
          <w:rPr>
            <w:noProof/>
            <w:webHidden/>
          </w:rPr>
          <w:fldChar w:fldCharType="separate"/>
        </w:r>
        <w:r w:rsidR="00810BC5">
          <w:rPr>
            <w:noProof/>
            <w:webHidden/>
          </w:rPr>
          <w:t>31</w:t>
        </w:r>
        <w:r w:rsidR="00810BC5">
          <w:rPr>
            <w:noProof/>
            <w:webHidden/>
          </w:rPr>
          <w:fldChar w:fldCharType="end"/>
        </w:r>
      </w:hyperlink>
    </w:p>
    <w:p w14:paraId="5F534B6B" w14:textId="77777777" w:rsidR="00810BC5" w:rsidRDefault="007D2C37">
      <w:pPr>
        <w:pStyle w:val="brajegyzk"/>
        <w:tabs>
          <w:tab w:val="right" w:leader="dot" w:pos="7928"/>
        </w:tabs>
        <w:rPr>
          <w:rFonts w:eastAsiaTheme="minorEastAsia" w:cstheme="minorBidi"/>
          <w:noProof/>
          <w:lang w:val="en-US"/>
        </w:rPr>
      </w:pPr>
      <w:hyperlink w:anchor="_Toc417218017" w:history="1">
        <w:r w:rsidR="00810BC5" w:rsidRPr="0057569C">
          <w:rPr>
            <w:rStyle w:val="Hiperhivatkozs"/>
            <w:noProof/>
          </w:rPr>
          <w:t>6.7 ábra Az olcsó modellhez szükséges paraméterek</w:t>
        </w:r>
        <w:r w:rsidR="00810BC5">
          <w:rPr>
            <w:noProof/>
            <w:webHidden/>
          </w:rPr>
          <w:tab/>
        </w:r>
        <w:r w:rsidR="00810BC5">
          <w:rPr>
            <w:noProof/>
            <w:webHidden/>
          </w:rPr>
          <w:fldChar w:fldCharType="begin"/>
        </w:r>
        <w:r w:rsidR="00810BC5">
          <w:rPr>
            <w:noProof/>
            <w:webHidden/>
          </w:rPr>
          <w:instrText xml:space="preserve"> PAGEREF _Toc417218017 \h </w:instrText>
        </w:r>
        <w:r w:rsidR="00810BC5">
          <w:rPr>
            <w:noProof/>
            <w:webHidden/>
          </w:rPr>
        </w:r>
        <w:r w:rsidR="00810BC5">
          <w:rPr>
            <w:noProof/>
            <w:webHidden/>
          </w:rPr>
          <w:fldChar w:fldCharType="separate"/>
        </w:r>
        <w:r w:rsidR="00810BC5">
          <w:rPr>
            <w:noProof/>
            <w:webHidden/>
          </w:rPr>
          <w:t>32</w:t>
        </w:r>
        <w:r w:rsidR="00810BC5">
          <w:rPr>
            <w:noProof/>
            <w:webHidden/>
          </w:rPr>
          <w:fldChar w:fldCharType="end"/>
        </w:r>
      </w:hyperlink>
    </w:p>
    <w:p w14:paraId="1981225A" w14:textId="77777777" w:rsidR="00810BC5" w:rsidRDefault="007D2C37">
      <w:pPr>
        <w:pStyle w:val="brajegyzk"/>
        <w:tabs>
          <w:tab w:val="right" w:leader="dot" w:pos="7928"/>
        </w:tabs>
        <w:rPr>
          <w:rFonts w:eastAsiaTheme="minorEastAsia" w:cstheme="minorBidi"/>
          <w:noProof/>
          <w:lang w:val="en-US"/>
        </w:rPr>
      </w:pPr>
      <w:hyperlink w:anchor="_Toc417218018" w:history="1">
        <w:r w:rsidR="00810BC5" w:rsidRPr="0057569C">
          <w:rPr>
            <w:rStyle w:val="Hiperhivatkozs"/>
            <w:noProof/>
          </w:rPr>
          <w:t>6.8 ábra A közeli modellhez szükséges paraméterek</w:t>
        </w:r>
        <w:r w:rsidR="00810BC5">
          <w:rPr>
            <w:noProof/>
            <w:webHidden/>
          </w:rPr>
          <w:tab/>
        </w:r>
        <w:r w:rsidR="00810BC5">
          <w:rPr>
            <w:noProof/>
            <w:webHidden/>
          </w:rPr>
          <w:fldChar w:fldCharType="begin"/>
        </w:r>
        <w:r w:rsidR="00810BC5">
          <w:rPr>
            <w:noProof/>
            <w:webHidden/>
          </w:rPr>
          <w:instrText xml:space="preserve"> PAGEREF _Toc417218018 \h </w:instrText>
        </w:r>
        <w:r w:rsidR="00810BC5">
          <w:rPr>
            <w:noProof/>
            <w:webHidden/>
          </w:rPr>
        </w:r>
        <w:r w:rsidR="00810BC5">
          <w:rPr>
            <w:noProof/>
            <w:webHidden/>
          </w:rPr>
          <w:fldChar w:fldCharType="separate"/>
        </w:r>
        <w:r w:rsidR="00810BC5">
          <w:rPr>
            <w:noProof/>
            <w:webHidden/>
          </w:rPr>
          <w:t>32</w:t>
        </w:r>
        <w:r w:rsidR="00810BC5">
          <w:rPr>
            <w:noProof/>
            <w:webHidden/>
          </w:rPr>
          <w:fldChar w:fldCharType="end"/>
        </w:r>
      </w:hyperlink>
    </w:p>
    <w:p w14:paraId="0A0F83A8" w14:textId="77777777" w:rsidR="00810BC5" w:rsidRDefault="007D2C37">
      <w:pPr>
        <w:pStyle w:val="brajegyzk"/>
        <w:tabs>
          <w:tab w:val="right" w:leader="dot" w:pos="7928"/>
        </w:tabs>
        <w:rPr>
          <w:rFonts w:eastAsiaTheme="minorEastAsia" w:cstheme="minorBidi"/>
          <w:noProof/>
          <w:lang w:val="en-US"/>
        </w:rPr>
      </w:pPr>
      <w:hyperlink w:anchor="_Toc417218019" w:history="1">
        <w:r w:rsidR="00810BC5" w:rsidRPr="0057569C">
          <w:rPr>
            <w:rStyle w:val="Hiperhivatkozs"/>
            <w:noProof/>
          </w:rPr>
          <w:t>6.9 ábra Az olcsó és közeli modellhez szükséges paraméterek</w:t>
        </w:r>
        <w:r w:rsidR="00810BC5">
          <w:rPr>
            <w:noProof/>
            <w:webHidden/>
          </w:rPr>
          <w:tab/>
        </w:r>
        <w:r w:rsidR="00810BC5">
          <w:rPr>
            <w:noProof/>
            <w:webHidden/>
          </w:rPr>
          <w:fldChar w:fldCharType="begin"/>
        </w:r>
        <w:r w:rsidR="00810BC5">
          <w:rPr>
            <w:noProof/>
            <w:webHidden/>
          </w:rPr>
          <w:instrText xml:space="preserve"> PAGEREF _Toc417218019 \h </w:instrText>
        </w:r>
        <w:r w:rsidR="00810BC5">
          <w:rPr>
            <w:noProof/>
            <w:webHidden/>
          </w:rPr>
        </w:r>
        <w:r w:rsidR="00810BC5">
          <w:rPr>
            <w:noProof/>
            <w:webHidden/>
          </w:rPr>
          <w:fldChar w:fldCharType="separate"/>
        </w:r>
        <w:r w:rsidR="00810BC5">
          <w:rPr>
            <w:noProof/>
            <w:webHidden/>
          </w:rPr>
          <w:t>33</w:t>
        </w:r>
        <w:r w:rsidR="00810BC5">
          <w:rPr>
            <w:noProof/>
            <w:webHidden/>
          </w:rPr>
          <w:fldChar w:fldCharType="end"/>
        </w:r>
      </w:hyperlink>
    </w:p>
    <w:p w14:paraId="103A76E9" w14:textId="77777777" w:rsidR="00810BC5" w:rsidRDefault="007D2C37">
      <w:pPr>
        <w:pStyle w:val="brajegyzk"/>
        <w:tabs>
          <w:tab w:val="right" w:leader="dot" w:pos="7928"/>
        </w:tabs>
        <w:rPr>
          <w:rFonts w:eastAsiaTheme="minorEastAsia" w:cstheme="minorBidi"/>
          <w:noProof/>
          <w:lang w:val="en-US"/>
        </w:rPr>
      </w:pPr>
      <w:hyperlink w:anchor="_Toc417218020" w:history="1">
        <w:r w:rsidR="00810BC5" w:rsidRPr="0057569C">
          <w:rPr>
            <w:rStyle w:val="Hiperhivatkozs"/>
            <w:noProof/>
          </w:rPr>
          <w:t>6.10 ábra Az adatbázis entitásai és kapcsolatuk</w:t>
        </w:r>
        <w:r w:rsidR="00810BC5">
          <w:rPr>
            <w:noProof/>
            <w:webHidden/>
          </w:rPr>
          <w:tab/>
        </w:r>
        <w:r w:rsidR="00810BC5">
          <w:rPr>
            <w:noProof/>
            <w:webHidden/>
          </w:rPr>
          <w:fldChar w:fldCharType="begin"/>
        </w:r>
        <w:r w:rsidR="00810BC5">
          <w:rPr>
            <w:noProof/>
            <w:webHidden/>
          </w:rPr>
          <w:instrText xml:space="preserve"> PAGEREF _Toc417218020 \h </w:instrText>
        </w:r>
        <w:r w:rsidR="00810BC5">
          <w:rPr>
            <w:noProof/>
            <w:webHidden/>
          </w:rPr>
        </w:r>
        <w:r w:rsidR="00810BC5">
          <w:rPr>
            <w:noProof/>
            <w:webHidden/>
          </w:rPr>
          <w:fldChar w:fldCharType="separate"/>
        </w:r>
        <w:r w:rsidR="00810BC5">
          <w:rPr>
            <w:noProof/>
            <w:webHidden/>
          </w:rPr>
          <w:t>35</w:t>
        </w:r>
        <w:r w:rsidR="00810BC5">
          <w:rPr>
            <w:noProof/>
            <w:webHidden/>
          </w:rPr>
          <w:fldChar w:fldCharType="end"/>
        </w:r>
      </w:hyperlink>
    </w:p>
    <w:p w14:paraId="2DF088EF" w14:textId="77777777" w:rsidR="00810BC5" w:rsidRDefault="007D2C37">
      <w:pPr>
        <w:pStyle w:val="brajegyzk"/>
        <w:tabs>
          <w:tab w:val="right" w:leader="dot" w:pos="7928"/>
        </w:tabs>
        <w:rPr>
          <w:rFonts w:eastAsiaTheme="minorEastAsia" w:cstheme="minorBidi"/>
          <w:noProof/>
          <w:lang w:val="en-US"/>
        </w:rPr>
      </w:pPr>
      <w:hyperlink w:anchor="_Toc417218021" w:history="1">
        <w:r w:rsidR="00810BC5" w:rsidRPr="0057569C">
          <w:rPr>
            <w:rStyle w:val="Hiperhivatkozs"/>
            <w:noProof/>
          </w:rPr>
          <w:t>8.1 ábra Látogató számára látható menüsáv</w:t>
        </w:r>
        <w:r w:rsidR="00810BC5">
          <w:rPr>
            <w:noProof/>
            <w:webHidden/>
          </w:rPr>
          <w:tab/>
        </w:r>
        <w:r w:rsidR="00810BC5">
          <w:rPr>
            <w:noProof/>
            <w:webHidden/>
          </w:rPr>
          <w:fldChar w:fldCharType="begin"/>
        </w:r>
        <w:r w:rsidR="00810BC5">
          <w:rPr>
            <w:noProof/>
            <w:webHidden/>
          </w:rPr>
          <w:instrText xml:space="preserve"> PAGEREF _Toc417218021 \h </w:instrText>
        </w:r>
        <w:r w:rsidR="00810BC5">
          <w:rPr>
            <w:noProof/>
            <w:webHidden/>
          </w:rPr>
        </w:r>
        <w:r w:rsidR="00810BC5">
          <w:rPr>
            <w:noProof/>
            <w:webHidden/>
          </w:rPr>
          <w:fldChar w:fldCharType="separate"/>
        </w:r>
        <w:r w:rsidR="00810BC5">
          <w:rPr>
            <w:noProof/>
            <w:webHidden/>
          </w:rPr>
          <w:t>62</w:t>
        </w:r>
        <w:r w:rsidR="00810BC5">
          <w:rPr>
            <w:noProof/>
            <w:webHidden/>
          </w:rPr>
          <w:fldChar w:fldCharType="end"/>
        </w:r>
      </w:hyperlink>
    </w:p>
    <w:p w14:paraId="7FC20CD1" w14:textId="77777777" w:rsidR="00810BC5" w:rsidRDefault="007D2C37">
      <w:pPr>
        <w:pStyle w:val="brajegyzk"/>
        <w:tabs>
          <w:tab w:val="right" w:leader="dot" w:pos="7928"/>
        </w:tabs>
        <w:rPr>
          <w:rFonts w:eastAsiaTheme="minorEastAsia" w:cstheme="minorBidi"/>
          <w:noProof/>
          <w:lang w:val="en-US"/>
        </w:rPr>
      </w:pPr>
      <w:hyperlink w:anchor="_Toc417218022" w:history="1">
        <w:r w:rsidR="00810BC5" w:rsidRPr="0057569C">
          <w:rPr>
            <w:rStyle w:val="Hiperhivatkozs"/>
            <w:noProof/>
          </w:rPr>
          <w:t>8.2 ábra Szálláskereső számára látható menüsáv</w:t>
        </w:r>
        <w:r w:rsidR="00810BC5">
          <w:rPr>
            <w:noProof/>
            <w:webHidden/>
          </w:rPr>
          <w:tab/>
        </w:r>
        <w:r w:rsidR="00810BC5">
          <w:rPr>
            <w:noProof/>
            <w:webHidden/>
          </w:rPr>
          <w:fldChar w:fldCharType="begin"/>
        </w:r>
        <w:r w:rsidR="00810BC5">
          <w:rPr>
            <w:noProof/>
            <w:webHidden/>
          </w:rPr>
          <w:instrText xml:space="preserve"> PAGEREF _Toc417218022 \h </w:instrText>
        </w:r>
        <w:r w:rsidR="00810BC5">
          <w:rPr>
            <w:noProof/>
            <w:webHidden/>
          </w:rPr>
        </w:r>
        <w:r w:rsidR="00810BC5">
          <w:rPr>
            <w:noProof/>
            <w:webHidden/>
          </w:rPr>
          <w:fldChar w:fldCharType="separate"/>
        </w:r>
        <w:r w:rsidR="00810BC5">
          <w:rPr>
            <w:noProof/>
            <w:webHidden/>
          </w:rPr>
          <w:t>63</w:t>
        </w:r>
        <w:r w:rsidR="00810BC5">
          <w:rPr>
            <w:noProof/>
            <w:webHidden/>
          </w:rPr>
          <w:fldChar w:fldCharType="end"/>
        </w:r>
      </w:hyperlink>
    </w:p>
    <w:p w14:paraId="52729F84" w14:textId="77777777" w:rsidR="00810BC5" w:rsidRDefault="007D2C37">
      <w:pPr>
        <w:pStyle w:val="brajegyzk"/>
        <w:tabs>
          <w:tab w:val="right" w:leader="dot" w:pos="7928"/>
        </w:tabs>
        <w:rPr>
          <w:rFonts w:eastAsiaTheme="minorEastAsia" w:cstheme="minorBidi"/>
          <w:noProof/>
          <w:lang w:val="en-US"/>
        </w:rPr>
      </w:pPr>
      <w:hyperlink w:anchor="_Toc417218023" w:history="1">
        <w:r w:rsidR="00810BC5" w:rsidRPr="0057569C">
          <w:rPr>
            <w:rStyle w:val="Hiperhivatkozs"/>
            <w:noProof/>
          </w:rPr>
          <w:t>8.3 ábra Szállásadó számára látható menüsáv</w:t>
        </w:r>
        <w:r w:rsidR="00810BC5">
          <w:rPr>
            <w:noProof/>
            <w:webHidden/>
          </w:rPr>
          <w:tab/>
        </w:r>
        <w:r w:rsidR="00810BC5">
          <w:rPr>
            <w:noProof/>
            <w:webHidden/>
          </w:rPr>
          <w:fldChar w:fldCharType="begin"/>
        </w:r>
        <w:r w:rsidR="00810BC5">
          <w:rPr>
            <w:noProof/>
            <w:webHidden/>
          </w:rPr>
          <w:instrText xml:space="preserve"> PAGEREF _Toc417218023 \h </w:instrText>
        </w:r>
        <w:r w:rsidR="00810BC5">
          <w:rPr>
            <w:noProof/>
            <w:webHidden/>
          </w:rPr>
        </w:r>
        <w:r w:rsidR="00810BC5">
          <w:rPr>
            <w:noProof/>
            <w:webHidden/>
          </w:rPr>
          <w:fldChar w:fldCharType="separate"/>
        </w:r>
        <w:r w:rsidR="00810BC5">
          <w:rPr>
            <w:noProof/>
            <w:webHidden/>
          </w:rPr>
          <w:t>63</w:t>
        </w:r>
        <w:r w:rsidR="00810BC5">
          <w:rPr>
            <w:noProof/>
            <w:webHidden/>
          </w:rPr>
          <w:fldChar w:fldCharType="end"/>
        </w:r>
      </w:hyperlink>
    </w:p>
    <w:p w14:paraId="125E72E2" w14:textId="77777777" w:rsidR="00810BC5" w:rsidRDefault="007D2C37">
      <w:pPr>
        <w:pStyle w:val="brajegyzk"/>
        <w:tabs>
          <w:tab w:val="right" w:leader="dot" w:pos="7928"/>
        </w:tabs>
        <w:rPr>
          <w:rFonts w:eastAsiaTheme="minorEastAsia" w:cstheme="minorBidi"/>
          <w:noProof/>
          <w:lang w:val="en-US"/>
        </w:rPr>
      </w:pPr>
      <w:hyperlink w:anchor="_Toc417218024" w:history="1">
        <w:r w:rsidR="00810BC5" w:rsidRPr="0057569C">
          <w:rPr>
            <w:rStyle w:val="Hiperhivatkozs"/>
            <w:noProof/>
          </w:rPr>
          <w:t>8.4 ábra Adminisztrátor számára látható menüsáv</w:t>
        </w:r>
        <w:r w:rsidR="00810BC5">
          <w:rPr>
            <w:noProof/>
            <w:webHidden/>
          </w:rPr>
          <w:tab/>
        </w:r>
        <w:r w:rsidR="00810BC5">
          <w:rPr>
            <w:noProof/>
            <w:webHidden/>
          </w:rPr>
          <w:fldChar w:fldCharType="begin"/>
        </w:r>
        <w:r w:rsidR="00810BC5">
          <w:rPr>
            <w:noProof/>
            <w:webHidden/>
          </w:rPr>
          <w:instrText xml:space="preserve"> PAGEREF _Toc417218024 \h </w:instrText>
        </w:r>
        <w:r w:rsidR="00810BC5">
          <w:rPr>
            <w:noProof/>
            <w:webHidden/>
          </w:rPr>
        </w:r>
        <w:r w:rsidR="00810BC5">
          <w:rPr>
            <w:noProof/>
            <w:webHidden/>
          </w:rPr>
          <w:fldChar w:fldCharType="separate"/>
        </w:r>
        <w:r w:rsidR="00810BC5">
          <w:rPr>
            <w:noProof/>
            <w:webHidden/>
          </w:rPr>
          <w:t>64</w:t>
        </w:r>
        <w:r w:rsidR="00810BC5">
          <w:rPr>
            <w:noProof/>
            <w:webHidden/>
          </w:rPr>
          <w:fldChar w:fldCharType="end"/>
        </w:r>
      </w:hyperlink>
    </w:p>
    <w:p w14:paraId="4C69F91B" w14:textId="77777777" w:rsidR="00810BC5" w:rsidRDefault="007D2C37">
      <w:pPr>
        <w:pStyle w:val="brajegyzk"/>
        <w:tabs>
          <w:tab w:val="right" w:leader="dot" w:pos="7928"/>
        </w:tabs>
        <w:rPr>
          <w:rFonts w:eastAsiaTheme="minorEastAsia" w:cstheme="minorBidi"/>
          <w:noProof/>
          <w:lang w:val="en-US"/>
        </w:rPr>
      </w:pPr>
      <w:hyperlink w:anchor="_Toc417218025" w:history="1">
        <w:r w:rsidR="00810BC5" w:rsidRPr="0057569C">
          <w:rPr>
            <w:rStyle w:val="Hiperhivatkozs"/>
            <w:noProof/>
          </w:rPr>
          <w:t>8.5 ábra Szobák listája</w:t>
        </w:r>
        <w:r w:rsidR="00810BC5">
          <w:rPr>
            <w:noProof/>
            <w:webHidden/>
          </w:rPr>
          <w:tab/>
        </w:r>
        <w:r w:rsidR="00810BC5">
          <w:rPr>
            <w:noProof/>
            <w:webHidden/>
          </w:rPr>
          <w:fldChar w:fldCharType="begin"/>
        </w:r>
        <w:r w:rsidR="00810BC5">
          <w:rPr>
            <w:noProof/>
            <w:webHidden/>
          </w:rPr>
          <w:instrText xml:space="preserve"> PAGEREF _Toc417218025 \h </w:instrText>
        </w:r>
        <w:r w:rsidR="00810BC5">
          <w:rPr>
            <w:noProof/>
            <w:webHidden/>
          </w:rPr>
        </w:r>
        <w:r w:rsidR="00810BC5">
          <w:rPr>
            <w:noProof/>
            <w:webHidden/>
          </w:rPr>
          <w:fldChar w:fldCharType="separate"/>
        </w:r>
        <w:r w:rsidR="00810BC5">
          <w:rPr>
            <w:noProof/>
            <w:webHidden/>
          </w:rPr>
          <w:t>64</w:t>
        </w:r>
        <w:r w:rsidR="00810BC5">
          <w:rPr>
            <w:noProof/>
            <w:webHidden/>
          </w:rPr>
          <w:fldChar w:fldCharType="end"/>
        </w:r>
      </w:hyperlink>
    </w:p>
    <w:p w14:paraId="188652B5" w14:textId="77777777" w:rsidR="00810BC5" w:rsidRDefault="007D2C37">
      <w:pPr>
        <w:pStyle w:val="brajegyzk"/>
        <w:tabs>
          <w:tab w:val="right" w:leader="dot" w:pos="7928"/>
        </w:tabs>
        <w:rPr>
          <w:rFonts w:eastAsiaTheme="minorEastAsia" w:cstheme="minorBidi"/>
          <w:noProof/>
          <w:lang w:val="en-US"/>
        </w:rPr>
      </w:pPr>
      <w:hyperlink w:anchor="_Toc417218026" w:history="1">
        <w:r w:rsidR="00810BC5" w:rsidRPr="0057569C">
          <w:rPr>
            <w:rStyle w:val="Hiperhivatkozs"/>
            <w:noProof/>
          </w:rPr>
          <w:t>8.6 ábra Szobák szűrési feltételeit tartalmazó panel</w:t>
        </w:r>
        <w:r w:rsidR="00810BC5">
          <w:rPr>
            <w:noProof/>
            <w:webHidden/>
          </w:rPr>
          <w:tab/>
        </w:r>
        <w:r w:rsidR="00810BC5">
          <w:rPr>
            <w:noProof/>
            <w:webHidden/>
          </w:rPr>
          <w:fldChar w:fldCharType="begin"/>
        </w:r>
        <w:r w:rsidR="00810BC5">
          <w:rPr>
            <w:noProof/>
            <w:webHidden/>
          </w:rPr>
          <w:instrText xml:space="preserve"> PAGEREF _Toc417218026 \h </w:instrText>
        </w:r>
        <w:r w:rsidR="00810BC5">
          <w:rPr>
            <w:noProof/>
            <w:webHidden/>
          </w:rPr>
        </w:r>
        <w:r w:rsidR="00810BC5">
          <w:rPr>
            <w:noProof/>
            <w:webHidden/>
          </w:rPr>
          <w:fldChar w:fldCharType="separate"/>
        </w:r>
        <w:r w:rsidR="00810BC5">
          <w:rPr>
            <w:noProof/>
            <w:webHidden/>
          </w:rPr>
          <w:t>65</w:t>
        </w:r>
        <w:r w:rsidR="00810BC5">
          <w:rPr>
            <w:noProof/>
            <w:webHidden/>
          </w:rPr>
          <w:fldChar w:fldCharType="end"/>
        </w:r>
      </w:hyperlink>
    </w:p>
    <w:p w14:paraId="741FB1AF" w14:textId="77777777" w:rsidR="00810BC5" w:rsidRDefault="007D2C37">
      <w:pPr>
        <w:pStyle w:val="brajegyzk"/>
        <w:tabs>
          <w:tab w:val="right" w:leader="dot" w:pos="7928"/>
        </w:tabs>
        <w:rPr>
          <w:rFonts w:eastAsiaTheme="minorEastAsia" w:cstheme="minorBidi"/>
          <w:noProof/>
          <w:lang w:val="en-US"/>
        </w:rPr>
      </w:pPr>
      <w:hyperlink w:anchor="_Toc417218027" w:history="1">
        <w:r w:rsidR="00810BC5" w:rsidRPr="0057569C">
          <w:rPr>
            <w:rStyle w:val="Hiperhivatkozs"/>
            <w:noProof/>
          </w:rPr>
          <w:t>8.7 ábra Egy szoba részletes bemutató oldala</w:t>
        </w:r>
        <w:r w:rsidR="00810BC5">
          <w:rPr>
            <w:noProof/>
            <w:webHidden/>
          </w:rPr>
          <w:tab/>
        </w:r>
        <w:r w:rsidR="00810BC5">
          <w:rPr>
            <w:noProof/>
            <w:webHidden/>
          </w:rPr>
          <w:fldChar w:fldCharType="begin"/>
        </w:r>
        <w:r w:rsidR="00810BC5">
          <w:rPr>
            <w:noProof/>
            <w:webHidden/>
          </w:rPr>
          <w:instrText xml:space="preserve"> PAGEREF _Toc417218027 \h </w:instrText>
        </w:r>
        <w:r w:rsidR="00810BC5">
          <w:rPr>
            <w:noProof/>
            <w:webHidden/>
          </w:rPr>
        </w:r>
        <w:r w:rsidR="00810BC5">
          <w:rPr>
            <w:noProof/>
            <w:webHidden/>
          </w:rPr>
          <w:fldChar w:fldCharType="separate"/>
        </w:r>
        <w:r w:rsidR="00810BC5">
          <w:rPr>
            <w:noProof/>
            <w:webHidden/>
          </w:rPr>
          <w:t>66</w:t>
        </w:r>
        <w:r w:rsidR="00810BC5">
          <w:rPr>
            <w:noProof/>
            <w:webHidden/>
          </w:rPr>
          <w:fldChar w:fldCharType="end"/>
        </w:r>
      </w:hyperlink>
    </w:p>
    <w:p w14:paraId="7EF06ECC" w14:textId="77777777" w:rsidR="00810BC5" w:rsidRDefault="007D2C37">
      <w:pPr>
        <w:pStyle w:val="brajegyzk"/>
        <w:tabs>
          <w:tab w:val="right" w:leader="dot" w:pos="7928"/>
        </w:tabs>
        <w:rPr>
          <w:rFonts w:eastAsiaTheme="minorEastAsia" w:cstheme="minorBidi"/>
          <w:noProof/>
          <w:lang w:val="en-US"/>
        </w:rPr>
      </w:pPr>
      <w:hyperlink w:anchor="_Toc417218028" w:history="1">
        <w:r w:rsidR="00810BC5" w:rsidRPr="0057569C">
          <w:rPr>
            <w:rStyle w:val="Hiperhivatkozs"/>
            <w:noProof/>
          </w:rPr>
          <w:t>8.8 ábra A szálláskereső számára megjelenő szobafoglalási panel</w:t>
        </w:r>
        <w:r w:rsidR="00810BC5">
          <w:rPr>
            <w:noProof/>
            <w:webHidden/>
          </w:rPr>
          <w:tab/>
        </w:r>
        <w:r w:rsidR="00810BC5">
          <w:rPr>
            <w:noProof/>
            <w:webHidden/>
          </w:rPr>
          <w:fldChar w:fldCharType="begin"/>
        </w:r>
        <w:r w:rsidR="00810BC5">
          <w:rPr>
            <w:noProof/>
            <w:webHidden/>
          </w:rPr>
          <w:instrText xml:space="preserve"> PAGEREF _Toc417218028 \h </w:instrText>
        </w:r>
        <w:r w:rsidR="00810BC5">
          <w:rPr>
            <w:noProof/>
            <w:webHidden/>
          </w:rPr>
        </w:r>
        <w:r w:rsidR="00810BC5">
          <w:rPr>
            <w:noProof/>
            <w:webHidden/>
          </w:rPr>
          <w:fldChar w:fldCharType="separate"/>
        </w:r>
        <w:r w:rsidR="00810BC5">
          <w:rPr>
            <w:noProof/>
            <w:webHidden/>
          </w:rPr>
          <w:t>66</w:t>
        </w:r>
        <w:r w:rsidR="00810BC5">
          <w:rPr>
            <w:noProof/>
            <w:webHidden/>
          </w:rPr>
          <w:fldChar w:fldCharType="end"/>
        </w:r>
      </w:hyperlink>
    </w:p>
    <w:p w14:paraId="68D77B6C" w14:textId="77777777" w:rsidR="00810BC5" w:rsidRDefault="007D2C37">
      <w:pPr>
        <w:pStyle w:val="brajegyzk"/>
        <w:tabs>
          <w:tab w:val="right" w:leader="dot" w:pos="7928"/>
        </w:tabs>
        <w:rPr>
          <w:rFonts w:eastAsiaTheme="minorEastAsia" w:cstheme="minorBidi"/>
          <w:noProof/>
          <w:lang w:val="en-US"/>
        </w:rPr>
      </w:pPr>
      <w:hyperlink w:anchor="_Toc417218029" w:history="1">
        <w:r w:rsidR="00810BC5" w:rsidRPr="0057569C">
          <w:rPr>
            <w:rStyle w:val="Hiperhivatkozs"/>
            <w:noProof/>
          </w:rPr>
          <w:t>8.9 ábra Rögzített szobafoglalási panel</w:t>
        </w:r>
        <w:r w:rsidR="00810BC5">
          <w:rPr>
            <w:noProof/>
            <w:webHidden/>
          </w:rPr>
          <w:tab/>
        </w:r>
        <w:r w:rsidR="00810BC5">
          <w:rPr>
            <w:noProof/>
            <w:webHidden/>
          </w:rPr>
          <w:fldChar w:fldCharType="begin"/>
        </w:r>
        <w:r w:rsidR="00810BC5">
          <w:rPr>
            <w:noProof/>
            <w:webHidden/>
          </w:rPr>
          <w:instrText xml:space="preserve"> PAGEREF _Toc417218029 \h </w:instrText>
        </w:r>
        <w:r w:rsidR="00810BC5">
          <w:rPr>
            <w:noProof/>
            <w:webHidden/>
          </w:rPr>
        </w:r>
        <w:r w:rsidR="00810BC5">
          <w:rPr>
            <w:noProof/>
            <w:webHidden/>
          </w:rPr>
          <w:fldChar w:fldCharType="separate"/>
        </w:r>
        <w:r w:rsidR="00810BC5">
          <w:rPr>
            <w:noProof/>
            <w:webHidden/>
          </w:rPr>
          <w:t>66</w:t>
        </w:r>
        <w:r w:rsidR="00810BC5">
          <w:rPr>
            <w:noProof/>
            <w:webHidden/>
          </w:rPr>
          <w:fldChar w:fldCharType="end"/>
        </w:r>
      </w:hyperlink>
    </w:p>
    <w:p w14:paraId="2DA6CD0E" w14:textId="77777777" w:rsidR="00810BC5" w:rsidRDefault="007D2C37">
      <w:pPr>
        <w:pStyle w:val="brajegyzk"/>
        <w:tabs>
          <w:tab w:val="right" w:leader="dot" w:pos="7928"/>
        </w:tabs>
        <w:rPr>
          <w:rFonts w:eastAsiaTheme="minorEastAsia" w:cstheme="minorBidi"/>
          <w:noProof/>
          <w:lang w:val="en-US"/>
        </w:rPr>
      </w:pPr>
      <w:hyperlink w:anchor="_Toc417218030" w:history="1">
        <w:r w:rsidR="00810BC5" w:rsidRPr="0057569C">
          <w:rPr>
            <w:rStyle w:val="Hiperhivatkozs"/>
            <w:noProof/>
          </w:rPr>
          <w:t>8.10 ábra Szálláshelyek listája</w:t>
        </w:r>
        <w:r w:rsidR="00810BC5">
          <w:rPr>
            <w:noProof/>
            <w:webHidden/>
          </w:rPr>
          <w:tab/>
        </w:r>
        <w:r w:rsidR="00810BC5">
          <w:rPr>
            <w:noProof/>
            <w:webHidden/>
          </w:rPr>
          <w:fldChar w:fldCharType="begin"/>
        </w:r>
        <w:r w:rsidR="00810BC5">
          <w:rPr>
            <w:noProof/>
            <w:webHidden/>
          </w:rPr>
          <w:instrText xml:space="preserve"> PAGEREF _Toc417218030 \h </w:instrText>
        </w:r>
        <w:r w:rsidR="00810BC5">
          <w:rPr>
            <w:noProof/>
            <w:webHidden/>
          </w:rPr>
        </w:r>
        <w:r w:rsidR="00810BC5">
          <w:rPr>
            <w:noProof/>
            <w:webHidden/>
          </w:rPr>
          <w:fldChar w:fldCharType="separate"/>
        </w:r>
        <w:r w:rsidR="00810BC5">
          <w:rPr>
            <w:noProof/>
            <w:webHidden/>
          </w:rPr>
          <w:t>67</w:t>
        </w:r>
        <w:r w:rsidR="00810BC5">
          <w:rPr>
            <w:noProof/>
            <w:webHidden/>
          </w:rPr>
          <w:fldChar w:fldCharType="end"/>
        </w:r>
      </w:hyperlink>
    </w:p>
    <w:p w14:paraId="38D17F30" w14:textId="77777777" w:rsidR="002A1FFB" w:rsidRDefault="00E257D0" w:rsidP="00E257D0">
      <w:pPr>
        <w:pStyle w:val="brajegyzk"/>
        <w:tabs>
          <w:tab w:val="right" w:leader="dot" w:pos="8261"/>
        </w:tabs>
        <w:rPr>
          <w:noProof/>
        </w:rPr>
      </w:pPr>
      <w:r>
        <w:fldChar w:fldCharType="end"/>
      </w:r>
      <w:r>
        <w:fldChar w:fldCharType="begin"/>
      </w:r>
      <w:r>
        <w:instrText xml:space="preserve"> TOC \h \z \c "egyenlet" </w:instrText>
      </w:r>
      <w:r>
        <w:fldChar w:fldCharType="separate"/>
      </w:r>
    </w:p>
    <w:p w14:paraId="580920CA" w14:textId="77777777" w:rsidR="002A1FFB" w:rsidRDefault="007D2C37">
      <w:pPr>
        <w:pStyle w:val="brajegyzk"/>
        <w:tabs>
          <w:tab w:val="right" w:leader="dot" w:pos="7928"/>
        </w:tabs>
        <w:rPr>
          <w:rFonts w:eastAsiaTheme="minorEastAsia" w:cstheme="minorBidi"/>
          <w:noProof/>
          <w:lang w:val="en-US"/>
        </w:rPr>
      </w:pPr>
      <w:hyperlink w:anchor="_Toc417071644" w:history="1">
        <w:r w:rsidR="002A1FFB" w:rsidRPr="00ED3058">
          <w:rPr>
            <w:rStyle w:val="Hiperhivatkozs"/>
            <w:noProof/>
          </w:rPr>
          <w:t>6.1 képlet Speciális relatív szórás képlet</w:t>
        </w:r>
        <w:r w:rsidR="002A1FFB">
          <w:rPr>
            <w:noProof/>
            <w:webHidden/>
          </w:rPr>
          <w:tab/>
        </w:r>
        <w:r w:rsidR="002A1FFB">
          <w:rPr>
            <w:noProof/>
            <w:webHidden/>
          </w:rPr>
          <w:fldChar w:fldCharType="begin"/>
        </w:r>
        <w:r w:rsidR="002A1FFB">
          <w:rPr>
            <w:noProof/>
            <w:webHidden/>
          </w:rPr>
          <w:instrText xml:space="preserve"> PAGEREF _Toc417071644 \h </w:instrText>
        </w:r>
        <w:r w:rsidR="002A1FFB">
          <w:rPr>
            <w:noProof/>
            <w:webHidden/>
          </w:rPr>
        </w:r>
        <w:r w:rsidR="002A1FFB">
          <w:rPr>
            <w:noProof/>
            <w:webHidden/>
          </w:rPr>
          <w:fldChar w:fldCharType="separate"/>
        </w:r>
        <w:r w:rsidR="002A1FFB">
          <w:rPr>
            <w:noProof/>
            <w:webHidden/>
          </w:rPr>
          <w:t>29</w:t>
        </w:r>
        <w:r w:rsidR="002A1FFB">
          <w:rPr>
            <w:noProof/>
            <w:webHidden/>
          </w:rPr>
          <w:fldChar w:fldCharType="end"/>
        </w:r>
      </w:hyperlink>
    </w:p>
    <w:p w14:paraId="713BC2BE" w14:textId="77777777" w:rsidR="002A1FFB" w:rsidRDefault="007D2C37">
      <w:pPr>
        <w:pStyle w:val="brajegyzk"/>
        <w:tabs>
          <w:tab w:val="right" w:leader="dot" w:pos="7928"/>
        </w:tabs>
        <w:rPr>
          <w:rFonts w:eastAsiaTheme="minorEastAsia" w:cstheme="minorBidi"/>
          <w:noProof/>
          <w:lang w:val="en-US"/>
        </w:rPr>
      </w:pPr>
      <w:hyperlink w:anchor="_Toc417071645" w:history="1">
        <w:r w:rsidR="002A1FFB" w:rsidRPr="00ED3058">
          <w:rPr>
            <w:rStyle w:val="Hiperhivatkozs"/>
            <w:noProof/>
          </w:rPr>
          <w:t>6.2 képlet Korlátozás a vendégek száma alapján</w:t>
        </w:r>
        <w:r w:rsidR="002A1FFB">
          <w:rPr>
            <w:noProof/>
            <w:webHidden/>
          </w:rPr>
          <w:tab/>
        </w:r>
        <w:r w:rsidR="002A1FFB">
          <w:rPr>
            <w:noProof/>
            <w:webHidden/>
          </w:rPr>
          <w:fldChar w:fldCharType="begin"/>
        </w:r>
        <w:r w:rsidR="002A1FFB">
          <w:rPr>
            <w:noProof/>
            <w:webHidden/>
          </w:rPr>
          <w:instrText xml:space="preserve"> PAGEREF _Toc417071645 \h </w:instrText>
        </w:r>
        <w:r w:rsidR="002A1FFB">
          <w:rPr>
            <w:noProof/>
            <w:webHidden/>
          </w:rPr>
        </w:r>
        <w:r w:rsidR="002A1FFB">
          <w:rPr>
            <w:noProof/>
            <w:webHidden/>
          </w:rPr>
          <w:fldChar w:fldCharType="separate"/>
        </w:r>
        <w:r w:rsidR="002A1FFB">
          <w:rPr>
            <w:noProof/>
            <w:webHidden/>
          </w:rPr>
          <w:t>29</w:t>
        </w:r>
        <w:r w:rsidR="002A1FFB">
          <w:rPr>
            <w:noProof/>
            <w:webHidden/>
          </w:rPr>
          <w:fldChar w:fldCharType="end"/>
        </w:r>
      </w:hyperlink>
    </w:p>
    <w:p w14:paraId="1CAAD94E" w14:textId="77777777" w:rsidR="002A1FFB" w:rsidRDefault="007D2C37">
      <w:pPr>
        <w:pStyle w:val="brajegyzk"/>
        <w:tabs>
          <w:tab w:val="right" w:leader="dot" w:pos="7928"/>
        </w:tabs>
        <w:rPr>
          <w:rFonts w:eastAsiaTheme="minorEastAsia" w:cstheme="minorBidi"/>
          <w:noProof/>
          <w:lang w:val="en-US"/>
        </w:rPr>
      </w:pPr>
      <w:hyperlink w:anchor="_Toc417071646" w:history="1">
        <w:r w:rsidR="002A1FFB" w:rsidRPr="00ED3058">
          <w:rPr>
            <w:rStyle w:val="Hiperhivatkozs"/>
            <w:noProof/>
          </w:rPr>
          <w:t>6.3 képlet Az olcsó modell célfüggvénye</w:t>
        </w:r>
        <w:r w:rsidR="002A1FFB">
          <w:rPr>
            <w:noProof/>
            <w:webHidden/>
          </w:rPr>
          <w:tab/>
        </w:r>
        <w:r w:rsidR="002A1FFB">
          <w:rPr>
            <w:noProof/>
            <w:webHidden/>
          </w:rPr>
          <w:fldChar w:fldCharType="begin"/>
        </w:r>
        <w:r w:rsidR="002A1FFB">
          <w:rPr>
            <w:noProof/>
            <w:webHidden/>
          </w:rPr>
          <w:instrText xml:space="preserve"> PAGEREF _Toc417071646 \h </w:instrText>
        </w:r>
        <w:r w:rsidR="002A1FFB">
          <w:rPr>
            <w:noProof/>
            <w:webHidden/>
          </w:rPr>
        </w:r>
        <w:r w:rsidR="002A1FFB">
          <w:rPr>
            <w:noProof/>
            <w:webHidden/>
          </w:rPr>
          <w:fldChar w:fldCharType="separate"/>
        </w:r>
        <w:r w:rsidR="002A1FFB">
          <w:rPr>
            <w:noProof/>
            <w:webHidden/>
          </w:rPr>
          <w:t>30</w:t>
        </w:r>
        <w:r w:rsidR="002A1FFB">
          <w:rPr>
            <w:noProof/>
            <w:webHidden/>
          </w:rPr>
          <w:fldChar w:fldCharType="end"/>
        </w:r>
      </w:hyperlink>
    </w:p>
    <w:p w14:paraId="615F3690" w14:textId="77777777" w:rsidR="002A1FFB" w:rsidRDefault="007D2C37">
      <w:pPr>
        <w:pStyle w:val="brajegyzk"/>
        <w:tabs>
          <w:tab w:val="right" w:leader="dot" w:pos="7928"/>
        </w:tabs>
        <w:rPr>
          <w:rFonts w:eastAsiaTheme="minorEastAsia" w:cstheme="minorBidi"/>
          <w:noProof/>
          <w:lang w:val="en-US"/>
        </w:rPr>
      </w:pPr>
      <w:hyperlink w:anchor="_Toc417071647" w:history="1">
        <w:r w:rsidR="002A1FFB" w:rsidRPr="00ED3058">
          <w:rPr>
            <w:rStyle w:val="Hiperhivatkozs"/>
            <w:noProof/>
          </w:rPr>
          <w:t>6.4 képlet A közeli modell célfüggvénye</w:t>
        </w:r>
        <w:r w:rsidR="002A1FFB">
          <w:rPr>
            <w:noProof/>
            <w:webHidden/>
          </w:rPr>
          <w:tab/>
        </w:r>
        <w:r w:rsidR="002A1FFB">
          <w:rPr>
            <w:noProof/>
            <w:webHidden/>
          </w:rPr>
          <w:fldChar w:fldCharType="begin"/>
        </w:r>
        <w:r w:rsidR="002A1FFB">
          <w:rPr>
            <w:noProof/>
            <w:webHidden/>
          </w:rPr>
          <w:instrText xml:space="preserve"> PAGEREF _Toc417071647 \h </w:instrText>
        </w:r>
        <w:r w:rsidR="002A1FFB">
          <w:rPr>
            <w:noProof/>
            <w:webHidden/>
          </w:rPr>
        </w:r>
        <w:r w:rsidR="002A1FFB">
          <w:rPr>
            <w:noProof/>
            <w:webHidden/>
          </w:rPr>
          <w:fldChar w:fldCharType="separate"/>
        </w:r>
        <w:r w:rsidR="002A1FFB">
          <w:rPr>
            <w:noProof/>
            <w:webHidden/>
          </w:rPr>
          <w:t>31</w:t>
        </w:r>
        <w:r w:rsidR="002A1FFB">
          <w:rPr>
            <w:noProof/>
            <w:webHidden/>
          </w:rPr>
          <w:fldChar w:fldCharType="end"/>
        </w:r>
      </w:hyperlink>
    </w:p>
    <w:p w14:paraId="1CBD191E" w14:textId="77777777" w:rsidR="002A1FFB" w:rsidRDefault="007D2C37">
      <w:pPr>
        <w:pStyle w:val="brajegyzk"/>
        <w:tabs>
          <w:tab w:val="right" w:leader="dot" w:pos="7928"/>
        </w:tabs>
        <w:rPr>
          <w:rFonts w:eastAsiaTheme="minorEastAsia" w:cstheme="minorBidi"/>
          <w:noProof/>
          <w:lang w:val="en-US"/>
        </w:rPr>
      </w:pPr>
      <w:hyperlink w:anchor="_Toc417071648" w:history="1">
        <w:r w:rsidR="002A1FFB" w:rsidRPr="00ED3058">
          <w:rPr>
            <w:rStyle w:val="Hiperhivatkozs"/>
            <w:noProof/>
          </w:rPr>
          <w:t>6.5 Az olcsó és közeli modell célfüggvénye</w:t>
        </w:r>
        <w:r w:rsidR="002A1FFB">
          <w:rPr>
            <w:noProof/>
            <w:webHidden/>
          </w:rPr>
          <w:tab/>
        </w:r>
        <w:r w:rsidR="002A1FFB">
          <w:rPr>
            <w:noProof/>
            <w:webHidden/>
          </w:rPr>
          <w:fldChar w:fldCharType="begin"/>
        </w:r>
        <w:r w:rsidR="002A1FFB">
          <w:rPr>
            <w:noProof/>
            <w:webHidden/>
          </w:rPr>
          <w:instrText xml:space="preserve"> PAGEREF _Toc417071648 \h </w:instrText>
        </w:r>
        <w:r w:rsidR="002A1FFB">
          <w:rPr>
            <w:noProof/>
            <w:webHidden/>
          </w:rPr>
        </w:r>
        <w:r w:rsidR="002A1FFB">
          <w:rPr>
            <w:noProof/>
            <w:webHidden/>
          </w:rPr>
          <w:fldChar w:fldCharType="separate"/>
        </w:r>
        <w:r w:rsidR="002A1FFB">
          <w:rPr>
            <w:noProof/>
            <w:webHidden/>
          </w:rPr>
          <w:t>31</w:t>
        </w:r>
        <w:r w:rsidR="002A1FFB">
          <w:rPr>
            <w:noProof/>
            <w:webHidden/>
          </w:rPr>
          <w:fldChar w:fldCharType="end"/>
        </w:r>
      </w:hyperlink>
    </w:p>
    <w:p w14:paraId="5B1FD2F2" w14:textId="77777777" w:rsidR="00E257D0" w:rsidRPr="00E257D0" w:rsidRDefault="00E257D0" w:rsidP="00E257D0">
      <w:pPr>
        <w:pStyle w:val="brajegyzk"/>
        <w:tabs>
          <w:tab w:val="right" w:leader="dot" w:pos="8261"/>
        </w:tabs>
      </w:pPr>
      <w:r>
        <w:fldChar w:fldCharType="end"/>
      </w:r>
    </w:p>
    <w:p w14:paraId="6EEC66DA" w14:textId="77777777" w:rsidR="00AA7E3A" w:rsidRPr="00964772" w:rsidRDefault="00AA7E3A">
      <w:pPr>
        <w:rPr>
          <w:rFonts w:ascii="Times New Roman" w:hAnsi="Times New Roman"/>
          <w:sz w:val="24"/>
          <w:szCs w:val="24"/>
        </w:rPr>
      </w:pPr>
      <w:r w:rsidRPr="00964772">
        <w:rPr>
          <w:sz w:val="24"/>
          <w:szCs w:val="24"/>
        </w:rPr>
        <w:br w:type="page"/>
      </w:r>
    </w:p>
    <w:p w14:paraId="7E32AA55" w14:textId="77777777" w:rsidR="00AA7E3A" w:rsidRDefault="00AA7E3A" w:rsidP="00AA7E3A">
      <w:pPr>
        <w:pStyle w:val="ThesisHX"/>
        <w:rPr>
          <w:szCs w:val="24"/>
        </w:rPr>
      </w:pPr>
      <w:bookmarkStart w:id="129" w:name="_Toc417218103"/>
      <w:r w:rsidRPr="00964772">
        <w:rPr>
          <w:szCs w:val="24"/>
        </w:rPr>
        <w:lastRenderedPageBreak/>
        <w:t>Mellékletek</w:t>
      </w:r>
      <w:bookmarkEnd w:id="129"/>
    </w:p>
    <w:p w14:paraId="30B4B15E" w14:textId="7311E794" w:rsidR="00C3557E" w:rsidRDefault="00C3557E" w:rsidP="00C3557E">
      <w:pPr>
        <w:pStyle w:val="ThesisH2"/>
        <w:numPr>
          <w:ilvl w:val="0"/>
          <w:numId w:val="31"/>
        </w:numPr>
        <w:ind w:left="540" w:hanging="540"/>
      </w:pPr>
      <w:r>
        <w:t>Adatbázis diagram</w:t>
      </w:r>
    </w:p>
    <w:p w14:paraId="2B659500" w14:textId="20E226EB" w:rsidR="00C3557E" w:rsidRPr="00C3557E" w:rsidRDefault="00C3557E" w:rsidP="00C3557E">
      <w:pPr>
        <w:pStyle w:val="ThesisSzvegElsBekezds"/>
      </w:pPr>
      <w:r>
        <w:object w:dxaOrig="16350" w:dyaOrig="25380" w14:anchorId="10EE1D04">
          <v:shape id="_x0000_i1034" type="#_x0000_t75" style="width:392.65pt;height:605.3pt" o:ole="">
            <v:imagedata r:id="rId52" o:title=""/>
          </v:shape>
          <o:OLEObject Type="Link" ProgID="Visio.Drawing.15" ShapeID="_x0000_i1034" DrawAspect="Content" r:id="rId53" UpdateMode="Always">
            <o:LinkType>EnhancedMetaFile</o:LinkType>
            <o:LockedField>false</o:LockedField>
            <o:FieldCodes>\f 0</o:FieldCodes>
          </o:OLEObject>
        </w:object>
      </w:r>
    </w:p>
    <w:p w14:paraId="57A71E84" w14:textId="2DAD0D28" w:rsidR="004B5D28" w:rsidRDefault="004B5D28" w:rsidP="00C3557E">
      <w:pPr>
        <w:pStyle w:val="ThesisH2"/>
        <w:numPr>
          <w:ilvl w:val="0"/>
          <w:numId w:val="31"/>
        </w:numPr>
        <w:ind w:left="540" w:hanging="540"/>
      </w:pPr>
      <w:bookmarkStart w:id="130" w:name="_Ref417215046"/>
      <w:bookmarkStart w:id="131" w:name="_Toc417218105"/>
      <w:r>
        <w:lastRenderedPageBreak/>
        <w:t>UrlHelper segédosztály</w:t>
      </w:r>
      <w:bookmarkEnd w:id="130"/>
      <w:bookmarkEnd w:id="131"/>
    </w:p>
    <w:p w14:paraId="0230FCF4" w14:textId="77777777" w:rsidR="004B5D28" w:rsidRPr="004B5D28" w:rsidRDefault="004B5D28" w:rsidP="004B5D28">
      <w:pPr>
        <w:autoSpaceDE w:val="0"/>
        <w:autoSpaceDN w:val="0"/>
        <w:adjustRightInd w:val="0"/>
        <w:spacing w:after="0" w:line="240" w:lineRule="auto"/>
        <w:ind w:left="360"/>
        <w:rPr>
          <w:rFonts w:ascii="Menlo" w:hAnsi="Menlo" w:cs="Menlo"/>
          <w:sz w:val="24"/>
          <w:szCs w:val="24"/>
          <w:lang w:val="en-US"/>
        </w:rPr>
      </w:pPr>
      <w:r w:rsidRPr="004B5D28">
        <w:rPr>
          <w:rFonts w:ascii="Menlo" w:hAnsi="Menlo" w:cs="Menlo"/>
          <w:b/>
          <w:bCs/>
          <w:color w:val="008800"/>
          <w:sz w:val="24"/>
          <w:szCs w:val="24"/>
          <w:lang w:val="en-US"/>
        </w:rPr>
        <w:t>module</w:t>
      </w:r>
      <w:r w:rsidRPr="004B5D28">
        <w:rPr>
          <w:rFonts w:ascii="Menlo" w:hAnsi="Menlo" w:cs="Menlo"/>
          <w:sz w:val="24"/>
          <w:szCs w:val="24"/>
          <w:lang w:val="en-US"/>
        </w:rPr>
        <w:t xml:space="preserve"> UrlHelper</w:t>
      </w:r>
    </w:p>
    <w:p w14:paraId="2C64D49D" w14:textId="77777777" w:rsidR="004B5D28" w:rsidRPr="004B5D28" w:rsidRDefault="004B5D28" w:rsidP="004B5D28">
      <w:pPr>
        <w:autoSpaceDE w:val="0"/>
        <w:autoSpaceDN w:val="0"/>
        <w:adjustRightInd w:val="0"/>
        <w:spacing w:after="0" w:line="240" w:lineRule="auto"/>
        <w:ind w:left="567"/>
        <w:rPr>
          <w:rFonts w:ascii="Menlo" w:hAnsi="Menlo" w:cs="Menlo"/>
          <w:sz w:val="24"/>
          <w:szCs w:val="24"/>
          <w:lang w:val="en-US"/>
        </w:rPr>
      </w:pPr>
      <w:r w:rsidRPr="004B5D28">
        <w:rPr>
          <w:rFonts w:ascii="Menlo" w:hAnsi="Menlo" w:cs="Menlo"/>
          <w:sz w:val="24"/>
          <w:szCs w:val="24"/>
          <w:lang w:val="en-US"/>
        </w:rPr>
        <w:t xml:space="preserve">def </w:t>
      </w:r>
      <w:r w:rsidRPr="004B5D28">
        <w:rPr>
          <w:rFonts w:ascii="Menlo" w:hAnsi="Menlo" w:cs="Menlo"/>
          <w:b/>
          <w:bCs/>
          <w:color w:val="008800"/>
          <w:sz w:val="24"/>
          <w:szCs w:val="24"/>
          <w:lang w:val="en-US"/>
        </w:rPr>
        <w:t>self</w:t>
      </w:r>
      <w:r w:rsidRPr="004B5D28">
        <w:rPr>
          <w:rFonts w:ascii="Menlo" w:hAnsi="Menlo" w:cs="Menlo"/>
          <w:sz w:val="24"/>
          <w:szCs w:val="24"/>
          <w:lang w:val="en-US"/>
        </w:rPr>
        <w:t>.build_parameterised_url(params)</w:t>
      </w:r>
    </w:p>
    <w:p w14:paraId="333D58D0" w14:textId="77777777" w:rsidR="004B5D28" w:rsidRPr="004B5D28" w:rsidRDefault="004B5D28" w:rsidP="004B5D28">
      <w:pPr>
        <w:autoSpaceDE w:val="0"/>
        <w:autoSpaceDN w:val="0"/>
        <w:adjustRightInd w:val="0"/>
        <w:spacing w:after="0" w:line="240" w:lineRule="auto"/>
        <w:ind w:left="851"/>
        <w:rPr>
          <w:rFonts w:ascii="Menlo" w:hAnsi="Menlo" w:cs="Menlo"/>
          <w:sz w:val="24"/>
          <w:szCs w:val="24"/>
          <w:lang w:val="en-US"/>
        </w:rPr>
      </w:pPr>
      <w:r w:rsidRPr="004B5D28">
        <w:rPr>
          <w:rFonts w:ascii="Menlo" w:hAnsi="Menlo" w:cs="Menlo"/>
          <w:sz w:val="24"/>
          <w:szCs w:val="24"/>
          <w:lang w:val="en-US"/>
        </w:rPr>
        <w:t>puts params</w:t>
      </w:r>
    </w:p>
    <w:p w14:paraId="538502DF" w14:textId="77777777" w:rsidR="004B5D28" w:rsidRPr="004B5D28" w:rsidRDefault="004B5D28" w:rsidP="004B5D28">
      <w:pPr>
        <w:autoSpaceDE w:val="0"/>
        <w:autoSpaceDN w:val="0"/>
        <w:adjustRightInd w:val="0"/>
        <w:spacing w:after="0" w:line="240" w:lineRule="auto"/>
        <w:ind w:left="851"/>
        <w:rPr>
          <w:rFonts w:ascii="Menlo" w:hAnsi="Menlo" w:cs="Menlo"/>
          <w:sz w:val="24"/>
          <w:szCs w:val="24"/>
          <w:lang w:val="en-US"/>
        </w:rPr>
      </w:pPr>
    </w:p>
    <w:p w14:paraId="30CC00A6" w14:textId="77777777" w:rsidR="004B5D28" w:rsidRPr="004B5D28" w:rsidRDefault="004B5D28" w:rsidP="004B5D28">
      <w:pPr>
        <w:autoSpaceDE w:val="0"/>
        <w:autoSpaceDN w:val="0"/>
        <w:adjustRightInd w:val="0"/>
        <w:spacing w:after="0" w:line="240" w:lineRule="auto"/>
        <w:ind w:left="851"/>
        <w:rPr>
          <w:rFonts w:ascii="Menlo" w:hAnsi="Menlo" w:cs="Menlo"/>
          <w:sz w:val="24"/>
          <w:szCs w:val="24"/>
          <w:lang w:val="en-US"/>
        </w:rPr>
      </w:pPr>
      <w:r w:rsidRPr="004B5D28">
        <w:rPr>
          <w:rFonts w:ascii="Menlo" w:hAnsi="Menlo" w:cs="Menlo"/>
          <w:sz w:val="24"/>
          <w:szCs w:val="24"/>
          <w:lang w:val="en-US"/>
        </w:rPr>
        <w:t>base = params[:base_url]</w:t>
      </w:r>
    </w:p>
    <w:p w14:paraId="1D41BFC4" w14:textId="77777777" w:rsidR="004B5D28" w:rsidRPr="004B5D28" w:rsidRDefault="004B5D28" w:rsidP="004B5D28">
      <w:pPr>
        <w:autoSpaceDE w:val="0"/>
        <w:autoSpaceDN w:val="0"/>
        <w:adjustRightInd w:val="0"/>
        <w:spacing w:after="0" w:line="240" w:lineRule="auto"/>
        <w:ind w:left="851"/>
        <w:rPr>
          <w:rFonts w:ascii="Menlo" w:hAnsi="Menlo" w:cs="Menlo"/>
          <w:sz w:val="24"/>
          <w:szCs w:val="24"/>
          <w:lang w:val="en-US"/>
        </w:rPr>
      </w:pPr>
      <w:r w:rsidRPr="004B5D28">
        <w:rPr>
          <w:rFonts w:ascii="Menlo" w:hAnsi="Menlo" w:cs="Menlo"/>
          <w:sz w:val="24"/>
          <w:szCs w:val="24"/>
          <w:lang w:val="en-US"/>
        </w:rPr>
        <w:t>params.</w:t>
      </w:r>
      <w:r w:rsidRPr="004B5D28">
        <w:rPr>
          <w:rFonts w:ascii="Menlo" w:hAnsi="Menlo" w:cs="Menlo"/>
          <w:color w:val="003388"/>
          <w:sz w:val="24"/>
          <w:szCs w:val="24"/>
          <w:lang w:val="en-US"/>
        </w:rPr>
        <w:t>delete</w:t>
      </w:r>
      <w:r w:rsidRPr="004B5D28">
        <w:rPr>
          <w:rFonts w:ascii="Menlo" w:hAnsi="Menlo" w:cs="Menlo"/>
          <w:sz w:val="24"/>
          <w:szCs w:val="24"/>
          <w:lang w:val="en-US"/>
        </w:rPr>
        <w:t>(:base_url)</w:t>
      </w:r>
    </w:p>
    <w:p w14:paraId="7E668569" w14:textId="77777777" w:rsidR="004B5D28" w:rsidRPr="004B5D28" w:rsidRDefault="004B5D28" w:rsidP="004B5D28">
      <w:pPr>
        <w:autoSpaceDE w:val="0"/>
        <w:autoSpaceDN w:val="0"/>
        <w:adjustRightInd w:val="0"/>
        <w:spacing w:after="0" w:line="240" w:lineRule="auto"/>
        <w:ind w:left="851"/>
        <w:rPr>
          <w:rFonts w:ascii="Menlo" w:hAnsi="Menlo" w:cs="Menlo"/>
          <w:sz w:val="24"/>
          <w:szCs w:val="24"/>
          <w:lang w:val="en-US"/>
        </w:rPr>
      </w:pPr>
    </w:p>
    <w:p w14:paraId="3E190ABA" w14:textId="77777777" w:rsidR="004B5D28" w:rsidRPr="004B5D28" w:rsidRDefault="004B5D28" w:rsidP="004B5D28">
      <w:pPr>
        <w:autoSpaceDE w:val="0"/>
        <w:autoSpaceDN w:val="0"/>
        <w:adjustRightInd w:val="0"/>
        <w:spacing w:after="0" w:line="240" w:lineRule="auto"/>
        <w:ind w:left="851"/>
        <w:rPr>
          <w:rFonts w:ascii="Menlo" w:hAnsi="Menlo" w:cs="Menlo"/>
          <w:sz w:val="24"/>
          <w:szCs w:val="24"/>
          <w:lang w:val="en-US"/>
        </w:rPr>
      </w:pPr>
      <w:r w:rsidRPr="004B5D28">
        <w:rPr>
          <w:rFonts w:ascii="Menlo" w:hAnsi="Menlo" w:cs="Menlo"/>
          <w:b/>
          <w:bCs/>
          <w:color w:val="008800"/>
          <w:sz w:val="24"/>
          <w:szCs w:val="24"/>
          <w:lang w:val="en-US"/>
        </w:rPr>
        <w:t>if</w:t>
      </w:r>
      <w:r w:rsidRPr="004B5D28">
        <w:rPr>
          <w:rFonts w:ascii="Menlo" w:hAnsi="Menlo" w:cs="Menlo"/>
          <w:sz w:val="24"/>
          <w:szCs w:val="24"/>
          <w:lang w:val="en-US"/>
        </w:rPr>
        <w:t xml:space="preserve"> base.nil?</w:t>
      </w:r>
    </w:p>
    <w:p w14:paraId="61BD4587" w14:textId="77777777" w:rsidR="004B5D28" w:rsidRPr="004B5D28" w:rsidRDefault="004B5D28" w:rsidP="004B5D28">
      <w:pPr>
        <w:autoSpaceDE w:val="0"/>
        <w:autoSpaceDN w:val="0"/>
        <w:adjustRightInd w:val="0"/>
        <w:spacing w:after="0" w:line="240" w:lineRule="auto"/>
        <w:ind w:left="1134"/>
        <w:rPr>
          <w:rFonts w:ascii="Menlo" w:hAnsi="Menlo" w:cs="Menlo"/>
          <w:sz w:val="24"/>
          <w:szCs w:val="24"/>
          <w:lang w:val="en-US"/>
        </w:rPr>
      </w:pPr>
      <w:r w:rsidRPr="004B5D28">
        <w:rPr>
          <w:rFonts w:ascii="Menlo" w:hAnsi="Menlo" w:cs="Menlo"/>
          <w:b/>
          <w:bCs/>
          <w:color w:val="008800"/>
          <w:sz w:val="24"/>
          <w:szCs w:val="24"/>
          <w:lang w:val="en-US"/>
        </w:rPr>
        <w:t>return</w:t>
      </w:r>
      <w:r w:rsidRPr="004B5D28">
        <w:rPr>
          <w:rFonts w:ascii="Menlo" w:hAnsi="Menlo" w:cs="Menlo"/>
          <w:sz w:val="24"/>
          <w:szCs w:val="24"/>
          <w:lang w:val="en-US"/>
        </w:rPr>
        <w:t xml:space="preserve"> nil</w:t>
      </w:r>
    </w:p>
    <w:p w14:paraId="35214295" w14:textId="77777777" w:rsidR="004B5D28" w:rsidRPr="004B5D28" w:rsidRDefault="004B5D28" w:rsidP="004B5D28">
      <w:pPr>
        <w:autoSpaceDE w:val="0"/>
        <w:autoSpaceDN w:val="0"/>
        <w:adjustRightInd w:val="0"/>
        <w:spacing w:after="0" w:line="240" w:lineRule="auto"/>
        <w:ind w:left="851"/>
        <w:rPr>
          <w:rFonts w:ascii="Menlo" w:hAnsi="Menlo" w:cs="Menlo"/>
          <w:sz w:val="24"/>
          <w:szCs w:val="24"/>
          <w:lang w:val="en-US"/>
        </w:rPr>
      </w:pPr>
      <w:r w:rsidRPr="004B5D28">
        <w:rPr>
          <w:rFonts w:ascii="Menlo" w:hAnsi="Menlo" w:cs="Menlo"/>
          <w:b/>
          <w:bCs/>
          <w:color w:val="008800"/>
          <w:sz w:val="24"/>
          <w:szCs w:val="24"/>
          <w:lang w:val="en-US"/>
        </w:rPr>
        <w:t>else</w:t>
      </w:r>
    </w:p>
    <w:p w14:paraId="58040F3E" w14:textId="77777777" w:rsidR="004B5D28" w:rsidRPr="004B5D28" w:rsidRDefault="004B5D28" w:rsidP="004B5D28">
      <w:pPr>
        <w:autoSpaceDE w:val="0"/>
        <w:autoSpaceDN w:val="0"/>
        <w:adjustRightInd w:val="0"/>
        <w:spacing w:after="0" w:line="240" w:lineRule="auto"/>
        <w:ind w:left="1134"/>
        <w:rPr>
          <w:rFonts w:ascii="Menlo" w:hAnsi="Menlo" w:cs="Menlo"/>
          <w:sz w:val="24"/>
          <w:szCs w:val="24"/>
          <w:lang w:val="en-US"/>
        </w:rPr>
      </w:pPr>
      <w:r w:rsidRPr="004B5D28">
        <w:rPr>
          <w:rFonts w:ascii="Menlo" w:hAnsi="Menlo" w:cs="Menlo"/>
          <w:sz w:val="24"/>
          <w:szCs w:val="24"/>
          <w:lang w:val="en-US"/>
        </w:rPr>
        <w:t>params = remove_empty_params(params)</w:t>
      </w:r>
    </w:p>
    <w:p w14:paraId="2EC99172" w14:textId="77777777" w:rsidR="004B5D28" w:rsidRPr="004B5D28" w:rsidRDefault="004B5D28" w:rsidP="004B5D28">
      <w:pPr>
        <w:autoSpaceDE w:val="0"/>
        <w:autoSpaceDN w:val="0"/>
        <w:adjustRightInd w:val="0"/>
        <w:spacing w:after="0" w:line="240" w:lineRule="auto"/>
        <w:ind w:left="1134"/>
        <w:rPr>
          <w:rFonts w:ascii="Menlo" w:hAnsi="Menlo" w:cs="Menlo"/>
          <w:sz w:val="24"/>
          <w:szCs w:val="24"/>
          <w:lang w:val="en-US"/>
        </w:rPr>
      </w:pPr>
      <w:r w:rsidRPr="004B5D28">
        <w:rPr>
          <w:rFonts w:ascii="Menlo" w:hAnsi="Menlo" w:cs="Menlo"/>
          <w:sz w:val="24"/>
          <w:szCs w:val="24"/>
          <w:lang w:val="en-US"/>
        </w:rPr>
        <w:t>write_params(base, params)</w:t>
      </w:r>
    </w:p>
    <w:p w14:paraId="05DD86AD" w14:textId="77777777" w:rsidR="004B5D28" w:rsidRPr="004B5D28" w:rsidRDefault="004B5D28" w:rsidP="004B5D28">
      <w:pPr>
        <w:autoSpaceDE w:val="0"/>
        <w:autoSpaceDN w:val="0"/>
        <w:adjustRightInd w:val="0"/>
        <w:spacing w:after="0" w:line="240" w:lineRule="auto"/>
        <w:ind w:left="851"/>
        <w:rPr>
          <w:rFonts w:ascii="Menlo" w:hAnsi="Menlo" w:cs="Menlo"/>
          <w:sz w:val="24"/>
          <w:szCs w:val="24"/>
          <w:lang w:val="en-US"/>
        </w:rPr>
      </w:pPr>
      <w:r w:rsidRPr="004B5D28">
        <w:rPr>
          <w:rFonts w:ascii="Menlo" w:hAnsi="Menlo" w:cs="Menlo"/>
          <w:color w:val="003388"/>
          <w:sz w:val="24"/>
          <w:szCs w:val="24"/>
          <w:lang w:val="en-US"/>
        </w:rPr>
        <w:t>end</w:t>
      </w:r>
    </w:p>
    <w:p w14:paraId="1E846089" w14:textId="77777777" w:rsidR="004B5D28" w:rsidRPr="004B5D28" w:rsidRDefault="004B5D28" w:rsidP="004B5D28">
      <w:pPr>
        <w:autoSpaceDE w:val="0"/>
        <w:autoSpaceDN w:val="0"/>
        <w:adjustRightInd w:val="0"/>
        <w:spacing w:after="0" w:line="240" w:lineRule="auto"/>
        <w:ind w:left="567"/>
        <w:rPr>
          <w:rFonts w:ascii="Menlo" w:hAnsi="Menlo" w:cs="Menlo"/>
          <w:sz w:val="24"/>
          <w:szCs w:val="24"/>
          <w:lang w:val="en-US"/>
        </w:rPr>
      </w:pPr>
      <w:r w:rsidRPr="004B5D28">
        <w:rPr>
          <w:rFonts w:ascii="Menlo" w:hAnsi="Menlo" w:cs="Menlo"/>
          <w:color w:val="003388"/>
          <w:sz w:val="24"/>
          <w:szCs w:val="24"/>
          <w:lang w:val="en-US"/>
        </w:rPr>
        <w:t>end</w:t>
      </w:r>
    </w:p>
    <w:p w14:paraId="57781866" w14:textId="77777777" w:rsidR="004B5D28" w:rsidRPr="004B5D28" w:rsidRDefault="004B5D28" w:rsidP="004B5D28">
      <w:pPr>
        <w:autoSpaceDE w:val="0"/>
        <w:autoSpaceDN w:val="0"/>
        <w:adjustRightInd w:val="0"/>
        <w:spacing w:after="0" w:line="240" w:lineRule="auto"/>
        <w:ind w:left="567"/>
        <w:rPr>
          <w:rFonts w:ascii="Menlo" w:hAnsi="Menlo" w:cs="Menlo"/>
          <w:sz w:val="24"/>
          <w:szCs w:val="24"/>
          <w:lang w:val="en-US"/>
        </w:rPr>
      </w:pPr>
    </w:p>
    <w:p w14:paraId="354CD679" w14:textId="77777777" w:rsidR="004B5D28" w:rsidRPr="004B5D28" w:rsidRDefault="004B5D28" w:rsidP="004B5D28">
      <w:pPr>
        <w:autoSpaceDE w:val="0"/>
        <w:autoSpaceDN w:val="0"/>
        <w:adjustRightInd w:val="0"/>
        <w:spacing w:after="0" w:line="240" w:lineRule="auto"/>
        <w:ind w:left="567"/>
        <w:rPr>
          <w:rFonts w:ascii="Menlo" w:hAnsi="Menlo" w:cs="Menlo"/>
          <w:sz w:val="24"/>
          <w:szCs w:val="24"/>
          <w:lang w:val="en-US"/>
        </w:rPr>
      </w:pPr>
      <w:r w:rsidRPr="004B5D28">
        <w:rPr>
          <w:rFonts w:ascii="Menlo" w:hAnsi="Menlo" w:cs="Menlo"/>
          <w:sz w:val="24"/>
          <w:szCs w:val="24"/>
          <w:lang w:val="en-US"/>
        </w:rPr>
        <w:t>def build_parameterised_url(base, params)</w:t>
      </w:r>
    </w:p>
    <w:p w14:paraId="5FCCBC7E" w14:textId="77777777" w:rsidR="004B5D28" w:rsidRPr="004B5D28" w:rsidRDefault="004B5D28" w:rsidP="004B5D28">
      <w:pPr>
        <w:autoSpaceDE w:val="0"/>
        <w:autoSpaceDN w:val="0"/>
        <w:adjustRightInd w:val="0"/>
        <w:spacing w:after="0" w:line="240" w:lineRule="auto"/>
        <w:ind w:left="851"/>
        <w:rPr>
          <w:rFonts w:ascii="Menlo" w:hAnsi="Menlo" w:cs="Menlo"/>
          <w:sz w:val="24"/>
          <w:szCs w:val="24"/>
          <w:lang w:val="en-US"/>
        </w:rPr>
      </w:pPr>
      <w:r w:rsidRPr="004B5D28">
        <w:rPr>
          <w:rFonts w:ascii="Menlo" w:hAnsi="Menlo" w:cs="Menlo"/>
          <w:b/>
          <w:bCs/>
          <w:color w:val="008800"/>
          <w:sz w:val="24"/>
          <w:szCs w:val="24"/>
          <w:lang w:val="en-US"/>
        </w:rPr>
        <w:t>return</w:t>
      </w:r>
      <w:r w:rsidRPr="004B5D28">
        <w:rPr>
          <w:rFonts w:ascii="Menlo" w:hAnsi="Menlo" w:cs="Menlo"/>
          <w:sz w:val="24"/>
          <w:szCs w:val="24"/>
          <w:lang w:val="en-US"/>
        </w:rPr>
        <w:t xml:space="preserve"> </w:t>
      </w:r>
      <w:r w:rsidRPr="004B5D28">
        <w:rPr>
          <w:rFonts w:ascii="Menlo" w:hAnsi="Menlo" w:cs="Menlo"/>
          <w:b/>
          <w:bCs/>
          <w:color w:val="008800"/>
          <w:sz w:val="24"/>
          <w:szCs w:val="24"/>
          <w:lang w:val="en-US"/>
        </w:rPr>
        <w:t>self</w:t>
      </w:r>
      <w:r w:rsidRPr="004B5D28">
        <w:rPr>
          <w:rFonts w:ascii="Menlo" w:hAnsi="Menlo" w:cs="Menlo"/>
          <w:sz w:val="24"/>
          <w:szCs w:val="24"/>
          <w:lang w:val="en-US"/>
        </w:rPr>
        <w:t>.build_parameterised_url(base, params)</w:t>
      </w:r>
    </w:p>
    <w:p w14:paraId="4C681420" w14:textId="77777777" w:rsidR="004B5D28" w:rsidRPr="004B5D28" w:rsidRDefault="004B5D28" w:rsidP="004B5D28">
      <w:pPr>
        <w:autoSpaceDE w:val="0"/>
        <w:autoSpaceDN w:val="0"/>
        <w:adjustRightInd w:val="0"/>
        <w:spacing w:after="0" w:line="240" w:lineRule="auto"/>
        <w:ind w:left="567"/>
        <w:rPr>
          <w:rFonts w:ascii="Menlo" w:hAnsi="Menlo" w:cs="Menlo"/>
          <w:sz w:val="24"/>
          <w:szCs w:val="24"/>
          <w:lang w:val="en-US"/>
        </w:rPr>
      </w:pPr>
      <w:r w:rsidRPr="004B5D28">
        <w:rPr>
          <w:rFonts w:ascii="Menlo" w:hAnsi="Menlo" w:cs="Menlo"/>
          <w:color w:val="003388"/>
          <w:sz w:val="24"/>
          <w:szCs w:val="24"/>
          <w:lang w:val="en-US"/>
        </w:rPr>
        <w:t>end</w:t>
      </w:r>
    </w:p>
    <w:p w14:paraId="4FD8EE1C" w14:textId="77777777" w:rsidR="004B5D28" w:rsidRPr="004B5D28" w:rsidRDefault="004B5D28" w:rsidP="004B5D28">
      <w:pPr>
        <w:autoSpaceDE w:val="0"/>
        <w:autoSpaceDN w:val="0"/>
        <w:adjustRightInd w:val="0"/>
        <w:spacing w:after="0" w:line="240" w:lineRule="auto"/>
        <w:ind w:left="567"/>
        <w:rPr>
          <w:rFonts w:ascii="Menlo" w:hAnsi="Menlo" w:cs="Menlo"/>
          <w:sz w:val="24"/>
          <w:szCs w:val="24"/>
          <w:lang w:val="en-US"/>
        </w:rPr>
      </w:pPr>
    </w:p>
    <w:p w14:paraId="503383E2" w14:textId="77777777" w:rsidR="004B5D28" w:rsidRPr="004B5D28" w:rsidRDefault="004B5D28" w:rsidP="004B5D28">
      <w:pPr>
        <w:autoSpaceDE w:val="0"/>
        <w:autoSpaceDN w:val="0"/>
        <w:adjustRightInd w:val="0"/>
        <w:spacing w:after="0" w:line="240" w:lineRule="auto"/>
        <w:ind w:left="567"/>
        <w:rPr>
          <w:rFonts w:ascii="Menlo" w:hAnsi="Menlo" w:cs="Menlo"/>
          <w:sz w:val="24"/>
          <w:szCs w:val="24"/>
          <w:lang w:val="en-US"/>
        </w:rPr>
      </w:pPr>
      <w:r w:rsidRPr="004B5D28">
        <w:rPr>
          <w:rFonts w:ascii="Menlo" w:hAnsi="Menlo" w:cs="Menlo"/>
          <w:sz w:val="24"/>
          <w:szCs w:val="24"/>
          <w:lang w:val="en-US"/>
        </w:rPr>
        <w:t xml:space="preserve">def </w:t>
      </w:r>
      <w:r w:rsidRPr="004B5D28">
        <w:rPr>
          <w:rFonts w:ascii="Menlo" w:hAnsi="Menlo" w:cs="Menlo"/>
          <w:b/>
          <w:bCs/>
          <w:color w:val="008800"/>
          <w:sz w:val="24"/>
          <w:szCs w:val="24"/>
          <w:lang w:val="en-US"/>
        </w:rPr>
        <w:t>self</w:t>
      </w:r>
      <w:r w:rsidRPr="004B5D28">
        <w:rPr>
          <w:rFonts w:ascii="Menlo" w:hAnsi="Menlo" w:cs="Menlo"/>
          <w:sz w:val="24"/>
          <w:szCs w:val="24"/>
          <w:lang w:val="en-US"/>
        </w:rPr>
        <w:t>.remove_empty_params(params)</w:t>
      </w:r>
    </w:p>
    <w:p w14:paraId="63575B87" w14:textId="77777777" w:rsidR="004B5D28" w:rsidRPr="004B5D28" w:rsidRDefault="004B5D28" w:rsidP="004B5D28">
      <w:pPr>
        <w:autoSpaceDE w:val="0"/>
        <w:autoSpaceDN w:val="0"/>
        <w:adjustRightInd w:val="0"/>
        <w:spacing w:after="0" w:line="240" w:lineRule="auto"/>
        <w:ind w:left="851"/>
        <w:rPr>
          <w:rFonts w:ascii="Menlo" w:hAnsi="Menlo" w:cs="Menlo"/>
          <w:sz w:val="24"/>
          <w:szCs w:val="24"/>
          <w:lang w:val="en-US"/>
        </w:rPr>
      </w:pPr>
      <w:r w:rsidRPr="004B5D28">
        <w:rPr>
          <w:rFonts w:ascii="Menlo" w:hAnsi="Menlo" w:cs="Menlo"/>
          <w:sz w:val="24"/>
          <w:szCs w:val="24"/>
          <w:lang w:val="en-US"/>
        </w:rPr>
        <w:t xml:space="preserve">params[:equipment_ids].delete_at(params[:equipment_ids].length-1) </w:t>
      </w:r>
      <w:r w:rsidRPr="004B5D28">
        <w:rPr>
          <w:rFonts w:ascii="Menlo" w:hAnsi="Menlo" w:cs="Menlo"/>
          <w:b/>
          <w:bCs/>
          <w:color w:val="008800"/>
          <w:sz w:val="24"/>
          <w:szCs w:val="24"/>
          <w:lang w:val="en-US"/>
        </w:rPr>
        <w:t>unless</w:t>
      </w:r>
      <w:r w:rsidRPr="004B5D28">
        <w:rPr>
          <w:rFonts w:ascii="Menlo" w:hAnsi="Menlo" w:cs="Menlo"/>
          <w:sz w:val="24"/>
          <w:szCs w:val="24"/>
          <w:lang w:val="en-US"/>
        </w:rPr>
        <w:t xml:space="preserve"> params[:equipment_ids].nil?</w:t>
      </w:r>
    </w:p>
    <w:p w14:paraId="295F2F7F" w14:textId="77777777" w:rsidR="004B5D28" w:rsidRPr="004B5D28" w:rsidRDefault="004B5D28" w:rsidP="004B5D28">
      <w:pPr>
        <w:autoSpaceDE w:val="0"/>
        <w:autoSpaceDN w:val="0"/>
        <w:adjustRightInd w:val="0"/>
        <w:spacing w:after="0" w:line="240" w:lineRule="auto"/>
        <w:ind w:left="851"/>
        <w:rPr>
          <w:rFonts w:ascii="Menlo" w:hAnsi="Menlo" w:cs="Menlo"/>
          <w:sz w:val="24"/>
          <w:szCs w:val="24"/>
          <w:lang w:val="en-US"/>
        </w:rPr>
      </w:pPr>
      <w:r w:rsidRPr="004B5D28">
        <w:rPr>
          <w:rFonts w:ascii="Menlo" w:hAnsi="Menlo" w:cs="Menlo"/>
          <w:sz w:val="24"/>
          <w:szCs w:val="24"/>
          <w:lang w:val="en-US"/>
        </w:rPr>
        <w:t xml:space="preserve">params[:serviice_ids].delete_at(params[:serviice_ids].length-1) </w:t>
      </w:r>
      <w:r w:rsidRPr="004B5D28">
        <w:rPr>
          <w:rFonts w:ascii="Menlo" w:hAnsi="Menlo" w:cs="Menlo"/>
          <w:b/>
          <w:bCs/>
          <w:color w:val="008800"/>
          <w:sz w:val="24"/>
          <w:szCs w:val="24"/>
          <w:lang w:val="en-US"/>
        </w:rPr>
        <w:t>unless</w:t>
      </w:r>
      <w:r w:rsidRPr="004B5D28">
        <w:rPr>
          <w:rFonts w:ascii="Menlo" w:hAnsi="Menlo" w:cs="Menlo"/>
          <w:sz w:val="24"/>
          <w:szCs w:val="24"/>
          <w:lang w:val="en-US"/>
        </w:rPr>
        <w:t xml:space="preserve"> params[:serviice_ids].nil?</w:t>
      </w:r>
    </w:p>
    <w:p w14:paraId="43ADF2BA" w14:textId="77777777" w:rsidR="004B5D28" w:rsidRPr="004B5D28" w:rsidRDefault="004B5D28" w:rsidP="004B5D28">
      <w:pPr>
        <w:autoSpaceDE w:val="0"/>
        <w:autoSpaceDN w:val="0"/>
        <w:adjustRightInd w:val="0"/>
        <w:spacing w:after="0" w:line="240" w:lineRule="auto"/>
        <w:ind w:left="851"/>
        <w:rPr>
          <w:rFonts w:ascii="Menlo" w:hAnsi="Menlo" w:cs="Menlo"/>
          <w:sz w:val="24"/>
          <w:szCs w:val="24"/>
          <w:lang w:val="en-US"/>
        </w:rPr>
      </w:pPr>
    </w:p>
    <w:p w14:paraId="0345B060" w14:textId="77777777" w:rsidR="004B5D28" w:rsidRPr="004B5D28" w:rsidRDefault="004B5D28" w:rsidP="004B5D28">
      <w:pPr>
        <w:autoSpaceDE w:val="0"/>
        <w:autoSpaceDN w:val="0"/>
        <w:adjustRightInd w:val="0"/>
        <w:spacing w:after="0" w:line="240" w:lineRule="auto"/>
        <w:ind w:left="851"/>
        <w:rPr>
          <w:rFonts w:ascii="Menlo" w:hAnsi="Menlo" w:cs="Menlo"/>
          <w:sz w:val="24"/>
          <w:szCs w:val="24"/>
          <w:lang w:val="en-US"/>
        </w:rPr>
      </w:pPr>
      <w:r w:rsidRPr="004B5D28">
        <w:rPr>
          <w:rFonts w:ascii="Menlo" w:hAnsi="Menlo" w:cs="Menlo"/>
          <w:sz w:val="24"/>
          <w:szCs w:val="24"/>
          <w:lang w:val="en-US"/>
        </w:rPr>
        <w:t>params.</w:t>
      </w:r>
      <w:r w:rsidRPr="004B5D28">
        <w:rPr>
          <w:rFonts w:ascii="Menlo" w:hAnsi="Menlo" w:cs="Menlo"/>
          <w:color w:val="003388"/>
          <w:sz w:val="24"/>
          <w:szCs w:val="24"/>
          <w:lang w:val="en-US"/>
        </w:rPr>
        <w:t>delete</w:t>
      </w:r>
      <w:r w:rsidRPr="004B5D28">
        <w:rPr>
          <w:rFonts w:ascii="Menlo" w:hAnsi="Menlo" w:cs="Menlo"/>
          <w:sz w:val="24"/>
          <w:szCs w:val="24"/>
          <w:lang w:val="en-US"/>
        </w:rPr>
        <w:t xml:space="preserve">(:city) </w:t>
      </w:r>
      <w:r w:rsidRPr="004B5D28">
        <w:rPr>
          <w:rFonts w:ascii="Menlo" w:hAnsi="Menlo" w:cs="Menlo"/>
          <w:b/>
          <w:bCs/>
          <w:color w:val="008800"/>
          <w:sz w:val="24"/>
          <w:szCs w:val="24"/>
          <w:lang w:val="en-US"/>
        </w:rPr>
        <w:t>if</w:t>
      </w:r>
      <w:r w:rsidRPr="004B5D28">
        <w:rPr>
          <w:rFonts w:ascii="Menlo" w:hAnsi="Menlo" w:cs="Menlo"/>
          <w:sz w:val="24"/>
          <w:szCs w:val="24"/>
          <w:lang w:val="en-US"/>
        </w:rPr>
        <w:t xml:space="preserve"> params[:city].empty?</w:t>
      </w:r>
    </w:p>
    <w:p w14:paraId="238C0E72" w14:textId="77777777" w:rsidR="004B5D28" w:rsidRPr="004B5D28" w:rsidRDefault="004B5D28" w:rsidP="004B5D28">
      <w:pPr>
        <w:autoSpaceDE w:val="0"/>
        <w:autoSpaceDN w:val="0"/>
        <w:adjustRightInd w:val="0"/>
        <w:spacing w:after="0" w:line="240" w:lineRule="auto"/>
        <w:ind w:left="851"/>
        <w:rPr>
          <w:rFonts w:ascii="Menlo" w:hAnsi="Menlo" w:cs="Menlo"/>
          <w:sz w:val="24"/>
          <w:szCs w:val="24"/>
          <w:lang w:val="en-US"/>
        </w:rPr>
      </w:pPr>
      <w:r w:rsidRPr="004B5D28">
        <w:rPr>
          <w:rFonts w:ascii="Menlo" w:hAnsi="Menlo" w:cs="Menlo"/>
          <w:sz w:val="24"/>
          <w:szCs w:val="24"/>
          <w:lang w:val="en-US"/>
        </w:rPr>
        <w:t>params.</w:t>
      </w:r>
      <w:r w:rsidRPr="004B5D28">
        <w:rPr>
          <w:rFonts w:ascii="Menlo" w:hAnsi="Menlo" w:cs="Menlo"/>
          <w:color w:val="003388"/>
          <w:sz w:val="24"/>
          <w:szCs w:val="24"/>
          <w:lang w:val="en-US"/>
        </w:rPr>
        <w:t>delete</w:t>
      </w:r>
      <w:r w:rsidRPr="004B5D28">
        <w:rPr>
          <w:rFonts w:ascii="Menlo" w:hAnsi="Menlo" w:cs="Menlo"/>
          <w:sz w:val="24"/>
          <w:szCs w:val="24"/>
          <w:lang w:val="en-US"/>
        </w:rPr>
        <w:t xml:space="preserve">(:start_date) </w:t>
      </w:r>
      <w:r w:rsidRPr="004B5D28">
        <w:rPr>
          <w:rFonts w:ascii="Menlo" w:hAnsi="Menlo" w:cs="Menlo"/>
          <w:b/>
          <w:bCs/>
          <w:color w:val="008800"/>
          <w:sz w:val="24"/>
          <w:szCs w:val="24"/>
          <w:lang w:val="en-US"/>
        </w:rPr>
        <w:t>if</w:t>
      </w:r>
      <w:r w:rsidRPr="004B5D28">
        <w:rPr>
          <w:rFonts w:ascii="Menlo" w:hAnsi="Menlo" w:cs="Menlo"/>
          <w:sz w:val="24"/>
          <w:szCs w:val="24"/>
          <w:lang w:val="en-US"/>
        </w:rPr>
        <w:t xml:space="preserve"> params[:start_date].empty?</w:t>
      </w:r>
    </w:p>
    <w:p w14:paraId="4F12EE67" w14:textId="77777777" w:rsidR="004B5D28" w:rsidRPr="004B5D28" w:rsidRDefault="004B5D28" w:rsidP="004B5D28">
      <w:pPr>
        <w:autoSpaceDE w:val="0"/>
        <w:autoSpaceDN w:val="0"/>
        <w:adjustRightInd w:val="0"/>
        <w:spacing w:after="0" w:line="240" w:lineRule="auto"/>
        <w:ind w:left="851"/>
        <w:rPr>
          <w:rFonts w:ascii="Menlo" w:hAnsi="Menlo" w:cs="Menlo"/>
          <w:sz w:val="24"/>
          <w:szCs w:val="24"/>
          <w:lang w:val="en-US"/>
        </w:rPr>
      </w:pPr>
      <w:r w:rsidRPr="004B5D28">
        <w:rPr>
          <w:rFonts w:ascii="Menlo" w:hAnsi="Menlo" w:cs="Menlo"/>
          <w:sz w:val="24"/>
          <w:szCs w:val="24"/>
          <w:lang w:val="en-US"/>
        </w:rPr>
        <w:t>params.</w:t>
      </w:r>
      <w:r w:rsidRPr="004B5D28">
        <w:rPr>
          <w:rFonts w:ascii="Menlo" w:hAnsi="Menlo" w:cs="Menlo"/>
          <w:color w:val="003388"/>
          <w:sz w:val="24"/>
          <w:szCs w:val="24"/>
          <w:lang w:val="en-US"/>
        </w:rPr>
        <w:t>delete</w:t>
      </w:r>
      <w:r w:rsidRPr="004B5D28">
        <w:rPr>
          <w:rFonts w:ascii="Menlo" w:hAnsi="Menlo" w:cs="Menlo"/>
          <w:sz w:val="24"/>
          <w:szCs w:val="24"/>
          <w:lang w:val="en-US"/>
        </w:rPr>
        <w:t xml:space="preserve">(:end_date) </w:t>
      </w:r>
      <w:r w:rsidRPr="004B5D28">
        <w:rPr>
          <w:rFonts w:ascii="Menlo" w:hAnsi="Menlo" w:cs="Menlo"/>
          <w:b/>
          <w:bCs/>
          <w:color w:val="008800"/>
          <w:sz w:val="24"/>
          <w:szCs w:val="24"/>
          <w:lang w:val="en-US"/>
        </w:rPr>
        <w:t>if</w:t>
      </w:r>
      <w:r w:rsidRPr="004B5D28">
        <w:rPr>
          <w:rFonts w:ascii="Menlo" w:hAnsi="Menlo" w:cs="Menlo"/>
          <w:sz w:val="24"/>
          <w:szCs w:val="24"/>
          <w:lang w:val="en-US"/>
        </w:rPr>
        <w:t xml:space="preserve"> params[:end_date].empty?</w:t>
      </w:r>
    </w:p>
    <w:p w14:paraId="2450BEBC" w14:textId="77777777" w:rsidR="004B5D28" w:rsidRPr="004B5D28" w:rsidRDefault="004B5D28" w:rsidP="004B5D28">
      <w:pPr>
        <w:autoSpaceDE w:val="0"/>
        <w:autoSpaceDN w:val="0"/>
        <w:adjustRightInd w:val="0"/>
        <w:spacing w:after="0" w:line="240" w:lineRule="auto"/>
        <w:ind w:left="851"/>
        <w:rPr>
          <w:rFonts w:ascii="Menlo" w:hAnsi="Menlo" w:cs="Menlo"/>
          <w:sz w:val="24"/>
          <w:szCs w:val="24"/>
          <w:lang w:val="en-US"/>
        </w:rPr>
      </w:pPr>
      <w:r w:rsidRPr="004B5D28">
        <w:rPr>
          <w:rFonts w:ascii="Menlo" w:hAnsi="Menlo" w:cs="Menlo"/>
          <w:sz w:val="24"/>
          <w:szCs w:val="24"/>
          <w:lang w:val="en-US"/>
        </w:rPr>
        <w:t>params.</w:t>
      </w:r>
      <w:r w:rsidRPr="004B5D28">
        <w:rPr>
          <w:rFonts w:ascii="Menlo" w:hAnsi="Menlo" w:cs="Menlo"/>
          <w:color w:val="003388"/>
          <w:sz w:val="24"/>
          <w:szCs w:val="24"/>
          <w:lang w:val="en-US"/>
        </w:rPr>
        <w:t>delete</w:t>
      </w:r>
      <w:r w:rsidRPr="004B5D28">
        <w:rPr>
          <w:rFonts w:ascii="Menlo" w:hAnsi="Menlo" w:cs="Menlo"/>
          <w:sz w:val="24"/>
          <w:szCs w:val="24"/>
          <w:lang w:val="en-US"/>
        </w:rPr>
        <w:t xml:space="preserve">(:equipment_ids) </w:t>
      </w:r>
      <w:r w:rsidRPr="004B5D28">
        <w:rPr>
          <w:rFonts w:ascii="Menlo" w:hAnsi="Menlo" w:cs="Menlo"/>
          <w:b/>
          <w:bCs/>
          <w:color w:val="008800"/>
          <w:sz w:val="24"/>
          <w:szCs w:val="24"/>
          <w:lang w:val="en-US"/>
        </w:rPr>
        <w:t>if</w:t>
      </w:r>
      <w:r w:rsidRPr="004B5D28">
        <w:rPr>
          <w:rFonts w:ascii="Menlo" w:hAnsi="Menlo" w:cs="Menlo"/>
          <w:sz w:val="24"/>
          <w:szCs w:val="24"/>
          <w:lang w:val="en-US"/>
        </w:rPr>
        <w:t xml:space="preserve"> params[:equipment_ids].empty?</w:t>
      </w:r>
    </w:p>
    <w:p w14:paraId="48B1F98E" w14:textId="77777777" w:rsidR="004B5D28" w:rsidRPr="004B5D28" w:rsidRDefault="004B5D28" w:rsidP="004B5D28">
      <w:pPr>
        <w:autoSpaceDE w:val="0"/>
        <w:autoSpaceDN w:val="0"/>
        <w:adjustRightInd w:val="0"/>
        <w:spacing w:after="0" w:line="240" w:lineRule="auto"/>
        <w:ind w:left="851"/>
        <w:rPr>
          <w:rFonts w:ascii="Menlo" w:hAnsi="Menlo" w:cs="Menlo"/>
          <w:sz w:val="24"/>
          <w:szCs w:val="24"/>
          <w:lang w:val="en-US"/>
        </w:rPr>
      </w:pPr>
      <w:r w:rsidRPr="004B5D28">
        <w:rPr>
          <w:rFonts w:ascii="Menlo" w:hAnsi="Menlo" w:cs="Menlo"/>
          <w:sz w:val="24"/>
          <w:szCs w:val="24"/>
          <w:lang w:val="en-US"/>
        </w:rPr>
        <w:t>params.</w:t>
      </w:r>
      <w:r w:rsidRPr="004B5D28">
        <w:rPr>
          <w:rFonts w:ascii="Menlo" w:hAnsi="Menlo" w:cs="Menlo"/>
          <w:color w:val="003388"/>
          <w:sz w:val="24"/>
          <w:szCs w:val="24"/>
          <w:lang w:val="en-US"/>
        </w:rPr>
        <w:t>delete</w:t>
      </w:r>
      <w:r w:rsidRPr="004B5D28">
        <w:rPr>
          <w:rFonts w:ascii="Menlo" w:hAnsi="Menlo" w:cs="Menlo"/>
          <w:sz w:val="24"/>
          <w:szCs w:val="24"/>
          <w:lang w:val="en-US"/>
        </w:rPr>
        <w:t xml:space="preserve">(:serviice_ids) </w:t>
      </w:r>
      <w:r w:rsidRPr="004B5D28">
        <w:rPr>
          <w:rFonts w:ascii="Menlo" w:hAnsi="Menlo" w:cs="Menlo"/>
          <w:b/>
          <w:bCs/>
          <w:color w:val="008800"/>
          <w:sz w:val="24"/>
          <w:szCs w:val="24"/>
          <w:lang w:val="en-US"/>
        </w:rPr>
        <w:t>if</w:t>
      </w:r>
      <w:r w:rsidRPr="004B5D28">
        <w:rPr>
          <w:rFonts w:ascii="Menlo" w:hAnsi="Menlo" w:cs="Menlo"/>
          <w:sz w:val="24"/>
          <w:szCs w:val="24"/>
          <w:lang w:val="en-US"/>
        </w:rPr>
        <w:t xml:space="preserve"> params[:serviice_ids].empty?</w:t>
      </w:r>
    </w:p>
    <w:p w14:paraId="6EBF8C75" w14:textId="77777777" w:rsidR="004B5D28" w:rsidRPr="004B5D28" w:rsidRDefault="004B5D28" w:rsidP="004B5D28">
      <w:pPr>
        <w:autoSpaceDE w:val="0"/>
        <w:autoSpaceDN w:val="0"/>
        <w:adjustRightInd w:val="0"/>
        <w:spacing w:after="0" w:line="240" w:lineRule="auto"/>
        <w:ind w:left="851"/>
        <w:rPr>
          <w:rFonts w:ascii="Menlo" w:hAnsi="Menlo" w:cs="Menlo"/>
          <w:sz w:val="24"/>
          <w:szCs w:val="24"/>
          <w:lang w:val="en-US"/>
        </w:rPr>
      </w:pPr>
    </w:p>
    <w:p w14:paraId="457C5678" w14:textId="77777777" w:rsidR="004B5D28" w:rsidRPr="004B5D28" w:rsidRDefault="004B5D28" w:rsidP="004B5D28">
      <w:pPr>
        <w:autoSpaceDE w:val="0"/>
        <w:autoSpaceDN w:val="0"/>
        <w:adjustRightInd w:val="0"/>
        <w:spacing w:after="0" w:line="240" w:lineRule="auto"/>
        <w:ind w:left="851"/>
        <w:rPr>
          <w:rFonts w:ascii="Menlo" w:hAnsi="Menlo" w:cs="Menlo"/>
          <w:sz w:val="24"/>
          <w:szCs w:val="24"/>
          <w:lang w:val="en-US"/>
        </w:rPr>
      </w:pPr>
      <w:r w:rsidRPr="004B5D28">
        <w:rPr>
          <w:rFonts w:ascii="Menlo" w:hAnsi="Menlo" w:cs="Menlo"/>
          <w:b/>
          <w:bCs/>
          <w:color w:val="008800"/>
          <w:sz w:val="24"/>
          <w:szCs w:val="24"/>
          <w:lang w:val="en-US"/>
        </w:rPr>
        <w:t>if</w:t>
      </w:r>
      <w:r w:rsidRPr="004B5D28">
        <w:rPr>
          <w:rFonts w:ascii="Menlo" w:hAnsi="Menlo" w:cs="Menlo"/>
          <w:sz w:val="24"/>
          <w:szCs w:val="24"/>
          <w:lang w:val="en-US"/>
        </w:rPr>
        <w:t xml:space="preserve"> params[:filter] == </w:t>
      </w:r>
      <w:r w:rsidRPr="004B5D28">
        <w:rPr>
          <w:rFonts w:ascii="Menlo" w:hAnsi="Menlo" w:cs="Menlo"/>
          <w:color w:val="DD2200"/>
          <w:sz w:val="24"/>
          <w:szCs w:val="24"/>
          <w:lang w:val="en-US"/>
        </w:rPr>
        <w:t>'fine'</w:t>
      </w:r>
    </w:p>
    <w:p w14:paraId="4E0E1E12" w14:textId="77777777" w:rsidR="004B5D28" w:rsidRPr="004B5D28" w:rsidRDefault="004B5D28" w:rsidP="004B5D28">
      <w:pPr>
        <w:autoSpaceDE w:val="0"/>
        <w:autoSpaceDN w:val="0"/>
        <w:adjustRightInd w:val="0"/>
        <w:spacing w:after="0" w:line="240" w:lineRule="auto"/>
        <w:ind w:left="1134"/>
        <w:rPr>
          <w:rFonts w:ascii="Menlo" w:hAnsi="Menlo" w:cs="Menlo"/>
          <w:sz w:val="24"/>
          <w:szCs w:val="24"/>
          <w:lang w:val="en-US"/>
        </w:rPr>
      </w:pPr>
      <w:r w:rsidRPr="004B5D28">
        <w:rPr>
          <w:rFonts w:ascii="Menlo" w:hAnsi="Menlo" w:cs="Menlo"/>
          <w:sz w:val="24"/>
          <w:szCs w:val="24"/>
          <w:lang w:val="en-US"/>
        </w:rPr>
        <w:t>params.</w:t>
      </w:r>
      <w:r w:rsidRPr="004B5D28">
        <w:rPr>
          <w:rFonts w:ascii="Menlo" w:hAnsi="Menlo" w:cs="Menlo"/>
          <w:color w:val="003388"/>
          <w:sz w:val="24"/>
          <w:szCs w:val="24"/>
          <w:lang w:val="en-US"/>
        </w:rPr>
        <w:t>delete</w:t>
      </w:r>
      <w:r w:rsidRPr="004B5D28">
        <w:rPr>
          <w:rFonts w:ascii="Menlo" w:hAnsi="Menlo" w:cs="Menlo"/>
          <w:sz w:val="24"/>
          <w:szCs w:val="24"/>
          <w:lang w:val="en-US"/>
        </w:rPr>
        <w:t xml:space="preserve">(:capacity) </w:t>
      </w:r>
      <w:r w:rsidRPr="004B5D28">
        <w:rPr>
          <w:rFonts w:ascii="Menlo" w:hAnsi="Menlo" w:cs="Menlo"/>
          <w:b/>
          <w:bCs/>
          <w:color w:val="008800"/>
          <w:sz w:val="24"/>
          <w:szCs w:val="24"/>
          <w:lang w:val="en-US"/>
        </w:rPr>
        <w:t>if</w:t>
      </w:r>
      <w:r w:rsidRPr="004B5D28">
        <w:rPr>
          <w:rFonts w:ascii="Menlo" w:hAnsi="Menlo" w:cs="Menlo"/>
          <w:sz w:val="24"/>
          <w:szCs w:val="24"/>
          <w:lang w:val="en-US"/>
        </w:rPr>
        <w:t xml:space="preserve"> params[:capacity].empty?</w:t>
      </w:r>
    </w:p>
    <w:p w14:paraId="0EA488A3" w14:textId="77777777" w:rsidR="004B5D28" w:rsidRPr="004B5D28" w:rsidRDefault="004B5D28" w:rsidP="004B5D28">
      <w:pPr>
        <w:autoSpaceDE w:val="0"/>
        <w:autoSpaceDN w:val="0"/>
        <w:adjustRightInd w:val="0"/>
        <w:spacing w:after="0" w:line="240" w:lineRule="auto"/>
        <w:ind w:left="851"/>
        <w:rPr>
          <w:rFonts w:ascii="Menlo" w:hAnsi="Menlo" w:cs="Menlo"/>
          <w:sz w:val="24"/>
          <w:szCs w:val="24"/>
          <w:lang w:val="en-US"/>
        </w:rPr>
      </w:pPr>
    </w:p>
    <w:p w14:paraId="591A7E80" w14:textId="77777777" w:rsidR="004B5D28" w:rsidRPr="004B5D28" w:rsidRDefault="004B5D28" w:rsidP="004B5D28">
      <w:pPr>
        <w:autoSpaceDE w:val="0"/>
        <w:autoSpaceDN w:val="0"/>
        <w:adjustRightInd w:val="0"/>
        <w:spacing w:after="0" w:line="240" w:lineRule="auto"/>
        <w:ind w:left="851"/>
        <w:rPr>
          <w:rFonts w:ascii="Menlo" w:hAnsi="Menlo" w:cs="Menlo"/>
          <w:sz w:val="24"/>
          <w:szCs w:val="24"/>
          <w:lang w:val="en-US"/>
        </w:rPr>
      </w:pPr>
      <w:r w:rsidRPr="004B5D28">
        <w:rPr>
          <w:rFonts w:ascii="Menlo" w:hAnsi="Menlo" w:cs="Menlo"/>
          <w:b/>
          <w:bCs/>
          <w:color w:val="008800"/>
          <w:sz w:val="24"/>
          <w:szCs w:val="24"/>
          <w:lang w:val="en-US"/>
        </w:rPr>
        <w:t>elsif</w:t>
      </w:r>
      <w:r w:rsidRPr="004B5D28">
        <w:rPr>
          <w:rFonts w:ascii="Menlo" w:hAnsi="Menlo" w:cs="Menlo"/>
          <w:sz w:val="24"/>
          <w:szCs w:val="24"/>
          <w:lang w:val="en-US"/>
        </w:rPr>
        <w:t xml:space="preserve"> params[:filter] == </w:t>
      </w:r>
      <w:r w:rsidRPr="004B5D28">
        <w:rPr>
          <w:rFonts w:ascii="Menlo" w:hAnsi="Menlo" w:cs="Menlo"/>
          <w:color w:val="DD2200"/>
          <w:sz w:val="24"/>
          <w:szCs w:val="24"/>
          <w:lang w:val="en-US"/>
        </w:rPr>
        <w:t>'smart'</w:t>
      </w:r>
    </w:p>
    <w:p w14:paraId="6873D18F" w14:textId="77777777" w:rsidR="004B5D28" w:rsidRPr="004B5D28" w:rsidRDefault="004B5D28" w:rsidP="004B5D28">
      <w:pPr>
        <w:autoSpaceDE w:val="0"/>
        <w:autoSpaceDN w:val="0"/>
        <w:adjustRightInd w:val="0"/>
        <w:spacing w:after="0" w:line="240" w:lineRule="auto"/>
        <w:ind w:left="1134"/>
        <w:rPr>
          <w:rFonts w:ascii="Menlo" w:hAnsi="Menlo" w:cs="Menlo"/>
          <w:sz w:val="24"/>
          <w:szCs w:val="24"/>
          <w:lang w:val="en-US"/>
        </w:rPr>
      </w:pPr>
      <w:r w:rsidRPr="004B5D28">
        <w:rPr>
          <w:rFonts w:ascii="Menlo" w:hAnsi="Menlo" w:cs="Menlo"/>
          <w:sz w:val="24"/>
          <w:szCs w:val="24"/>
          <w:lang w:val="en-US"/>
        </w:rPr>
        <w:t xml:space="preserve">params[:close] = params[:close] </w:t>
      </w:r>
      <w:r w:rsidRPr="004B5D28">
        <w:rPr>
          <w:rFonts w:ascii="Menlo" w:hAnsi="Menlo" w:cs="Menlo"/>
          <w:b/>
          <w:bCs/>
          <w:color w:val="008800"/>
          <w:sz w:val="24"/>
          <w:szCs w:val="24"/>
          <w:lang w:val="en-US"/>
        </w:rPr>
        <w:t>if</w:t>
      </w:r>
      <w:r w:rsidRPr="004B5D28">
        <w:rPr>
          <w:rFonts w:ascii="Menlo" w:hAnsi="Menlo" w:cs="Menlo"/>
          <w:sz w:val="24"/>
          <w:szCs w:val="24"/>
          <w:lang w:val="en-US"/>
        </w:rPr>
        <w:t xml:space="preserve"> params.has_key?(</w:t>
      </w:r>
      <w:r w:rsidRPr="004B5D28">
        <w:rPr>
          <w:rFonts w:ascii="Menlo" w:hAnsi="Menlo" w:cs="Menlo"/>
          <w:color w:val="DD2200"/>
          <w:sz w:val="24"/>
          <w:szCs w:val="24"/>
          <w:lang w:val="en-US"/>
        </w:rPr>
        <w:t>'close'</w:t>
      </w:r>
      <w:r w:rsidRPr="004B5D28">
        <w:rPr>
          <w:rFonts w:ascii="Menlo" w:hAnsi="Menlo" w:cs="Menlo"/>
          <w:sz w:val="24"/>
          <w:szCs w:val="24"/>
          <w:lang w:val="en-US"/>
        </w:rPr>
        <w:t>)</w:t>
      </w:r>
    </w:p>
    <w:p w14:paraId="3E3B4BB7" w14:textId="77777777" w:rsidR="004B5D28" w:rsidRPr="004B5D28" w:rsidRDefault="004B5D28" w:rsidP="004B5D28">
      <w:pPr>
        <w:autoSpaceDE w:val="0"/>
        <w:autoSpaceDN w:val="0"/>
        <w:adjustRightInd w:val="0"/>
        <w:spacing w:after="0" w:line="240" w:lineRule="auto"/>
        <w:ind w:left="1134"/>
        <w:rPr>
          <w:rFonts w:ascii="Menlo" w:hAnsi="Menlo" w:cs="Menlo"/>
          <w:sz w:val="24"/>
          <w:szCs w:val="24"/>
          <w:lang w:val="en-US"/>
        </w:rPr>
      </w:pPr>
      <w:r w:rsidRPr="004B5D28">
        <w:rPr>
          <w:rFonts w:ascii="Menlo" w:hAnsi="Menlo" w:cs="Menlo"/>
          <w:sz w:val="24"/>
          <w:szCs w:val="24"/>
          <w:lang w:val="en-US"/>
        </w:rPr>
        <w:t xml:space="preserve">params[:cheap] = params[:cheap] </w:t>
      </w:r>
      <w:r w:rsidRPr="004B5D28">
        <w:rPr>
          <w:rFonts w:ascii="Menlo" w:hAnsi="Menlo" w:cs="Menlo"/>
          <w:b/>
          <w:bCs/>
          <w:color w:val="008800"/>
          <w:sz w:val="24"/>
          <w:szCs w:val="24"/>
          <w:lang w:val="en-US"/>
        </w:rPr>
        <w:t>if</w:t>
      </w:r>
      <w:r w:rsidRPr="004B5D28">
        <w:rPr>
          <w:rFonts w:ascii="Menlo" w:hAnsi="Menlo" w:cs="Menlo"/>
          <w:sz w:val="24"/>
          <w:szCs w:val="24"/>
          <w:lang w:val="en-US"/>
        </w:rPr>
        <w:t xml:space="preserve"> params.has_key?(</w:t>
      </w:r>
      <w:r w:rsidRPr="004B5D28">
        <w:rPr>
          <w:rFonts w:ascii="Menlo" w:hAnsi="Menlo" w:cs="Menlo"/>
          <w:color w:val="DD2200"/>
          <w:sz w:val="24"/>
          <w:szCs w:val="24"/>
          <w:lang w:val="en-US"/>
        </w:rPr>
        <w:t>'cheap'</w:t>
      </w:r>
      <w:r w:rsidRPr="004B5D28">
        <w:rPr>
          <w:rFonts w:ascii="Menlo" w:hAnsi="Menlo" w:cs="Menlo"/>
          <w:sz w:val="24"/>
          <w:szCs w:val="24"/>
          <w:lang w:val="en-US"/>
        </w:rPr>
        <w:t>)</w:t>
      </w:r>
    </w:p>
    <w:p w14:paraId="03D4937C" w14:textId="77777777" w:rsidR="004B5D28" w:rsidRPr="004B5D28" w:rsidRDefault="004B5D28" w:rsidP="004B5D28">
      <w:pPr>
        <w:autoSpaceDE w:val="0"/>
        <w:autoSpaceDN w:val="0"/>
        <w:adjustRightInd w:val="0"/>
        <w:spacing w:after="0" w:line="240" w:lineRule="auto"/>
        <w:ind w:left="1134"/>
        <w:rPr>
          <w:rFonts w:ascii="Menlo" w:hAnsi="Menlo" w:cs="Menlo"/>
          <w:sz w:val="24"/>
          <w:szCs w:val="24"/>
          <w:lang w:val="en-US"/>
        </w:rPr>
      </w:pPr>
    </w:p>
    <w:p w14:paraId="0D2AB406" w14:textId="77777777" w:rsidR="004B5D28" w:rsidRPr="004B5D28" w:rsidRDefault="004B5D28" w:rsidP="004B5D28">
      <w:pPr>
        <w:autoSpaceDE w:val="0"/>
        <w:autoSpaceDN w:val="0"/>
        <w:adjustRightInd w:val="0"/>
        <w:spacing w:after="0" w:line="240" w:lineRule="auto"/>
        <w:ind w:left="1134"/>
        <w:rPr>
          <w:rFonts w:ascii="Menlo" w:hAnsi="Menlo" w:cs="Menlo"/>
          <w:sz w:val="24"/>
          <w:szCs w:val="24"/>
          <w:lang w:val="en-US"/>
        </w:rPr>
      </w:pPr>
      <w:r w:rsidRPr="004B5D28">
        <w:rPr>
          <w:rFonts w:ascii="Menlo" w:hAnsi="Menlo" w:cs="Menlo"/>
          <w:sz w:val="24"/>
          <w:szCs w:val="24"/>
          <w:lang w:val="en-US"/>
        </w:rPr>
        <w:lastRenderedPageBreak/>
        <w:t xml:space="preserve">params[:one_bed] = params[:one_bed] </w:t>
      </w:r>
      <w:r w:rsidRPr="004B5D28">
        <w:rPr>
          <w:rFonts w:ascii="Menlo" w:hAnsi="Menlo" w:cs="Menlo"/>
          <w:b/>
          <w:bCs/>
          <w:color w:val="008800"/>
          <w:sz w:val="24"/>
          <w:szCs w:val="24"/>
          <w:lang w:val="en-US"/>
        </w:rPr>
        <w:t>if</w:t>
      </w:r>
      <w:r w:rsidRPr="004B5D28">
        <w:rPr>
          <w:rFonts w:ascii="Menlo" w:hAnsi="Menlo" w:cs="Menlo"/>
          <w:sz w:val="24"/>
          <w:szCs w:val="24"/>
          <w:lang w:val="en-US"/>
        </w:rPr>
        <w:t xml:space="preserve"> params.has_key?(</w:t>
      </w:r>
      <w:r w:rsidRPr="004B5D28">
        <w:rPr>
          <w:rFonts w:ascii="Menlo" w:hAnsi="Menlo" w:cs="Menlo"/>
          <w:color w:val="DD2200"/>
          <w:sz w:val="24"/>
          <w:szCs w:val="24"/>
          <w:lang w:val="en-US"/>
        </w:rPr>
        <w:t>'one_bed'</w:t>
      </w:r>
      <w:r w:rsidRPr="004B5D28">
        <w:rPr>
          <w:rFonts w:ascii="Menlo" w:hAnsi="Menlo" w:cs="Menlo"/>
          <w:sz w:val="24"/>
          <w:szCs w:val="24"/>
          <w:lang w:val="en-US"/>
        </w:rPr>
        <w:t>)</w:t>
      </w:r>
    </w:p>
    <w:p w14:paraId="3A48F198" w14:textId="77777777" w:rsidR="004B5D28" w:rsidRPr="004B5D28" w:rsidRDefault="004B5D28" w:rsidP="004B5D28">
      <w:pPr>
        <w:autoSpaceDE w:val="0"/>
        <w:autoSpaceDN w:val="0"/>
        <w:adjustRightInd w:val="0"/>
        <w:spacing w:after="0" w:line="240" w:lineRule="auto"/>
        <w:ind w:left="1134"/>
        <w:rPr>
          <w:rFonts w:ascii="Menlo" w:hAnsi="Menlo" w:cs="Menlo"/>
          <w:sz w:val="24"/>
          <w:szCs w:val="24"/>
          <w:lang w:val="en-US"/>
        </w:rPr>
      </w:pPr>
      <w:r w:rsidRPr="004B5D28">
        <w:rPr>
          <w:rFonts w:ascii="Menlo" w:hAnsi="Menlo" w:cs="Menlo"/>
          <w:sz w:val="24"/>
          <w:szCs w:val="24"/>
          <w:lang w:val="en-US"/>
        </w:rPr>
        <w:t xml:space="preserve">params[:two_bed] = params[:two_bed] </w:t>
      </w:r>
      <w:r w:rsidRPr="004B5D28">
        <w:rPr>
          <w:rFonts w:ascii="Menlo" w:hAnsi="Menlo" w:cs="Menlo"/>
          <w:b/>
          <w:bCs/>
          <w:color w:val="008800"/>
          <w:sz w:val="24"/>
          <w:szCs w:val="24"/>
          <w:lang w:val="en-US"/>
        </w:rPr>
        <w:t>if</w:t>
      </w:r>
      <w:r w:rsidRPr="004B5D28">
        <w:rPr>
          <w:rFonts w:ascii="Menlo" w:hAnsi="Menlo" w:cs="Menlo"/>
          <w:sz w:val="24"/>
          <w:szCs w:val="24"/>
          <w:lang w:val="en-US"/>
        </w:rPr>
        <w:t xml:space="preserve"> params.has_key?(</w:t>
      </w:r>
      <w:r w:rsidRPr="004B5D28">
        <w:rPr>
          <w:rFonts w:ascii="Menlo" w:hAnsi="Menlo" w:cs="Menlo"/>
          <w:color w:val="DD2200"/>
          <w:sz w:val="24"/>
          <w:szCs w:val="24"/>
          <w:lang w:val="en-US"/>
        </w:rPr>
        <w:t>'two_bed'</w:t>
      </w:r>
      <w:r w:rsidRPr="004B5D28">
        <w:rPr>
          <w:rFonts w:ascii="Menlo" w:hAnsi="Menlo" w:cs="Menlo"/>
          <w:sz w:val="24"/>
          <w:szCs w:val="24"/>
          <w:lang w:val="en-US"/>
        </w:rPr>
        <w:t>)</w:t>
      </w:r>
    </w:p>
    <w:p w14:paraId="1B691C87" w14:textId="77777777" w:rsidR="004B5D28" w:rsidRPr="004B5D28" w:rsidRDefault="004B5D28" w:rsidP="004B5D28">
      <w:pPr>
        <w:autoSpaceDE w:val="0"/>
        <w:autoSpaceDN w:val="0"/>
        <w:adjustRightInd w:val="0"/>
        <w:spacing w:after="0" w:line="240" w:lineRule="auto"/>
        <w:ind w:left="1134"/>
        <w:rPr>
          <w:rFonts w:ascii="Menlo" w:hAnsi="Menlo" w:cs="Menlo"/>
          <w:sz w:val="24"/>
          <w:szCs w:val="24"/>
          <w:lang w:val="en-US"/>
        </w:rPr>
      </w:pPr>
      <w:r w:rsidRPr="004B5D28">
        <w:rPr>
          <w:rFonts w:ascii="Menlo" w:hAnsi="Menlo" w:cs="Menlo"/>
          <w:sz w:val="24"/>
          <w:szCs w:val="24"/>
          <w:lang w:val="en-US"/>
        </w:rPr>
        <w:t xml:space="preserve">params[:three_bed] = params[:three_bed] </w:t>
      </w:r>
      <w:r w:rsidRPr="004B5D28">
        <w:rPr>
          <w:rFonts w:ascii="Menlo" w:hAnsi="Menlo" w:cs="Menlo"/>
          <w:b/>
          <w:bCs/>
          <w:color w:val="008800"/>
          <w:sz w:val="24"/>
          <w:szCs w:val="24"/>
          <w:lang w:val="en-US"/>
        </w:rPr>
        <w:t>if</w:t>
      </w:r>
      <w:r w:rsidRPr="004B5D28">
        <w:rPr>
          <w:rFonts w:ascii="Menlo" w:hAnsi="Menlo" w:cs="Menlo"/>
          <w:sz w:val="24"/>
          <w:szCs w:val="24"/>
          <w:lang w:val="en-US"/>
        </w:rPr>
        <w:t xml:space="preserve"> params.has_key?(</w:t>
      </w:r>
      <w:r w:rsidRPr="004B5D28">
        <w:rPr>
          <w:rFonts w:ascii="Menlo" w:hAnsi="Menlo" w:cs="Menlo"/>
          <w:color w:val="DD2200"/>
          <w:sz w:val="24"/>
          <w:szCs w:val="24"/>
          <w:lang w:val="en-US"/>
        </w:rPr>
        <w:t>'three_bed'</w:t>
      </w:r>
      <w:r w:rsidRPr="004B5D28">
        <w:rPr>
          <w:rFonts w:ascii="Menlo" w:hAnsi="Menlo" w:cs="Menlo"/>
          <w:sz w:val="24"/>
          <w:szCs w:val="24"/>
          <w:lang w:val="en-US"/>
        </w:rPr>
        <w:t>)</w:t>
      </w:r>
    </w:p>
    <w:p w14:paraId="2A782563" w14:textId="77777777" w:rsidR="004B5D28" w:rsidRPr="004B5D28" w:rsidRDefault="004B5D28" w:rsidP="004B5D28">
      <w:pPr>
        <w:autoSpaceDE w:val="0"/>
        <w:autoSpaceDN w:val="0"/>
        <w:adjustRightInd w:val="0"/>
        <w:spacing w:after="0" w:line="240" w:lineRule="auto"/>
        <w:ind w:left="1134"/>
        <w:rPr>
          <w:rFonts w:ascii="Menlo" w:hAnsi="Menlo" w:cs="Menlo"/>
          <w:sz w:val="24"/>
          <w:szCs w:val="24"/>
          <w:lang w:val="en-US"/>
        </w:rPr>
      </w:pPr>
      <w:r w:rsidRPr="004B5D28">
        <w:rPr>
          <w:rFonts w:ascii="Menlo" w:hAnsi="Menlo" w:cs="Menlo"/>
          <w:sz w:val="24"/>
          <w:szCs w:val="24"/>
          <w:lang w:val="en-US"/>
        </w:rPr>
        <w:t xml:space="preserve">params[:four_or_more_bed] = params[:four_or_more_bed] </w:t>
      </w:r>
      <w:r w:rsidRPr="004B5D28">
        <w:rPr>
          <w:rFonts w:ascii="Menlo" w:hAnsi="Menlo" w:cs="Menlo"/>
          <w:b/>
          <w:bCs/>
          <w:color w:val="008800"/>
          <w:sz w:val="24"/>
          <w:szCs w:val="24"/>
          <w:lang w:val="en-US"/>
        </w:rPr>
        <w:t>if</w:t>
      </w:r>
      <w:r w:rsidRPr="004B5D28">
        <w:rPr>
          <w:rFonts w:ascii="Menlo" w:hAnsi="Menlo" w:cs="Menlo"/>
          <w:sz w:val="24"/>
          <w:szCs w:val="24"/>
          <w:lang w:val="en-US"/>
        </w:rPr>
        <w:t xml:space="preserve"> params.has_key?(</w:t>
      </w:r>
      <w:r w:rsidRPr="004B5D28">
        <w:rPr>
          <w:rFonts w:ascii="Menlo" w:hAnsi="Menlo" w:cs="Menlo"/>
          <w:color w:val="DD2200"/>
          <w:sz w:val="24"/>
          <w:szCs w:val="24"/>
          <w:lang w:val="en-US"/>
        </w:rPr>
        <w:t>'four_or_more_bed'</w:t>
      </w:r>
      <w:r w:rsidRPr="004B5D28">
        <w:rPr>
          <w:rFonts w:ascii="Menlo" w:hAnsi="Menlo" w:cs="Menlo"/>
          <w:sz w:val="24"/>
          <w:szCs w:val="24"/>
          <w:lang w:val="en-US"/>
        </w:rPr>
        <w:t>)</w:t>
      </w:r>
    </w:p>
    <w:p w14:paraId="5E3EFF3C" w14:textId="77777777" w:rsidR="004B5D28" w:rsidRPr="004B5D28" w:rsidRDefault="004B5D28" w:rsidP="004B5D28">
      <w:pPr>
        <w:autoSpaceDE w:val="0"/>
        <w:autoSpaceDN w:val="0"/>
        <w:adjustRightInd w:val="0"/>
        <w:spacing w:after="0" w:line="240" w:lineRule="auto"/>
        <w:ind w:left="1134"/>
        <w:rPr>
          <w:rFonts w:ascii="Menlo" w:hAnsi="Menlo" w:cs="Menlo"/>
          <w:sz w:val="24"/>
          <w:szCs w:val="24"/>
          <w:lang w:val="en-US"/>
        </w:rPr>
      </w:pPr>
    </w:p>
    <w:p w14:paraId="31D28A72" w14:textId="77777777" w:rsidR="004B5D28" w:rsidRPr="004B5D28" w:rsidRDefault="004B5D28" w:rsidP="004B5D28">
      <w:pPr>
        <w:autoSpaceDE w:val="0"/>
        <w:autoSpaceDN w:val="0"/>
        <w:adjustRightInd w:val="0"/>
        <w:spacing w:after="0" w:line="240" w:lineRule="auto"/>
        <w:ind w:left="1134"/>
        <w:rPr>
          <w:rFonts w:ascii="Menlo" w:hAnsi="Menlo" w:cs="Menlo"/>
          <w:sz w:val="24"/>
          <w:szCs w:val="24"/>
          <w:lang w:val="en-US"/>
        </w:rPr>
      </w:pPr>
      <w:r w:rsidRPr="004B5D28">
        <w:rPr>
          <w:rFonts w:ascii="Menlo" w:hAnsi="Menlo" w:cs="Menlo"/>
          <w:sz w:val="24"/>
          <w:szCs w:val="24"/>
          <w:lang w:val="en-US"/>
        </w:rPr>
        <w:t>params.</w:t>
      </w:r>
      <w:r w:rsidRPr="004B5D28">
        <w:rPr>
          <w:rFonts w:ascii="Menlo" w:hAnsi="Menlo" w:cs="Menlo"/>
          <w:color w:val="003388"/>
          <w:sz w:val="24"/>
          <w:szCs w:val="24"/>
          <w:lang w:val="en-US"/>
        </w:rPr>
        <w:t>delete</w:t>
      </w:r>
      <w:r w:rsidRPr="004B5D28">
        <w:rPr>
          <w:rFonts w:ascii="Menlo" w:hAnsi="Menlo" w:cs="Menlo"/>
          <w:sz w:val="24"/>
          <w:szCs w:val="24"/>
          <w:lang w:val="en-US"/>
        </w:rPr>
        <w:t xml:space="preserve">(:guests) </w:t>
      </w:r>
      <w:r w:rsidRPr="004B5D28">
        <w:rPr>
          <w:rFonts w:ascii="Menlo" w:hAnsi="Menlo" w:cs="Menlo"/>
          <w:b/>
          <w:bCs/>
          <w:color w:val="008800"/>
          <w:sz w:val="24"/>
          <w:szCs w:val="24"/>
          <w:lang w:val="en-US"/>
        </w:rPr>
        <w:t>if</w:t>
      </w:r>
      <w:r w:rsidRPr="004B5D28">
        <w:rPr>
          <w:rFonts w:ascii="Menlo" w:hAnsi="Menlo" w:cs="Menlo"/>
          <w:sz w:val="24"/>
          <w:szCs w:val="24"/>
          <w:lang w:val="en-US"/>
        </w:rPr>
        <w:t xml:space="preserve"> params[:guests].empty?</w:t>
      </w:r>
    </w:p>
    <w:p w14:paraId="75161599" w14:textId="77777777" w:rsidR="004B5D28" w:rsidRPr="004B5D28" w:rsidRDefault="004B5D28" w:rsidP="004B5D28">
      <w:pPr>
        <w:autoSpaceDE w:val="0"/>
        <w:autoSpaceDN w:val="0"/>
        <w:adjustRightInd w:val="0"/>
        <w:spacing w:after="0" w:line="240" w:lineRule="auto"/>
        <w:ind w:left="851"/>
        <w:rPr>
          <w:rFonts w:ascii="Menlo" w:hAnsi="Menlo" w:cs="Menlo"/>
          <w:sz w:val="24"/>
          <w:szCs w:val="24"/>
          <w:lang w:val="en-US"/>
        </w:rPr>
      </w:pPr>
      <w:r w:rsidRPr="004B5D28">
        <w:rPr>
          <w:rFonts w:ascii="Menlo" w:hAnsi="Menlo" w:cs="Menlo"/>
          <w:color w:val="003388"/>
          <w:sz w:val="24"/>
          <w:szCs w:val="24"/>
          <w:lang w:val="en-US"/>
        </w:rPr>
        <w:t>end</w:t>
      </w:r>
    </w:p>
    <w:p w14:paraId="6B4774C8" w14:textId="77777777" w:rsidR="004B5D28" w:rsidRPr="004B5D28" w:rsidRDefault="004B5D28" w:rsidP="004B5D28">
      <w:pPr>
        <w:autoSpaceDE w:val="0"/>
        <w:autoSpaceDN w:val="0"/>
        <w:adjustRightInd w:val="0"/>
        <w:spacing w:after="0" w:line="240" w:lineRule="auto"/>
        <w:ind w:left="851"/>
        <w:rPr>
          <w:rFonts w:ascii="Menlo" w:hAnsi="Menlo" w:cs="Menlo"/>
          <w:sz w:val="24"/>
          <w:szCs w:val="24"/>
          <w:lang w:val="en-US"/>
        </w:rPr>
      </w:pPr>
    </w:p>
    <w:p w14:paraId="2F581392" w14:textId="77777777" w:rsidR="004B5D28" w:rsidRPr="004B5D28" w:rsidRDefault="004B5D28" w:rsidP="004B5D28">
      <w:pPr>
        <w:autoSpaceDE w:val="0"/>
        <w:autoSpaceDN w:val="0"/>
        <w:adjustRightInd w:val="0"/>
        <w:spacing w:after="0" w:line="240" w:lineRule="auto"/>
        <w:ind w:left="851"/>
        <w:rPr>
          <w:rFonts w:ascii="Menlo" w:hAnsi="Menlo" w:cs="Menlo"/>
          <w:sz w:val="24"/>
          <w:szCs w:val="24"/>
          <w:lang w:val="en-US"/>
        </w:rPr>
      </w:pPr>
      <w:r w:rsidRPr="004B5D28">
        <w:rPr>
          <w:rFonts w:ascii="Menlo" w:hAnsi="Menlo" w:cs="Menlo"/>
          <w:b/>
          <w:bCs/>
          <w:color w:val="008800"/>
          <w:sz w:val="24"/>
          <w:szCs w:val="24"/>
          <w:lang w:val="en-US"/>
        </w:rPr>
        <w:t>return</w:t>
      </w:r>
      <w:r w:rsidRPr="004B5D28">
        <w:rPr>
          <w:rFonts w:ascii="Menlo" w:hAnsi="Menlo" w:cs="Menlo"/>
          <w:sz w:val="24"/>
          <w:szCs w:val="24"/>
          <w:lang w:val="en-US"/>
        </w:rPr>
        <w:t xml:space="preserve"> params</w:t>
      </w:r>
    </w:p>
    <w:p w14:paraId="60F385B4" w14:textId="77777777" w:rsidR="004B5D28" w:rsidRPr="004B5D28" w:rsidRDefault="004B5D28" w:rsidP="004B5D28">
      <w:pPr>
        <w:autoSpaceDE w:val="0"/>
        <w:autoSpaceDN w:val="0"/>
        <w:adjustRightInd w:val="0"/>
        <w:spacing w:after="0" w:line="240" w:lineRule="auto"/>
        <w:ind w:left="567"/>
        <w:rPr>
          <w:rFonts w:ascii="Menlo" w:hAnsi="Menlo" w:cs="Menlo"/>
          <w:sz w:val="24"/>
          <w:szCs w:val="24"/>
          <w:lang w:val="en-US"/>
        </w:rPr>
      </w:pPr>
      <w:r w:rsidRPr="004B5D28">
        <w:rPr>
          <w:rFonts w:ascii="Menlo" w:hAnsi="Menlo" w:cs="Menlo"/>
          <w:color w:val="003388"/>
          <w:sz w:val="24"/>
          <w:szCs w:val="24"/>
          <w:lang w:val="en-US"/>
        </w:rPr>
        <w:t>end</w:t>
      </w:r>
    </w:p>
    <w:p w14:paraId="795D3709" w14:textId="77777777" w:rsidR="004B5D28" w:rsidRPr="004B5D28" w:rsidRDefault="004B5D28" w:rsidP="004B5D28">
      <w:pPr>
        <w:autoSpaceDE w:val="0"/>
        <w:autoSpaceDN w:val="0"/>
        <w:adjustRightInd w:val="0"/>
        <w:spacing w:after="0" w:line="240" w:lineRule="auto"/>
        <w:ind w:left="567"/>
        <w:rPr>
          <w:rFonts w:ascii="Menlo" w:hAnsi="Menlo" w:cs="Menlo"/>
          <w:sz w:val="24"/>
          <w:szCs w:val="24"/>
          <w:lang w:val="en-US"/>
        </w:rPr>
      </w:pPr>
    </w:p>
    <w:p w14:paraId="08153CA6" w14:textId="77777777" w:rsidR="004B5D28" w:rsidRPr="004B5D28" w:rsidRDefault="004B5D28" w:rsidP="004B5D28">
      <w:pPr>
        <w:autoSpaceDE w:val="0"/>
        <w:autoSpaceDN w:val="0"/>
        <w:adjustRightInd w:val="0"/>
        <w:spacing w:after="0" w:line="240" w:lineRule="auto"/>
        <w:ind w:left="567"/>
        <w:rPr>
          <w:rFonts w:ascii="Menlo" w:hAnsi="Menlo" w:cs="Menlo"/>
          <w:sz w:val="24"/>
          <w:szCs w:val="24"/>
          <w:lang w:val="en-US"/>
        </w:rPr>
      </w:pPr>
      <w:r w:rsidRPr="004B5D28">
        <w:rPr>
          <w:rFonts w:ascii="Menlo" w:hAnsi="Menlo" w:cs="Menlo"/>
          <w:sz w:val="24"/>
          <w:szCs w:val="24"/>
          <w:lang w:val="en-US"/>
        </w:rPr>
        <w:t xml:space="preserve">def </w:t>
      </w:r>
      <w:r w:rsidRPr="004B5D28">
        <w:rPr>
          <w:rFonts w:ascii="Menlo" w:hAnsi="Menlo" w:cs="Menlo"/>
          <w:b/>
          <w:bCs/>
          <w:color w:val="008800"/>
          <w:sz w:val="24"/>
          <w:szCs w:val="24"/>
          <w:lang w:val="en-US"/>
        </w:rPr>
        <w:t>self</w:t>
      </w:r>
      <w:r w:rsidRPr="004B5D28">
        <w:rPr>
          <w:rFonts w:ascii="Menlo" w:hAnsi="Menlo" w:cs="Menlo"/>
          <w:sz w:val="24"/>
          <w:szCs w:val="24"/>
          <w:lang w:val="en-US"/>
        </w:rPr>
        <w:t>.write_params(base, params)</w:t>
      </w:r>
    </w:p>
    <w:p w14:paraId="31C460D5" w14:textId="77777777" w:rsidR="004B5D28" w:rsidRPr="004B5D28" w:rsidRDefault="004B5D28" w:rsidP="004B5D28">
      <w:pPr>
        <w:autoSpaceDE w:val="0"/>
        <w:autoSpaceDN w:val="0"/>
        <w:adjustRightInd w:val="0"/>
        <w:spacing w:after="0" w:line="240" w:lineRule="auto"/>
        <w:ind w:left="851"/>
        <w:rPr>
          <w:rFonts w:ascii="Menlo" w:hAnsi="Menlo" w:cs="Menlo"/>
          <w:sz w:val="24"/>
          <w:szCs w:val="24"/>
          <w:lang w:val="en-US"/>
        </w:rPr>
      </w:pPr>
      <w:r w:rsidRPr="004B5D28">
        <w:rPr>
          <w:rFonts w:ascii="Menlo" w:hAnsi="Menlo" w:cs="Menlo"/>
          <w:sz w:val="24"/>
          <w:szCs w:val="24"/>
          <w:lang w:val="en-US"/>
        </w:rPr>
        <w:t xml:space="preserve">url = base + </w:t>
      </w:r>
      <w:r w:rsidRPr="004B5D28">
        <w:rPr>
          <w:rFonts w:ascii="Menlo" w:hAnsi="Menlo" w:cs="Menlo"/>
          <w:color w:val="DD2200"/>
          <w:sz w:val="24"/>
          <w:szCs w:val="24"/>
          <w:lang w:val="en-US"/>
        </w:rPr>
        <w:t>'?'</w:t>
      </w:r>
    </w:p>
    <w:p w14:paraId="55C38B84" w14:textId="77777777" w:rsidR="004B5D28" w:rsidRPr="004B5D28" w:rsidRDefault="004B5D28" w:rsidP="004B5D28">
      <w:pPr>
        <w:autoSpaceDE w:val="0"/>
        <w:autoSpaceDN w:val="0"/>
        <w:adjustRightInd w:val="0"/>
        <w:spacing w:after="0" w:line="240" w:lineRule="auto"/>
        <w:ind w:left="851"/>
        <w:rPr>
          <w:rFonts w:ascii="Menlo" w:hAnsi="Menlo" w:cs="Menlo"/>
          <w:sz w:val="24"/>
          <w:szCs w:val="24"/>
          <w:lang w:val="en-US"/>
        </w:rPr>
      </w:pPr>
    </w:p>
    <w:p w14:paraId="49CC3360" w14:textId="77777777" w:rsidR="004B5D28" w:rsidRPr="004B5D28" w:rsidRDefault="004B5D28" w:rsidP="004B5D28">
      <w:pPr>
        <w:autoSpaceDE w:val="0"/>
        <w:autoSpaceDN w:val="0"/>
        <w:adjustRightInd w:val="0"/>
        <w:spacing w:after="0" w:line="240" w:lineRule="auto"/>
        <w:ind w:left="851"/>
        <w:rPr>
          <w:rFonts w:ascii="Menlo" w:hAnsi="Menlo" w:cs="Menlo"/>
          <w:sz w:val="24"/>
          <w:szCs w:val="24"/>
          <w:lang w:val="en-US"/>
        </w:rPr>
      </w:pPr>
      <w:r w:rsidRPr="004B5D28">
        <w:rPr>
          <w:rFonts w:ascii="Menlo" w:hAnsi="Menlo" w:cs="Menlo"/>
          <w:sz w:val="24"/>
          <w:szCs w:val="24"/>
          <w:lang w:val="en-US"/>
        </w:rPr>
        <w:t>params.</w:t>
      </w:r>
      <w:r w:rsidRPr="004B5D28">
        <w:rPr>
          <w:rFonts w:ascii="Menlo" w:hAnsi="Menlo" w:cs="Menlo"/>
          <w:color w:val="003388"/>
          <w:sz w:val="24"/>
          <w:szCs w:val="24"/>
          <w:lang w:val="en-US"/>
        </w:rPr>
        <w:t>keys</w:t>
      </w:r>
      <w:r w:rsidRPr="004B5D28">
        <w:rPr>
          <w:rFonts w:ascii="Menlo" w:hAnsi="Menlo" w:cs="Menlo"/>
          <w:sz w:val="24"/>
          <w:szCs w:val="24"/>
          <w:lang w:val="en-US"/>
        </w:rPr>
        <w:t xml:space="preserve">.each_with_index </w:t>
      </w:r>
      <w:r w:rsidRPr="004B5D28">
        <w:rPr>
          <w:rFonts w:ascii="Menlo" w:hAnsi="Menlo" w:cs="Menlo"/>
          <w:b/>
          <w:bCs/>
          <w:color w:val="008800"/>
          <w:sz w:val="24"/>
          <w:szCs w:val="24"/>
          <w:lang w:val="en-US"/>
        </w:rPr>
        <w:t>do</w:t>
      </w:r>
      <w:r w:rsidRPr="004B5D28">
        <w:rPr>
          <w:rFonts w:ascii="Menlo" w:hAnsi="Menlo" w:cs="Menlo"/>
          <w:sz w:val="24"/>
          <w:szCs w:val="24"/>
          <w:lang w:val="en-US"/>
        </w:rPr>
        <w:t xml:space="preserve"> |</w:t>
      </w:r>
      <w:r w:rsidRPr="004B5D28">
        <w:rPr>
          <w:rFonts w:ascii="Menlo" w:hAnsi="Menlo" w:cs="Menlo"/>
          <w:color w:val="003388"/>
          <w:sz w:val="24"/>
          <w:szCs w:val="24"/>
          <w:lang w:val="en-US"/>
        </w:rPr>
        <w:t>key</w:t>
      </w:r>
      <w:r w:rsidRPr="004B5D28">
        <w:rPr>
          <w:rFonts w:ascii="Menlo" w:hAnsi="Menlo" w:cs="Menlo"/>
          <w:sz w:val="24"/>
          <w:szCs w:val="24"/>
          <w:lang w:val="en-US"/>
        </w:rPr>
        <w:t>, idx|</w:t>
      </w:r>
    </w:p>
    <w:p w14:paraId="39DBBD59" w14:textId="77777777" w:rsidR="004B5D28" w:rsidRPr="004B5D28" w:rsidRDefault="004B5D28" w:rsidP="004B5D28">
      <w:pPr>
        <w:autoSpaceDE w:val="0"/>
        <w:autoSpaceDN w:val="0"/>
        <w:adjustRightInd w:val="0"/>
        <w:spacing w:after="0" w:line="240" w:lineRule="auto"/>
        <w:ind w:left="1134"/>
        <w:rPr>
          <w:rFonts w:ascii="Menlo" w:hAnsi="Menlo" w:cs="Menlo"/>
          <w:sz w:val="24"/>
          <w:szCs w:val="24"/>
          <w:lang w:val="en-US"/>
        </w:rPr>
      </w:pPr>
      <w:r w:rsidRPr="004B5D28">
        <w:rPr>
          <w:rFonts w:ascii="Menlo" w:hAnsi="Menlo" w:cs="Menlo"/>
          <w:sz w:val="24"/>
          <w:szCs w:val="24"/>
          <w:lang w:val="en-US"/>
        </w:rPr>
        <w:t xml:space="preserve">url += </w:t>
      </w:r>
      <w:r w:rsidRPr="004B5D28">
        <w:rPr>
          <w:rFonts w:ascii="Menlo" w:hAnsi="Menlo" w:cs="Menlo"/>
          <w:color w:val="DD2200"/>
          <w:sz w:val="24"/>
          <w:szCs w:val="24"/>
          <w:lang w:val="en-US"/>
        </w:rPr>
        <w:t>"#{key}="</w:t>
      </w:r>
    </w:p>
    <w:p w14:paraId="3DFBC025" w14:textId="77777777" w:rsidR="004B5D28" w:rsidRPr="004B5D28" w:rsidRDefault="004B5D28" w:rsidP="004B5D28">
      <w:pPr>
        <w:autoSpaceDE w:val="0"/>
        <w:autoSpaceDN w:val="0"/>
        <w:adjustRightInd w:val="0"/>
        <w:spacing w:after="0" w:line="240" w:lineRule="auto"/>
        <w:ind w:left="1134"/>
        <w:rPr>
          <w:rFonts w:ascii="Menlo" w:hAnsi="Menlo" w:cs="Menlo"/>
          <w:sz w:val="24"/>
          <w:szCs w:val="24"/>
          <w:lang w:val="en-US"/>
        </w:rPr>
      </w:pPr>
      <w:r w:rsidRPr="004B5D28">
        <w:rPr>
          <w:rFonts w:ascii="Menlo" w:hAnsi="Menlo" w:cs="Menlo"/>
          <w:b/>
          <w:bCs/>
          <w:color w:val="008800"/>
          <w:sz w:val="24"/>
          <w:szCs w:val="24"/>
          <w:lang w:val="en-US"/>
        </w:rPr>
        <w:t>if</w:t>
      </w:r>
      <w:r w:rsidRPr="004B5D28">
        <w:rPr>
          <w:rFonts w:ascii="Menlo" w:hAnsi="Menlo" w:cs="Menlo"/>
          <w:sz w:val="24"/>
          <w:szCs w:val="24"/>
          <w:lang w:val="en-US"/>
        </w:rPr>
        <w:t xml:space="preserve"> params[</w:t>
      </w:r>
      <w:r w:rsidRPr="004B5D28">
        <w:rPr>
          <w:rFonts w:ascii="Menlo" w:hAnsi="Menlo" w:cs="Menlo"/>
          <w:color w:val="003388"/>
          <w:sz w:val="24"/>
          <w:szCs w:val="24"/>
          <w:lang w:val="en-US"/>
        </w:rPr>
        <w:t>key</w:t>
      </w:r>
      <w:r w:rsidRPr="004B5D28">
        <w:rPr>
          <w:rFonts w:ascii="Menlo" w:hAnsi="Menlo" w:cs="Menlo"/>
          <w:sz w:val="24"/>
          <w:szCs w:val="24"/>
          <w:lang w:val="en-US"/>
        </w:rPr>
        <w:t xml:space="preserve">].is_a? </w:t>
      </w:r>
      <w:r w:rsidRPr="004B5D28">
        <w:rPr>
          <w:rFonts w:ascii="Menlo" w:hAnsi="Menlo" w:cs="Menlo"/>
          <w:color w:val="003388"/>
          <w:sz w:val="24"/>
          <w:szCs w:val="24"/>
          <w:lang w:val="en-US"/>
        </w:rPr>
        <w:t>Array</w:t>
      </w:r>
    </w:p>
    <w:p w14:paraId="7E0729D9" w14:textId="77777777" w:rsidR="004B5D28" w:rsidRPr="004B5D28" w:rsidRDefault="004B5D28" w:rsidP="004B5D28">
      <w:pPr>
        <w:autoSpaceDE w:val="0"/>
        <w:autoSpaceDN w:val="0"/>
        <w:adjustRightInd w:val="0"/>
        <w:spacing w:after="0" w:line="240" w:lineRule="auto"/>
        <w:ind w:left="1418"/>
        <w:rPr>
          <w:rFonts w:ascii="Menlo" w:hAnsi="Menlo" w:cs="Menlo"/>
          <w:sz w:val="24"/>
          <w:szCs w:val="24"/>
          <w:lang w:val="en-US"/>
        </w:rPr>
      </w:pPr>
      <w:r w:rsidRPr="004B5D28">
        <w:rPr>
          <w:rFonts w:ascii="Menlo" w:hAnsi="Menlo" w:cs="Menlo"/>
          <w:sz w:val="24"/>
          <w:szCs w:val="24"/>
          <w:lang w:val="en-US"/>
        </w:rPr>
        <w:t>params[</w:t>
      </w:r>
      <w:r w:rsidRPr="004B5D28">
        <w:rPr>
          <w:rFonts w:ascii="Menlo" w:hAnsi="Menlo" w:cs="Menlo"/>
          <w:color w:val="003388"/>
          <w:sz w:val="24"/>
          <w:szCs w:val="24"/>
          <w:lang w:val="en-US"/>
        </w:rPr>
        <w:t>key</w:t>
      </w:r>
      <w:r w:rsidRPr="004B5D28">
        <w:rPr>
          <w:rFonts w:ascii="Menlo" w:hAnsi="Menlo" w:cs="Menlo"/>
          <w:sz w:val="24"/>
          <w:szCs w:val="24"/>
          <w:lang w:val="en-US"/>
        </w:rPr>
        <w:t xml:space="preserve">].each_with_index </w:t>
      </w:r>
      <w:r w:rsidRPr="004B5D28">
        <w:rPr>
          <w:rFonts w:ascii="Menlo" w:hAnsi="Menlo" w:cs="Menlo"/>
          <w:b/>
          <w:bCs/>
          <w:color w:val="008800"/>
          <w:sz w:val="24"/>
          <w:szCs w:val="24"/>
          <w:lang w:val="en-US"/>
        </w:rPr>
        <w:t>do</w:t>
      </w:r>
      <w:r w:rsidRPr="004B5D28">
        <w:rPr>
          <w:rFonts w:ascii="Menlo" w:hAnsi="Menlo" w:cs="Menlo"/>
          <w:sz w:val="24"/>
          <w:szCs w:val="24"/>
          <w:lang w:val="en-US"/>
        </w:rPr>
        <w:t xml:space="preserve"> |v,i|</w:t>
      </w:r>
    </w:p>
    <w:p w14:paraId="73DD64F0" w14:textId="77777777" w:rsidR="004B5D28" w:rsidRPr="004B5D28" w:rsidRDefault="004B5D28" w:rsidP="004B5D28">
      <w:pPr>
        <w:autoSpaceDE w:val="0"/>
        <w:autoSpaceDN w:val="0"/>
        <w:adjustRightInd w:val="0"/>
        <w:spacing w:after="0" w:line="240" w:lineRule="auto"/>
        <w:ind w:left="1701"/>
        <w:rPr>
          <w:rFonts w:ascii="Menlo" w:hAnsi="Menlo" w:cs="Menlo"/>
          <w:sz w:val="24"/>
          <w:szCs w:val="24"/>
          <w:lang w:val="en-US"/>
        </w:rPr>
      </w:pPr>
      <w:r w:rsidRPr="004B5D28">
        <w:rPr>
          <w:rFonts w:ascii="Menlo" w:hAnsi="Menlo" w:cs="Menlo"/>
          <w:sz w:val="24"/>
          <w:szCs w:val="24"/>
          <w:lang w:val="en-US"/>
        </w:rPr>
        <w:t xml:space="preserve">url += </w:t>
      </w:r>
      <w:r w:rsidRPr="004B5D28">
        <w:rPr>
          <w:rFonts w:ascii="Menlo" w:hAnsi="Menlo" w:cs="Menlo"/>
          <w:color w:val="DD2200"/>
          <w:sz w:val="24"/>
          <w:szCs w:val="24"/>
          <w:lang w:val="en-US"/>
        </w:rPr>
        <w:t>"#{v}"</w:t>
      </w:r>
    </w:p>
    <w:p w14:paraId="0F7635D0" w14:textId="77777777" w:rsidR="004B5D28" w:rsidRPr="004B5D28" w:rsidRDefault="004B5D28" w:rsidP="004B5D28">
      <w:pPr>
        <w:autoSpaceDE w:val="0"/>
        <w:autoSpaceDN w:val="0"/>
        <w:adjustRightInd w:val="0"/>
        <w:spacing w:after="0" w:line="240" w:lineRule="auto"/>
        <w:ind w:left="1701"/>
        <w:rPr>
          <w:rFonts w:ascii="Menlo" w:hAnsi="Menlo" w:cs="Menlo"/>
          <w:sz w:val="24"/>
          <w:szCs w:val="24"/>
          <w:lang w:val="en-US"/>
        </w:rPr>
      </w:pPr>
    </w:p>
    <w:p w14:paraId="44FB3252" w14:textId="77777777" w:rsidR="004B5D28" w:rsidRPr="004B5D28" w:rsidRDefault="004B5D28" w:rsidP="004B5D28">
      <w:pPr>
        <w:autoSpaceDE w:val="0"/>
        <w:autoSpaceDN w:val="0"/>
        <w:adjustRightInd w:val="0"/>
        <w:spacing w:after="0" w:line="240" w:lineRule="auto"/>
        <w:ind w:left="1701"/>
        <w:rPr>
          <w:rFonts w:ascii="Menlo" w:hAnsi="Menlo" w:cs="Menlo"/>
          <w:sz w:val="24"/>
          <w:szCs w:val="24"/>
          <w:lang w:val="en-US"/>
        </w:rPr>
      </w:pPr>
      <w:r w:rsidRPr="004B5D28">
        <w:rPr>
          <w:rFonts w:ascii="Menlo" w:hAnsi="Menlo" w:cs="Menlo"/>
          <w:b/>
          <w:bCs/>
          <w:color w:val="008800"/>
          <w:sz w:val="24"/>
          <w:szCs w:val="24"/>
          <w:lang w:val="en-US"/>
        </w:rPr>
        <w:t>unless</w:t>
      </w:r>
      <w:r w:rsidRPr="004B5D28">
        <w:rPr>
          <w:rFonts w:ascii="Menlo" w:hAnsi="Menlo" w:cs="Menlo"/>
          <w:sz w:val="24"/>
          <w:szCs w:val="24"/>
          <w:lang w:val="en-US"/>
        </w:rPr>
        <w:t xml:space="preserve"> i+</w:t>
      </w:r>
      <w:r w:rsidRPr="004B5D28">
        <w:rPr>
          <w:rFonts w:ascii="Menlo" w:hAnsi="Menlo" w:cs="Menlo"/>
          <w:b/>
          <w:bCs/>
          <w:color w:val="0000DD"/>
          <w:sz w:val="24"/>
          <w:szCs w:val="24"/>
          <w:lang w:val="en-US"/>
        </w:rPr>
        <w:t>1</w:t>
      </w:r>
      <w:r w:rsidRPr="004B5D28">
        <w:rPr>
          <w:rFonts w:ascii="Menlo" w:hAnsi="Menlo" w:cs="Menlo"/>
          <w:sz w:val="24"/>
          <w:szCs w:val="24"/>
          <w:lang w:val="en-US"/>
        </w:rPr>
        <w:t xml:space="preserve"> == params[</w:t>
      </w:r>
      <w:r w:rsidRPr="004B5D28">
        <w:rPr>
          <w:rFonts w:ascii="Menlo" w:hAnsi="Menlo" w:cs="Menlo"/>
          <w:color w:val="003388"/>
          <w:sz w:val="24"/>
          <w:szCs w:val="24"/>
          <w:lang w:val="en-US"/>
        </w:rPr>
        <w:t>key</w:t>
      </w:r>
      <w:r w:rsidRPr="004B5D28">
        <w:rPr>
          <w:rFonts w:ascii="Menlo" w:hAnsi="Menlo" w:cs="Menlo"/>
          <w:sz w:val="24"/>
          <w:szCs w:val="24"/>
          <w:lang w:val="en-US"/>
        </w:rPr>
        <w:t>].length</w:t>
      </w:r>
    </w:p>
    <w:p w14:paraId="73C651BF" w14:textId="77777777" w:rsidR="004B5D28" w:rsidRPr="004B5D28" w:rsidRDefault="004B5D28" w:rsidP="004B5D28">
      <w:pPr>
        <w:autoSpaceDE w:val="0"/>
        <w:autoSpaceDN w:val="0"/>
        <w:adjustRightInd w:val="0"/>
        <w:spacing w:after="0" w:line="240" w:lineRule="auto"/>
        <w:ind w:left="1985"/>
        <w:rPr>
          <w:rFonts w:ascii="Menlo" w:hAnsi="Menlo" w:cs="Menlo"/>
          <w:sz w:val="24"/>
          <w:szCs w:val="24"/>
          <w:lang w:val="en-US"/>
        </w:rPr>
      </w:pPr>
      <w:r w:rsidRPr="004B5D28">
        <w:rPr>
          <w:rFonts w:ascii="Menlo" w:hAnsi="Menlo" w:cs="Menlo"/>
          <w:sz w:val="24"/>
          <w:szCs w:val="24"/>
          <w:lang w:val="en-US"/>
        </w:rPr>
        <w:t xml:space="preserve">url += </w:t>
      </w:r>
      <w:r w:rsidRPr="004B5D28">
        <w:rPr>
          <w:rFonts w:ascii="Menlo" w:hAnsi="Menlo" w:cs="Menlo"/>
          <w:color w:val="DD2200"/>
          <w:sz w:val="24"/>
          <w:szCs w:val="24"/>
          <w:lang w:val="en-US"/>
        </w:rPr>
        <w:t>','</w:t>
      </w:r>
    </w:p>
    <w:p w14:paraId="1A3B040D" w14:textId="77777777" w:rsidR="004B5D28" w:rsidRPr="004B5D28" w:rsidRDefault="004B5D28" w:rsidP="004B5D28">
      <w:pPr>
        <w:autoSpaceDE w:val="0"/>
        <w:autoSpaceDN w:val="0"/>
        <w:adjustRightInd w:val="0"/>
        <w:spacing w:after="0" w:line="240" w:lineRule="auto"/>
        <w:ind w:left="1701"/>
        <w:rPr>
          <w:rFonts w:ascii="Menlo" w:hAnsi="Menlo" w:cs="Menlo"/>
          <w:sz w:val="24"/>
          <w:szCs w:val="24"/>
          <w:lang w:val="en-US"/>
        </w:rPr>
      </w:pPr>
      <w:r w:rsidRPr="004B5D28">
        <w:rPr>
          <w:rFonts w:ascii="Menlo" w:hAnsi="Menlo" w:cs="Menlo"/>
          <w:color w:val="003388"/>
          <w:sz w:val="24"/>
          <w:szCs w:val="24"/>
          <w:lang w:val="en-US"/>
        </w:rPr>
        <w:t>end</w:t>
      </w:r>
    </w:p>
    <w:p w14:paraId="65171D58" w14:textId="77777777" w:rsidR="004B5D28" w:rsidRPr="004B5D28" w:rsidRDefault="004B5D28" w:rsidP="004B5D28">
      <w:pPr>
        <w:autoSpaceDE w:val="0"/>
        <w:autoSpaceDN w:val="0"/>
        <w:adjustRightInd w:val="0"/>
        <w:spacing w:after="0" w:line="240" w:lineRule="auto"/>
        <w:ind w:left="1418"/>
        <w:rPr>
          <w:rFonts w:ascii="Menlo" w:hAnsi="Menlo" w:cs="Menlo"/>
          <w:sz w:val="24"/>
          <w:szCs w:val="24"/>
          <w:lang w:val="en-US"/>
        </w:rPr>
      </w:pPr>
      <w:r w:rsidRPr="004B5D28">
        <w:rPr>
          <w:rFonts w:ascii="Menlo" w:hAnsi="Menlo" w:cs="Menlo"/>
          <w:color w:val="003388"/>
          <w:sz w:val="24"/>
          <w:szCs w:val="24"/>
          <w:lang w:val="en-US"/>
        </w:rPr>
        <w:t>end</w:t>
      </w:r>
    </w:p>
    <w:p w14:paraId="42CDA2C5" w14:textId="77777777" w:rsidR="004B5D28" w:rsidRPr="004B5D28" w:rsidRDefault="004B5D28" w:rsidP="004B5D28">
      <w:pPr>
        <w:autoSpaceDE w:val="0"/>
        <w:autoSpaceDN w:val="0"/>
        <w:adjustRightInd w:val="0"/>
        <w:spacing w:after="0" w:line="240" w:lineRule="auto"/>
        <w:ind w:left="1134"/>
        <w:rPr>
          <w:rFonts w:ascii="Menlo" w:hAnsi="Menlo" w:cs="Menlo"/>
          <w:sz w:val="24"/>
          <w:szCs w:val="24"/>
          <w:lang w:val="en-US"/>
        </w:rPr>
      </w:pPr>
      <w:r w:rsidRPr="004B5D28">
        <w:rPr>
          <w:rFonts w:ascii="Menlo" w:hAnsi="Menlo" w:cs="Menlo"/>
          <w:b/>
          <w:bCs/>
          <w:color w:val="008800"/>
          <w:sz w:val="24"/>
          <w:szCs w:val="24"/>
          <w:lang w:val="en-US"/>
        </w:rPr>
        <w:t>else</w:t>
      </w:r>
    </w:p>
    <w:p w14:paraId="65EA2553" w14:textId="77777777" w:rsidR="004B5D28" w:rsidRPr="004B5D28" w:rsidRDefault="004B5D28" w:rsidP="004B5D28">
      <w:pPr>
        <w:autoSpaceDE w:val="0"/>
        <w:autoSpaceDN w:val="0"/>
        <w:adjustRightInd w:val="0"/>
        <w:spacing w:after="0" w:line="240" w:lineRule="auto"/>
        <w:ind w:left="1418"/>
        <w:rPr>
          <w:rFonts w:ascii="Menlo" w:hAnsi="Menlo" w:cs="Menlo"/>
          <w:sz w:val="24"/>
          <w:szCs w:val="24"/>
          <w:lang w:val="en-US"/>
        </w:rPr>
      </w:pPr>
      <w:r w:rsidRPr="004B5D28">
        <w:rPr>
          <w:rFonts w:ascii="Menlo" w:hAnsi="Menlo" w:cs="Menlo"/>
          <w:sz w:val="24"/>
          <w:szCs w:val="24"/>
          <w:lang w:val="en-US"/>
        </w:rPr>
        <w:t xml:space="preserve">url += </w:t>
      </w:r>
      <w:r w:rsidRPr="004B5D28">
        <w:rPr>
          <w:rFonts w:ascii="Menlo" w:hAnsi="Menlo" w:cs="Menlo"/>
          <w:color w:val="DD2200"/>
          <w:sz w:val="24"/>
          <w:szCs w:val="24"/>
          <w:lang w:val="en-US"/>
        </w:rPr>
        <w:t>"#{params[key]}"</w:t>
      </w:r>
    </w:p>
    <w:p w14:paraId="62A6BF1C" w14:textId="77777777" w:rsidR="004B5D28" w:rsidRPr="004B5D28" w:rsidRDefault="004B5D28" w:rsidP="004B5D28">
      <w:pPr>
        <w:autoSpaceDE w:val="0"/>
        <w:autoSpaceDN w:val="0"/>
        <w:adjustRightInd w:val="0"/>
        <w:spacing w:after="0" w:line="240" w:lineRule="auto"/>
        <w:ind w:left="1134"/>
        <w:rPr>
          <w:rFonts w:ascii="Menlo" w:hAnsi="Menlo" w:cs="Menlo"/>
          <w:sz w:val="24"/>
          <w:szCs w:val="24"/>
          <w:lang w:val="en-US"/>
        </w:rPr>
      </w:pPr>
      <w:r w:rsidRPr="004B5D28">
        <w:rPr>
          <w:rFonts w:ascii="Menlo" w:hAnsi="Menlo" w:cs="Menlo"/>
          <w:color w:val="003388"/>
          <w:sz w:val="24"/>
          <w:szCs w:val="24"/>
          <w:lang w:val="en-US"/>
        </w:rPr>
        <w:t>end</w:t>
      </w:r>
    </w:p>
    <w:p w14:paraId="31FE8CD5" w14:textId="77777777" w:rsidR="004B5D28" w:rsidRPr="004B5D28" w:rsidRDefault="004B5D28" w:rsidP="004B5D28">
      <w:pPr>
        <w:autoSpaceDE w:val="0"/>
        <w:autoSpaceDN w:val="0"/>
        <w:adjustRightInd w:val="0"/>
        <w:spacing w:after="0" w:line="240" w:lineRule="auto"/>
        <w:ind w:left="1134"/>
        <w:rPr>
          <w:rFonts w:ascii="Menlo" w:hAnsi="Menlo" w:cs="Menlo"/>
          <w:sz w:val="24"/>
          <w:szCs w:val="24"/>
          <w:lang w:val="en-US"/>
        </w:rPr>
      </w:pPr>
    </w:p>
    <w:p w14:paraId="0D6DA44B" w14:textId="77777777" w:rsidR="004B5D28" w:rsidRPr="004B5D28" w:rsidRDefault="004B5D28" w:rsidP="004B5D28">
      <w:pPr>
        <w:autoSpaceDE w:val="0"/>
        <w:autoSpaceDN w:val="0"/>
        <w:adjustRightInd w:val="0"/>
        <w:spacing w:after="0" w:line="240" w:lineRule="auto"/>
        <w:ind w:left="1134"/>
        <w:rPr>
          <w:rFonts w:ascii="Menlo" w:hAnsi="Menlo" w:cs="Menlo"/>
          <w:sz w:val="24"/>
          <w:szCs w:val="24"/>
          <w:lang w:val="en-US"/>
        </w:rPr>
      </w:pPr>
      <w:r w:rsidRPr="004B5D28">
        <w:rPr>
          <w:rFonts w:ascii="Menlo" w:hAnsi="Menlo" w:cs="Menlo"/>
          <w:sz w:val="24"/>
          <w:szCs w:val="24"/>
          <w:lang w:val="en-US"/>
        </w:rPr>
        <w:t xml:space="preserve">url += </w:t>
      </w:r>
      <w:r w:rsidRPr="004B5D28">
        <w:rPr>
          <w:rFonts w:ascii="Menlo" w:hAnsi="Menlo" w:cs="Menlo"/>
          <w:color w:val="DD2200"/>
          <w:sz w:val="24"/>
          <w:szCs w:val="24"/>
          <w:lang w:val="en-US"/>
        </w:rPr>
        <w:t>'&amp;'</w:t>
      </w:r>
      <w:r w:rsidRPr="004B5D28">
        <w:rPr>
          <w:rFonts w:ascii="Menlo" w:hAnsi="Menlo" w:cs="Menlo"/>
          <w:sz w:val="24"/>
          <w:szCs w:val="24"/>
          <w:lang w:val="en-US"/>
        </w:rPr>
        <w:t xml:space="preserve"> </w:t>
      </w:r>
      <w:r w:rsidRPr="004B5D28">
        <w:rPr>
          <w:rFonts w:ascii="Menlo" w:hAnsi="Menlo" w:cs="Menlo"/>
          <w:b/>
          <w:bCs/>
          <w:color w:val="008800"/>
          <w:sz w:val="24"/>
          <w:szCs w:val="24"/>
          <w:lang w:val="en-US"/>
        </w:rPr>
        <w:t>if</w:t>
      </w:r>
      <w:r w:rsidRPr="004B5D28">
        <w:rPr>
          <w:rFonts w:ascii="Menlo" w:hAnsi="Menlo" w:cs="Menlo"/>
          <w:sz w:val="24"/>
          <w:szCs w:val="24"/>
          <w:lang w:val="en-US"/>
        </w:rPr>
        <w:t xml:space="preserve"> idx + </w:t>
      </w:r>
      <w:r w:rsidRPr="004B5D28">
        <w:rPr>
          <w:rFonts w:ascii="Menlo" w:hAnsi="Menlo" w:cs="Menlo"/>
          <w:b/>
          <w:bCs/>
          <w:color w:val="0000DD"/>
          <w:sz w:val="24"/>
          <w:szCs w:val="24"/>
          <w:lang w:val="en-US"/>
        </w:rPr>
        <w:t>1</w:t>
      </w:r>
      <w:r w:rsidRPr="004B5D28">
        <w:rPr>
          <w:rFonts w:ascii="Menlo" w:hAnsi="Menlo" w:cs="Menlo"/>
          <w:sz w:val="24"/>
          <w:szCs w:val="24"/>
          <w:lang w:val="en-US"/>
        </w:rPr>
        <w:t xml:space="preserve"> &lt; params.</w:t>
      </w:r>
      <w:r w:rsidRPr="004B5D28">
        <w:rPr>
          <w:rFonts w:ascii="Menlo" w:hAnsi="Menlo" w:cs="Menlo"/>
          <w:color w:val="003388"/>
          <w:sz w:val="24"/>
          <w:szCs w:val="24"/>
          <w:lang w:val="en-US"/>
        </w:rPr>
        <w:t>keys</w:t>
      </w:r>
      <w:r w:rsidRPr="004B5D28">
        <w:rPr>
          <w:rFonts w:ascii="Menlo" w:hAnsi="Menlo" w:cs="Menlo"/>
          <w:sz w:val="24"/>
          <w:szCs w:val="24"/>
          <w:lang w:val="en-US"/>
        </w:rPr>
        <w:t>.length</w:t>
      </w:r>
    </w:p>
    <w:p w14:paraId="42448DB7" w14:textId="77777777" w:rsidR="004B5D28" w:rsidRPr="004B5D28" w:rsidRDefault="004B5D28" w:rsidP="004B5D28">
      <w:pPr>
        <w:autoSpaceDE w:val="0"/>
        <w:autoSpaceDN w:val="0"/>
        <w:adjustRightInd w:val="0"/>
        <w:spacing w:after="0" w:line="240" w:lineRule="auto"/>
        <w:ind w:left="851"/>
        <w:rPr>
          <w:rFonts w:ascii="Menlo" w:hAnsi="Menlo" w:cs="Menlo"/>
          <w:sz w:val="24"/>
          <w:szCs w:val="24"/>
          <w:lang w:val="en-US"/>
        </w:rPr>
      </w:pPr>
      <w:r w:rsidRPr="004B5D28">
        <w:rPr>
          <w:rFonts w:ascii="Menlo" w:hAnsi="Menlo" w:cs="Menlo"/>
          <w:color w:val="003388"/>
          <w:sz w:val="24"/>
          <w:szCs w:val="24"/>
          <w:lang w:val="en-US"/>
        </w:rPr>
        <w:t>end</w:t>
      </w:r>
    </w:p>
    <w:p w14:paraId="5AFD6F5C" w14:textId="77777777" w:rsidR="004B5D28" w:rsidRPr="004B5D28" w:rsidRDefault="004B5D28" w:rsidP="004B5D28">
      <w:pPr>
        <w:autoSpaceDE w:val="0"/>
        <w:autoSpaceDN w:val="0"/>
        <w:adjustRightInd w:val="0"/>
        <w:spacing w:after="0" w:line="240" w:lineRule="auto"/>
        <w:ind w:left="851"/>
        <w:rPr>
          <w:rFonts w:ascii="Menlo" w:hAnsi="Menlo" w:cs="Menlo"/>
          <w:sz w:val="24"/>
          <w:szCs w:val="24"/>
          <w:lang w:val="en-US"/>
        </w:rPr>
      </w:pPr>
    </w:p>
    <w:p w14:paraId="47A5FA02" w14:textId="77777777" w:rsidR="004B5D28" w:rsidRPr="004B5D28" w:rsidRDefault="004B5D28" w:rsidP="004B5D28">
      <w:pPr>
        <w:autoSpaceDE w:val="0"/>
        <w:autoSpaceDN w:val="0"/>
        <w:adjustRightInd w:val="0"/>
        <w:spacing w:after="0" w:line="240" w:lineRule="auto"/>
        <w:ind w:left="851"/>
        <w:rPr>
          <w:rFonts w:ascii="Menlo" w:hAnsi="Menlo" w:cs="Menlo"/>
          <w:sz w:val="24"/>
          <w:szCs w:val="24"/>
          <w:lang w:val="en-US"/>
        </w:rPr>
      </w:pPr>
      <w:r w:rsidRPr="004B5D28">
        <w:rPr>
          <w:rFonts w:ascii="Menlo" w:hAnsi="Menlo" w:cs="Menlo"/>
          <w:b/>
          <w:bCs/>
          <w:color w:val="008800"/>
          <w:sz w:val="24"/>
          <w:szCs w:val="24"/>
          <w:lang w:val="en-US"/>
        </w:rPr>
        <w:t>return</w:t>
      </w:r>
      <w:r w:rsidRPr="004B5D28">
        <w:rPr>
          <w:rFonts w:ascii="Menlo" w:hAnsi="Menlo" w:cs="Menlo"/>
          <w:sz w:val="24"/>
          <w:szCs w:val="24"/>
          <w:lang w:val="en-US"/>
        </w:rPr>
        <w:t xml:space="preserve"> url</w:t>
      </w:r>
    </w:p>
    <w:p w14:paraId="4574F38C" w14:textId="77777777" w:rsidR="004B5D28" w:rsidRPr="004B5D28" w:rsidRDefault="004B5D28" w:rsidP="004B5D28">
      <w:pPr>
        <w:autoSpaceDE w:val="0"/>
        <w:autoSpaceDN w:val="0"/>
        <w:adjustRightInd w:val="0"/>
        <w:spacing w:after="0" w:line="240" w:lineRule="auto"/>
        <w:ind w:left="567"/>
        <w:rPr>
          <w:rFonts w:ascii="Menlo" w:hAnsi="Menlo" w:cs="Menlo"/>
          <w:sz w:val="24"/>
          <w:szCs w:val="24"/>
          <w:lang w:val="en-US"/>
        </w:rPr>
      </w:pPr>
      <w:r w:rsidRPr="004B5D28">
        <w:rPr>
          <w:rFonts w:ascii="Menlo" w:hAnsi="Menlo" w:cs="Menlo"/>
          <w:color w:val="003388"/>
          <w:sz w:val="24"/>
          <w:szCs w:val="24"/>
          <w:lang w:val="en-US"/>
        </w:rPr>
        <w:t>end</w:t>
      </w:r>
    </w:p>
    <w:p w14:paraId="32B00D03" w14:textId="577EB50A" w:rsidR="009C64A4" w:rsidRDefault="004B5D28" w:rsidP="004B5D28">
      <w:pPr>
        <w:autoSpaceDE w:val="0"/>
        <w:autoSpaceDN w:val="0"/>
        <w:adjustRightInd w:val="0"/>
        <w:spacing w:after="320" w:line="240" w:lineRule="auto"/>
        <w:ind w:left="357"/>
        <w:rPr>
          <w:rFonts w:ascii="Menlo" w:hAnsi="Menlo" w:cs="Menlo"/>
          <w:color w:val="003388"/>
          <w:sz w:val="24"/>
          <w:szCs w:val="24"/>
          <w:lang w:val="en-US"/>
        </w:rPr>
      </w:pPr>
      <w:r w:rsidRPr="004B5D28">
        <w:rPr>
          <w:rFonts w:ascii="Menlo" w:hAnsi="Menlo" w:cs="Menlo"/>
          <w:color w:val="003388"/>
          <w:sz w:val="24"/>
          <w:szCs w:val="24"/>
          <w:lang w:val="en-US"/>
        </w:rPr>
        <w:t>end</w:t>
      </w:r>
    </w:p>
    <w:p w14:paraId="32F41BBF" w14:textId="77777777" w:rsidR="009C64A4" w:rsidRDefault="009C64A4">
      <w:pPr>
        <w:rPr>
          <w:rFonts w:ascii="Menlo" w:hAnsi="Menlo" w:cs="Menlo"/>
          <w:color w:val="003388"/>
          <w:sz w:val="24"/>
          <w:szCs w:val="24"/>
          <w:lang w:val="en-US"/>
        </w:rPr>
      </w:pPr>
      <w:r>
        <w:rPr>
          <w:rFonts w:ascii="Menlo" w:hAnsi="Menlo" w:cs="Menlo"/>
          <w:color w:val="003388"/>
          <w:sz w:val="24"/>
          <w:szCs w:val="24"/>
          <w:lang w:val="en-US"/>
        </w:rPr>
        <w:br w:type="page"/>
      </w:r>
    </w:p>
    <w:p w14:paraId="6DB74B93" w14:textId="19E6BDDB" w:rsidR="00A16B7A" w:rsidRDefault="00F1177C" w:rsidP="00C3557E">
      <w:pPr>
        <w:pStyle w:val="ThesisH2"/>
        <w:numPr>
          <w:ilvl w:val="0"/>
          <w:numId w:val="31"/>
        </w:numPr>
        <w:ind w:left="540" w:hanging="540"/>
      </w:pPr>
      <w:bookmarkStart w:id="132" w:name="_Ref417215119"/>
      <w:bookmarkStart w:id="133" w:name="_Toc417218106"/>
      <w:r>
        <w:lastRenderedPageBreak/>
        <w:t>FilterHelper segédosztály szobák szűrését megvalósító metódusai</w:t>
      </w:r>
      <w:bookmarkEnd w:id="132"/>
      <w:bookmarkEnd w:id="133"/>
    </w:p>
    <w:p w14:paraId="61DEBE48" w14:textId="77777777" w:rsidR="00F1177C" w:rsidRPr="00F1177C" w:rsidRDefault="00F1177C" w:rsidP="00F1177C">
      <w:pPr>
        <w:autoSpaceDE w:val="0"/>
        <w:autoSpaceDN w:val="0"/>
        <w:adjustRightInd w:val="0"/>
        <w:spacing w:after="0" w:line="240" w:lineRule="auto"/>
        <w:ind w:left="360"/>
        <w:rPr>
          <w:rFonts w:ascii="Menlo" w:hAnsi="Menlo" w:cs="Menlo"/>
          <w:sz w:val="24"/>
          <w:szCs w:val="24"/>
          <w:lang w:val="en-US"/>
        </w:rPr>
      </w:pPr>
      <w:r w:rsidRPr="00F1177C">
        <w:rPr>
          <w:rFonts w:ascii="Menlo" w:hAnsi="Menlo" w:cs="Menlo"/>
          <w:sz w:val="24"/>
          <w:szCs w:val="24"/>
          <w:lang w:val="en-US"/>
        </w:rPr>
        <w:t>def self.filter_rooms(params)</w:t>
      </w:r>
    </w:p>
    <w:p w14:paraId="3936C7AB" w14:textId="77777777" w:rsidR="00F1177C" w:rsidRPr="00F1177C" w:rsidRDefault="00F1177C" w:rsidP="00F1177C">
      <w:pPr>
        <w:autoSpaceDE w:val="0"/>
        <w:autoSpaceDN w:val="0"/>
        <w:adjustRightInd w:val="0"/>
        <w:spacing w:after="0" w:line="240" w:lineRule="auto"/>
        <w:ind w:left="709"/>
        <w:rPr>
          <w:rFonts w:ascii="Menlo" w:hAnsi="Menlo" w:cs="Menlo"/>
          <w:sz w:val="24"/>
          <w:szCs w:val="24"/>
          <w:lang w:val="en-US"/>
        </w:rPr>
      </w:pPr>
      <w:r w:rsidRPr="00F1177C">
        <w:rPr>
          <w:rFonts w:ascii="Menlo" w:hAnsi="Menlo" w:cs="Menlo"/>
          <w:sz w:val="24"/>
          <w:szCs w:val="24"/>
          <w:lang w:val="en-US"/>
        </w:rPr>
        <w:t>rooms_by_date = get_rooms_by_date(params[:start_date], params[:end_date])</w:t>
      </w:r>
    </w:p>
    <w:p w14:paraId="0596BA19" w14:textId="77777777" w:rsidR="00F1177C" w:rsidRPr="00F1177C" w:rsidRDefault="00F1177C" w:rsidP="00F1177C">
      <w:pPr>
        <w:autoSpaceDE w:val="0"/>
        <w:autoSpaceDN w:val="0"/>
        <w:adjustRightInd w:val="0"/>
        <w:spacing w:after="0" w:line="240" w:lineRule="auto"/>
        <w:ind w:left="709"/>
        <w:rPr>
          <w:rFonts w:ascii="Menlo" w:hAnsi="Menlo" w:cs="Menlo"/>
          <w:sz w:val="24"/>
          <w:szCs w:val="24"/>
          <w:lang w:val="en-US"/>
        </w:rPr>
      </w:pPr>
      <w:r w:rsidRPr="00F1177C">
        <w:rPr>
          <w:rFonts w:ascii="Menlo" w:hAnsi="Menlo" w:cs="Menlo"/>
          <w:sz w:val="24"/>
          <w:szCs w:val="24"/>
          <w:lang w:val="en-US"/>
        </w:rPr>
        <w:t>rooms_by_city = get_rooms_by_city(params[:city])</w:t>
      </w:r>
    </w:p>
    <w:p w14:paraId="026E15CC" w14:textId="77777777" w:rsidR="00F1177C" w:rsidRPr="00F1177C" w:rsidRDefault="00F1177C" w:rsidP="00F1177C">
      <w:pPr>
        <w:autoSpaceDE w:val="0"/>
        <w:autoSpaceDN w:val="0"/>
        <w:adjustRightInd w:val="0"/>
        <w:spacing w:after="0" w:line="240" w:lineRule="auto"/>
        <w:ind w:left="709"/>
        <w:rPr>
          <w:rFonts w:ascii="Menlo" w:hAnsi="Menlo" w:cs="Menlo"/>
          <w:sz w:val="24"/>
          <w:szCs w:val="24"/>
          <w:lang w:val="en-US"/>
        </w:rPr>
      </w:pPr>
      <w:r w:rsidRPr="00F1177C">
        <w:rPr>
          <w:rFonts w:ascii="Menlo" w:hAnsi="Menlo" w:cs="Menlo"/>
          <w:sz w:val="24"/>
          <w:szCs w:val="24"/>
          <w:lang w:val="en-US"/>
        </w:rPr>
        <w:t>rooms_by_equipment = get_rooms_by_equipment(params[:equipment_ids])</w:t>
      </w:r>
    </w:p>
    <w:p w14:paraId="5446D5E0" w14:textId="77777777" w:rsidR="00F1177C" w:rsidRPr="00F1177C" w:rsidRDefault="00F1177C" w:rsidP="00F1177C">
      <w:pPr>
        <w:autoSpaceDE w:val="0"/>
        <w:autoSpaceDN w:val="0"/>
        <w:adjustRightInd w:val="0"/>
        <w:spacing w:after="0" w:line="240" w:lineRule="auto"/>
        <w:ind w:left="709"/>
        <w:rPr>
          <w:rFonts w:ascii="Menlo" w:hAnsi="Menlo" w:cs="Menlo"/>
          <w:sz w:val="24"/>
          <w:szCs w:val="24"/>
          <w:lang w:val="en-US"/>
        </w:rPr>
      </w:pPr>
      <w:r w:rsidRPr="00F1177C">
        <w:rPr>
          <w:rFonts w:ascii="Menlo" w:hAnsi="Menlo" w:cs="Menlo"/>
          <w:sz w:val="24"/>
          <w:szCs w:val="24"/>
          <w:lang w:val="en-US"/>
        </w:rPr>
        <w:t>rooms_by_serviice = get_rooms_by_serviice(params[:serviice_ids])</w:t>
      </w:r>
    </w:p>
    <w:p w14:paraId="3C87D702" w14:textId="77777777" w:rsidR="00F1177C" w:rsidRPr="00F1177C" w:rsidRDefault="00F1177C" w:rsidP="00F1177C">
      <w:pPr>
        <w:autoSpaceDE w:val="0"/>
        <w:autoSpaceDN w:val="0"/>
        <w:adjustRightInd w:val="0"/>
        <w:spacing w:after="0" w:line="240" w:lineRule="auto"/>
        <w:ind w:left="709"/>
        <w:rPr>
          <w:rFonts w:ascii="Menlo" w:hAnsi="Menlo" w:cs="Menlo"/>
          <w:sz w:val="24"/>
          <w:szCs w:val="24"/>
          <w:lang w:val="en-US"/>
        </w:rPr>
      </w:pPr>
      <w:r w:rsidRPr="00F1177C">
        <w:rPr>
          <w:rFonts w:ascii="Menlo" w:hAnsi="Menlo" w:cs="Menlo"/>
          <w:sz w:val="24"/>
          <w:szCs w:val="24"/>
          <w:lang w:val="en-US"/>
        </w:rPr>
        <w:t>rooms_by_capacity = get_rooms_by_capacity(params)</w:t>
      </w:r>
    </w:p>
    <w:p w14:paraId="42503008" w14:textId="77777777" w:rsidR="00F1177C" w:rsidRPr="00F1177C" w:rsidRDefault="00F1177C" w:rsidP="00F1177C">
      <w:pPr>
        <w:autoSpaceDE w:val="0"/>
        <w:autoSpaceDN w:val="0"/>
        <w:adjustRightInd w:val="0"/>
        <w:spacing w:after="0" w:line="240" w:lineRule="auto"/>
        <w:ind w:left="709"/>
        <w:rPr>
          <w:rFonts w:ascii="Menlo" w:hAnsi="Menlo" w:cs="Menlo"/>
          <w:sz w:val="24"/>
          <w:szCs w:val="24"/>
          <w:lang w:val="en-US"/>
        </w:rPr>
      </w:pPr>
      <w:r w:rsidRPr="00F1177C">
        <w:rPr>
          <w:rFonts w:ascii="Menlo" w:hAnsi="Menlo" w:cs="Menlo"/>
          <w:sz w:val="24"/>
          <w:szCs w:val="24"/>
          <w:lang w:val="en-US"/>
        </w:rPr>
        <w:t>filter_viewpoints = get_filter_viewpoints(params)</w:t>
      </w:r>
    </w:p>
    <w:p w14:paraId="194F879D" w14:textId="77777777" w:rsidR="00F1177C" w:rsidRPr="00F1177C" w:rsidRDefault="00F1177C" w:rsidP="00F1177C">
      <w:pPr>
        <w:autoSpaceDE w:val="0"/>
        <w:autoSpaceDN w:val="0"/>
        <w:adjustRightInd w:val="0"/>
        <w:spacing w:after="0" w:line="240" w:lineRule="auto"/>
        <w:ind w:left="709"/>
        <w:rPr>
          <w:rFonts w:ascii="Menlo" w:hAnsi="Menlo" w:cs="Menlo"/>
          <w:sz w:val="24"/>
          <w:szCs w:val="24"/>
          <w:lang w:val="en-US"/>
        </w:rPr>
      </w:pPr>
    </w:p>
    <w:p w14:paraId="1B124A4F" w14:textId="77777777" w:rsidR="00F1177C" w:rsidRPr="00F1177C" w:rsidRDefault="00F1177C" w:rsidP="00F1177C">
      <w:pPr>
        <w:autoSpaceDE w:val="0"/>
        <w:autoSpaceDN w:val="0"/>
        <w:adjustRightInd w:val="0"/>
        <w:spacing w:after="0" w:line="240" w:lineRule="auto"/>
        <w:ind w:left="709"/>
        <w:rPr>
          <w:rFonts w:ascii="Menlo" w:hAnsi="Menlo" w:cs="Menlo"/>
          <w:sz w:val="24"/>
          <w:szCs w:val="24"/>
          <w:lang w:val="en-US"/>
        </w:rPr>
      </w:pPr>
      <w:r w:rsidRPr="00F1177C">
        <w:rPr>
          <w:rFonts w:ascii="Menlo" w:hAnsi="Menlo" w:cs="Menlo"/>
          <w:sz w:val="24"/>
          <w:szCs w:val="24"/>
          <w:lang w:val="en-US"/>
        </w:rPr>
        <w:t>combine_filters(rooms_by_date, rooms_by_city, rooms_by_equipment, rooms_by_serviice, rooms_by_capacity, filter_viewpoints)</w:t>
      </w:r>
    </w:p>
    <w:p w14:paraId="27B97BFD" w14:textId="77777777" w:rsidR="00F1177C" w:rsidRPr="00F1177C" w:rsidRDefault="00F1177C" w:rsidP="00F1177C">
      <w:pPr>
        <w:autoSpaceDE w:val="0"/>
        <w:autoSpaceDN w:val="0"/>
        <w:adjustRightInd w:val="0"/>
        <w:spacing w:after="0" w:line="240" w:lineRule="auto"/>
        <w:ind w:left="360"/>
        <w:rPr>
          <w:rFonts w:ascii="Menlo" w:hAnsi="Menlo" w:cs="Menlo"/>
          <w:sz w:val="24"/>
          <w:szCs w:val="24"/>
          <w:lang w:val="en-US"/>
        </w:rPr>
      </w:pPr>
      <w:r w:rsidRPr="00F1177C">
        <w:rPr>
          <w:rFonts w:ascii="Menlo" w:hAnsi="Menlo" w:cs="Menlo"/>
          <w:sz w:val="24"/>
          <w:szCs w:val="24"/>
          <w:lang w:val="en-US"/>
        </w:rPr>
        <w:t>end</w:t>
      </w:r>
    </w:p>
    <w:p w14:paraId="11D650BC" w14:textId="77777777" w:rsidR="00F1177C" w:rsidRPr="00F1177C" w:rsidRDefault="00F1177C" w:rsidP="00F1177C">
      <w:pPr>
        <w:autoSpaceDE w:val="0"/>
        <w:autoSpaceDN w:val="0"/>
        <w:adjustRightInd w:val="0"/>
        <w:spacing w:after="0" w:line="240" w:lineRule="auto"/>
        <w:ind w:left="360"/>
        <w:rPr>
          <w:rFonts w:ascii="Menlo" w:hAnsi="Menlo" w:cs="Menlo"/>
          <w:sz w:val="24"/>
          <w:szCs w:val="24"/>
          <w:lang w:val="en-US"/>
        </w:rPr>
      </w:pPr>
    </w:p>
    <w:p w14:paraId="65E3FC22" w14:textId="77777777" w:rsidR="00F1177C" w:rsidRPr="00F1177C" w:rsidRDefault="00F1177C" w:rsidP="00F1177C">
      <w:pPr>
        <w:autoSpaceDE w:val="0"/>
        <w:autoSpaceDN w:val="0"/>
        <w:adjustRightInd w:val="0"/>
        <w:spacing w:after="0" w:line="240" w:lineRule="auto"/>
        <w:ind w:left="360"/>
        <w:rPr>
          <w:rFonts w:ascii="Menlo" w:hAnsi="Menlo" w:cs="Menlo"/>
          <w:sz w:val="24"/>
          <w:szCs w:val="24"/>
          <w:lang w:val="en-US"/>
        </w:rPr>
      </w:pPr>
      <w:r w:rsidRPr="00F1177C">
        <w:rPr>
          <w:rFonts w:ascii="Menlo" w:hAnsi="Menlo" w:cs="Menlo"/>
          <w:sz w:val="24"/>
          <w:szCs w:val="24"/>
          <w:lang w:val="en-US"/>
        </w:rPr>
        <w:t>def self.get_rooms_by_date(start_date, end_date)</w:t>
      </w:r>
    </w:p>
    <w:p w14:paraId="764C9B43" w14:textId="77777777" w:rsidR="00F1177C" w:rsidRPr="00F1177C" w:rsidRDefault="00F1177C" w:rsidP="00F1177C">
      <w:pPr>
        <w:autoSpaceDE w:val="0"/>
        <w:autoSpaceDN w:val="0"/>
        <w:adjustRightInd w:val="0"/>
        <w:spacing w:after="0" w:line="240" w:lineRule="auto"/>
        <w:ind w:left="709"/>
        <w:rPr>
          <w:rFonts w:ascii="Menlo" w:hAnsi="Menlo" w:cs="Menlo"/>
          <w:sz w:val="24"/>
          <w:szCs w:val="24"/>
          <w:lang w:val="en-US"/>
        </w:rPr>
      </w:pPr>
      <w:r w:rsidRPr="00F1177C">
        <w:rPr>
          <w:rFonts w:ascii="Menlo" w:hAnsi="Menlo" w:cs="Menlo"/>
          <w:sz w:val="24"/>
          <w:szCs w:val="24"/>
          <w:lang w:val="en-US"/>
        </w:rPr>
        <w:t>rooms_by_date = Array.new</w:t>
      </w:r>
    </w:p>
    <w:p w14:paraId="73ED3D4B" w14:textId="77777777" w:rsidR="00F1177C" w:rsidRPr="00F1177C" w:rsidRDefault="00F1177C" w:rsidP="00F1177C">
      <w:pPr>
        <w:autoSpaceDE w:val="0"/>
        <w:autoSpaceDN w:val="0"/>
        <w:adjustRightInd w:val="0"/>
        <w:spacing w:after="0" w:line="240" w:lineRule="auto"/>
        <w:ind w:left="709"/>
        <w:rPr>
          <w:rFonts w:ascii="Menlo" w:hAnsi="Menlo" w:cs="Menlo"/>
          <w:sz w:val="24"/>
          <w:szCs w:val="24"/>
          <w:lang w:val="en-US"/>
        </w:rPr>
      </w:pPr>
      <w:r w:rsidRPr="00F1177C">
        <w:rPr>
          <w:rFonts w:ascii="Menlo" w:hAnsi="Menlo" w:cs="Menlo"/>
          <w:sz w:val="24"/>
          <w:szCs w:val="24"/>
          <w:lang w:val="en-US"/>
        </w:rPr>
        <w:t>unless start_date.nil? &amp;&amp; end_date.nil?</w:t>
      </w:r>
    </w:p>
    <w:p w14:paraId="6F554C12" w14:textId="77777777" w:rsidR="00F1177C" w:rsidRPr="00F1177C" w:rsidRDefault="00F1177C" w:rsidP="00F1177C">
      <w:pPr>
        <w:autoSpaceDE w:val="0"/>
        <w:autoSpaceDN w:val="0"/>
        <w:adjustRightInd w:val="0"/>
        <w:spacing w:after="0" w:line="240" w:lineRule="auto"/>
        <w:ind w:left="993"/>
        <w:rPr>
          <w:rFonts w:ascii="Menlo" w:hAnsi="Menlo" w:cs="Menlo"/>
          <w:sz w:val="24"/>
          <w:szCs w:val="24"/>
          <w:lang w:val="en-US"/>
        </w:rPr>
      </w:pPr>
      <w:r w:rsidRPr="00F1177C">
        <w:rPr>
          <w:rFonts w:ascii="Menlo" w:hAnsi="Menlo" w:cs="Menlo"/>
          <w:sz w:val="24"/>
          <w:szCs w:val="24"/>
          <w:lang w:val="en-US"/>
        </w:rPr>
        <w:t xml:space="preserve">Room.all.each </w:t>
      </w:r>
      <w:r w:rsidRPr="00F1177C">
        <w:rPr>
          <w:rFonts w:ascii="Menlo" w:hAnsi="Menlo" w:cs="Menlo"/>
          <w:b/>
          <w:bCs/>
          <w:color w:val="008800"/>
          <w:sz w:val="24"/>
          <w:szCs w:val="24"/>
          <w:lang w:val="en-US"/>
        </w:rPr>
        <w:t>do</w:t>
      </w:r>
      <w:r w:rsidRPr="00F1177C">
        <w:rPr>
          <w:rFonts w:ascii="Menlo" w:hAnsi="Menlo" w:cs="Menlo"/>
          <w:sz w:val="24"/>
          <w:szCs w:val="24"/>
          <w:lang w:val="en-US"/>
        </w:rPr>
        <w:t xml:space="preserve"> |room|</w:t>
      </w:r>
    </w:p>
    <w:p w14:paraId="3654490C" w14:textId="77777777" w:rsidR="00F1177C" w:rsidRPr="00F1177C" w:rsidRDefault="00F1177C" w:rsidP="00F1177C">
      <w:pPr>
        <w:autoSpaceDE w:val="0"/>
        <w:autoSpaceDN w:val="0"/>
        <w:adjustRightInd w:val="0"/>
        <w:spacing w:after="0" w:line="240" w:lineRule="auto"/>
        <w:ind w:left="1276"/>
        <w:rPr>
          <w:rFonts w:ascii="Menlo" w:hAnsi="Menlo" w:cs="Menlo"/>
          <w:sz w:val="24"/>
          <w:szCs w:val="24"/>
          <w:lang w:val="en-US"/>
        </w:rPr>
      </w:pPr>
      <w:r w:rsidRPr="00F1177C">
        <w:rPr>
          <w:rFonts w:ascii="Menlo" w:hAnsi="Menlo" w:cs="Menlo"/>
          <w:b/>
          <w:bCs/>
          <w:color w:val="008800"/>
          <w:sz w:val="24"/>
          <w:szCs w:val="24"/>
          <w:lang w:val="en-US"/>
        </w:rPr>
        <w:t>if</w:t>
      </w:r>
      <w:r w:rsidRPr="00F1177C">
        <w:rPr>
          <w:rFonts w:ascii="Menlo" w:hAnsi="Menlo" w:cs="Menlo"/>
          <w:sz w:val="24"/>
          <w:szCs w:val="24"/>
          <w:lang w:val="en-US"/>
        </w:rPr>
        <w:t xml:space="preserve"> BookingsHelper.is_bookable(room, Date.strptime(start_date, </w:t>
      </w:r>
      <w:r w:rsidRPr="00F1177C">
        <w:rPr>
          <w:rFonts w:ascii="Menlo" w:hAnsi="Menlo" w:cs="Menlo"/>
          <w:color w:val="A61717"/>
          <w:sz w:val="24"/>
          <w:szCs w:val="24"/>
          <w:lang w:val="en-US"/>
        </w:rPr>
        <w:t>'</w:t>
      </w:r>
      <w:r w:rsidRPr="00F1177C">
        <w:rPr>
          <w:rFonts w:ascii="Menlo" w:hAnsi="Menlo" w:cs="Menlo"/>
          <w:sz w:val="24"/>
          <w:szCs w:val="24"/>
          <w:lang w:val="en-US"/>
        </w:rPr>
        <w:t>%Y.%m.%d</w:t>
      </w:r>
      <w:r w:rsidRPr="00F1177C">
        <w:rPr>
          <w:rFonts w:ascii="Menlo" w:hAnsi="Menlo" w:cs="Menlo"/>
          <w:color w:val="A61717"/>
          <w:sz w:val="24"/>
          <w:szCs w:val="24"/>
          <w:lang w:val="en-US"/>
        </w:rPr>
        <w:t>'</w:t>
      </w:r>
      <w:r w:rsidRPr="00F1177C">
        <w:rPr>
          <w:rFonts w:ascii="Menlo" w:hAnsi="Menlo" w:cs="Menlo"/>
          <w:sz w:val="24"/>
          <w:szCs w:val="24"/>
          <w:lang w:val="en-US"/>
        </w:rPr>
        <w:t xml:space="preserve">), Date.strptime(end_date, </w:t>
      </w:r>
      <w:r w:rsidRPr="00F1177C">
        <w:rPr>
          <w:rFonts w:ascii="Menlo" w:hAnsi="Menlo" w:cs="Menlo"/>
          <w:color w:val="A61717"/>
          <w:sz w:val="24"/>
          <w:szCs w:val="24"/>
          <w:lang w:val="en-US"/>
        </w:rPr>
        <w:t>'</w:t>
      </w:r>
      <w:r w:rsidRPr="00F1177C">
        <w:rPr>
          <w:rFonts w:ascii="Menlo" w:hAnsi="Menlo" w:cs="Menlo"/>
          <w:sz w:val="24"/>
          <w:szCs w:val="24"/>
          <w:lang w:val="en-US"/>
        </w:rPr>
        <w:t>%Y.%m.%d</w:t>
      </w:r>
      <w:r w:rsidRPr="00F1177C">
        <w:rPr>
          <w:rFonts w:ascii="Menlo" w:hAnsi="Menlo" w:cs="Menlo"/>
          <w:color w:val="A61717"/>
          <w:sz w:val="24"/>
          <w:szCs w:val="24"/>
          <w:lang w:val="en-US"/>
        </w:rPr>
        <w:t>'</w:t>
      </w:r>
      <w:r w:rsidRPr="00F1177C">
        <w:rPr>
          <w:rFonts w:ascii="Menlo" w:hAnsi="Menlo" w:cs="Menlo"/>
          <w:sz w:val="24"/>
          <w:szCs w:val="24"/>
          <w:lang w:val="en-US"/>
        </w:rPr>
        <w:t>))</w:t>
      </w:r>
    </w:p>
    <w:p w14:paraId="5A832A99" w14:textId="77777777" w:rsidR="00F1177C" w:rsidRPr="00F1177C" w:rsidRDefault="00F1177C" w:rsidP="00F1177C">
      <w:pPr>
        <w:autoSpaceDE w:val="0"/>
        <w:autoSpaceDN w:val="0"/>
        <w:adjustRightInd w:val="0"/>
        <w:spacing w:after="0" w:line="240" w:lineRule="auto"/>
        <w:ind w:left="1560"/>
        <w:rPr>
          <w:rFonts w:ascii="Menlo" w:hAnsi="Menlo" w:cs="Menlo"/>
          <w:sz w:val="24"/>
          <w:szCs w:val="24"/>
          <w:lang w:val="en-US"/>
        </w:rPr>
      </w:pPr>
      <w:r w:rsidRPr="00F1177C">
        <w:rPr>
          <w:rFonts w:ascii="Menlo" w:hAnsi="Menlo" w:cs="Menlo"/>
          <w:sz w:val="24"/>
          <w:szCs w:val="24"/>
          <w:lang w:val="en-US"/>
        </w:rPr>
        <w:t>rooms_by_date.push(room)</w:t>
      </w:r>
    </w:p>
    <w:p w14:paraId="7506163B" w14:textId="77777777" w:rsidR="00F1177C" w:rsidRPr="00F1177C" w:rsidRDefault="00F1177C" w:rsidP="00F1177C">
      <w:pPr>
        <w:autoSpaceDE w:val="0"/>
        <w:autoSpaceDN w:val="0"/>
        <w:adjustRightInd w:val="0"/>
        <w:spacing w:after="0" w:line="240" w:lineRule="auto"/>
        <w:ind w:left="1276"/>
        <w:rPr>
          <w:rFonts w:ascii="Menlo" w:hAnsi="Menlo" w:cs="Menlo"/>
          <w:sz w:val="24"/>
          <w:szCs w:val="24"/>
          <w:lang w:val="en-US"/>
        </w:rPr>
      </w:pPr>
      <w:r w:rsidRPr="00F1177C">
        <w:rPr>
          <w:rFonts w:ascii="Menlo" w:hAnsi="Menlo" w:cs="Menlo"/>
          <w:sz w:val="24"/>
          <w:szCs w:val="24"/>
          <w:lang w:val="en-US"/>
        </w:rPr>
        <w:t>end</w:t>
      </w:r>
    </w:p>
    <w:p w14:paraId="058FCFCC" w14:textId="77777777" w:rsidR="00F1177C" w:rsidRPr="00F1177C" w:rsidRDefault="00F1177C" w:rsidP="00F1177C">
      <w:pPr>
        <w:autoSpaceDE w:val="0"/>
        <w:autoSpaceDN w:val="0"/>
        <w:adjustRightInd w:val="0"/>
        <w:spacing w:after="0" w:line="240" w:lineRule="auto"/>
        <w:ind w:left="993"/>
        <w:rPr>
          <w:rFonts w:ascii="Menlo" w:hAnsi="Menlo" w:cs="Menlo"/>
          <w:sz w:val="24"/>
          <w:szCs w:val="24"/>
          <w:lang w:val="en-US"/>
        </w:rPr>
      </w:pPr>
      <w:r w:rsidRPr="00F1177C">
        <w:rPr>
          <w:rFonts w:ascii="Menlo" w:hAnsi="Menlo" w:cs="Menlo"/>
          <w:sz w:val="24"/>
          <w:szCs w:val="24"/>
          <w:lang w:val="en-US"/>
        </w:rPr>
        <w:t>end</w:t>
      </w:r>
    </w:p>
    <w:p w14:paraId="79236A0C" w14:textId="77777777" w:rsidR="00F1177C" w:rsidRPr="00F1177C" w:rsidRDefault="00F1177C" w:rsidP="00F1177C">
      <w:pPr>
        <w:autoSpaceDE w:val="0"/>
        <w:autoSpaceDN w:val="0"/>
        <w:adjustRightInd w:val="0"/>
        <w:spacing w:after="0" w:line="240" w:lineRule="auto"/>
        <w:ind w:left="709"/>
        <w:rPr>
          <w:rFonts w:ascii="Menlo" w:hAnsi="Menlo" w:cs="Menlo"/>
          <w:sz w:val="24"/>
          <w:szCs w:val="24"/>
          <w:lang w:val="en-US"/>
        </w:rPr>
      </w:pPr>
      <w:r w:rsidRPr="00F1177C">
        <w:rPr>
          <w:rFonts w:ascii="Menlo" w:hAnsi="Menlo" w:cs="Menlo"/>
          <w:sz w:val="24"/>
          <w:szCs w:val="24"/>
          <w:lang w:val="en-US"/>
        </w:rPr>
        <w:t>end</w:t>
      </w:r>
    </w:p>
    <w:p w14:paraId="5EA83D40" w14:textId="77777777" w:rsidR="00F1177C" w:rsidRPr="00F1177C" w:rsidRDefault="00F1177C" w:rsidP="00F1177C">
      <w:pPr>
        <w:autoSpaceDE w:val="0"/>
        <w:autoSpaceDN w:val="0"/>
        <w:adjustRightInd w:val="0"/>
        <w:spacing w:after="0" w:line="240" w:lineRule="auto"/>
        <w:ind w:left="709"/>
        <w:rPr>
          <w:rFonts w:ascii="Menlo" w:hAnsi="Menlo" w:cs="Menlo"/>
          <w:sz w:val="24"/>
          <w:szCs w:val="24"/>
          <w:lang w:val="en-US"/>
        </w:rPr>
      </w:pPr>
      <w:r w:rsidRPr="00F1177C">
        <w:rPr>
          <w:rFonts w:ascii="Menlo" w:hAnsi="Menlo" w:cs="Menlo"/>
          <w:b/>
          <w:bCs/>
          <w:color w:val="008800"/>
          <w:sz w:val="24"/>
          <w:szCs w:val="24"/>
          <w:lang w:val="en-US"/>
        </w:rPr>
        <w:t>return</w:t>
      </w:r>
      <w:r w:rsidRPr="00F1177C">
        <w:rPr>
          <w:rFonts w:ascii="Menlo" w:hAnsi="Menlo" w:cs="Menlo"/>
          <w:sz w:val="24"/>
          <w:szCs w:val="24"/>
          <w:lang w:val="en-US"/>
        </w:rPr>
        <w:t xml:space="preserve"> rooms_by_date</w:t>
      </w:r>
    </w:p>
    <w:p w14:paraId="7742B9DB" w14:textId="77777777" w:rsidR="00F1177C" w:rsidRPr="00F1177C" w:rsidRDefault="00F1177C" w:rsidP="00F1177C">
      <w:pPr>
        <w:autoSpaceDE w:val="0"/>
        <w:autoSpaceDN w:val="0"/>
        <w:adjustRightInd w:val="0"/>
        <w:spacing w:after="0" w:line="240" w:lineRule="auto"/>
        <w:ind w:left="360"/>
        <w:rPr>
          <w:rFonts w:ascii="Menlo" w:hAnsi="Menlo" w:cs="Menlo"/>
          <w:sz w:val="24"/>
          <w:szCs w:val="24"/>
          <w:lang w:val="en-US"/>
        </w:rPr>
      </w:pPr>
      <w:r w:rsidRPr="00F1177C">
        <w:rPr>
          <w:rFonts w:ascii="Menlo" w:hAnsi="Menlo" w:cs="Menlo"/>
          <w:sz w:val="24"/>
          <w:szCs w:val="24"/>
          <w:lang w:val="en-US"/>
        </w:rPr>
        <w:t>end</w:t>
      </w:r>
    </w:p>
    <w:p w14:paraId="55E0FF31" w14:textId="77777777" w:rsidR="00F1177C" w:rsidRPr="00F1177C" w:rsidRDefault="00F1177C" w:rsidP="00F1177C">
      <w:pPr>
        <w:autoSpaceDE w:val="0"/>
        <w:autoSpaceDN w:val="0"/>
        <w:adjustRightInd w:val="0"/>
        <w:spacing w:after="0" w:line="240" w:lineRule="auto"/>
        <w:ind w:left="360"/>
        <w:rPr>
          <w:rFonts w:ascii="Menlo" w:hAnsi="Menlo" w:cs="Menlo"/>
          <w:sz w:val="24"/>
          <w:szCs w:val="24"/>
          <w:lang w:val="en-US"/>
        </w:rPr>
      </w:pPr>
    </w:p>
    <w:p w14:paraId="33AAE5B9" w14:textId="77777777" w:rsidR="00F1177C" w:rsidRPr="00F1177C" w:rsidRDefault="00F1177C" w:rsidP="00F1177C">
      <w:pPr>
        <w:autoSpaceDE w:val="0"/>
        <w:autoSpaceDN w:val="0"/>
        <w:adjustRightInd w:val="0"/>
        <w:spacing w:after="0" w:line="240" w:lineRule="auto"/>
        <w:ind w:left="360"/>
        <w:rPr>
          <w:rFonts w:ascii="Menlo" w:hAnsi="Menlo" w:cs="Menlo"/>
          <w:sz w:val="24"/>
          <w:szCs w:val="24"/>
          <w:lang w:val="en-US"/>
        </w:rPr>
      </w:pPr>
      <w:r w:rsidRPr="00F1177C">
        <w:rPr>
          <w:rFonts w:ascii="Menlo" w:hAnsi="Menlo" w:cs="Menlo"/>
          <w:sz w:val="24"/>
          <w:szCs w:val="24"/>
          <w:lang w:val="en-US"/>
        </w:rPr>
        <w:t>def self.get_rooms_by_city(city)</w:t>
      </w:r>
    </w:p>
    <w:p w14:paraId="3E3BCBC4" w14:textId="77777777" w:rsidR="00F1177C" w:rsidRPr="00F1177C" w:rsidRDefault="00F1177C" w:rsidP="00F1177C">
      <w:pPr>
        <w:autoSpaceDE w:val="0"/>
        <w:autoSpaceDN w:val="0"/>
        <w:adjustRightInd w:val="0"/>
        <w:spacing w:after="0" w:line="240" w:lineRule="auto"/>
        <w:ind w:left="709"/>
        <w:rPr>
          <w:rFonts w:ascii="Menlo" w:hAnsi="Menlo" w:cs="Menlo"/>
          <w:sz w:val="24"/>
          <w:szCs w:val="24"/>
          <w:lang w:val="en-US"/>
        </w:rPr>
      </w:pPr>
      <w:r w:rsidRPr="00F1177C">
        <w:rPr>
          <w:rFonts w:ascii="Menlo" w:hAnsi="Menlo" w:cs="Menlo"/>
          <w:sz w:val="24"/>
          <w:szCs w:val="24"/>
          <w:lang w:val="en-US"/>
        </w:rPr>
        <w:t>rooms_by_city = Array.new</w:t>
      </w:r>
    </w:p>
    <w:p w14:paraId="1704E4B7" w14:textId="77777777" w:rsidR="00F1177C" w:rsidRPr="00F1177C" w:rsidRDefault="00F1177C" w:rsidP="00F1177C">
      <w:pPr>
        <w:autoSpaceDE w:val="0"/>
        <w:autoSpaceDN w:val="0"/>
        <w:adjustRightInd w:val="0"/>
        <w:spacing w:after="0" w:line="240" w:lineRule="auto"/>
        <w:ind w:left="709"/>
        <w:rPr>
          <w:rFonts w:ascii="Menlo" w:hAnsi="Menlo" w:cs="Menlo"/>
          <w:sz w:val="24"/>
          <w:szCs w:val="24"/>
          <w:lang w:val="en-US"/>
        </w:rPr>
      </w:pPr>
      <w:r w:rsidRPr="00F1177C">
        <w:rPr>
          <w:rFonts w:ascii="Menlo" w:hAnsi="Menlo" w:cs="Menlo"/>
          <w:sz w:val="24"/>
          <w:szCs w:val="24"/>
          <w:lang w:val="en-US"/>
        </w:rPr>
        <w:t>unless city.nil?</w:t>
      </w:r>
    </w:p>
    <w:p w14:paraId="31C6F109" w14:textId="77777777" w:rsidR="00F1177C" w:rsidRPr="00F1177C" w:rsidRDefault="00F1177C" w:rsidP="00F1177C">
      <w:pPr>
        <w:autoSpaceDE w:val="0"/>
        <w:autoSpaceDN w:val="0"/>
        <w:adjustRightInd w:val="0"/>
        <w:spacing w:after="0" w:line="240" w:lineRule="auto"/>
        <w:ind w:left="993"/>
        <w:rPr>
          <w:rFonts w:ascii="Menlo" w:hAnsi="Menlo" w:cs="Menlo"/>
          <w:sz w:val="24"/>
          <w:szCs w:val="24"/>
          <w:lang w:val="en-US"/>
        </w:rPr>
      </w:pPr>
      <w:r w:rsidRPr="00F1177C">
        <w:rPr>
          <w:rFonts w:ascii="Menlo" w:hAnsi="Menlo" w:cs="Menlo"/>
          <w:sz w:val="24"/>
          <w:szCs w:val="24"/>
          <w:lang w:val="en-US"/>
        </w:rPr>
        <w:t>rooms_by_city = Room.joins(:accommodation =&gt; [:address]).where(</w:t>
      </w:r>
      <w:r w:rsidRPr="00F1177C">
        <w:rPr>
          <w:rFonts w:ascii="Menlo" w:hAnsi="Menlo" w:cs="Menlo"/>
          <w:color w:val="A61717"/>
          <w:sz w:val="24"/>
          <w:szCs w:val="24"/>
          <w:lang w:val="en-US"/>
        </w:rPr>
        <w:t>'</w:t>
      </w:r>
      <w:r w:rsidRPr="00F1177C">
        <w:rPr>
          <w:rFonts w:ascii="Menlo" w:hAnsi="Menlo" w:cs="Menlo"/>
          <w:sz w:val="24"/>
          <w:szCs w:val="24"/>
          <w:lang w:val="en-US"/>
        </w:rPr>
        <w:t>lower(addresses.city) = ?</w:t>
      </w:r>
      <w:r w:rsidRPr="00F1177C">
        <w:rPr>
          <w:rFonts w:ascii="Menlo" w:hAnsi="Menlo" w:cs="Menlo"/>
          <w:color w:val="A61717"/>
          <w:sz w:val="24"/>
          <w:szCs w:val="24"/>
          <w:lang w:val="en-US"/>
        </w:rPr>
        <w:t>'</w:t>
      </w:r>
      <w:r w:rsidRPr="00F1177C">
        <w:rPr>
          <w:rFonts w:ascii="Menlo" w:hAnsi="Menlo" w:cs="Menlo"/>
          <w:sz w:val="24"/>
          <w:szCs w:val="24"/>
          <w:lang w:val="en-US"/>
        </w:rPr>
        <w:t>, city.downcase)</w:t>
      </w:r>
    </w:p>
    <w:p w14:paraId="3819B4B8" w14:textId="77777777" w:rsidR="00F1177C" w:rsidRPr="00F1177C" w:rsidRDefault="00F1177C" w:rsidP="00F1177C">
      <w:pPr>
        <w:autoSpaceDE w:val="0"/>
        <w:autoSpaceDN w:val="0"/>
        <w:adjustRightInd w:val="0"/>
        <w:spacing w:after="0" w:line="240" w:lineRule="auto"/>
        <w:ind w:left="709"/>
        <w:rPr>
          <w:rFonts w:ascii="Menlo" w:hAnsi="Menlo" w:cs="Menlo"/>
          <w:sz w:val="24"/>
          <w:szCs w:val="24"/>
          <w:lang w:val="en-US"/>
        </w:rPr>
      </w:pPr>
      <w:r w:rsidRPr="00F1177C">
        <w:rPr>
          <w:rFonts w:ascii="Menlo" w:hAnsi="Menlo" w:cs="Menlo"/>
          <w:sz w:val="24"/>
          <w:szCs w:val="24"/>
          <w:lang w:val="en-US"/>
        </w:rPr>
        <w:t>end</w:t>
      </w:r>
    </w:p>
    <w:p w14:paraId="4D36D780" w14:textId="77777777" w:rsidR="00F1177C" w:rsidRPr="00F1177C" w:rsidRDefault="00F1177C" w:rsidP="00F1177C">
      <w:pPr>
        <w:autoSpaceDE w:val="0"/>
        <w:autoSpaceDN w:val="0"/>
        <w:adjustRightInd w:val="0"/>
        <w:spacing w:after="0" w:line="240" w:lineRule="auto"/>
        <w:ind w:left="709"/>
        <w:rPr>
          <w:rFonts w:ascii="Menlo" w:hAnsi="Menlo" w:cs="Menlo"/>
          <w:sz w:val="24"/>
          <w:szCs w:val="24"/>
          <w:lang w:val="en-US"/>
        </w:rPr>
      </w:pPr>
      <w:r w:rsidRPr="00F1177C">
        <w:rPr>
          <w:rFonts w:ascii="Menlo" w:hAnsi="Menlo" w:cs="Menlo"/>
          <w:b/>
          <w:bCs/>
          <w:color w:val="008800"/>
          <w:sz w:val="24"/>
          <w:szCs w:val="24"/>
          <w:lang w:val="en-US"/>
        </w:rPr>
        <w:t>return</w:t>
      </w:r>
      <w:r w:rsidRPr="00F1177C">
        <w:rPr>
          <w:rFonts w:ascii="Menlo" w:hAnsi="Menlo" w:cs="Menlo"/>
          <w:sz w:val="24"/>
          <w:szCs w:val="24"/>
          <w:lang w:val="en-US"/>
        </w:rPr>
        <w:t xml:space="preserve"> rooms_by_city</w:t>
      </w:r>
    </w:p>
    <w:p w14:paraId="4BF62F7A" w14:textId="77777777" w:rsidR="00F1177C" w:rsidRPr="00F1177C" w:rsidRDefault="00F1177C" w:rsidP="00F1177C">
      <w:pPr>
        <w:autoSpaceDE w:val="0"/>
        <w:autoSpaceDN w:val="0"/>
        <w:adjustRightInd w:val="0"/>
        <w:spacing w:after="0" w:line="240" w:lineRule="auto"/>
        <w:ind w:left="360"/>
        <w:rPr>
          <w:rFonts w:ascii="Menlo" w:hAnsi="Menlo" w:cs="Menlo"/>
          <w:sz w:val="24"/>
          <w:szCs w:val="24"/>
          <w:lang w:val="en-US"/>
        </w:rPr>
      </w:pPr>
      <w:r w:rsidRPr="00F1177C">
        <w:rPr>
          <w:rFonts w:ascii="Menlo" w:hAnsi="Menlo" w:cs="Menlo"/>
          <w:sz w:val="24"/>
          <w:szCs w:val="24"/>
          <w:lang w:val="en-US"/>
        </w:rPr>
        <w:t>end</w:t>
      </w:r>
    </w:p>
    <w:p w14:paraId="3E883D54" w14:textId="77777777" w:rsidR="00F1177C" w:rsidRPr="00F1177C" w:rsidRDefault="00F1177C" w:rsidP="00F1177C">
      <w:pPr>
        <w:autoSpaceDE w:val="0"/>
        <w:autoSpaceDN w:val="0"/>
        <w:adjustRightInd w:val="0"/>
        <w:spacing w:after="0" w:line="240" w:lineRule="auto"/>
        <w:ind w:left="360"/>
        <w:rPr>
          <w:rFonts w:ascii="Menlo" w:hAnsi="Menlo" w:cs="Menlo"/>
          <w:sz w:val="24"/>
          <w:szCs w:val="24"/>
          <w:lang w:val="en-US"/>
        </w:rPr>
      </w:pPr>
    </w:p>
    <w:p w14:paraId="0BA58979" w14:textId="77777777" w:rsidR="00F1177C" w:rsidRPr="00F1177C" w:rsidRDefault="00F1177C" w:rsidP="00F1177C">
      <w:pPr>
        <w:autoSpaceDE w:val="0"/>
        <w:autoSpaceDN w:val="0"/>
        <w:adjustRightInd w:val="0"/>
        <w:spacing w:after="0" w:line="240" w:lineRule="auto"/>
        <w:ind w:left="360"/>
        <w:rPr>
          <w:rFonts w:ascii="Menlo" w:hAnsi="Menlo" w:cs="Menlo"/>
          <w:sz w:val="24"/>
          <w:szCs w:val="24"/>
          <w:lang w:val="en-US"/>
        </w:rPr>
      </w:pPr>
      <w:r w:rsidRPr="00F1177C">
        <w:rPr>
          <w:rFonts w:ascii="Menlo" w:hAnsi="Menlo" w:cs="Menlo"/>
          <w:sz w:val="24"/>
          <w:szCs w:val="24"/>
          <w:lang w:val="en-US"/>
        </w:rPr>
        <w:t>def self.get_rooms_by_equipment(equipment_ids)</w:t>
      </w:r>
    </w:p>
    <w:p w14:paraId="6897A525" w14:textId="77777777" w:rsidR="00F1177C" w:rsidRPr="00F1177C" w:rsidRDefault="00F1177C" w:rsidP="00787A42">
      <w:pPr>
        <w:autoSpaceDE w:val="0"/>
        <w:autoSpaceDN w:val="0"/>
        <w:adjustRightInd w:val="0"/>
        <w:spacing w:after="0" w:line="240" w:lineRule="auto"/>
        <w:ind w:left="709"/>
        <w:rPr>
          <w:rFonts w:ascii="Menlo" w:hAnsi="Menlo" w:cs="Menlo"/>
          <w:sz w:val="24"/>
          <w:szCs w:val="24"/>
          <w:lang w:val="en-US"/>
        </w:rPr>
      </w:pPr>
      <w:r w:rsidRPr="00F1177C">
        <w:rPr>
          <w:rFonts w:ascii="Menlo" w:hAnsi="Menlo" w:cs="Menlo"/>
          <w:sz w:val="24"/>
          <w:szCs w:val="24"/>
          <w:lang w:val="en-US"/>
        </w:rPr>
        <w:t>rooms_by_equipment = Array.new</w:t>
      </w:r>
    </w:p>
    <w:p w14:paraId="1CA77381" w14:textId="77777777" w:rsidR="00F1177C" w:rsidRPr="00F1177C" w:rsidRDefault="00F1177C" w:rsidP="00787A42">
      <w:pPr>
        <w:autoSpaceDE w:val="0"/>
        <w:autoSpaceDN w:val="0"/>
        <w:adjustRightInd w:val="0"/>
        <w:spacing w:after="0" w:line="240" w:lineRule="auto"/>
        <w:ind w:left="709"/>
        <w:rPr>
          <w:rFonts w:ascii="Menlo" w:hAnsi="Menlo" w:cs="Menlo"/>
          <w:sz w:val="24"/>
          <w:szCs w:val="24"/>
          <w:lang w:val="en-US"/>
        </w:rPr>
      </w:pPr>
      <w:r w:rsidRPr="00F1177C">
        <w:rPr>
          <w:rFonts w:ascii="Menlo" w:hAnsi="Menlo" w:cs="Menlo"/>
          <w:sz w:val="24"/>
          <w:szCs w:val="24"/>
          <w:lang w:val="en-US"/>
        </w:rPr>
        <w:t>unless equipment_ids.nil?</w:t>
      </w:r>
    </w:p>
    <w:p w14:paraId="5F06E764" w14:textId="77777777" w:rsidR="00F1177C" w:rsidRPr="00F1177C" w:rsidRDefault="00F1177C" w:rsidP="00787A42">
      <w:pPr>
        <w:autoSpaceDE w:val="0"/>
        <w:autoSpaceDN w:val="0"/>
        <w:adjustRightInd w:val="0"/>
        <w:spacing w:after="0" w:line="240" w:lineRule="auto"/>
        <w:ind w:left="993"/>
        <w:rPr>
          <w:rFonts w:ascii="Menlo" w:hAnsi="Menlo" w:cs="Menlo"/>
          <w:sz w:val="24"/>
          <w:szCs w:val="24"/>
          <w:lang w:val="en-US"/>
        </w:rPr>
      </w:pPr>
      <w:r w:rsidRPr="00F1177C">
        <w:rPr>
          <w:rFonts w:ascii="Menlo" w:hAnsi="Menlo" w:cs="Menlo"/>
          <w:sz w:val="24"/>
          <w:szCs w:val="24"/>
          <w:lang w:val="en-US"/>
        </w:rPr>
        <w:lastRenderedPageBreak/>
        <w:t>equipment_ids =equipment_ids.split(</w:t>
      </w:r>
      <w:r w:rsidRPr="00F1177C">
        <w:rPr>
          <w:rFonts w:ascii="Menlo" w:hAnsi="Menlo" w:cs="Menlo"/>
          <w:color w:val="DD2200"/>
          <w:sz w:val="24"/>
          <w:szCs w:val="24"/>
          <w:lang w:val="en-US"/>
        </w:rPr>
        <w:t>','</w:t>
      </w:r>
      <w:r w:rsidRPr="00F1177C">
        <w:rPr>
          <w:rFonts w:ascii="Menlo" w:hAnsi="Menlo" w:cs="Menlo"/>
          <w:sz w:val="24"/>
          <w:szCs w:val="24"/>
          <w:lang w:val="en-US"/>
        </w:rPr>
        <w:t>)</w:t>
      </w:r>
    </w:p>
    <w:p w14:paraId="26E7C4C4" w14:textId="77777777" w:rsidR="00F1177C" w:rsidRPr="00F1177C" w:rsidRDefault="00F1177C" w:rsidP="00787A42">
      <w:pPr>
        <w:autoSpaceDE w:val="0"/>
        <w:autoSpaceDN w:val="0"/>
        <w:adjustRightInd w:val="0"/>
        <w:spacing w:after="0" w:line="240" w:lineRule="auto"/>
        <w:ind w:left="993"/>
        <w:rPr>
          <w:rFonts w:ascii="Menlo" w:hAnsi="Menlo" w:cs="Menlo"/>
          <w:sz w:val="24"/>
          <w:szCs w:val="24"/>
          <w:lang w:val="en-US"/>
        </w:rPr>
      </w:pPr>
      <w:r w:rsidRPr="00F1177C">
        <w:rPr>
          <w:rFonts w:ascii="Menlo" w:hAnsi="Menlo" w:cs="Menlo"/>
          <w:sz w:val="24"/>
          <w:szCs w:val="24"/>
          <w:lang w:val="en-US"/>
        </w:rPr>
        <w:t xml:space="preserve">Room.all.each </w:t>
      </w:r>
      <w:r w:rsidRPr="00F1177C">
        <w:rPr>
          <w:rFonts w:ascii="Menlo" w:hAnsi="Menlo" w:cs="Menlo"/>
          <w:b/>
          <w:bCs/>
          <w:color w:val="008800"/>
          <w:sz w:val="24"/>
          <w:szCs w:val="24"/>
          <w:lang w:val="en-US"/>
        </w:rPr>
        <w:t>do</w:t>
      </w:r>
      <w:r w:rsidRPr="00F1177C">
        <w:rPr>
          <w:rFonts w:ascii="Menlo" w:hAnsi="Menlo" w:cs="Menlo"/>
          <w:sz w:val="24"/>
          <w:szCs w:val="24"/>
          <w:lang w:val="en-US"/>
        </w:rPr>
        <w:t xml:space="preserve"> |room|</w:t>
      </w:r>
    </w:p>
    <w:p w14:paraId="24745A16" w14:textId="77777777" w:rsidR="00F1177C" w:rsidRPr="00F1177C" w:rsidRDefault="00F1177C" w:rsidP="00787A42">
      <w:pPr>
        <w:autoSpaceDE w:val="0"/>
        <w:autoSpaceDN w:val="0"/>
        <w:adjustRightInd w:val="0"/>
        <w:spacing w:after="0" w:line="240" w:lineRule="auto"/>
        <w:ind w:left="1276"/>
        <w:rPr>
          <w:rFonts w:ascii="Menlo" w:hAnsi="Menlo" w:cs="Menlo"/>
          <w:sz w:val="24"/>
          <w:szCs w:val="24"/>
          <w:lang w:val="en-US"/>
        </w:rPr>
      </w:pPr>
      <w:r w:rsidRPr="00F1177C">
        <w:rPr>
          <w:rFonts w:ascii="Menlo" w:hAnsi="Menlo" w:cs="Menlo"/>
          <w:sz w:val="24"/>
          <w:szCs w:val="24"/>
          <w:lang w:val="en-US"/>
        </w:rPr>
        <w:t>re = room.equipments.where(id: equipment_ids)</w:t>
      </w:r>
    </w:p>
    <w:p w14:paraId="1EB0D164" w14:textId="77777777" w:rsidR="00F1177C" w:rsidRPr="00F1177C" w:rsidRDefault="00F1177C" w:rsidP="00787A42">
      <w:pPr>
        <w:autoSpaceDE w:val="0"/>
        <w:autoSpaceDN w:val="0"/>
        <w:adjustRightInd w:val="0"/>
        <w:spacing w:after="0" w:line="240" w:lineRule="auto"/>
        <w:ind w:left="1276"/>
        <w:rPr>
          <w:rFonts w:ascii="Menlo" w:hAnsi="Menlo" w:cs="Menlo"/>
          <w:sz w:val="24"/>
          <w:szCs w:val="24"/>
          <w:lang w:val="en-US"/>
        </w:rPr>
      </w:pPr>
      <w:r w:rsidRPr="00F1177C">
        <w:rPr>
          <w:rFonts w:ascii="Menlo" w:hAnsi="Menlo" w:cs="Menlo"/>
          <w:b/>
          <w:bCs/>
          <w:color w:val="008800"/>
          <w:sz w:val="24"/>
          <w:szCs w:val="24"/>
          <w:lang w:val="en-US"/>
        </w:rPr>
        <w:t>if</w:t>
      </w:r>
      <w:r w:rsidRPr="00F1177C">
        <w:rPr>
          <w:rFonts w:ascii="Menlo" w:hAnsi="Menlo" w:cs="Menlo"/>
          <w:sz w:val="24"/>
          <w:szCs w:val="24"/>
          <w:lang w:val="en-US"/>
        </w:rPr>
        <w:t xml:space="preserve"> re.length == equipment_ids.length</w:t>
      </w:r>
    </w:p>
    <w:p w14:paraId="005DA32D" w14:textId="77777777" w:rsidR="00F1177C" w:rsidRPr="00F1177C" w:rsidRDefault="00F1177C" w:rsidP="00787A42">
      <w:pPr>
        <w:autoSpaceDE w:val="0"/>
        <w:autoSpaceDN w:val="0"/>
        <w:adjustRightInd w:val="0"/>
        <w:spacing w:after="0" w:line="240" w:lineRule="auto"/>
        <w:ind w:left="1560"/>
        <w:rPr>
          <w:rFonts w:ascii="Menlo" w:hAnsi="Menlo" w:cs="Menlo"/>
          <w:sz w:val="24"/>
          <w:szCs w:val="24"/>
          <w:lang w:val="en-US"/>
        </w:rPr>
      </w:pPr>
      <w:r w:rsidRPr="00F1177C">
        <w:rPr>
          <w:rFonts w:ascii="Menlo" w:hAnsi="Menlo" w:cs="Menlo"/>
          <w:sz w:val="24"/>
          <w:szCs w:val="24"/>
          <w:lang w:val="en-US"/>
        </w:rPr>
        <w:t>rooms_by_equipment.push(room)</w:t>
      </w:r>
    </w:p>
    <w:p w14:paraId="2349B184" w14:textId="77777777" w:rsidR="00F1177C" w:rsidRPr="00F1177C" w:rsidRDefault="00F1177C" w:rsidP="00787A42">
      <w:pPr>
        <w:autoSpaceDE w:val="0"/>
        <w:autoSpaceDN w:val="0"/>
        <w:adjustRightInd w:val="0"/>
        <w:spacing w:after="0" w:line="240" w:lineRule="auto"/>
        <w:ind w:left="1276"/>
        <w:rPr>
          <w:rFonts w:ascii="Menlo" w:hAnsi="Menlo" w:cs="Menlo"/>
          <w:sz w:val="24"/>
          <w:szCs w:val="24"/>
          <w:lang w:val="en-US"/>
        </w:rPr>
      </w:pPr>
      <w:r w:rsidRPr="00F1177C">
        <w:rPr>
          <w:rFonts w:ascii="Menlo" w:hAnsi="Menlo" w:cs="Menlo"/>
          <w:sz w:val="24"/>
          <w:szCs w:val="24"/>
          <w:lang w:val="en-US"/>
        </w:rPr>
        <w:t>end</w:t>
      </w:r>
    </w:p>
    <w:p w14:paraId="5D2BE953" w14:textId="77777777" w:rsidR="00F1177C" w:rsidRPr="00F1177C" w:rsidRDefault="00F1177C" w:rsidP="00787A42">
      <w:pPr>
        <w:autoSpaceDE w:val="0"/>
        <w:autoSpaceDN w:val="0"/>
        <w:adjustRightInd w:val="0"/>
        <w:spacing w:after="0" w:line="240" w:lineRule="auto"/>
        <w:ind w:left="993"/>
        <w:rPr>
          <w:rFonts w:ascii="Menlo" w:hAnsi="Menlo" w:cs="Menlo"/>
          <w:sz w:val="24"/>
          <w:szCs w:val="24"/>
          <w:lang w:val="en-US"/>
        </w:rPr>
      </w:pPr>
      <w:r w:rsidRPr="00F1177C">
        <w:rPr>
          <w:rFonts w:ascii="Menlo" w:hAnsi="Menlo" w:cs="Menlo"/>
          <w:sz w:val="24"/>
          <w:szCs w:val="24"/>
          <w:lang w:val="en-US"/>
        </w:rPr>
        <w:t>end</w:t>
      </w:r>
    </w:p>
    <w:p w14:paraId="78A2EB3E" w14:textId="77777777" w:rsidR="00F1177C" w:rsidRPr="00F1177C" w:rsidRDefault="00F1177C" w:rsidP="00787A42">
      <w:pPr>
        <w:autoSpaceDE w:val="0"/>
        <w:autoSpaceDN w:val="0"/>
        <w:adjustRightInd w:val="0"/>
        <w:spacing w:after="0" w:line="240" w:lineRule="auto"/>
        <w:ind w:left="709"/>
        <w:rPr>
          <w:rFonts w:ascii="Menlo" w:hAnsi="Menlo" w:cs="Menlo"/>
          <w:sz w:val="24"/>
          <w:szCs w:val="24"/>
          <w:lang w:val="en-US"/>
        </w:rPr>
      </w:pPr>
      <w:r w:rsidRPr="00F1177C">
        <w:rPr>
          <w:rFonts w:ascii="Menlo" w:hAnsi="Menlo" w:cs="Menlo"/>
          <w:sz w:val="24"/>
          <w:szCs w:val="24"/>
          <w:lang w:val="en-US"/>
        </w:rPr>
        <w:t>end</w:t>
      </w:r>
    </w:p>
    <w:p w14:paraId="1D279E6A" w14:textId="77777777" w:rsidR="00F1177C" w:rsidRPr="00F1177C" w:rsidRDefault="00F1177C" w:rsidP="00787A42">
      <w:pPr>
        <w:autoSpaceDE w:val="0"/>
        <w:autoSpaceDN w:val="0"/>
        <w:adjustRightInd w:val="0"/>
        <w:spacing w:after="0" w:line="240" w:lineRule="auto"/>
        <w:ind w:left="709"/>
        <w:rPr>
          <w:rFonts w:ascii="Menlo" w:hAnsi="Menlo" w:cs="Menlo"/>
          <w:sz w:val="24"/>
          <w:szCs w:val="24"/>
          <w:lang w:val="en-US"/>
        </w:rPr>
      </w:pPr>
      <w:r w:rsidRPr="00F1177C">
        <w:rPr>
          <w:rFonts w:ascii="Menlo" w:hAnsi="Menlo" w:cs="Menlo"/>
          <w:b/>
          <w:bCs/>
          <w:color w:val="008800"/>
          <w:sz w:val="24"/>
          <w:szCs w:val="24"/>
          <w:lang w:val="en-US"/>
        </w:rPr>
        <w:t>return</w:t>
      </w:r>
      <w:r w:rsidRPr="00F1177C">
        <w:rPr>
          <w:rFonts w:ascii="Menlo" w:hAnsi="Menlo" w:cs="Menlo"/>
          <w:sz w:val="24"/>
          <w:szCs w:val="24"/>
          <w:lang w:val="en-US"/>
        </w:rPr>
        <w:t xml:space="preserve"> rooms_by_equipment</w:t>
      </w:r>
    </w:p>
    <w:p w14:paraId="13F509C6" w14:textId="77777777" w:rsidR="00F1177C" w:rsidRPr="00F1177C" w:rsidRDefault="00F1177C" w:rsidP="00F1177C">
      <w:pPr>
        <w:autoSpaceDE w:val="0"/>
        <w:autoSpaceDN w:val="0"/>
        <w:adjustRightInd w:val="0"/>
        <w:spacing w:after="0" w:line="240" w:lineRule="auto"/>
        <w:ind w:left="360"/>
        <w:rPr>
          <w:rFonts w:ascii="Menlo" w:hAnsi="Menlo" w:cs="Menlo"/>
          <w:sz w:val="24"/>
          <w:szCs w:val="24"/>
          <w:lang w:val="en-US"/>
        </w:rPr>
      </w:pPr>
      <w:r w:rsidRPr="00F1177C">
        <w:rPr>
          <w:rFonts w:ascii="Menlo" w:hAnsi="Menlo" w:cs="Menlo"/>
          <w:sz w:val="24"/>
          <w:szCs w:val="24"/>
          <w:lang w:val="en-US"/>
        </w:rPr>
        <w:t>end</w:t>
      </w:r>
    </w:p>
    <w:p w14:paraId="3A84AC6C" w14:textId="77777777" w:rsidR="00F1177C" w:rsidRPr="00F1177C" w:rsidRDefault="00F1177C" w:rsidP="00F1177C">
      <w:pPr>
        <w:autoSpaceDE w:val="0"/>
        <w:autoSpaceDN w:val="0"/>
        <w:adjustRightInd w:val="0"/>
        <w:spacing w:after="0" w:line="240" w:lineRule="auto"/>
        <w:ind w:left="360"/>
        <w:rPr>
          <w:rFonts w:ascii="Menlo" w:hAnsi="Menlo" w:cs="Menlo"/>
          <w:sz w:val="24"/>
          <w:szCs w:val="24"/>
          <w:lang w:val="en-US"/>
        </w:rPr>
      </w:pPr>
    </w:p>
    <w:p w14:paraId="0ED78D9E" w14:textId="77777777" w:rsidR="00F1177C" w:rsidRPr="00F1177C" w:rsidRDefault="00F1177C" w:rsidP="00F1177C">
      <w:pPr>
        <w:autoSpaceDE w:val="0"/>
        <w:autoSpaceDN w:val="0"/>
        <w:adjustRightInd w:val="0"/>
        <w:spacing w:after="0" w:line="240" w:lineRule="auto"/>
        <w:ind w:left="360"/>
        <w:rPr>
          <w:rFonts w:ascii="Menlo" w:hAnsi="Menlo" w:cs="Menlo"/>
          <w:sz w:val="24"/>
          <w:szCs w:val="24"/>
          <w:lang w:val="en-US"/>
        </w:rPr>
      </w:pPr>
      <w:r w:rsidRPr="00F1177C">
        <w:rPr>
          <w:rFonts w:ascii="Menlo" w:hAnsi="Menlo" w:cs="Menlo"/>
          <w:sz w:val="24"/>
          <w:szCs w:val="24"/>
          <w:lang w:val="en-US"/>
        </w:rPr>
        <w:t>def self.get_rooms_by_serviice(serviice_ids)</w:t>
      </w:r>
    </w:p>
    <w:p w14:paraId="7E60ACD4" w14:textId="77777777" w:rsidR="00F1177C" w:rsidRPr="00F1177C" w:rsidRDefault="00F1177C" w:rsidP="00787A42">
      <w:pPr>
        <w:autoSpaceDE w:val="0"/>
        <w:autoSpaceDN w:val="0"/>
        <w:adjustRightInd w:val="0"/>
        <w:spacing w:after="0" w:line="240" w:lineRule="auto"/>
        <w:ind w:left="709"/>
        <w:rPr>
          <w:rFonts w:ascii="Menlo" w:hAnsi="Menlo" w:cs="Menlo"/>
          <w:sz w:val="24"/>
          <w:szCs w:val="24"/>
          <w:lang w:val="en-US"/>
        </w:rPr>
      </w:pPr>
      <w:r w:rsidRPr="00F1177C">
        <w:rPr>
          <w:rFonts w:ascii="Menlo" w:hAnsi="Menlo" w:cs="Menlo"/>
          <w:sz w:val="24"/>
          <w:szCs w:val="24"/>
          <w:lang w:val="en-US"/>
        </w:rPr>
        <w:t>rooms_by_serviice = Array.new</w:t>
      </w:r>
    </w:p>
    <w:p w14:paraId="5DD33753" w14:textId="77777777" w:rsidR="00F1177C" w:rsidRPr="00F1177C" w:rsidRDefault="00F1177C" w:rsidP="00787A42">
      <w:pPr>
        <w:autoSpaceDE w:val="0"/>
        <w:autoSpaceDN w:val="0"/>
        <w:adjustRightInd w:val="0"/>
        <w:spacing w:after="0" w:line="240" w:lineRule="auto"/>
        <w:ind w:left="709"/>
        <w:rPr>
          <w:rFonts w:ascii="Menlo" w:hAnsi="Menlo" w:cs="Menlo"/>
          <w:sz w:val="24"/>
          <w:szCs w:val="24"/>
          <w:lang w:val="en-US"/>
        </w:rPr>
      </w:pPr>
      <w:r w:rsidRPr="00F1177C">
        <w:rPr>
          <w:rFonts w:ascii="Menlo" w:hAnsi="Menlo" w:cs="Menlo"/>
          <w:sz w:val="24"/>
          <w:szCs w:val="24"/>
          <w:lang w:val="en-US"/>
        </w:rPr>
        <w:t>unless serviice_ids.nil?</w:t>
      </w:r>
    </w:p>
    <w:p w14:paraId="0AFE642A" w14:textId="77777777" w:rsidR="00F1177C" w:rsidRPr="00F1177C" w:rsidRDefault="00F1177C" w:rsidP="00787A42">
      <w:pPr>
        <w:autoSpaceDE w:val="0"/>
        <w:autoSpaceDN w:val="0"/>
        <w:adjustRightInd w:val="0"/>
        <w:spacing w:after="0" w:line="240" w:lineRule="auto"/>
        <w:ind w:left="993"/>
        <w:rPr>
          <w:rFonts w:ascii="Menlo" w:hAnsi="Menlo" w:cs="Menlo"/>
          <w:sz w:val="24"/>
          <w:szCs w:val="24"/>
          <w:lang w:val="en-US"/>
        </w:rPr>
      </w:pPr>
      <w:r w:rsidRPr="00F1177C">
        <w:rPr>
          <w:rFonts w:ascii="Menlo" w:hAnsi="Menlo" w:cs="Menlo"/>
          <w:sz w:val="24"/>
          <w:szCs w:val="24"/>
          <w:lang w:val="en-US"/>
        </w:rPr>
        <w:t>serviice_ids = serviice_ids.split(</w:t>
      </w:r>
      <w:r w:rsidRPr="00F1177C">
        <w:rPr>
          <w:rFonts w:ascii="Menlo" w:hAnsi="Menlo" w:cs="Menlo"/>
          <w:color w:val="DD2200"/>
          <w:sz w:val="24"/>
          <w:szCs w:val="24"/>
          <w:lang w:val="en-US"/>
        </w:rPr>
        <w:t>','</w:t>
      </w:r>
      <w:r w:rsidRPr="00F1177C">
        <w:rPr>
          <w:rFonts w:ascii="Menlo" w:hAnsi="Menlo" w:cs="Menlo"/>
          <w:sz w:val="24"/>
          <w:szCs w:val="24"/>
          <w:lang w:val="en-US"/>
        </w:rPr>
        <w:t>)</w:t>
      </w:r>
    </w:p>
    <w:p w14:paraId="5C556025" w14:textId="77777777" w:rsidR="00F1177C" w:rsidRPr="00F1177C" w:rsidRDefault="00F1177C" w:rsidP="00787A42">
      <w:pPr>
        <w:autoSpaceDE w:val="0"/>
        <w:autoSpaceDN w:val="0"/>
        <w:adjustRightInd w:val="0"/>
        <w:spacing w:after="0" w:line="240" w:lineRule="auto"/>
        <w:ind w:left="993"/>
        <w:rPr>
          <w:rFonts w:ascii="Menlo" w:hAnsi="Menlo" w:cs="Menlo"/>
          <w:sz w:val="24"/>
          <w:szCs w:val="24"/>
          <w:lang w:val="en-US"/>
        </w:rPr>
      </w:pPr>
      <w:r w:rsidRPr="00F1177C">
        <w:rPr>
          <w:rFonts w:ascii="Menlo" w:hAnsi="Menlo" w:cs="Menlo"/>
          <w:sz w:val="24"/>
          <w:szCs w:val="24"/>
          <w:lang w:val="en-US"/>
        </w:rPr>
        <w:t xml:space="preserve">Accommodation.all.each </w:t>
      </w:r>
      <w:r w:rsidRPr="00F1177C">
        <w:rPr>
          <w:rFonts w:ascii="Menlo" w:hAnsi="Menlo" w:cs="Menlo"/>
          <w:b/>
          <w:bCs/>
          <w:color w:val="008800"/>
          <w:sz w:val="24"/>
          <w:szCs w:val="24"/>
          <w:lang w:val="en-US"/>
        </w:rPr>
        <w:t>do</w:t>
      </w:r>
      <w:r w:rsidRPr="00F1177C">
        <w:rPr>
          <w:rFonts w:ascii="Menlo" w:hAnsi="Menlo" w:cs="Menlo"/>
          <w:sz w:val="24"/>
          <w:szCs w:val="24"/>
          <w:lang w:val="en-US"/>
        </w:rPr>
        <w:t xml:space="preserve"> |accommodation|</w:t>
      </w:r>
    </w:p>
    <w:p w14:paraId="525650D2" w14:textId="77777777" w:rsidR="00F1177C" w:rsidRPr="00F1177C" w:rsidRDefault="00F1177C" w:rsidP="00787A42">
      <w:pPr>
        <w:autoSpaceDE w:val="0"/>
        <w:autoSpaceDN w:val="0"/>
        <w:adjustRightInd w:val="0"/>
        <w:spacing w:after="0" w:line="240" w:lineRule="auto"/>
        <w:ind w:left="1276"/>
        <w:rPr>
          <w:rFonts w:ascii="Menlo" w:hAnsi="Menlo" w:cs="Menlo"/>
          <w:sz w:val="24"/>
          <w:szCs w:val="24"/>
          <w:lang w:val="en-US"/>
        </w:rPr>
      </w:pPr>
      <w:r w:rsidRPr="00F1177C">
        <w:rPr>
          <w:rFonts w:ascii="Menlo" w:hAnsi="Menlo" w:cs="Menlo"/>
          <w:sz w:val="24"/>
          <w:szCs w:val="24"/>
          <w:lang w:val="en-US"/>
        </w:rPr>
        <w:t>as = accommodation.serviices.where(id: serviice_ids)</w:t>
      </w:r>
    </w:p>
    <w:p w14:paraId="546758E9" w14:textId="77777777" w:rsidR="00F1177C" w:rsidRPr="00F1177C" w:rsidRDefault="00F1177C" w:rsidP="00787A42">
      <w:pPr>
        <w:autoSpaceDE w:val="0"/>
        <w:autoSpaceDN w:val="0"/>
        <w:adjustRightInd w:val="0"/>
        <w:spacing w:after="0" w:line="240" w:lineRule="auto"/>
        <w:ind w:left="1276"/>
        <w:rPr>
          <w:rFonts w:ascii="Menlo" w:hAnsi="Menlo" w:cs="Menlo"/>
          <w:sz w:val="24"/>
          <w:szCs w:val="24"/>
          <w:lang w:val="en-US"/>
        </w:rPr>
      </w:pPr>
      <w:r w:rsidRPr="00F1177C">
        <w:rPr>
          <w:rFonts w:ascii="Menlo" w:hAnsi="Menlo" w:cs="Menlo"/>
          <w:b/>
          <w:bCs/>
          <w:color w:val="008800"/>
          <w:sz w:val="24"/>
          <w:szCs w:val="24"/>
          <w:lang w:val="en-US"/>
        </w:rPr>
        <w:t>if</w:t>
      </w:r>
      <w:r w:rsidRPr="00F1177C">
        <w:rPr>
          <w:rFonts w:ascii="Menlo" w:hAnsi="Menlo" w:cs="Menlo"/>
          <w:sz w:val="24"/>
          <w:szCs w:val="24"/>
          <w:lang w:val="en-US"/>
        </w:rPr>
        <w:t xml:space="preserve"> as.length == serviice_ids.length</w:t>
      </w:r>
    </w:p>
    <w:p w14:paraId="1BCACD92" w14:textId="77777777" w:rsidR="00F1177C" w:rsidRPr="00F1177C" w:rsidRDefault="00F1177C" w:rsidP="00787A42">
      <w:pPr>
        <w:autoSpaceDE w:val="0"/>
        <w:autoSpaceDN w:val="0"/>
        <w:adjustRightInd w:val="0"/>
        <w:spacing w:after="0" w:line="240" w:lineRule="auto"/>
        <w:ind w:left="1560"/>
        <w:rPr>
          <w:rFonts w:ascii="Menlo" w:hAnsi="Menlo" w:cs="Menlo"/>
          <w:sz w:val="24"/>
          <w:szCs w:val="24"/>
          <w:lang w:val="en-US"/>
        </w:rPr>
      </w:pPr>
      <w:r w:rsidRPr="00F1177C">
        <w:rPr>
          <w:rFonts w:ascii="Menlo" w:hAnsi="Menlo" w:cs="Menlo"/>
          <w:sz w:val="24"/>
          <w:szCs w:val="24"/>
          <w:lang w:val="en-US"/>
        </w:rPr>
        <w:t>rooms_by_serviice.concat(accommodation.rooms)</w:t>
      </w:r>
    </w:p>
    <w:p w14:paraId="4E3D153B" w14:textId="77777777" w:rsidR="00F1177C" w:rsidRPr="00F1177C" w:rsidRDefault="00F1177C" w:rsidP="00787A42">
      <w:pPr>
        <w:autoSpaceDE w:val="0"/>
        <w:autoSpaceDN w:val="0"/>
        <w:adjustRightInd w:val="0"/>
        <w:spacing w:after="0" w:line="240" w:lineRule="auto"/>
        <w:ind w:left="1276"/>
        <w:rPr>
          <w:rFonts w:ascii="Menlo" w:hAnsi="Menlo" w:cs="Menlo"/>
          <w:sz w:val="24"/>
          <w:szCs w:val="24"/>
          <w:lang w:val="en-US"/>
        </w:rPr>
      </w:pPr>
      <w:r w:rsidRPr="00F1177C">
        <w:rPr>
          <w:rFonts w:ascii="Menlo" w:hAnsi="Menlo" w:cs="Menlo"/>
          <w:sz w:val="24"/>
          <w:szCs w:val="24"/>
          <w:lang w:val="en-US"/>
        </w:rPr>
        <w:t>end</w:t>
      </w:r>
    </w:p>
    <w:p w14:paraId="1864654F" w14:textId="77777777" w:rsidR="00F1177C" w:rsidRPr="00F1177C" w:rsidRDefault="00F1177C" w:rsidP="00787A42">
      <w:pPr>
        <w:autoSpaceDE w:val="0"/>
        <w:autoSpaceDN w:val="0"/>
        <w:adjustRightInd w:val="0"/>
        <w:spacing w:after="0" w:line="240" w:lineRule="auto"/>
        <w:ind w:left="993"/>
        <w:rPr>
          <w:rFonts w:ascii="Menlo" w:hAnsi="Menlo" w:cs="Menlo"/>
          <w:sz w:val="24"/>
          <w:szCs w:val="24"/>
          <w:lang w:val="en-US"/>
        </w:rPr>
      </w:pPr>
      <w:r w:rsidRPr="00F1177C">
        <w:rPr>
          <w:rFonts w:ascii="Menlo" w:hAnsi="Menlo" w:cs="Menlo"/>
          <w:sz w:val="24"/>
          <w:szCs w:val="24"/>
          <w:lang w:val="en-US"/>
        </w:rPr>
        <w:t>end</w:t>
      </w:r>
    </w:p>
    <w:p w14:paraId="5E8F3840" w14:textId="77777777" w:rsidR="00F1177C" w:rsidRPr="00F1177C" w:rsidRDefault="00F1177C" w:rsidP="00787A42">
      <w:pPr>
        <w:autoSpaceDE w:val="0"/>
        <w:autoSpaceDN w:val="0"/>
        <w:adjustRightInd w:val="0"/>
        <w:spacing w:after="0" w:line="240" w:lineRule="auto"/>
        <w:ind w:left="709"/>
        <w:rPr>
          <w:rFonts w:ascii="Menlo" w:hAnsi="Menlo" w:cs="Menlo"/>
          <w:sz w:val="24"/>
          <w:szCs w:val="24"/>
          <w:lang w:val="en-US"/>
        </w:rPr>
      </w:pPr>
      <w:r w:rsidRPr="00F1177C">
        <w:rPr>
          <w:rFonts w:ascii="Menlo" w:hAnsi="Menlo" w:cs="Menlo"/>
          <w:sz w:val="24"/>
          <w:szCs w:val="24"/>
          <w:lang w:val="en-US"/>
        </w:rPr>
        <w:t>end</w:t>
      </w:r>
    </w:p>
    <w:p w14:paraId="376DE410" w14:textId="77777777" w:rsidR="00F1177C" w:rsidRPr="00F1177C" w:rsidRDefault="00F1177C" w:rsidP="00787A42">
      <w:pPr>
        <w:autoSpaceDE w:val="0"/>
        <w:autoSpaceDN w:val="0"/>
        <w:adjustRightInd w:val="0"/>
        <w:spacing w:after="0" w:line="240" w:lineRule="auto"/>
        <w:ind w:left="709"/>
        <w:rPr>
          <w:rFonts w:ascii="Menlo" w:hAnsi="Menlo" w:cs="Menlo"/>
          <w:sz w:val="24"/>
          <w:szCs w:val="24"/>
          <w:lang w:val="en-US"/>
        </w:rPr>
      </w:pPr>
      <w:r w:rsidRPr="00F1177C">
        <w:rPr>
          <w:rFonts w:ascii="Menlo" w:hAnsi="Menlo" w:cs="Menlo"/>
          <w:b/>
          <w:bCs/>
          <w:color w:val="008800"/>
          <w:sz w:val="24"/>
          <w:szCs w:val="24"/>
          <w:lang w:val="en-US"/>
        </w:rPr>
        <w:t>return</w:t>
      </w:r>
      <w:r w:rsidRPr="00F1177C">
        <w:rPr>
          <w:rFonts w:ascii="Menlo" w:hAnsi="Menlo" w:cs="Menlo"/>
          <w:sz w:val="24"/>
          <w:szCs w:val="24"/>
          <w:lang w:val="en-US"/>
        </w:rPr>
        <w:t xml:space="preserve"> rooms_by_serviice</w:t>
      </w:r>
    </w:p>
    <w:p w14:paraId="0DD31A79" w14:textId="77777777" w:rsidR="00F1177C" w:rsidRPr="00F1177C" w:rsidRDefault="00F1177C" w:rsidP="00F1177C">
      <w:pPr>
        <w:autoSpaceDE w:val="0"/>
        <w:autoSpaceDN w:val="0"/>
        <w:adjustRightInd w:val="0"/>
        <w:spacing w:after="0" w:line="240" w:lineRule="auto"/>
        <w:ind w:left="360"/>
        <w:rPr>
          <w:rFonts w:ascii="Menlo" w:hAnsi="Menlo" w:cs="Menlo"/>
          <w:sz w:val="24"/>
          <w:szCs w:val="24"/>
          <w:lang w:val="en-US"/>
        </w:rPr>
      </w:pPr>
      <w:r w:rsidRPr="00F1177C">
        <w:rPr>
          <w:rFonts w:ascii="Menlo" w:hAnsi="Menlo" w:cs="Menlo"/>
          <w:sz w:val="24"/>
          <w:szCs w:val="24"/>
          <w:lang w:val="en-US"/>
        </w:rPr>
        <w:t>end</w:t>
      </w:r>
    </w:p>
    <w:p w14:paraId="76AB5391" w14:textId="77777777" w:rsidR="00F1177C" w:rsidRPr="00F1177C" w:rsidRDefault="00F1177C" w:rsidP="00F1177C">
      <w:pPr>
        <w:autoSpaceDE w:val="0"/>
        <w:autoSpaceDN w:val="0"/>
        <w:adjustRightInd w:val="0"/>
        <w:spacing w:after="0" w:line="240" w:lineRule="auto"/>
        <w:ind w:left="360"/>
        <w:rPr>
          <w:rFonts w:ascii="Menlo" w:hAnsi="Menlo" w:cs="Menlo"/>
          <w:sz w:val="24"/>
          <w:szCs w:val="24"/>
          <w:lang w:val="en-US"/>
        </w:rPr>
      </w:pPr>
    </w:p>
    <w:p w14:paraId="25B1EA0C" w14:textId="77777777" w:rsidR="00F1177C" w:rsidRPr="00F1177C" w:rsidRDefault="00F1177C" w:rsidP="00F1177C">
      <w:pPr>
        <w:autoSpaceDE w:val="0"/>
        <w:autoSpaceDN w:val="0"/>
        <w:adjustRightInd w:val="0"/>
        <w:spacing w:after="0" w:line="240" w:lineRule="auto"/>
        <w:ind w:left="360"/>
        <w:rPr>
          <w:rFonts w:ascii="Menlo" w:hAnsi="Menlo" w:cs="Menlo"/>
          <w:sz w:val="24"/>
          <w:szCs w:val="24"/>
          <w:lang w:val="en-US"/>
        </w:rPr>
      </w:pPr>
      <w:r w:rsidRPr="00F1177C">
        <w:rPr>
          <w:rFonts w:ascii="Menlo" w:hAnsi="Menlo" w:cs="Menlo"/>
          <w:sz w:val="24"/>
          <w:szCs w:val="24"/>
          <w:lang w:val="en-US"/>
        </w:rPr>
        <w:t>def self.get_rooms_by_capacity(params)</w:t>
      </w:r>
    </w:p>
    <w:p w14:paraId="221C199E" w14:textId="69B73A9F" w:rsidR="00F1177C" w:rsidRPr="00F1177C" w:rsidRDefault="00F1177C" w:rsidP="00787A42">
      <w:pPr>
        <w:autoSpaceDE w:val="0"/>
        <w:autoSpaceDN w:val="0"/>
        <w:adjustRightInd w:val="0"/>
        <w:spacing w:after="0" w:line="240" w:lineRule="auto"/>
        <w:ind w:left="709"/>
        <w:rPr>
          <w:rFonts w:ascii="Menlo" w:hAnsi="Menlo" w:cs="Menlo"/>
          <w:sz w:val="24"/>
          <w:szCs w:val="24"/>
          <w:lang w:val="en-US"/>
        </w:rPr>
      </w:pPr>
      <w:r w:rsidRPr="00F1177C">
        <w:rPr>
          <w:rFonts w:ascii="Menlo" w:hAnsi="Menlo" w:cs="Menlo"/>
          <w:sz w:val="24"/>
          <w:szCs w:val="24"/>
          <w:lang w:val="en-US"/>
        </w:rPr>
        <w:t>rooms_by_capacity = Array.new</w:t>
      </w:r>
    </w:p>
    <w:p w14:paraId="2B0F9319" w14:textId="77777777" w:rsidR="00F1177C" w:rsidRPr="00F1177C" w:rsidRDefault="00F1177C" w:rsidP="00787A42">
      <w:pPr>
        <w:autoSpaceDE w:val="0"/>
        <w:autoSpaceDN w:val="0"/>
        <w:adjustRightInd w:val="0"/>
        <w:spacing w:after="0" w:line="240" w:lineRule="auto"/>
        <w:ind w:left="709"/>
        <w:rPr>
          <w:rFonts w:ascii="Menlo" w:hAnsi="Menlo" w:cs="Menlo"/>
          <w:sz w:val="24"/>
          <w:szCs w:val="24"/>
          <w:lang w:val="en-US"/>
        </w:rPr>
      </w:pPr>
      <w:r w:rsidRPr="00F1177C">
        <w:rPr>
          <w:rFonts w:ascii="Menlo" w:hAnsi="Menlo" w:cs="Menlo"/>
          <w:b/>
          <w:bCs/>
          <w:color w:val="008800"/>
          <w:sz w:val="24"/>
          <w:szCs w:val="24"/>
          <w:lang w:val="en-US"/>
        </w:rPr>
        <w:t>if</w:t>
      </w:r>
      <w:r w:rsidRPr="00F1177C">
        <w:rPr>
          <w:rFonts w:ascii="Menlo" w:hAnsi="Menlo" w:cs="Menlo"/>
          <w:sz w:val="24"/>
          <w:szCs w:val="24"/>
          <w:lang w:val="en-US"/>
        </w:rPr>
        <w:t xml:space="preserve"> params.has_key? :capacity</w:t>
      </w:r>
    </w:p>
    <w:p w14:paraId="0F8AF19D" w14:textId="77777777" w:rsidR="00F1177C" w:rsidRPr="00F1177C" w:rsidRDefault="00F1177C" w:rsidP="00787A42">
      <w:pPr>
        <w:autoSpaceDE w:val="0"/>
        <w:autoSpaceDN w:val="0"/>
        <w:adjustRightInd w:val="0"/>
        <w:spacing w:after="0" w:line="240" w:lineRule="auto"/>
        <w:ind w:left="993"/>
        <w:rPr>
          <w:rFonts w:ascii="Menlo" w:hAnsi="Menlo" w:cs="Menlo"/>
          <w:sz w:val="24"/>
          <w:szCs w:val="24"/>
          <w:lang w:val="en-US"/>
        </w:rPr>
      </w:pPr>
      <w:r w:rsidRPr="00F1177C">
        <w:rPr>
          <w:rFonts w:ascii="Menlo" w:hAnsi="Menlo" w:cs="Menlo"/>
          <w:sz w:val="24"/>
          <w:szCs w:val="24"/>
          <w:lang w:val="en-US"/>
        </w:rPr>
        <w:t>rooms_by_capacity = Room.where(:capacity =&gt; params[:capacity])</w:t>
      </w:r>
    </w:p>
    <w:p w14:paraId="6063CB1B" w14:textId="77777777" w:rsidR="00F1177C" w:rsidRPr="00F1177C" w:rsidRDefault="00F1177C" w:rsidP="00787A42">
      <w:pPr>
        <w:autoSpaceDE w:val="0"/>
        <w:autoSpaceDN w:val="0"/>
        <w:adjustRightInd w:val="0"/>
        <w:spacing w:after="0" w:line="240" w:lineRule="auto"/>
        <w:ind w:left="709"/>
        <w:rPr>
          <w:rFonts w:ascii="Menlo" w:hAnsi="Menlo" w:cs="Menlo"/>
          <w:sz w:val="24"/>
          <w:szCs w:val="24"/>
          <w:lang w:val="en-US"/>
        </w:rPr>
      </w:pPr>
      <w:r w:rsidRPr="00F1177C">
        <w:rPr>
          <w:rFonts w:ascii="Menlo" w:hAnsi="Menlo" w:cs="Menlo"/>
          <w:b/>
          <w:bCs/>
          <w:color w:val="008800"/>
          <w:sz w:val="24"/>
          <w:szCs w:val="24"/>
          <w:lang w:val="en-US"/>
        </w:rPr>
        <w:t>else</w:t>
      </w:r>
    </w:p>
    <w:p w14:paraId="6F73B80D" w14:textId="77777777" w:rsidR="00F1177C" w:rsidRPr="00F1177C" w:rsidRDefault="00F1177C" w:rsidP="00787A42">
      <w:pPr>
        <w:autoSpaceDE w:val="0"/>
        <w:autoSpaceDN w:val="0"/>
        <w:adjustRightInd w:val="0"/>
        <w:spacing w:after="0" w:line="240" w:lineRule="auto"/>
        <w:ind w:left="993"/>
        <w:rPr>
          <w:rFonts w:ascii="Menlo" w:hAnsi="Menlo" w:cs="Menlo"/>
          <w:sz w:val="24"/>
          <w:szCs w:val="24"/>
          <w:lang w:val="en-US"/>
        </w:rPr>
      </w:pPr>
      <w:r w:rsidRPr="00F1177C">
        <w:rPr>
          <w:rFonts w:ascii="Menlo" w:hAnsi="Menlo" w:cs="Menlo"/>
          <w:b/>
          <w:bCs/>
          <w:color w:val="008800"/>
          <w:sz w:val="24"/>
          <w:szCs w:val="24"/>
          <w:lang w:val="en-US"/>
        </w:rPr>
        <w:t>if</w:t>
      </w:r>
      <w:r w:rsidRPr="00F1177C">
        <w:rPr>
          <w:rFonts w:ascii="Menlo" w:hAnsi="Menlo" w:cs="Menlo"/>
          <w:sz w:val="24"/>
          <w:szCs w:val="24"/>
          <w:lang w:val="en-US"/>
        </w:rPr>
        <w:t xml:space="preserve"> params[:one_bed] == </w:t>
      </w:r>
      <w:r w:rsidRPr="00F1177C">
        <w:rPr>
          <w:rFonts w:ascii="Menlo" w:hAnsi="Menlo" w:cs="Menlo"/>
          <w:color w:val="DD2200"/>
          <w:sz w:val="24"/>
          <w:szCs w:val="24"/>
          <w:lang w:val="en-US"/>
        </w:rPr>
        <w:t>'1'</w:t>
      </w:r>
    </w:p>
    <w:p w14:paraId="4568C47B" w14:textId="77777777" w:rsidR="00F1177C" w:rsidRPr="00F1177C" w:rsidRDefault="00F1177C" w:rsidP="00787A42">
      <w:pPr>
        <w:autoSpaceDE w:val="0"/>
        <w:autoSpaceDN w:val="0"/>
        <w:adjustRightInd w:val="0"/>
        <w:spacing w:after="0" w:line="240" w:lineRule="auto"/>
        <w:ind w:left="1276"/>
        <w:rPr>
          <w:rFonts w:ascii="Menlo" w:hAnsi="Menlo" w:cs="Menlo"/>
          <w:sz w:val="24"/>
          <w:szCs w:val="24"/>
          <w:lang w:val="en-US"/>
        </w:rPr>
      </w:pPr>
      <w:r w:rsidRPr="00F1177C">
        <w:rPr>
          <w:rFonts w:ascii="Menlo" w:hAnsi="Menlo" w:cs="Menlo"/>
          <w:sz w:val="24"/>
          <w:szCs w:val="24"/>
          <w:lang w:val="en-US"/>
        </w:rPr>
        <w:t xml:space="preserve">rooms_by_capacity.concat(Room.where(:capacity =&gt; </w:t>
      </w:r>
      <w:r w:rsidRPr="00F1177C">
        <w:rPr>
          <w:rFonts w:ascii="Menlo" w:hAnsi="Menlo" w:cs="Menlo"/>
          <w:b/>
          <w:bCs/>
          <w:color w:val="0000DD"/>
          <w:sz w:val="24"/>
          <w:szCs w:val="24"/>
          <w:lang w:val="en-US"/>
        </w:rPr>
        <w:t>1</w:t>
      </w:r>
      <w:r w:rsidRPr="00F1177C">
        <w:rPr>
          <w:rFonts w:ascii="Menlo" w:hAnsi="Menlo" w:cs="Menlo"/>
          <w:sz w:val="24"/>
          <w:szCs w:val="24"/>
          <w:lang w:val="en-US"/>
        </w:rPr>
        <w:t>))</w:t>
      </w:r>
    </w:p>
    <w:p w14:paraId="5F4682F7" w14:textId="77777777" w:rsidR="00F1177C" w:rsidRPr="00F1177C" w:rsidRDefault="00F1177C" w:rsidP="00787A42">
      <w:pPr>
        <w:autoSpaceDE w:val="0"/>
        <w:autoSpaceDN w:val="0"/>
        <w:adjustRightInd w:val="0"/>
        <w:spacing w:after="0" w:line="240" w:lineRule="auto"/>
        <w:ind w:left="993"/>
        <w:rPr>
          <w:rFonts w:ascii="Menlo" w:hAnsi="Menlo" w:cs="Menlo"/>
          <w:sz w:val="24"/>
          <w:szCs w:val="24"/>
          <w:lang w:val="en-US"/>
        </w:rPr>
      </w:pPr>
      <w:r w:rsidRPr="00F1177C">
        <w:rPr>
          <w:rFonts w:ascii="Menlo" w:hAnsi="Menlo" w:cs="Menlo"/>
          <w:sz w:val="24"/>
          <w:szCs w:val="24"/>
          <w:lang w:val="en-US"/>
        </w:rPr>
        <w:t>end</w:t>
      </w:r>
    </w:p>
    <w:p w14:paraId="2F1B273B" w14:textId="77777777" w:rsidR="00F1177C" w:rsidRPr="00F1177C" w:rsidRDefault="00F1177C" w:rsidP="00787A42">
      <w:pPr>
        <w:autoSpaceDE w:val="0"/>
        <w:autoSpaceDN w:val="0"/>
        <w:adjustRightInd w:val="0"/>
        <w:spacing w:after="0" w:line="240" w:lineRule="auto"/>
        <w:ind w:left="993"/>
        <w:rPr>
          <w:rFonts w:ascii="Menlo" w:hAnsi="Menlo" w:cs="Menlo"/>
          <w:sz w:val="24"/>
          <w:szCs w:val="24"/>
          <w:lang w:val="en-US"/>
        </w:rPr>
      </w:pPr>
      <w:r w:rsidRPr="00F1177C">
        <w:rPr>
          <w:rFonts w:ascii="Menlo" w:hAnsi="Menlo" w:cs="Menlo"/>
          <w:b/>
          <w:bCs/>
          <w:color w:val="008800"/>
          <w:sz w:val="24"/>
          <w:szCs w:val="24"/>
          <w:lang w:val="en-US"/>
        </w:rPr>
        <w:t>if</w:t>
      </w:r>
      <w:r w:rsidRPr="00F1177C">
        <w:rPr>
          <w:rFonts w:ascii="Menlo" w:hAnsi="Menlo" w:cs="Menlo"/>
          <w:sz w:val="24"/>
          <w:szCs w:val="24"/>
          <w:lang w:val="en-US"/>
        </w:rPr>
        <w:t xml:space="preserve"> params[:two_bed] == </w:t>
      </w:r>
      <w:r w:rsidRPr="00F1177C">
        <w:rPr>
          <w:rFonts w:ascii="Menlo" w:hAnsi="Menlo" w:cs="Menlo"/>
          <w:color w:val="DD2200"/>
          <w:sz w:val="24"/>
          <w:szCs w:val="24"/>
          <w:lang w:val="en-US"/>
        </w:rPr>
        <w:t>'1'</w:t>
      </w:r>
    </w:p>
    <w:p w14:paraId="3FBCD2AF" w14:textId="77777777" w:rsidR="00F1177C" w:rsidRPr="00F1177C" w:rsidRDefault="00F1177C" w:rsidP="00787A42">
      <w:pPr>
        <w:autoSpaceDE w:val="0"/>
        <w:autoSpaceDN w:val="0"/>
        <w:adjustRightInd w:val="0"/>
        <w:spacing w:after="0" w:line="240" w:lineRule="auto"/>
        <w:ind w:left="1276"/>
        <w:rPr>
          <w:rFonts w:ascii="Menlo" w:hAnsi="Menlo" w:cs="Menlo"/>
          <w:sz w:val="24"/>
          <w:szCs w:val="24"/>
          <w:lang w:val="en-US"/>
        </w:rPr>
      </w:pPr>
      <w:r w:rsidRPr="00F1177C">
        <w:rPr>
          <w:rFonts w:ascii="Menlo" w:hAnsi="Menlo" w:cs="Menlo"/>
          <w:sz w:val="24"/>
          <w:szCs w:val="24"/>
          <w:lang w:val="en-US"/>
        </w:rPr>
        <w:t xml:space="preserve">rooms_by_capacity.concat(Room.where(:capacity =&gt; </w:t>
      </w:r>
      <w:r w:rsidRPr="00F1177C">
        <w:rPr>
          <w:rFonts w:ascii="Menlo" w:hAnsi="Menlo" w:cs="Menlo"/>
          <w:b/>
          <w:bCs/>
          <w:color w:val="0000DD"/>
          <w:sz w:val="24"/>
          <w:szCs w:val="24"/>
          <w:lang w:val="en-US"/>
        </w:rPr>
        <w:t>2</w:t>
      </w:r>
      <w:r w:rsidRPr="00F1177C">
        <w:rPr>
          <w:rFonts w:ascii="Menlo" w:hAnsi="Menlo" w:cs="Menlo"/>
          <w:sz w:val="24"/>
          <w:szCs w:val="24"/>
          <w:lang w:val="en-US"/>
        </w:rPr>
        <w:t>))</w:t>
      </w:r>
    </w:p>
    <w:p w14:paraId="49EB4BA8" w14:textId="77777777" w:rsidR="00F1177C" w:rsidRPr="00F1177C" w:rsidRDefault="00F1177C" w:rsidP="00787A42">
      <w:pPr>
        <w:autoSpaceDE w:val="0"/>
        <w:autoSpaceDN w:val="0"/>
        <w:adjustRightInd w:val="0"/>
        <w:spacing w:after="0" w:line="240" w:lineRule="auto"/>
        <w:ind w:left="993"/>
        <w:rPr>
          <w:rFonts w:ascii="Menlo" w:hAnsi="Menlo" w:cs="Menlo"/>
          <w:sz w:val="24"/>
          <w:szCs w:val="24"/>
          <w:lang w:val="en-US"/>
        </w:rPr>
      </w:pPr>
      <w:r w:rsidRPr="00F1177C">
        <w:rPr>
          <w:rFonts w:ascii="Menlo" w:hAnsi="Menlo" w:cs="Menlo"/>
          <w:sz w:val="24"/>
          <w:szCs w:val="24"/>
          <w:lang w:val="en-US"/>
        </w:rPr>
        <w:t>end</w:t>
      </w:r>
    </w:p>
    <w:p w14:paraId="62C23BD4" w14:textId="77777777" w:rsidR="00F1177C" w:rsidRPr="00F1177C" w:rsidRDefault="00F1177C" w:rsidP="00787A42">
      <w:pPr>
        <w:autoSpaceDE w:val="0"/>
        <w:autoSpaceDN w:val="0"/>
        <w:adjustRightInd w:val="0"/>
        <w:spacing w:after="0" w:line="240" w:lineRule="auto"/>
        <w:ind w:left="993"/>
        <w:rPr>
          <w:rFonts w:ascii="Menlo" w:hAnsi="Menlo" w:cs="Menlo"/>
          <w:sz w:val="24"/>
          <w:szCs w:val="24"/>
          <w:lang w:val="en-US"/>
        </w:rPr>
      </w:pPr>
      <w:r w:rsidRPr="00F1177C">
        <w:rPr>
          <w:rFonts w:ascii="Menlo" w:hAnsi="Menlo" w:cs="Menlo"/>
          <w:b/>
          <w:bCs/>
          <w:color w:val="008800"/>
          <w:sz w:val="24"/>
          <w:szCs w:val="24"/>
          <w:lang w:val="en-US"/>
        </w:rPr>
        <w:t>if</w:t>
      </w:r>
      <w:r w:rsidRPr="00F1177C">
        <w:rPr>
          <w:rFonts w:ascii="Menlo" w:hAnsi="Menlo" w:cs="Menlo"/>
          <w:sz w:val="24"/>
          <w:szCs w:val="24"/>
          <w:lang w:val="en-US"/>
        </w:rPr>
        <w:t xml:space="preserve"> params[:three_bed] == </w:t>
      </w:r>
      <w:r w:rsidRPr="00F1177C">
        <w:rPr>
          <w:rFonts w:ascii="Menlo" w:hAnsi="Menlo" w:cs="Menlo"/>
          <w:color w:val="DD2200"/>
          <w:sz w:val="24"/>
          <w:szCs w:val="24"/>
          <w:lang w:val="en-US"/>
        </w:rPr>
        <w:t>'1'</w:t>
      </w:r>
    </w:p>
    <w:p w14:paraId="507E1F03" w14:textId="77777777" w:rsidR="00F1177C" w:rsidRPr="00F1177C" w:rsidRDefault="00F1177C" w:rsidP="00787A42">
      <w:pPr>
        <w:autoSpaceDE w:val="0"/>
        <w:autoSpaceDN w:val="0"/>
        <w:adjustRightInd w:val="0"/>
        <w:spacing w:after="0" w:line="240" w:lineRule="auto"/>
        <w:ind w:left="1276"/>
        <w:rPr>
          <w:rFonts w:ascii="Menlo" w:hAnsi="Menlo" w:cs="Menlo"/>
          <w:sz w:val="24"/>
          <w:szCs w:val="24"/>
          <w:lang w:val="en-US"/>
        </w:rPr>
      </w:pPr>
      <w:r w:rsidRPr="00F1177C">
        <w:rPr>
          <w:rFonts w:ascii="Menlo" w:hAnsi="Menlo" w:cs="Menlo"/>
          <w:sz w:val="24"/>
          <w:szCs w:val="24"/>
          <w:lang w:val="en-US"/>
        </w:rPr>
        <w:t xml:space="preserve">rooms_by_capacity.concat(Room.where(:capacity =&gt; </w:t>
      </w:r>
      <w:r w:rsidRPr="00F1177C">
        <w:rPr>
          <w:rFonts w:ascii="Menlo" w:hAnsi="Menlo" w:cs="Menlo"/>
          <w:b/>
          <w:bCs/>
          <w:color w:val="0000DD"/>
          <w:sz w:val="24"/>
          <w:szCs w:val="24"/>
          <w:lang w:val="en-US"/>
        </w:rPr>
        <w:t>3</w:t>
      </w:r>
      <w:r w:rsidRPr="00F1177C">
        <w:rPr>
          <w:rFonts w:ascii="Menlo" w:hAnsi="Menlo" w:cs="Menlo"/>
          <w:sz w:val="24"/>
          <w:szCs w:val="24"/>
          <w:lang w:val="en-US"/>
        </w:rPr>
        <w:t>))</w:t>
      </w:r>
    </w:p>
    <w:p w14:paraId="11789E9E" w14:textId="77777777" w:rsidR="00F1177C" w:rsidRPr="00F1177C" w:rsidRDefault="00F1177C" w:rsidP="00787A42">
      <w:pPr>
        <w:autoSpaceDE w:val="0"/>
        <w:autoSpaceDN w:val="0"/>
        <w:adjustRightInd w:val="0"/>
        <w:spacing w:after="0" w:line="240" w:lineRule="auto"/>
        <w:ind w:left="993"/>
        <w:rPr>
          <w:rFonts w:ascii="Menlo" w:hAnsi="Menlo" w:cs="Menlo"/>
          <w:sz w:val="24"/>
          <w:szCs w:val="24"/>
          <w:lang w:val="en-US"/>
        </w:rPr>
      </w:pPr>
      <w:r w:rsidRPr="00F1177C">
        <w:rPr>
          <w:rFonts w:ascii="Menlo" w:hAnsi="Menlo" w:cs="Menlo"/>
          <w:sz w:val="24"/>
          <w:szCs w:val="24"/>
          <w:lang w:val="en-US"/>
        </w:rPr>
        <w:t>end</w:t>
      </w:r>
    </w:p>
    <w:p w14:paraId="5B69D5C9" w14:textId="77777777" w:rsidR="00F1177C" w:rsidRPr="00F1177C" w:rsidRDefault="00F1177C" w:rsidP="00787A42">
      <w:pPr>
        <w:autoSpaceDE w:val="0"/>
        <w:autoSpaceDN w:val="0"/>
        <w:adjustRightInd w:val="0"/>
        <w:spacing w:after="0" w:line="240" w:lineRule="auto"/>
        <w:ind w:left="993"/>
        <w:rPr>
          <w:rFonts w:ascii="Menlo" w:hAnsi="Menlo" w:cs="Menlo"/>
          <w:sz w:val="24"/>
          <w:szCs w:val="24"/>
          <w:lang w:val="en-US"/>
        </w:rPr>
      </w:pPr>
      <w:r w:rsidRPr="00F1177C">
        <w:rPr>
          <w:rFonts w:ascii="Menlo" w:hAnsi="Menlo" w:cs="Menlo"/>
          <w:b/>
          <w:bCs/>
          <w:color w:val="008800"/>
          <w:sz w:val="24"/>
          <w:szCs w:val="24"/>
          <w:lang w:val="en-US"/>
        </w:rPr>
        <w:t>if</w:t>
      </w:r>
      <w:r w:rsidRPr="00F1177C">
        <w:rPr>
          <w:rFonts w:ascii="Menlo" w:hAnsi="Menlo" w:cs="Menlo"/>
          <w:sz w:val="24"/>
          <w:szCs w:val="24"/>
          <w:lang w:val="en-US"/>
        </w:rPr>
        <w:t xml:space="preserve"> params[:four_or_more_bed] == </w:t>
      </w:r>
      <w:r w:rsidRPr="00F1177C">
        <w:rPr>
          <w:rFonts w:ascii="Menlo" w:hAnsi="Menlo" w:cs="Menlo"/>
          <w:color w:val="DD2200"/>
          <w:sz w:val="24"/>
          <w:szCs w:val="24"/>
          <w:lang w:val="en-US"/>
        </w:rPr>
        <w:t>'1'</w:t>
      </w:r>
    </w:p>
    <w:p w14:paraId="063B5751" w14:textId="77777777" w:rsidR="00F1177C" w:rsidRPr="00F1177C" w:rsidRDefault="00F1177C" w:rsidP="00787A42">
      <w:pPr>
        <w:autoSpaceDE w:val="0"/>
        <w:autoSpaceDN w:val="0"/>
        <w:adjustRightInd w:val="0"/>
        <w:spacing w:after="0" w:line="240" w:lineRule="auto"/>
        <w:ind w:left="1276"/>
        <w:rPr>
          <w:rFonts w:ascii="Menlo" w:hAnsi="Menlo" w:cs="Menlo"/>
          <w:sz w:val="24"/>
          <w:szCs w:val="24"/>
          <w:lang w:val="en-US"/>
        </w:rPr>
      </w:pPr>
      <w:r w:rsidRPr="00F1177C">
        <w:rPr>
          <w:rFonts w:ascii="Menlo" w:hAnsi="Menlo" w:cs="Menlo"/>
          <w:sz w:val="24"/>
          <w:szCs w:val="24"/>
          <w:lang w:val="en-US"/>
        </w:rPr>
        <w:t>rooms_by_capacity.concat(Room.where(</w:t>
      </w:r>
      <w:r w:rsidRPr="00F1177C">
        <w:rPr>
          <w:rFonts w:ascii="Menlo" w:hAnsi="Menlo" w:cs="Menlo"/>
          <w:color w:val="A61717"/>
          <w:sz w:val="24"/>
          <w:szCs w:val="24"/>
          <w:lang w:val="en-US"/>
        </w:rPr>
        <w:t>'</w:t>
      </w:r>
      <w:r w:rsidRPr="00F1177C">
        <w:rPr>
          <w:rFonts w:ascii="Menlo" w:hAnsi="Menlo" w:cs="Menlo"/>
          <w:sz w:val="24"/>
          <w:szCs w:val="24"/>
          <w:lang w:val="en-US"/>
        </w:rPr>
        <w:t>capacity &gt;= ?</w:t>
      </w:r>
      <w:r w:rsidRPr="00F1177C">
        <w:rPr>
          <w:rFonts w:ascii="Menlo" w:hAnsi="Menlo" w:cs="Menlo"/>
          <w:color w:val="A61717"/>
          <w:sz w:val="24"/>
          <w:szCs w:val="24"/>
          <w:lang w:val="en-US"/>
        </w:rPr>
        <w:t>'</w:t>
      </w:r>
      <w:r w:rsidRPr="00F1177C">
        <w:rPr>
          <w:rFonts w:ascii="Menlo" w:hAnsi="Menlo" w:cs="Menlo"/>
          <w:sz w:val="24"/>
          <w:szCs w:val="24"/>
          <w:lang w:val="en-US"/>
        </w:rPr>
        <w:t xml:space="preserve">, </w:t>
      </w:r>
      <w:r w:rsidRPr="00F1177C">
        <w:rPr>
          <w:rFonts w:ascii="Menlo" w:hAnsi="Menlo" w:cs="Menlo"/>
          <w:b/>
          <w:bCs/>
          <w:color w:val="0000DD"/>
          <w:sz w:val="24"/>
          <w:szCs w:val="24"/>
          <w:lang w:val="en-US"/>
        </w:rPr>
        <w:t>4</w:t>
      </w:r>
      <w:r w:rsidRPr="00F1177C">
        <w:rPr>
          <w:rFonts w:ascii="Menlo" w:hAnsi="Menlo" w:cs="Menlo"/>
          <w:sz w:val="24"/>
          <w:szCs w:val="24"/>
          <w:lang w:val="en-US"/>
        </w:rPr>
        <w:t>))</w:t>
      </w:r>
    </w:p>
    <w:p w14:paraId="2D9162FE" w14:textId="77777777" w:rsidR="00F1177C" w:rsidRPr="00F1177C" w:rsidRDefault="00F1177C" w:rsidP="00787A42">
      <w:pPr>
        <w:autoSpaceDE w:val="0"/>
        <w:autoSpaceDN w:val="0"/>
        <w:adjustRightInd w:val="0"/>
        <w:spacing w:after="0" w:line="240" w:lineRule="auto"/>
        <w:ind w:left="993"/>
        <w:rPr>
          <w:rFonts w:ascii="Menlo" w:hAnsi="Menlo" w:cs="Menlo"/>
          <w:sz w:val="24"/>
          <w:szCs w:val="24"/>
          <w:lang w:val="en-US"/>
        </w:rPr>
      </w:pPr>
      <w:r w:rsidRPr="00F1177C">
        <w:rPr>
          <w:rFonts w:ascii="Menlo" w:hAnsi="Menlo" w:cs="Menlo"/>
          <w:sz w:val="24"/>
          <w:szCs w:val="24"/>
          <w:lang w:val="en-US"/>
        </w:rPr>
        <w:lastRenderedPageBreak/>
        <w:t>end</w:t>
      </w:r>
    </w:p>
    <w:p w14:paraId="3D8F7653" w14:textId="77777777" w:rsidR="00F1177C" w:rsidRPr="00F1177C" w:rsidRDefault="00F1177C" w:rsidP="00787A42">
      <w:pPr>
        <w:autoSpaceDE w:val="0"/>
        <w:autoSpaceDN w:val="0"/>
        <w:adjustRightInd w:val="0"/>
        <w:spacing w:after="0" w:line="240" w:lineRule="auto"/>
        <w:ind w:left="709"/>
        <w:rPr>
          <w:rFonts w:ascii="Menlo" w:hAnsi="Menlo" w:cs="Menlo"/>
          <w:sz w:val="24"/>
          <w:szCs w:val="24"/>
          <w:lang w:val="en-US"/>
        </w:rPr>
      </w:pPr>
      <w:r w:rsidRPr="00F1177C">
        <w:rPr>
          <w:rFonts w:ascii="Menlo" w:hAnsi="Menlo" w:cs="Menlo"/>
          <w:sz w:val="24"/>
          <w:szCs w:val="24"/>
          <w:lang w:val="en-US"/>
        </w:rPr>
        <w:t>end</w:t>
      </w:r>
    </w:p>
    <w:p w14:paraId="43BB3601" w14:textId="77777777" w:rsidR="00F1177C" w:rsidRPr="00F1177C" w:rsidRDefault="00F1177C" w:rsidP="00787A42">
      <w:pPr>
        <w:autoSpaceDE w:val="0"/>
        <w:autoSpaceDN w:val="0"/>
        <w:adjustRightInd w:val="0"/>
        <w:spacing w:after="0" w:line="240" w:lineRule="auto"/>
        <w:ind w:left="709"/>
        <w:rPr>
          <w:rFonts w:ascii="Menlo" w:hAnsi="Menlo" w:cs="Menlo"/>
          <w:sz w:val="24"/>
          <w:szCs w:val="24"/>
          <w:lang w:val="en-US"/>
        </w:rPr>
      </w:pPr>
      <w:r w:rsidRPr="00F1177C">
        <w:rPr>
          <w:rFonts w:ascii="Menlo" w:hAnsi="Menlo" w:cs="Menlo"/>
          <w:b/>
          <w:bCs/>
          <w:color w:val="008800"/>
          <w:sz w:val="24"/>
          <w:szCs w:val="24"/>
          <w:lang w:val="en-US"/>
        </w:rPr>
        <w:t>return</w:t>
      </w:r>
      <w:r w:rsidRPr="00F1177C">
        <w:rPr>
          <w:rFonts w:ascii="Menlo" w:hAnsi="Menlo" w:cs="Menlo"/>
          <w:sz w:val="24"/>
          <w:szCs w:val="24"/>
          <w:lang w:val="en-US"/>
        </w:rPr>
        <w:t xml:space="preserve"> rooms_by_capacity</w:t>
      </w:r>
    </w:p>
    <w:p w14:paraId="001394C4" w14:textId="77777777" w:rsidR="00F1177C" w:rsidRPr="00F1177C" w:rsidRDefault="00F1177C" w:rsidP="00F1177C">
      <w:pPr>
        <w:autoSpaceDE w:val="0"/>
        <w:autoSpaceDN w:val="0"/>
        <w:adjustRightInd w:val="0"/>
        <w:spacing w:after="0" w:line="240" w:lineRule="auto"/>
        <w:ind w:left="360"/>
        <w:rPr>
          <w:rFonts w:ascii="Menlo" w:hAnsi="Menlo" w:cs="Menlo"/>
          <w:sz w:val="24"/>
          <w:szCs w:val="24"/>
          <w:lang w:val="en-US"/>
        </w:rPr>
      </w:pPr>
      <w:r w:rsidRPr="00F1177C">
        <w:rPr>
          <w:rFonts w:ascii="Menlo" w:hAnsi="Menlo" w:cs="Menlo"/>
          <w:sz w:val="24"/>
          <w:szCs w:val="24"/>
          <w:lang w:val="en-US"/>
        </w:rPr>
        <w:t>end</w:t>
      </w:r>
    </w:p>
    <w:p w14:paraId="0A3ED2DC" w14:textId="77777777" w:rsidR="00F1177C" w:rsidRPr="00F1177C" w:rsidRDefault="00F1177C" w:rsidP="00F1177C">
      <w:pPr>
        <w:autoSpaceDE w:val="0"/>
        <w:autoSpaceDN w:val="0"/>
        <w:adjustRightInd w:val="0"/>
        <w:spacing w:after="0" w:line="240" w:lineRule="auto"/>
        <w:ind w:left="360"/>
        <w:rPr>
          <w:rFonts w:ascii="Menlo" w:hAnsi="Menlo" w:cs="Menlo"/>
          <w:sz w:val="24"/>
          <w:szCs w:val="24"/>
          <w:lang w:val="en-US"/>
        </w:rPr>
      </w:pPr>
    </w:p>
    <w:p w14:paraId="272C097B" w14:textId="77777777" w:rsidR="00F1177C" w:rsidRPr="00F1177C" w:rsidRDefault="00F1177C" w:rsidP="00F1177C">
      <w:pPr>
        <w:autoSpaceDE w:val="0"/>
        <w:autoSpaceDN w:val="0"/>
        <w:adjustRightInd w:val="0"/>
        <w:spacing w:after="0" w:line="240" w:lineRule="auto"/>
        <w:ind w:left="360"/>
        <w:rPr>
          <w:rFonts w:ascii="Menlo" w:hAnsi="Menlo" w:cs="Menlo"/>
          <w:sz w:val="24"/>
          <w:szCs w:val="24"/>
          <w:lang w:val="en-US"/>
        </w:rPr>
      </w:pPr>
      <w:r w:rsidRPr="00F1177C">
        <w:rPr>
          <w:rFonts w:ascii="Menlo" w:hAnsi="Menlo" w:cs="Menlo"/>
          <w:sz w:val="24"/>
          <w:szCs w:val="24"/>
          <w:lang w:val="en-US"/>
        </w:rPr>
        <w:t>def self.get_filter_viewpoints(params)</w:t>
      </w:r>
    </w:p>
    <w:p w14:paraId="5F7486B9" w14:textId="77777777" w:rsidR="00F1177C" w:rsidRPr="00F1177C" w:rsidRDefault="00F1177C" w:rsidP="00787A42">
      <w:pPr>
        <w:autoSpaceDE w:val="0"/>
        <w:autoSpaceDN w:val="0"/>
        <w:adjustRightInd w:val="0"/>
        <w:spacing w:after="0" w:line="240" w:lineRule="auto"/>
        <w:ind w:left="709"/>
        <w:rPr>
          <w:rFonts w:ascii="Menlo" w:hAnsi="Menlo" w:cs="Menlo"/>
          <w:sz w:val="24"/>
          <w:szCs w:val="24"/>
          <w:lang w:val="en-US"/>
        </w:rPr>
      </w:pPr>
      <w:r w:rsidRPr="00F1177C">
        <w:rPr>
          <w:rFonts w:ascii="Menlo" w:hAnsi="Menlo" w:cs="Menlo"/>
          <w:sz w:val="24"/>
          <w:szCs w:val="24"/>
          <w:lang w:val="en-US"/>
        </w:rPr>
        <w:t xml:space="preserve">filter_viewpoints = </w:t>
      </w:r>
      <w:r w:rsidRPr="00F1177C">
        <w:rPr>
          <w:rFonts w:ascii="Menlo" w:hAnsi="Menlo" w:cs="Menlo"/>
          <w:b/>
          <w:bCs/>
          <w:color w:val="0000DD"/>
          <w:sz w:val="24"/>
          <w:szCs w:val="24"/>
          <w:lang w:val="en-US"/>
        </w:rPr>
        <w:t>0</w:t>
      </w:r>
    </w:p>
    <w:p w14:paraId="14614312" w14:textId="77777777" w:rsidR="00F1177C" w:rsidRPr="00F1177C" w:rsidRDefault="00F1177C" w:rsidP="00787A42">
      <w:pPr>
        <w:autoSpaceDE w:val="0"/>
        <w:autoSpaceDN w:val="0"/>
        <w:adjustRightInd w:val="0"/>
        <w:spacing w:after="0" w:line="240" w:lineRule="auto"/>
        <w:ind w:left="709"/>
        <w:rPr>
          <w:rFonts w:ascii="Menlo" w:hAnsi="Menlo" w:cs="Menlo"/>
          <w:sz w:val="24"/>
          <w:szCs w:val="24"/>
          <w:lang w:val="en-US"/>
        </w:rPr>
      </w:pPr>
      <w:r w:rsidRPr="00F1177C">
        <w:rPr>
          <w:rFonts w:ascii="Menlo" w:hAnsi="Menlo" w:cs="Menlo"/>
          <w:sz w:val="24"/>
          <w:szCs w:val="24"/>
          <w:lang w:val="en-US"/>
        </w:rPr>
        <w:t xml:space="preserve">filter_viewpoints += </w:t>
      </w:r>
      <w:r w:rsidRPr="00F1177C">
        <w:rPr>
          <w:rFonts w:ascii="Menlo" w:hAnsi="Menlo" w:cs="Menlo"/>
          <w:b/>
          <w:bCs/>
          <w:color w:val="0000DD"/>
          <w:sz w:val="24"/>
          <w:szCs w:val="24"/>
          <w:lang w:val="en-US"/>
        </w:rPr>
        <w:t>1</w:t>
      </w:r>
      <w:r w:rsidRPr="00F1177C">
        <w:rPr>
          <w:rFonts w:ascii="Menlo" w:hAnsi="Menlo" w:cs="Menlo"/>
          <w:sz w:val="24"/>
          <w:szCs w:val="24"/>
          <w:lang w:val="en-US"/>
        </w:rPr>
        <w:t xml:space="preserve"> </w:t>
      </w:r>
      <w:r w:rsidRPr="00F1177C">
        <w:rPr>
          <w:rFonts w:ascii="Menlo" w:hAnsi="Menlo" w:cs="Menlo"/>
          <w:b/>
          <w:bCs/>
          <w:color w:val="008800"/>
          <w:sz w:val="24"/>
          <w:szCs w:val="24"/>
          <w:lang w:val="en-US"/>
        </w:rPr>
        <w:t>if</w:t>
      </w:r>
      <w:r w:rsidRPr="00F1177C">
        <w:rPr>
          <w:rFonts w:ascii="Menlo" w:hAnsi="Menlo" w:cs="Menlo"/>
          <w:sz w:val="24"/>
          <w:szCs w:val="24"/>
          <w:lang w:val="en-US"/>
        </w:rPr>
        <w:t xml:space="preserve"> params.has_key?(:start_date) &amp;&amp; params.has_key?(:end_date)</w:t>
      </w:r>
    </w:p>
    <w:p w14:paraId="7256D789" w14:textId="77777777" w:rsidR="00F1177C" w:rsidRPr="00F1177C" w:rsidRDefault="00F1177C" w:rsidP="00787A42">
      <w:pPr>
        <w:autoSpaceDE w:val="0"/>
        <w:autoSpaceDN w:val="0"/>
        <w:adjustRightInd w:val="0"/>
        <w:spacing w:after="0" w:line="240" w:lineRule="auto"/>
        <w:ind w:left="709"/>
        <w:rPr>
          <w:rFonts w:ascii="Menlo" w:hAnsi="Menlo" w:cs="Menlo"/>
          <w:sz w:val="24"/>
          <w:szCs w:val="24"/>
          <w:lang w:val="en-US"/>
        </w:rPr>
      </w:pPr>
      <w:r w:rsidRPr="00F1177C">
        <w:rPr>
          <w:rFonts w:ascii="Menlo" w:hAnsi="Menlo" w:cs="Menlo"/>
          <w:sz w:val="24"/>
          <w:szCs w:val="24"/>
          <w:lang w:val="en-US"/>
        </w:rPr>
        <w:t xml:space="preserve">filter_viewpoints += </w:t>
      </w:r>
      <w:r w:rsidRPr="00F1177C">
        <w:rPr>
          <w:rFonts w:ascii="Menlo" w:hAnsi="Menlo" w:cs="Menlo"/>
          <w:b/>
          <w:bCs/>
          <w:color w:val="0000DD"/>
          <w:sz w:val="24"/>
          <w:szCs w:val="24"/>
          <w:lang w:val="en-US"/>
        </w:rPr>
        <w:t>1</w:t>
      </w:r>
      <w:r w:rsidRPr="00F1177C">
        <w:rPr>
          <w:rFonts w:ascii="Menlo" w:hAnsi="Menlo" w:cs="Menlo"/>
          <w:sz w:val="24"/>
          <w:szCs w:val="24"/>
          <w:lang w:val="en-US"/>
        </w:rPr>
        <w:t xml:space="preserve"> </w:t>
      </w:r>
      <w:r w:rsidRPr="00F1177C">
        <w:rPr>
          <w:rFonts w:ascii="Menlo" w:hAnsi="Menlo" w:cs="Menlo"/>
          <w:b/>
          <w:bCs/>
          <w:color w:val="008800"/>
          <w:sz w:val="24"/>
          <w:szCs w:val="24"/>
          <w:lang w:val="en-US"/>
        </w:rPr>
        <w:t>if</w:t>
      </w:r>
      <w:r w:rsidRPr="00F1177C">
        <w:rPr>
          <w:rFonts w:ascii="Menlo" w:hAnsi="Menlo" w:cs="Menlo"/>
          <w:sz w:val="24"/>
          <w:szCs w:val="24"/>
          <w:lang w:val="en-US"/>
        </w:rPr>
        <w:t xml:space="preserve"> params.has_key? :city</w:t>
      </w:r>
    </w:p>
    <w:p w14:paraId="0897A659" w14:textId="77777777" w:rsidR="00F1177C" w:rsidRPr="00F1177C" w:rsidRDefault="00F1177C" w:rsidP="00787A42">
      <w:pPr>
        <w:autoSpaceDE w:val="0"/>
        <w:autoSpaceDN w:val="0"/>
        <w:adjustRightInd w:val="0"/>
        <w:spacing w:after="0" w:line="240" w:lineRule="auto"/>
        <w:ind w:left="709"/>
        <w:rPr>
          <w:rFonts w:ascii="Menlo" w:hAnsi="Menlo" w:cs="Menlo"/>
          <w:sz w:val="24"/>
          <w:szCs w:val="24"/>
          <w:lang w:val="en-US"/>
        </w:rPr>
      </w:pPr>
      <w:r w:rsidRPr="00F1177C">
        <w:rPr>
          <w:rFonts w:ascii="Menlo" w:hAnsi="Menlo" w:cs="Menlo"/>
          <w:sz w:val="24"/>
          <w:szCs w:val="24"/>
          <w:lang w:val="en-US"/>
        </w:rPr>
        <w:t xml:space="preserve">filter_viewpoints += </w:t>
      </w:r>
      <w:r w:rsidRPr="00F1177C">
        <w:rPr>
          <w:rFonts w:ascii="Menlo" w:hAnsi="Menlo" w:cs="Menlo"/>
          <w:b/>
          <w:bCs/>
          <w:color w:val="0000DD"/>
          <w:sz w:val="24"/>
          <w:szCs w:val="24"/>
          <w:lang w:val="en-US"/>
        </w:rPr>
        <w:t>1</w:t>
      </w:r>
      <w:r w:rsidRPr="00F1177C">
        <w:rPr>
          <w:rFonts w:ascii="Menlo" w:hAnsi="Menlo" w:cs="Menlo"/>
          <w:sz w:val="24"/>
          <w:szCs w:val="24"/>
          <w:lang w:val="en-US"/>
        </w:rPr>
        <w:t xml:space="preserve"> </w:t>
      </w:r>
      <w:r w:rsidRPr="00F1177C">
        <w:rPr>
          <w:rFonts w:ascii="Menlo" w:hAnsi="Menlo" w:cs="Menlo"/>
          <w:b/>
          <w:bCs/>
          <w:color w:val="008800"/>
          <w:sz w:val="24"/>
          <w:szCs w:val="24"/>
          <w:lang w:val="en-US"/>
        </w:rPr>
        <w:t>if</w:t>
      </w:r>
      <w:r w:rsidRPr="00F1177C">
        <w:rPr>
          <w:rFonts w:ascii="Menlo" w:hAnsi="Menlo" w:cs="Menlo"/>
          <w:sz w:val="24"/>
          <w:szCs w:val="24"/>
          <w:lang w:val="en-US"/>
        </w:rPr>
        <w:t xml:space="preserve"> params.has_key? :equipment_ids</w:t>
      </w:r>
    </w:p>
    <w:p w14:paraId="3CD5564F" w14:textId="77777777" w:rsidR="00F1177C" w:rsidRPr="00F1177C" w:rsidRDefault="00F1177C" w:rsidP="00787A42">
      <w:pPr>
        <w:autoSpaceDE w:val="0"/>
        <w:autoSpaceDN w:val="0"/>
        <w:adjustRightInd w:val="0"/>
        <w:spacing w:after="0" w:line="240" w:lineRule="auto"/>
        <w:ind w:left="709"/>
        <w:rPr>
          <w:rFonts w:ascii="Menlo" w:hAnsi="Menlo" w:cs="Menlo"/>
          <w:sz w:val="24"/>
          <w:szCs w:val="24"/>
          <w:lang w:val="en-US"/>
        </w:rPr>
      </w:pPr>
      <w:r w:rsidRPr="00F1177C">
        <w:rPr>
          <w:rFonts w:ascii="Menlo" w:hAnsi="Menlo" w:cs="Menlo"/>
          <w:sz w:val="24"/>
          <w:szCs w:val="24"/>
          <w:lang w:val="en-US"/>
        </w:rPr>
        <w:t xml:space="preserve">filter_viewpoints += </w:t>
      </w:r>
      <w:r w:rsidRPr="00F1177C">
        <w:rPr>
          <w:rFonts w:ascii="Menlo" w:hAnsi="Menlo" w:cs="Menlo"/>
          <w:b/>
          <w:bCs/>
          <w:color w:val="0000DD"/>
          <w:sz w:val="24"/>
          <w:szCs w:val="24"/>
          <w:lang w:val="en-US"/>
        </w:rPr>
        <w:t>1</w:t>
      </w:r>
      <w:r w:rsidRPr="00F1177C">
        <w:rPr>
          <w:rFonts w:ascii="Menlo" w:hAnsi="Menlo" w:cs="Menlo"/>
          <w:sz w:val="24"/>
          <w:szCs w:val="24"/>
          <w:lang w:val="en-US"/>
        </w:rPr>
        <w:t xml:space="preserve"> </w:t>
      </w:r>
      <w:r w:rsidRPr="00F1177C">
        <w:rPr>
          <w:rFonts w:ascii="Menlo" w:hAnsi="Menlo" w:cs="Menlo"/>
          <w:b/>
          <w:bCs/>
          <w:color w:val="008800"/>
          <w:sz w:val="24"/>
          <w:szCs w:val="24"/>
          <w:lang w:val="en-US"/>
        </w:rPr>
        <w:t>if</w:t>
      </w:r>
      <w:r w:rsidRPr="00F1177C">
        <w:rPr>
          <w:rFonts w:ascii="Menlo" w:hAnsi="Menlo" w:cs="Menlo"/>
          <w:sz w:val="24"/>
          <w:szCs w:val="24"/>
          <w:lang w:val="en-US"/>
        </w:rPr>
        <w:t xml:space="preserve"> params.has_key? :serviice_ids</w:t>
      </w:r>
    </w:p>
    <w:p w14:paraId="5F5CF475" w14:textId="77777777" w:rsidR="00F1177C" w:rsidRPr="00F1177C" w:rsidRDefault="00F1177C" w:rsidP="00787A42">
      <w:pPr>
        <w:autoSpaceDE w:val="0"/>
        <w:autoSpaceDN w:val="0"/>
        <w:adjustRightInd w:val="0"/>
        <w:spacing w:after="0" w:line="240" w:lineRule="auto"/>
        <w:ind w:left="709"/>
        <w:rPr>
          <w:rFonts w:ascii="Menlo" w:hAnsi="Menlo" w:cs="Menlo"/>
          <w:sz w:val="24"/>
          <w:szCs w:val="24"/>
          <w:lang w:val="en-US"/>
        </w:rPr>
      </w:pPr>
      <w:r w:rsidRPr="00F1177C">
        <w:rPr>
          <w:rFonts w:ascii="Menlo" w:hAnsi="Menlo" w:cs="Menlo"/>
          <w:sz w:val="24"/>
          <w:szCs w:val="24"/>
          <w:lang w:val="en-US"/>
        </w:rPr>
        <w:t xml:space="preserve">filter_viewpoints += </w:t>
      </w:r>
      <w:r w:rsidRPr="00F1177C">
        <w:rPr>
          <w:rFonts w:ascii="Menlo" w:hAnsi="Menlo" w:cs="Menlo"/>
          <w:b/>
          <w:bCs/>
          <w:color w:val="0000DD"/>
          <w:sz w:val="24"/>
          <w:szCs w:val="24"/>
          <w:lang w:val="en-US"/>
        </w:rPr>
        <w:t>1</w:t>
      </w:r>
      <w:r w:rsidRPr="00F1177C">
        <w:rPr>
          <w:rFonts w:ascii="Menlo" w:hAnsi="Menlo" w:cs="Menlo"/>
          <w:sz w:val="24"/>
          <w:szCs w:val="24"/>
          <w:lang w:val="en-US"/>
        </w:rPr>
        <w:t xml:space="preserve"> </w:t>
      </w:r>
      <w:r w:rsidRPr="00F1177C">
        <w:rPr>
          <w:rFonts w:ascii="Menlo" w:hAnsi="Menlo" w:cs="Menlo"/>
          <w:b/>
          <w:bCs/>
          <w:color w:val="008800"/>
          <w:sz w:val="24"/>
          <w:szCs w:val="24"/>
          <w:lang w:val="en-US"/>
        </w:rPr>
        <w:t>if</w:t>
      </w:r>
      <w:r w:rsidRPr="00F1177C">
        <w:rPr>
          <w:rFonts w:ascii="Menlo" w:hAnsi="Menlo" w:cs="Menlo"/>
          <w:sz w:val="24"/>
          <w:szCs w:val="24"/>
          <w:lang w:val="en-US"/>
        </w:rPr>
        <w:t xml:space="preserve"> params.has_key?(:capacity) || params.has_key?(:one_bed) || params.has_key?(:two_bed) || params.has_key?(:three_bed) || params.has_key?(:four_or_more_bed)</w:t>
      </w:r>
    </w:p>
    <w:p w14:paraId="0C1B0B97" w14:textId="77777777" w:rsidR="00F1177C" w:rsidRPr="00F1177C" w:rsidRDefault="00F1177C" w:rsidP="00787A42">
      <w:pPr>
        <w:autoSpaceDE w:val="0"/>
        <w:autoSpaceDN w:val="0"/>
        <w:adjustRightInd w:val="0"/>
        <w:spacing w:after="0" w:line="240" w:lineRule="auto"/>
        <w:ind w:left="709"/>
        <w:rPr>
          <w:rFonts w:ascii="Menlo" w:hAnsi="Menlo" w:cs="Menlo"/>
          <w:sz w:val="24"/>
          <w:szCs w:val="24"/>
          <w:lang w:val="en-US"/>
        </w:rPr>
      </w:pPr>
      <w:r w:rsidRPr="00F1177C">
        <w:rPr>
          <w:rFonts w:ascii="Menlo" w:hAnsi="Menlo" w:cs="Menlo"/>
          <w:b/>
          <w:bCs/>
          <w:color w:val="008800"/>
          <w:sz w:val="24"/>
          <w:szCs w:val="24"/>
          <w:lang w:val="en-US"/>
        </w:rPr>
        <w:t>return</w:t>
      </w:r>
      <w:r w:rsidRPr="00F1177C">
        <w:rPr>
          <w:rFonts w:ascii="Menlo" w:hAnsi="Menlo" w:cs="Menlo"/>
          <w:sz w:val="24"/>
          <w:szCs w:val="24"/>
          <w:lang w:val="en-US"/>
        </w:rPr>
        <w:t xml:space="preserve"> filter_viewpoints</w:t>
      </w:r>
    </w:p>
    <w:p w14:paraId="04986697" w14:textId="77777777" w:rsidR="00F1177C" w:rsidRPr="00F1177C" w:rsidRDefault="00F1177C" w:rsidP="00F1177C">
      <w:pPr>
        <w:autoSpaceDE w:val="0"/>
        <w:autoSpaceDN w:val="0"/>
        <w:adjustRightInd w:val="0"/>
        <w:spacing w:after="0" w:line="240" w:lineRule="auto"/>
        <w:ind w:left="360"/>
        <w:rPr>
          <w:rFonts w:ascii="Menlo" w:hAnsi="Menlo" w:cs="Menlo"/>
          <w:sz w:val="24"/>
          <w:szCs w:val="24"/>
          <w:lang w:val="en-US"/>
        </w:rPr>
      </w:pPr>
      <w:r w:rsidRPr="00F1177C">
        <w:rPr>
          <w:rFonts w:ascii="Menlo" w:hAnsi="Menlo" w:cs="Menlo"/>
          <w:sz w:val="24"/>
          <w:szCs w:val="24"/>
          <w:lang w:val="en-US"/>
        </w:rPr>
        <w:t>end</w:t>
      </w:r>
    </w:p>
    <w:p w14:paraId="65A47450" w14:textId="77777777" w:rsidR="00F1177C" w:rsidRPr="00F1177C" w:rsidRDefault="00F1177C" w:rsidP="00F1177C">
      <w:pPr>
        <w:autoSpaceDE w:val="0"/>
        <w:autoSpaceDN w:val="0"/>
        <w:adjustRightInd w:val="0"/>
        <w:spacing w:after="0" w:line="240" w:lineRule="auto"/>
        <w:ind w:left="360"/>
        <w:rPr>
          <w:rFonts w:ascii="Menlo" w:hAnsi="Menlo" w:cs="Menlo"/>
          <w:sz w:val="24"/>
          <w:szCs w:val="24"/>
          <w:lang w:val="en-US"/>
        </w:rPr>
      </w:pPr>
    </w:p>
    <w:p w14:paraId="710F0983" w14:textId="77777777" w:rsidR="00F1177C" w:rsidRPr="00F1177C" w:rsidRDefault="00F1177C" w:rsidP="00F1177C">
      <w:pPr>
        <w:autoSpaceDE w:val="0"/>
        <w:autoSpaceDN w:val="0"/>
        <w:adjustRightInd w:val="0"/>
        <w:spacing w:after="0" w:line="240" w:lineRule="auto"/>
        <w:ind w:left="360"/>
        <w:rPr>
          <w:rFonts w:ascii="Menlo" w:hAnsi="Menlo" w:cs="Menlo"/>
          <w:sz w:val="24"/>
          <w:szCs w:val="24"/>
          <w:lang w:val="en-US"/>
        </w:rPr>
      </w:pPr>
      <w:r w:rsidRPr="00F1177C">
        <w:rPr>
          <w:rFonts w:ascii="Menlo" w:hAnsi="Menlo" w:cs="Menlo"/>
          <w:sz w:val="24"/>
          <w:szCs w:val="24"/>
          <w:lang w:val="en-US"/>
        </w:rPr>
        <w:t>def self.combine_filters(rooms_by_date, rooms_by_city, rooms_by_equipment, rooms_by_serviice, rooms_by_capacity, filter_viewpoints)</w:t>
      </w:r>
    </w:p>
    <w:p w14:paraId="68ECC85E" w14:textId="77777777" w:rsidR="00F1177C" w:rsidRPr="00F1177C" w:rsidRDefault="00F1177C" w:rsidP="00787A42">
      <w:pPr>
        <w:autoSpaceDE w:val="0"/>
        <w:autoSpaceDN w:val="0"/>
        <w:adjustRightInd w:val="0"/>
        <w:spacing w:after="0" w:line="240" w:lineRule="auto"/>
        <w:ind w:left="709"/>
        <w:rPr>
          <w:rFonts w:ascii="Menlo" w:hAnsi="Menlo" w:cs="Menlo"/>
          <w:sz w:val="24"/>
          <w:szCs w:val="24"/>
          <w:lang w:val="en-US"/>
        </w:rPr>
      </w:pPr>
      <w:r w:rsidRPr="00F1177C">
        <w:rPr>
          <w:rFonts w:ascii="Menlo" w:hAnsi="Menlo" w:cs="Menlo"/>
          <w:sz w:val="24"/>
          <w:szCs w:val="24"/>
          <w:lang w:val="en-US"/>
        </w:rPr>
        <w:t>rooms = Room.all</w:t>
      </w:r>
    </w:p>
    <w:p w14:paraId="5ECFBFFF" w14:textId="77777777" w:rsidR="00F1177C" w:rsidRPr="00F1177C" w:rsidRDefault="00F1177C" w:rsidP="00787A42">
      <w:pPr>
        <w:autoSpaceDE w:val="0"/>
        <w:autoSpaceDN w:val="0"/>
        <w:adjustRightInd w:val="0"/>
        <w:spacing w:after="0" w:line="240" w:lineRule="auto"/>
        <w:ind w:left="709"/>
        <w:rPr>
          <w:rFonts w:ascii="Menlo" w:hAnsi="Menlo" w:cs="Menlo"/>
          <w:sz w:val="24"/>
          <w:szCs w:val="24"/>
          <w:lang w:val="en-US"/>
        </w:rPr>
      </w:pPr>
      <w:r w:rsidRPr="00F1177C">
        <w:rPr>
          <w:rFonts w:ascii="Menlo" w:hAnsi="Menlo" w:cs="Menlo"/>
          <w:sz w:val="24"/>
          <w:szCs w:val="24"/>
          <w:lang w:val="en-US"/>
        </w:rPr>
        <w:t>intersected_rooms_ids = Hash.new</w:t>
      </w:r>
    </w:p>
    <w:p w14:paraId="63059185" w14:textId="77777777" w:rsidR="00F1177C" w:rsidRPr="00F1177C" w:rsidRDefault="00F1177C" w:rsidP="00787A42">
      <w:pPr>
        <w:autoSpaceDE w:val="0"/>
        <w:autoSpaceDN w:val="0"/>
        <w:adjustRightInd w:val="0"/>
        <w:spacing w:after="0" w:line="240" w:lineRule="auto"/>
        <w:ind w:left="709"/>
        <w:rPr>
          <w:rFonts w:ascii="Menlo" w:hAnsi="Menlo" w:cs="Menlo"/>
          <w:sz w:val="24"/>
          <w:szCs w:val="24"/>
          <w:lang w:val="en-US"/>
        </w:rPr>
      </w:pPr>
      <w:r w:rsidRPr="00F1177C">
        <w:rPr>
          <w:rFonts w:ascii="Menlo" w:hAnsi="Menlo" w:cs="Menlo"/>
          <w:sz w:val="24"/>
          <w:szCs w:val="24"/>
          <w:lang w:val="en-US"/>
        </w:rPr>
        <w:t>filtered_rooms = Array.new</w:t>
      </w:r>
    </w:p>
    <w:p w14:paraId="67AC8D21" w14:textId="77777777" w:rsidR="00F1177C" w:rsidRPr="00F1177C" w:rsidRDefault="00F1177C" w:rsidP="00787A42">
      <w:pPr>
        <w:autoSpaceDE w:val="0"/>
        <w:autoSpaceDN w:val="0"/>
        <w:adjustRightInd w:val="0"/>
        <w:spacing w:after="0" w:line="240" w:lineRule="auto"/>
        <w:ind w:left="709"/>
        <w:rPr>
          <w:rFonts w:ascii="Menlo" w:hAnsi="Menlo" w:cs="Menlo"/>
          <w:sz w:val="24"/>
          <w:szCs w:val="24"/>
          <w:lang w:val="en-US"/>
        </w:rPr>
      </w:pPr>
    </w:p>
    <w:p w14:paraId="61AF27D1" w14:textId="77777777" w:rsidR="00F1177C" w:rsidRPr="00F1177C" w:rsidRDefault="00F1177C" w:rsidP="00787A42">
      <w:pPr>
        <w:autoSpaceDE w:val="0"/>
        <w:autoSpaceDN w:val="0"/>
        <w:adjustRightInd w:val="0"/>
        <w:spacing w:after="0" w:line="240" w:lineRule="auto"/>
        <w:ind w:left="709"/>
        <w:rPr>
          <w:rFonts w:ascii="Menlo" w:hAnsi="Menlo" w:cs="Menlo"/>
          <w:sz w:val="24"/>
          <w:szCs w:val="24"/>
          <w:lang w:val="en-US"/>
        </w:rPr>
      </w:pPr>
      <w:r w:rsidRPr="00F1177C">
        <w:rPr>
          <w:rFonts w:ascii="Menlo" w:hAnsi="Menlo" w:cs="Menlo"/>
          <w:sz w:val="24"/>
          <w:szCs w:val="24"/>
          <w:lang w:val="en-US"/>
        </w:rPr>
        <w:t>rooms.concat(rooms_by_city) unless rooms_by_city.empty?</w:t>
      </w:r>
    </w:p>
    <w:p w14:paraId="17976E4C" w14:textId="77777777" w:rsidR="00F1177C" w:rsidRPr="00F1177C" w:rsidRDefault="00F1177C" w:rsidP="00787A42">
      <w:pPr>
        <w:autoSpaceDE w:val="0"/>
        <w:autoSpaceDN w:val="0"/>
        <w:adjustRightInd w:val="0"/>
        <w:spacing w:after="0" w:line="240" w:lineRule="auto"/>
        <w:ind w:left="709"/>
        <w:rPr>
          <w:rFonts w:ascii="Menlo" w:hAnsi="Menlo" w:cs="Menlo"/>
          <w:sz w:val="24"/>
          <w:szCs w:val="24"/>
          <w:lang w:val="en-US"/>
        </w:rPr>
      </w:pPr>
      <w:r w:rsidRPr="00F1177C">
        <w:rPr>
          <w:rFonts w:ascii="Menlo" w:hAnsi="Menlo" w:cs="Menlo"/>
          <w:sz w:val="24"/>
          <w:szCs w:val="24"/>
          <w:lang w:val="en-US"/>
        </w:rPr>
        <w:t>rooms.concat(rooms_by_capacity) unless rooms_by_capacity.empty?</w:t>
      </w:r>
    </w:p>
    <w:p w14:paraId="276F0645" w14:textId="77777777" w:rsidR="00F1177C" w:rsidRPr="00F1177C" w:rsidRDefault="00F1177C" w:rsidP="00787A42">
      <w:pPr>
        <w:autoSpaceDE w:val="0"/>
        <w:autoSpaceDN w:val="0"/>
        <w:adjustRightInd w:val="0"/>
        <w:spacing w:after="0" w:line="240" w:lineRule="auto"/>
        <w:ind w:left="709"/>
        <w:rPr>
          <w:rFonts w:ascii="Menlo" w:hAnsi="Menlo" w:cs="Menlo"/>
          <w:sz w:val="24"/>
          <w:szCs w:val="24"/>
          <w:lang w:val="en-US"/>
        </w:rPr>
      </w:pPr>
      <w:r w:rsidRPr="00F1177C">
        <w:rPr>
          <w:rFonts w:ascii="Menlo" w:hAnsi="Menlo" w:cs="Menlo"/>
          <w:sz w:val="24"/>
          <w:szCs w:val="24"/>
          <w:lang w:val="en-US"/>
        </w:rPr>
        <w:t>rooms.concat(rooms_by_serviice) unless rooms_by_serviice.empty?</w:t>
      </w:r>
    </w:p>
    <w:p w14:paraId="6950426E" w14:textId="77777777" w:rsidR="00F1177C" w:rsidRPr="00F1177C" w:rsidRDefault="00F1177C" w:rsidP="00787A42">
      <w:pPr>
        <w:autoSpaceDE w:val="0"/>
        <w:autoSpaceDN w:val="0"/>
        <w:adjustRightInd w:val="0"/>
        <w:spacing w:after="0" w:line="240" w:lineRule="auto"/>
        <w:ind w:left="709"/>
        <w:rPr>
          <w:rFonts w:ascii="Menlo" w:hAnsi="Menlo" w:cs="Menlo"/>
          <w:sz w:val="24"/>
          <w:szCs w:val="24"/>
          <w:lang w:val="en-US"/>
        </w:rPr>
      </w:pPr>
      <w:r w:rsidRPr="00F1177C">
        <w:rPr>
          <w:rFonts w:ascii="Menlo" w:hAnsi="Menlo" w:cs="Menlo"/>
          <w:sz w:val="24"/>
          <w:szCs w:val="24"/>
          <w:lang w:val="en-US"/>
        </w:rPr>
        <w:t>rooms.concat(rooms_by_equipment) unless rooms_by_equipment.empty?</w:t>
      </w:r>
    </w:p>
    <w:p w14:paraId="47116D19" w14:textId="77777777" w:rsidR="00F1177C" w:rsidRPr="00F1177C" w:rsidRDefault="00F1177C" w:rsidP="00787A42">
      <w:pPr>
        <w:autoSpaceDE w:val="0"/>
        <w:autoSpaceDN w:val="0"/>
        <w:adjustRightInd w:val="0"/>
        <w:spacing w:after="0" w:line="240" w:lineRule="auto"/>
        <w:ind w:left="709"/>
        <w:rPr>
          <w:rFonts w:ascii="Menlo" w:hAnsi="Menlo" w:cs="Menlo"/>
          <w:sz w:val="24"/>
          <w:szCs w:val="24"/>
          <w:lang w:val="en-US"/>
        </w:rPr>
      </w:pPr>
      <w:r w:rsidRPr="00F1177C">
        <w:rPr>
          <w:rFonts w:ascii="Menlo" w:hAnsi="Menlo" w:cs="Menlo"/>
          <w:sz w:val="24"/>
          <w:szCs w:val="24"/>
          <w:lang w:val="en-US"/>
        </w:rPr>
        <w:t>rooms.concat(rooms_by_date) unless rooms_by_date.empty?</w:t>
      </w:r>
    </w:p>
    <w:p w14:paraId="02932A95" w14:textId="77777777" w:rsidR="00F1177C" w:rsidRPr="00F1177C" w:rsidRDefault="00F1177C" w:rsidP="00787A42">
      <w:pPr>
        <w:autoSpaceDE w:val="0"/>
        <w:autoSpaceDN w:val="0"/>
        <w:adjustRightInd w:val="0"/>
        <w:spacing w:after="0" w:line="240" w:lineRule="auto"/>
        <w:ind w:left="709"/>
        <w:rPr>
          <w:rFonts w:ascii="Menlo" w:hAnsi="Menlo" w:cs="Menlo"/>
          <w:sz w:val="24"/>
          <w:szCs w:val="24"/>
          <w:lang w:val="en-US"/>
        </w:rPr>
      </w:pPr>
    </w:p>
    <w:p w14:paraId="62D54914" w14:textId="77777777" w:rsidR="00F1177C" w:rsidRPr="00F1177C" w:rsidRDefault="00F1177C" w:rsidP="00787A42">
      <w:pPr>
        <w:autoSpaceDE w:val="0"/>
        <w:autoSpaceDN w:val="0"/>
        <w:adjustRightInd w:val="0"/>
        <w:spacing w:after="0" w:line="240" w:lineRule="auto"/>
        <w:ind w:left="709"/>
        <w:rPr>
          <w:rFonts w:ascii="Menlo" w:hAnsi="Menlo" w:cs="Menlo"/>
          <w:sz w:val="24"/>
          <w:szCs w:val="24"/>
          <w:lang w:val="en-US"/>
        </w:rPr>
      </w:pPr>
      <w:r w:rsidRPr="00F1177C">
        <w:rPr>
          <w:rFonts w:ascii="Menlo" w:hAnsi="Menlo" w:cs="Menlo"/>
          <w:sz w:val="24"/>
          <w:szCs w:val="24"/>
          <w:lang w:val="en-US"/>
        </w:rPr>
        <w:t xml:space="preserve">rooms.each </w:t>
      </w:r>
      <w:r w:rsidRPr="00F1177C">
        <w:rPr>
          <w:rFonts w:ascii="Menlo" w:hAnsi="Menlo" w:cs="Menlo"/>
          <w:b/>
          <w:bCs/>
          <w:color w:val="008800"/>
          <w:sz w:val="24"/>
          <w:szCs w:val="24"/>
          <w:lang w:val="en-US"/>
        </w:rPr>
        <w:t>do</w:t>
      </w:r>
      <w:r w:rsidRPr="00F1177C">
        <w:rPr>
          <w:rFonts w:ascii="Menlo" w:hAnsi="Menlo" w:cs="Menlo"/>
          <w:sz w:val="24"/>
          <w:szCs w:val="24"/>
          <w:lang w:val="en-US"/>
        </w:rPr>
        <w:t xml:space="preserve"> |room|</w:t>
      </w:r>
    </w:p>
    <w:p w14:paraId="2B6171E4" w14:textId="77777777" w:rsidR="00F1177C" w:rsidRPr="00F1177C" w:rsidRDefault="00F1177C" w:rsidP="00787A42">
      <w:pPr>
        <w:autoSpaceDE w:val="0"/>
        <w:autoSpaceDN w:val="0"/>
        <w:adjustRightInd w:val="0"/>
        <w:spacing w:after="0" w:line="240" w:lineRule="auto"/>
        <w:ind w:left="993"/>
        <w:rPr>
          <w:rFonts w:ascii="Menlo" w:hAnsi="Menlo" w:cs="Menlo"/>
          <w:sz w:val="24"/>
          <w:szCs w:val="24"/>
          <w:lang w:val="en-US"/>
        </w:rPr>
      </w:pPr>
      <w:r w:rsidRPr="00F1177C">
        <w:rPr>
          <w:rFonts w:ascii="Menlo" w:hAnsi="Menlo" w:cs="Menlo"/>
          <w:b/>
          <w:bCs/>
          <w:color w:val="008800"/>
          <w:sz w:val="24"/>
          <w:szCs w:val="24"/>
          <w:lang w:val="en-US"/>
        </w:rPr>
        <w:t>if</w:t>
      </w:r>
      <w:r w:rsidRPr="00F1177C">
        <w:rPr>
          <w:rFonts w:ascii="Menlo" w:hAnsi="Menlo" w:cs="Menlo"/>
          <w:sz w:val="24"/>
          <w:szCs w:val="24"/>
          <w:lang w:val="en-US"/>
        </w:rPr>
        <w:t xml:space="preserve"> intersected_rooms_ids.has_key?(room.id)</w:t>
      </w:r>
    </w:p>
    <w:p w14:paraId="545AF857" w14:textId="77777777" w:rsidR="00F1177C" w:rsidRPr="00F1177C" w:rsidRDefault="00F1177C" w:rsidP="00787A42">
      <w:pPr>
        <w:autoSpaceDE w:val="0"/>
        <w:autoSpaceDN w:val="0"/>
        <w:adjustRightInd w:val="0"/>
        <w:spacing w:after="0" w:line="240" w:lineRule="auto"/>
        <w:ind w:left="1276"/>
        <w:rPr>
          <w:rFonts w:ascii="Menlo" w:hAnsi="Menlo" w:cs="Menlo"/>
          <w:sz w:val="24"/>
          <w:szCs w:val="24"/>
          <w:lang w:val="en-US"/>
        </w:rPr>
      </w:pPr>
      <w:r w:rsidRPr="00F1177C">
        <w:rPr>
          <w:rFonts w:ascii="Menlo" w:hAnsi="Menlo" w:cs="Menlo"/>
          <w:sz w:val="24"/>
          <w:szCs w:val="24"/>
          <w:lang w:val="en-US"/>
        </w:rPr>
        <w:t xml:space="preserve">intersected_rooms_ids[room.id] += </w:t>
      </w:r>
      <w:r w:rsidRPr="00F1177C">
        <w:rPr>
          <w:rFonts w:ascii="Menlo" w:hAnsi="Menlo" w:cs="Menlo"/>
          <w:b/>
          <w:bCs/>
          <w:color w:val="0000DD"/>
          <w:sz w:val="24"/>
          <w:szCs w:val="24"/>
          <w:lang w:val="en-US"/>
        </w:rPr>
        <w:t>1</w:t>
      </w:r>
    </w:p>
    <w:p w14:paraId="40F60A81" w14:textId="77777777" w:rsidR="00F1177C" w:rsidRPr="00F1177C" w:rsidRDefault="00F1177C" w:rsidP="00787A42">
      <w:pPr>
        <w:autoSpaceDE w:val="0"/>
        <w:autoSpaceDN w:val="0"/>
        <w:adjustRightInd w:val="0"/>
        <w:spacing w:after="0" w:line="240" w:lineRule="auto"/>
        <w:ind w:left="993"/>
        <w:rPr>
          <w:rFonts w:ascii="Menlo" w:hAnsi="Menlo" w:cs="Menlo"/>
          <w:sz w:val="24"/>
          <w:szCs w:val="24"/>
          <w:lang w:val="en-US"/>
        </w:rPr>
      </w:pPr>
      <w:r w:rsidRPr="00F1177C">
        <w:rPr>
          <w:rFonts w:ascii="Menlo" w:hAnsi="Menlo" w:cs="Menlo"/>
          <w:b/>
          <w:bCs/>
          <w:color w:val="008800"/>
          <w:sz w:val="24"/>
          <w:szCs w:val="24"/>
          <w:lang w:val="en-US"/>
        </w:rPr>
        <w:t>else</w:t>
      </w:r>
    </w:p>
    <w:p w14:paraId="39FDDC18" w14:textId="77777777" w:rsidR="00F1177C" w:rsidRPr="00F1177C" w:rsidRDefault="00F1177C" w:rsidP="00787A42">
      <w:pPr>
        <w:autoSpaceDE w:val="0"/>
        <w:autoSpaceDN w:val="0"/>
        <w:adjustRightInd w:val="0"/>
        <w:spacing w:after="0" w:line="240" w:lineRule="auto"/>
        <w:ind w:left="1276"/>
        <w:rPr>
          <w:rFonts w:ascii="Menlo" w:hAnsi="Menlo" w:cs="Menlo"/>
          <w:sz w:val="24"/>
          <w:szCs w:val="24"/>
          <w:lang w:val="en-US"/>
        </w:rPr>
      </w:pPr>
      <w:r w:rsidRPr="00F1177C">
        <w:rPr>
          <w:rFonts w:ascii="Menlo" w:hAnsi="Menlo" w:cs="Menlo"/>
          <w:sz w:val="24"/>
          <w:szCs w:val="24"/>
          <w:lang w:val="en-US"/>
        </w:rPr>
        <w:t xml:space="preserve">intersected_rooms_ids[room.id] = </w:t>
      </w:r>
      <w:r w:rsidRPr="00F1177C">
        <w:rPr>
          <w:rFonts w:ascii="Menlo" w:hAnsi="Menlo" w:cs="Menlo"/>
          <w:b/>
          <w:bCs/>
          <w:color w:val="0000DD"/>
          <w:sz w:val="24"/>
          <w:szCs w:val="24"/>
          <w:lang w:val="en-US"/>
        </w:rPr>
        <w:t>1</w:t>
      </w:r>
    </w:p>
    <w:p w14:paraId="5AF14767" w14:textId="77777777" w:rsidR="00F1177C" w:rsidRPr="00F1177C" w:rsidRDefault="00F1177C" w:rsidP="00787A42">
      <w:pPr>
        <w:autoSpaceDE w:val="0"/>
        <w:autoSpaceDN w:val="0"/>
        <w:adjustRightInd w:val="0"/>
        <w:spacing w:after="0" w:line="240" w:lineRule="auto"/>
        <w:ind w:left="993"/>
        <w:rPr>
          <w:rFonts w:ascii="Menlo" w:hAnsi="Menlo" w:cs="Menlo"/>
          <w:sz w:val="24"/>
          <w:szCs w:val="24"/>
          <w:lang w:val="en-US"/>
        </w:rPr>
      </w:pPr>
      <w:r w:rsidRPr="00F1177C">
        <w:rPr>
          <w:rFonts w:ascii="Menlo" w:hAnsi="Menlo" w:cs="Menlo"/>
          <w:sz w:val="24"/>
          <w:szCs w:val="24"/>
          <w:lang w:val="en-US"/>
        </w:rPr>
        <w:t>end</w:t>
      </w:r>
    </w:p>
    <w:p w14:paraId="754D2D94" w14:textId="77777777" w:rsidR="00F1177C" w:rsidRPr="00F1177C" w:rsidRDefault="00F1177C" w:rsidP="00787A42">
      <w:pPr>
        <w:autoSpaceDE w:val="0"/>
        <w:autoSpaceDN w:val="0"/>
        <w:adjustRightInd w:val="0"/>
        <w:spacing w:after="0" w:line="240" w:lineRule="auto"/>
        <w:ind w:left="709"/>
        <w:rPr>
          <w:rFonts w:ascii="Menlo" w:hAnsi="Menlo" w:cs="Menlo"/>
          <w:sz w:val="24"/>
          <w:szCs w:val="24"/>
          <w:lang w:val="en-US"/>
        </w:rPr>
      </w:pPr>
      <w:r w:rsidRPr="00F1177C">
        <w:rPr>
          <w:rFonts w:ascii="Menlo" w:hAnsi="Menlo" w:cs="Menlo"/>
          <w:sz w:val="24"/>
          <w:szCs w:val="24"/>
          <w:lang w:val="en-US"/>
        </w:rPr>
        <w:t>end</w:t>
      </w:r>
    </w:p>
    <w:p w14:paraId="2CDA8DF0" w14:textId="77777777" w:rsidR="00F1177C" w:rsidRPr="00F1177C" w:rsidRDefault="00F1177C" w:rsidP="00787A42">
      <w:pPr>
        <w:autoSpaceDE w:val="0"/>
        <w:autoSpaceDN w:val="0"/>
        <w:adjustRightInd w:val="0"/>
        <w:spacing w:after="0" w:line="240" w:lineRule="auto"/>
        <w:ind w:left="709"/>
        <w:rPr>
          <w:rFonts w:ascii="Menlo" w:hAnsi="Menlo" w:cs="Menlo"/>
          <w:sz w:val="24"/>
          <w:szCs w:val="24"/>
          <w:lang w:val="en-US"/>
        </w:rPr>
      </w:pPr>
    </w:p>
    <w:p w14:paraId="5783FDBD" w14:textId="77777777" w:rsidR="00F1177C" w:rsidRPr="00F1177C" w:rsidRDefault="00F1177C" w:rsidP="00787A42">
      <w:pPr>
        <w:autoSpaceDE w:val="0"/>
        <w:autoSpaceDN w:val="0"/>
        <w:adjustRightInd w:val="0"/>
        <w:spacing w:after="0" w:line="240" w:lineRule="auto"/>
        <w:ind w:left="709"/>
        <w:rPr>
          <w:rFonts w:ascii="Menlo" w:hAnsi="Menlo" w:cs="Menlo"/>
          <w:sz w:val="24"/>
          <w:szCs w:val="24"/>
          <w:lang w:val="en-US"/>
        </w:rPr>
      </w:pPr>
      <w:r w:rsidRPr="00F1177C">
        <w:rPr>
          <w:rFonts w:ascii="Menlo" w:hAnsi="Menlo" w:cs="Menlo"/>
          <w:sz w:val="24"/>
          <w:szCs w:val="24"/>
          <w:lang w:val="en-US"/>
        </w:rPr>
        <w:t xml:space="preserve">intersected_rooms_ids.keys.each </w:t>
      </w:r>
      <w:r w:rsidRPr="00F1177C">
        <w:rPr>
          <w:rFonts w:ascii="Menlo" w:hAnsi="Menlo" w:cs="Menlo"/>
          <w:b/>
          <w:bCs/>
          <w:color w:val="008800"/>
          <w:sz w:val="24"/>
          <w:szCs w:val="24"/>
          <w:lang w:val="en-US"/>
        </w:rPr>
        <w:t>do</w:t>
      </w:r>
      <w:r w:rsidRPr="00F1177C">
        <w:rPr>
          <w:rFonts w:ascii="Menlo" w:hAnsi="Menlo" w:cs="Menlo"/>
          <w:sz w:val="24"/>
          <w:szCs w:val="24"/>
          <w:lang w:val="en-US"/>
        </w:rPr>
        <w:t xml:space="preserve"> |key|</w:t>
      </w:r>
    </w:p>
    <w:p w14:paraId="7DAA156C" w14:textId="77777777" w:rsidR="00F1177C" w:rsidRPr="00F1177C" w:rsidRDefault="00F1177C" w:rsidP="00787A42">
      <w:pPr>
        <w:autoSpaceDE w:val="0"/>
        <w:autoSpaceDN w:val="0"/>
        <w:adjustRightInd w:val="0"/>
        <w:spacing w:after="0" w:line="240" w:lineRule="auto"/>
        <w:ind w:left="993"/>
        <w:rPr>
          <w:rFonts w:ascii="Menlo" w:hAnsi="Menlo" w:cs="Menlo"/>
          <w:sz w:val="24"/>
          <w:szCs w:val="24"/>
          <w:lang w:val="en-US"/>
        </w:rPr>
      </w:pPr>
      <w:r w:rsidRPr="00F1177C">
        <w:rPr>
          <w:rFonts w:ascii="Menlo" w:hAnsi="Menlo" w:cs="Menlo"/>
          <w:b/>
          <w:bCs/>
          <w:color w:val="008800"/>
          <w:sz w:val="24"/>
          <w:szCs w:val="24"/>
          <w:lang w:val="en-US"/>
        </w:rPr>
        <w:t>if</w:t>
      </w:r>
      <w:r w:rsidRPr="00F1177C">
        <w:rPr>
          <w:rFonts w:ascii="Menlo" w:hAnsi="Menlo" w:cs="Menlo"/>
          <w:sz w:val="24"/>
          <w:szCs w:val="24"/>
          <w:lang w:val="en-US"/>
        </w:rPr>
        <w:t xml:space="preserve"> intersected_rooms_ids[key] == filter_viewpoints+</w:t>
      </w:r>
      <w:r w:rsidRPr="00F1177C">
        <w:rPr>
          <w:rFonts w:ascii="Menlo" w:hAnsi="Menlo" w:cs="Menlo"/>
          <w:b/>
          <w:bCs/>
          <w:color w:val="0000DD"/>
          <w:sz w:val="24"/>
          <w:szCs w:val="24"/>
          <w:lang w:val="en-US"/>
        </w:rPr>
        <w:t>1</w:t>
      </w:r>
    </w:p>
    <w:p w14:paraId="0104C14E" w14:textId="77777777" w:rsidR="00F1177C" w:rsidRPr="00F1177C" w:rsidRDefault="00F1177C" w:rsidP="00787A42">
      <w:pPr>
        <w:autoSpaceDE w:val="0"/>
        <w:autoSpaceDN w:val="0"/>
        <w:adjustRightInd w:val="0"/>
        <w:spacing w:after="0" w:line="240" w:lineRule="auto"/>
        <w:ind w:left="1276"/>
        <w:rPr>
          <w:rFonts w:ascii="Menlo" w:hAnsi="Menlo" w:cs="Menlo"/>
          <w:sz w:val="24"/>
          <w:szCs w:val="24"/>
          <w:lang w:val="en-US"/>
        </w:rPr>
      </w:pPr>
      <w:r w:rsidRPr="00F1177C">
        <w:rPr>
          <w:rFonts w:ascii="Menlo" w:hAnsi="Menlo" w:cs="Menlo"/>
          <w:sz w:val="24"/>
          <w:szCs w:val="24"/>
          <w:lang w:val="en-US"/>
        </w:rPr>
        <w:t>filtered_rooms.push(Room.find(key))</w:t>
      </w:r>
    </w:p>
    <w:p w14:paraId="2E78848F" w14:textId="77777777" w:rsidR="00F1177C" w:rsidRPr="00F1177C" w:rsidRDefault="00F1177C" w:rsidP="00787A42">
      <w:pPr>
        <w:autoSpaceDE w:val="0"/>
        <w:autoSpaceDN w:val="0"/>
        <w:adjustRightInd w:val="0"/>
        <w:spacing w:after="0" w:line="240" w:lineRule="auto"/>
        <w:ind w:left="993"/>
        <w:rPr>
          <w:rFonts w:ascii="Menlo" w:hAnsi="Menlo" w:cs="Menlo"/>
          <w:sz w:val="24"/>
          <w:szCs w:val="24"/>
          <w:lang w:val="en-US"/>
        </w:rPr>
      </w:pPr>
      <w:r w:rsidRPr="00F1177C">
        <w:rPr>
          <w:rFonts w:ascii="Menlo" w:hAnsi="Menlo" w:cs="Menlo"/>
          <w:sz w:val="24"/>
          <w:szCs w:val="24"/>
          <w:lang w:val="en-US"/>
        </w:rPr>
        <w:t>end</w:t>
      </w:r>
    </w:p>
    <w:p w14:paraId="608236C4" w14:textId="77777777" w:rsidR="00F1177C" w:rsidRPr="00F1177C" w:rsidRDefault="00F1177C" w:rsidP="00787A42">
      <w:pPr>
        <w:autoSpaceDE w:val="0"/>
        <w:autoSpaceDN w:val="0"/>
        <w:adjustRightInd w:val="0"/>
        <w:spacing w:after="0" w:line="240" w:lineRule="auto"/>
        <w:ind w:left="709"/>
        <w:rPr>
          <w:rFonts w:ascii="Menlo" w:hAnsi="Menlo" w:cs="Menlo"/>
          <w:sz w:val="24"/>
          <w:szCs w:val="24"/>
          <w:lang w:val="en-US"/>
        </w:rPr>
      </w:pPr>
      <w:r w:rsidRPr="00F1177C">
        <w:rPr>
          <w:rFonts w:ascii="Menlo" w:hAnsi="Menlo" w:cs="Menlo"/>
          <w:sz w:val="24"/>
          <w:szCs w:val="24"/>
          <w:lang w:val="en-US"/>
        </w:rPr>
        <w:t>end</w:t>
      </w:r>
    </w:p>
    <w:p w14:paraId="7E7BFA38" w14:textId="77777777" w:rsidR="00F1177C" w:rsidRPr="00F1177C" w:rsidRDefault="00F1177C" w:rsidP="00787A42">
      <w:pPr>
        <w:autoSpaceDE w:val="0"/>
        <w:autoSpaceDN w:val="0"/>
        <w:adjustRightInd w:val="0"/>
        <w:spacing w:after="0" w:line="240" w:lineRule="auto"/>
        <w:ind w:left="709"/>
        <w:rPr>
          <w:rFonts w:ascii="Menlo" w:hAnsi="Menlo" w:cs="Menlo"/>
          <w:sz w:val="24"/>
          <w:szCs w:val="24"/>
          <w:lang w:val="en-US"/>
        </w:rPr>
      </w:pPr>
    </w:p>
    <w:p w14:paraId="753B25FC" w14:textId="77777777" w:rsidR="00F1177C" w:rsidRPr="00F1177C" w:rsidRDefault="00F1177C" w:rsidP="00787A42">
      <w:pPr>
        <w:autoSpaceDE w:val="0"/>
        <w:autoSpaceDN w:val="0"/>
        <w:adjustRightInd w:val="0"/>
        <w:spacing w:after="0" w:line="240" w:lineRule="auto"/>
        <w:ind w:left="709"/>
        <w:rPr>
          <w:rFonts w:ascii="Menlo" w:hAnsi="Menlo" w:cs="Menlo"/>
          <w:sz w:val="24"/>
          <w:szCs w:val="24"/>
          <w:lang w:val="en-US"/>
        </w:rPr>
      </w:pPr>
      <w:r w:rsidRPr="00F1177C">
        <w:rPr>
          <w:rFonts w:ascii="Menlo" w:hAnsi="Menlo" w:cs="Menlo"/>
          <w:b/>
          <w:bCs/>
          <w:color w:val="008800"/>
          <w:sz w:val="24"/>
          <w:szCs w:val="24"/>
          <w:lang w:val="en-US"/>
        </w:rPr>
        <w:t>return</w:t>
      </w:r>
      <w:r w:rsidRPr="00F1177C">
        <w:rPr>
          <w:rFonts w:ascii="Menlo" w:hAnsi="Menlo" w:cs="Menlo"/>
          <w:sz w:val="24"/>
          <w:szCs w:val="24"/>
          <w:lang w:val="en-US"/>
        </w:rPr>
        <w:t xml:space="preserve"> filtered_rooms</w:t>
      </w:r>
    </w:p>
    <w:p w14:paraId="792D2742" w14:textId="3F6C9B69" w:rsidR="009C64A4" w:rsidRDefault="00F1177C" w:rsidP="00B4106F">
      <w:pPr>
        <w:autoSpaceDE w:val="0"/>
        <w:autoSpaceDN w:val="0"/>
        <w:adjustRightInd w:val="0"/>
        <w:spacing w:after="320" w:line="240" w:lineRule="auto"/>
        <w:ind w:left="357"/>
        <w:rPr>
          <w:rFonts w:ascii="Menlo" w:hAnsi="Menlo" w:cs="Menlo"/>
          <w:sz w:val="24"/>
          <w:szCs w:val="24"/>
          <w:lang w:val="en-US"/>
        </w:rPr>
      </w:pPr>
      <w:r w:rsidRPr="00F1177C">
        <w:rPr>
          <w:rFonts w:ascii="Menlo" w:hAnsi="Menlo" w:cs="Menlo"/>
          <w:sz w:val="24"/>
          <w:szCs w:val="24"/>
          <w:lang w:val="en-US"/>
        </w:rPr>
        <w:t>end</w:t>
      </w:r>
    </w:p>
    <w:p w14:paraId="4492E7D5" w14:textId="77777777" w:rsidR="009C64A4" w:rsidRDefault="009C64A4">
      <w:pPr>
        <w:rPr>
          <w:rFonts w:ascii="Menlo" w:hAnsi="Menlo" w:cs="Menlo"/>
          <w:sz w:val="24"/>
          <w:szCs w:val="24"/>
          <w:lang w:val="en-US"/>
        </w:rPr>
      </w:pPr>
      <w:r>
        <w:rPr>
          <w:rFonts w:ascii="Menlo" w:hAnsi="Menlo" w:cs="Menlo"/>
          <w:sz w:val="24"/>
          <w:szCs w:val="24"/>
          <w:lang w:val="en-US"/>
        </w:rPr>
        <w:br w:type="page"/>
      </w:r>
    </w:p>
    <w:p w14:paraId="502E43AA" w14:textId="4C18574D" w:rsidR="00F1177C" w:rsidRDefault="00B4106F" w:rsidP="00C3557E">
      <w:pPr>
        <w:pStyle w:val="ThesisH2"/>
        <w:numPr>
          <w:ilvl w:val="0"/>
          <w:numId w:val="31"/>
        </w:numPr>
        <w:ind w:left="540" w:hanging="540"/>
      </w:pPr>
      <w:bookmarkStart w:id="134" w:name="_Ref417220361"/>
      <w:bookmarkStart w:id="135" w:name="_GoBack"/>
      <w:bookmarkEnd w:id="135"/>
      <w:r>
        <w:lastRenderedPageBreak/>
        <w:t>Tesztelési eredmények</w:t>
      </w:r>
      <w:bookmarkEnd w:id="134"/>
    </w:p>
    <w:p w14:paraId="2D3B38E5" w14:textId="6072C401" w:rsidR="009C64A4" w:rsidRDefault="009C64A4" w:rsidP="00C3557E">
      <w:pPr>
        <w:pStyle w:val="ThesisSzvegElsBekezds"/>
      </w:pPr>
      <w:r>
        <w:t>Az adatbázisba felvitt össze szálláshely elhelyezkedését mutatja be az alábbi ábra:</w:t>
      </w:r>
    </w:p>
    <w:p w14:paraId="54028640" w14:textId="6009742C" w:rsidR="009C64A4" w:rsidRPr="009C64A4" w:rsidRDefault="009C64A4" w:rsidP="00C3557E">
      <w:pPr>
        <w:pStyle w:val="ThesisSzvegElsBekezds"/>
      </w:pPr>
      <w:r>
        <w:rPr>
          <w:noProof/>
          <w:lang w:val="en-US"/>
        </w:rPr>
        <w:drawing>
          <wp:inline distT="0" distB="0" distL="0" distR="0" wp14:anchorId="65BAA72B" wp14:editId="6BE96EFB">
            <wp:extent cx="5040630" cy="1786890"/>
            <wp:effectExtent l="0" t="0" r="7620" b="3810"/>
            <wp:docPr id="21" name="Kép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ll_accommodation.png"/>
                    <pic:cNvPicPr/>
                  </pic:nvPicPr>
                  <pic:blipFill>
                    <a:blip r:embed="rId54">
                      <a:extLst>
                        <a:ext uri="{28A0092B-C50C-407E-A947-70E740481C1C}">
                          <a14:useLocalDpi xmlns:a14="http://schemas.microsoft.com/office/drawing/2010/main" val="0"/>
                        </a:ext>
                      </a:extLst>
                    </a:blip>
                    <a:stretch>
                      <a:fillRect/>
                    </a:stretch>
                  </pic:blipFill>
                  <pic:spPr>
                    <a:xfrm>
                      <a:off x="0" y="0"/>
                      <a:ext cx="5040630" cy="1786890"/>
                    </a:xfrm>
                    <a:prstGeom prst="rect">
                      <a:avLst/>
                    </a:prstGeom>
                  </pic:spPr>
                </pic:pic>
              </a:graphicData>
            </a:graphic>
          </wp:inline>
        </w:drawing>
      </w:r>
    </w:p>
    <w:p w14:paraId="65E61044" w14:textId="21EBFFC9" w:rsidR="00B4106F" w:rsidRPr="0099701D" w:rsidRDefault="008530D7" w:rsidP="008530D7">
      <w:pPr>
        <w:pStyle w:val="Listaszerbekezds"/>
        <w:numPr>
          <w:ilvl w:val="0"/>
          <w:numId w:val="28"/>
        </w:numPr>
        <w:rPr>
          <w:rFonts w:ascii="Times New Roman" w:hAnsi="Times New Roman" w:cs="Times New Roman"/>
          <w:b/>
          <w:sz w:val="28"/>
        </w:rPr>
      </w:pPr>
      <w:r w:rsidRPr="0099701D">
        <w:rPr>
          <w:rFonts w:ascii="Times New Roman" w:hAnsi="Times New Roman" w:cs="Times New Roman"/>
          <w:b/>
          <w:sz w:val="28"/>
        </w:rPr>
        <w:t>Teszt</w:t>
      </w:r>
    </w:p>
    <w:p w14:paraId="460AFA29" w14:textId="7D4DEC4F" w:rsidR="00B4106F" w:rsidRPr="003C03EA" w:rsidRDefault="00B4106F" w:rsidP="0099701D">
      <w:pPr>
        <w:spacing w:line="240" w:lineRule="auto"/>
        <w:rPr>
          <w:rFonts w:ascii="Times New Roman" w:hAnsi="Times New Roman" w:cs="Times New Roman"/>
          <w:b/>
          <w:sz w:val="24"/>
        </w:rPr>
      </w:pPr>
      <w:r w:rsidRPr="0099701D">
        <w:rPr>
          <w:rFonts w:ascii="Times New Roman" w:hAnsi="Times New Roman" w:cs="Times New Roman"/>
          <w:sz w:val="24"/>
        </w:rPr>
        <w:t>A tesz</w:t>
      </w:r>
      <w:r w:rsidR="0099701D" w:rsidRPr="0099701D">
        <w:rPr>
          <w:rFonts w:ascii="Times New Roman" w:hAnsi="Times New Roman" w:cs="Times New Roman"/>
          <w:sz w:val="24"/>
        </w:rPr>
        <w:t xml:space="preserve">telésben szereplő feltételek: </w:t>
      </w:r>
      <w:r w:rsidR="0099701D" w:rsidRPr="003C03EA">
        <w:rPr>
          <w:rFonts w:ascii="Times New Roman" w:hAnsi="Times New Roman" w:cs="Times New Roman"/>
          <w:b/>
          <w:sz w:val="24"/>
        </w:rPr>
        <w:t>58</w:t>
      </w:r>
      <w:r w:rsidRPr="003C03EA">
        <w:rPr>
          <w:rFonts w:ascii="Times New Roman" w:hAnsi="Times New Roman" w:cs="Times New Roman"/>
          <w:b/>
          <w:sz w:val="24"/>
        </w:rPr>
        <w:t xml:space="preserve"> </w:t>
      </w:r>
      <w:r w:rsidR="0099701D" w:rsidRPr="003C03EA">
        <w:rPr>
          <w:rFonts w:ascii="Times New Roman" w:hAnsi="Times New Roman" w:cs="Times New Roman"/>
          <w:b/>
          <w:sz w:val="24"/>
        </w:rPr>
        <w:t>vendég</w:t>
      </w:r>
      <w:r w:rsidRPr="003C03EA">
        <w:rPr>
          <w:rFonts w:ascii="Times New Roman" w:hAnsi="Times New Roman" w:cs="Times New Roman"/>
          <w:b/>
          <w:sz w:val="24"/>
        </w:rPr>
        <w:t>, Budapest város</w:t>
      </w:r>
    </w:p>
    <w:p w14:paraId="2E2BE198" w14:textId="77777777" w:rsidR="00B4106F" w:rsidRPr="003C03EA" w:rsidRDefault="00B4106F" w:rsidP="0099701D">
      <w:pPr>
        <w:spacing w:line="240" w:lineRule="auto"/>
        <w:rPr>
          <w:rFonts w:ascii="Times New Roman" w:hAnsi="Times New Roman" w:cs="Times New Roman"/>
          <w:b/>
          <w:sz w:val="24"/>
        </w:rPr>
      </w:pPr>
      <w:r w:rsidRPr="0099701D">
        <w:rPr>
          <w:rFonts w:ascii="Times New Roman" w:hAnsi="Times New Roman" w:cs="Times New Roman"/>
          <w:sz w:val="24"/>
        </w:rPr>
        <w:t xml:space="preserve">A tesztelés szempontja: </w:t>
      </w:r>
      <w:r w:rsidRPr="003C03EA">
        <w:rPr>
          <w:rFonts w:ascii="Times New Roman" w:hAnsi="Times New Roman" w:cs="Times New Roman"/>
          <w:b/>
          <w:sz w:val="24"/>
        </w:rPr>
        <w:t>olcsó</w:t>
      </w:r>
    </w:p>
    <w:p w14:paraId="77E5BCE0" w14:textId="5F1DE6DE" w:rsidR="00091387" w:rsidRPr="003C03EA" w:rsidRDefault="00091387" w:rsidP="0099701D">
      <w:pPr>
        <w:spacing w:line="240" w:lineRule="auto"/>
        <w:rPr>
          <w:rFonts w:ascii="Times New Roman" w:hAnsi="Times New Roman" w:cs="Times New Roman"/>
          <w:b/>
          <w:sz w:val="24"/>
        </w:rPr>
      </w:pPr>
      <w:r w:rsidRPr="0099701D">
        <w:rPr>
          <w:rFonts w:ascii="Times New Roman" w:hAnsi="Times New Roman" w:cs="Times New Roman"/>
          <w:sz w:val="24"/>
        </w:rPr>
        <w:t xml:space="preserve">Átlagos ár: </w:t>
      </w:r>
      <w:r w:rsidR="003C03EA">
        <w:rPr>
          <w:rFonts w:ascii="Times New Roman" w:hAnsi="Times New Roman" w:cs="Times New Roman"/>
          <w:b/>
          <w:sz w:val="24"/>
        </w:rPr>
        <w:t>13.915,14 Ft</w:t>
      </w:r>
    </w:p>
    <w:p w14:paraId="1D9D7989" w14:textId="10D8D7F4" w:rsidR="0099701D" w:rsidRPr="0099701D" w:rsidRDefault="0099701D" w:rsidP="0099701D">
      <w:pPr>
        <w:spacing w:line="240" w:lineRule="auto"/>
        <w:rPr>
          <w:rFonts w:ascii="Times New Roman" w:hAnsi="Times New Roman" w:cs="Times New Roman"/>
          <w:sz w:val="24"/>
        </w:rPr>
      </w:pPr>
      <w:r w:rsidRPr="0099701D">
        <w:rPr>
          <w:rFonts w:ascii="Times New Roman" w:hAnsi="Times New Roman" w:cs="Times New Roman"/>
          <w:sz w:val="24"/>
        </w:rPr>
        <w:t>Átlagos távolság:</w:t>
      </w:r>
      <w:r w:rsidR="003C03EA">
        <w:rPr>
          <w:rFonts w:ascii="Times New Roman" w:hAnsi="Times New Roman" w:cs="Times New Roman"/>
          <w:sz w:val="24"/>
        </w:rPr>
        <w:t xml:space="preserve"> </w:t>
      </w:r>
      <w:r w:rsidR="003C03EA">
        <w:rPr>
          <w:rFonts w:ascii="Times New Roman" w:hAnsi="Times New Roman" w:cs="Times New Roman"/>
          <w:b/>
          <w:sz w:val="24"/>
        </w:rPr>
        <w:t>4,</w:t>
      </w:r>
      <w:r w:rsidR="003C03EA" w:rsidRPr="003C03EA">
        <w:rPr>
          <w:rFonts w:ascii="Times New Roman" w:hAnsi="Times New Roman" w:cs="Times New Roman"/>
          <w:b/>
          <w:sz w:val="24"/>
        </w:rPr>
        <w:t>24 km</w:t>
      </w:r>
    </w:p>
    <w:p w14:paraId="74842BC6" w14:textId="20DFDF02" w:rsidR="003C03EA" w:rsidRDefault="009C64A4" w:rsidP="00C3557E">
      <w:pPr>
        <w:pStyle w:val="ThesisSzvegElsBekezds"/>
      </w:pPr>
      <w:r>
        <w:rPr>
          <w:noProof/>
          <w:lang w:val="en-US"/>
        </w:rPr>
        <w:drawing>
          <wp:inline distT="0" distB="0" distL="0" distR="0" wp14:anchorId="477B1E54" wp14:editId="39FC63BA">
            <wp:extent cx="5040630" cy="1625600"/>
            <wp:effectExtent l="0" t="0" r="7620" b="0"/>
            <wp:docPr id="22" name="Kép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heap1.png"/>
                    <pic:cNvPicPr/>
                  </pic:nvPicPr>
                  <pic:blipFill>
                    <a:blip r:embed="rId55">
                      <a:extLst>
                        <a:ext uri="{28A0092B-C50C-407E-A947-70E740481C1C}">
                          <a14:useLocalDpi xmlns:a14="http://schemas.microsoft.com/office/drawing/2010/main" val="0"/>
                        </a:ext>
                      </a:extLst>
                    </a:blip>
                    <a:stretch>
                      <a:fillRect/>
                    </a:stretch>
                  </pic:blipFill>
                  <pic:spPr>
                    <a:xfrm>
                      <a:off x="0" y="0"/>
                      <a:ext cx="5040630" cy="1625600"/>
                    </a:xfrm>
                    <a:prstGeom prst="rect">
                      <a:avLst/>
                    </a:prstGeom>
                  </pic:spPr>
                </pic:pic>
              </a:graphicData>
            </a:graphic>
          </wp:inline>
        </w:drawing>
      </w:r>
    </w:p>
    <w:p w14:paraId="437D4DE2" w14:textId="01D0CD4F" w:rsidR="00B4106F" w:rsidRPr="0099701D" w:rsidRDefault="008530D7" w:rsidP="008530D7">
      <w:pPr>
        <w:pStyle w:val="Listaszerbekezds"/>
        <w:numPr>
          <w:ilvl w:val="0"/>
          <w:numId w:val="28"/>
        </w:numPr>
        <w:rPr>
          <w:rFonts w:ascii="Times New Roman" w:hAnsi="Times New Roman" w:cs="Times New Roman"/>
          <w:b/>
          <w:sz w:val="28"/>
        </w:rPr>
      </w:pPr>
      <w:r w:rsidRPr="0099701D">
        <w:rPr>
          <w:rFonts w:ascii="Times New Roman" w:hAnsi="Times New Roman" w:cs="Times New Roman"/>
          <w:b/>
          <w:sz w:val="28"/>
        </w:rPr>
        <w:t>Teszt</w:t>
      </w:r>
    </w:p>
    <w:p w14:paraId="3921ACE5" w14:textId="09F28573" w:rsidR="00B4106F" w:rsidRPr="003C03EA" w:rsidRDefault="00B4106F" w:rsidP="0099701D">
      <w:pPr>
        <w:spacing w:line="240" w:lineRule="auto"/>
        <w:rPr>
          <w:rFonts w:ascii="Times New Roman" w:hAnsi="Times New Roman" w:cs="Times New Roman"/>
          <w:b/>
          <w:sz w:val="24"/>
        </w:rPr>
      </w:pPr>
      <w:r w:rsidRPr="0099701D">
        <w:rPr>
          <w:rFonts w:ascii="Times New Roman" w:hAnsi="Times New Roman" w:cs="Times New Roman"/>
          <w:sz w:val="24"/>
        </w:rPr>
        <w:t xml:space="preserve">A tesztelésben szereplő feltételek: </w:t>
      </w:r>
      <w:r w:rsidRPr="003C03EA">
        <w:rPr>
          <w:rFonts w:ascii="Times New Roman" w:hAnsi="Times New Roman" w:cs="Times New Roman"/>
          <w:b/>
          <w:sz w:val="24"/>
        </w:rPr>
        <w:t>5</w:t>
      </w:r>
      <w:r w:rsidR="0099701D" w:rsidRPr="003C03EA">
        <w:rPr>
          <w:rFonts w:ascii="Times New Roman" w:hAnsi="Times New Roman" w:cs="Times New Roman"/>
          <w:b/>
          <w:sz w:val="24"/>
        </w:rPr>
        <w:t>8</w:t>
      </w:r>
      <w:r w:rsidRPr="003C03EA">
        <w:rPr>
          <w:rFonts w:ascii="Times New Roman" w:hAnsi="Times New Roman" w:cs="Times New Roman"/>
          <w:b/>
          <w:sz w:val="24"/>
        </w:rPr>
        <w:t xml:space="preserve"> </w:t>
      </w:r>
      <w:r w:rsidR="0042109E" w:rsidRPr="003C03EA">
        <w:rPr>
          <w:rFonts w:ascii="Times New Roman" w:hAnsi="Times New Roman" w:cs="Times New Roman"/>
          <w:b/>
          <w:sz w:val="24"/>
        </w:rPr>
        <w:t>vendég</w:t>
      </w:r>
      <w:r w:rsidRPr="003C03EA">
        <w:rPr>
          <w:rFonts w:ascii="Times New Roman" w:hAnsi="Times New Roman" w:cs="Times New Roman"/>
          <w:b/>
          <w:sz w:val="24"/>
        </w:rPr>
        <w:t>, Budapest város, WiFi, Televízió, Parkoló</w:t>
      </w:r>
    </w:p>
    <w:p w14:paraId="5BF2A634" w14:textId="77777777" w:rsidR="00B4106F" w:rsidRPr="003C03EA" w:rsidRDefault="00B4106F" w:rsidP="0099701D">
      <w:pPr>
        <w:spacing w:line="240" w:lineRule="auto"/>
        <w:rPr>
          <w:rFonts w:ascii="Times New Roman" w:hAnsi="Times New Roman" w:cs="Times New Roman"/>
          <w:b/>
          <w:sz w:val="24"/>
        </w:rPr>
      </w:pPr>
      <w:r w:rsidRPr="0099701D">
        <w:rPr>
          <w:rFonts w:ascii="Times New Roman" w:hAnsi="Times New Roman" w:cs="Times New Roman"/>
          <w:sz w:val="24"/>
        </w:rPr>
        <w:t xml:space="preserve">A tesztelés szempontja: </w:t>
      </w:r>
      <w:r w:rsidRPr="003C03EA">
        <w:rPr>
          <w:rFonts w:ascii="Times New Roman" w:hAnsi="Times New Roman" w:cs="Times New Roman"/>
          <w:b/>
          <w:sz w:val="24"/>
        </w:rPr>
        <w:t>olcsó</w:t>
      </w:r>
    </w:p>
    <w:p w14:paraId="2A6F02A8" w14:textId="5EC2D1B2" w:rsidR="00091387" w:rsidRPr="003C03EA" w:rsidRDefault="0099701D" w:rsidP="0099701D">
      <w:pPr>
        <w:spacing w:line="240" w:lineRule="auto"/>
        <w:rPr>
          <w:rFonts w:ascii="Times New Roman" w:hAnsi="Times New Roman" w:cs="Times New Roman"/>
          <w:b/>
          <w:sz w:val="24"/>
        </w:rPr>
      </w:pPr>
      <w:r w:rsidRPr="0099701D">
        <w:rPr>
          <w:rFonts w:ascii="Times New Roman" w:hAnsi="Times New Roman" w:cs="Times New Roman"/>
          <w:sz w:val="24"/>
        </w:rPr>
        <w:t>Átlagos ár:</w:t>
      </w:r>
      <w:r w:rsidR="003C03EA">
        <w:rPr>
          <w:rFonts w:ascii="Times New Roman" w:hAnsi="Times New Roman" w:cs="Times New Roman"/>
          <w:sz w:val="24"/>
        </w:rPr>
        <w:t xml:space="preserve"> </w:t>
      </w:r>
      <w:r w:rsidR="003C03EA">
        <w:rPr>
          <w:rFonts w:ascii="Times New Roman" w:hAnsi="Times New Roman" w:cs="Times New Roman"/>
          <w:b/>
          <w:sz w:val="24"/>
        </w:rPr>
        <w:t>17.421,23 Ft</w:t>
      </w:r>
    </w:p>
    <w:p w14:paraId="4C11AABA" w14:textId="69E15573" w:rsidR="0099701D" w:rsidRPr="003C03EA" w:rsidRDefault="0099701D" w:rsidP="0099701D">
      <w:pPr>
        <w:spacing w:line="240" w:lineRule="auto"/>
        <w:rPr>
          <w:rFonts w:ascii="Times New Roman" w:hAnsi="Times New Roman" w:cs="Times New Roman"/>
          <w:b/>
          <w:sz w:val="24"/>
        </w:rPr>
      </w:pPr>
      <w:r w:rsidRPr="0099701D">
        <w:rPr>
          <w:rFonts w:ascii="Times New Roman" w:hAnsi="Times New Roman" w:cs="Times New Roman"/>
          <w:sz w:val="24"/>
        </w:rPr>
        <w:t>Átlagos távolság:</w:t>
      </w:r>
      <w:r w:rsidR="003C03EA">
        <w:rPr>
          <w:rFonts w:ascii="Times New Roman" w:hAnsi="Times New Roman" w:cs="Times New Roman"/>
          <w:sz w:val="24"/>
        </w:rPr>
        <w:t xml:space="preserve"> </w:t>
      </w:r>
      <w:r w:rsidR="003C03EA">
        <w:rPr>
          <w:rFonts w:ascii="Times New Roman" w:hAnsi="Times New Roman" w:cs="Times New Roman"/>
          <w:b/>
          <w:sz w:val="24"/>
        </w:rPr>
        <w:t>3,28 km</w:t>
      </w:r>
    </w:p>
    <w:p w14:paraId="5FAEF899" w14:textId="3ECC503D" w:rsidR="009C64A4" w:rsidRPr="009C64A4" w:rsidRDefault="009C64A4" w:rsidP="00C3557E">
      <w:pPr>
        <w:pStyle w:val="ThesisSzvegElsBekezds"/>
      </w:pPr>
      <w:r>
        <w:rPr>
          <w:noProof/>
          <w:lang w:val="en-US"/>
        </w:rPr>
        <w:lastRenderedPageBreak/>
        <w:drawing>
          <wp:inline distT="0" distB="0" distL="0" distR="0" wp14:anchorId="3F2F02D6" wp14:editId="08C362CC">
            <wp:extent cx="5040630" cy="1402715"/>
            <wp:effectExtent l="0" t="0" r="7620" b="6985"/>
            <wp:docPr id="23" name="Kép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heap2.png"/>
                    <pic:cNvPicPr/>
                  </pic:nvPicPr>
                  <pic:blipFill>
                    <a:blip r:embed="rId56">
                      <a:extLst>
                        <a:ext uri="{28A0092B-C50C-407E-A947-70E740481C1C}">
                          <a14:useLocalDpi xmlns:a14="http://schemas.microsoft.com/office/drawing/2010/main" val="0"/>
                        </a:ext>
                      </a:extLst>
                    </a:blip>
                    <a:stretch>
                      <a:fillRect/>
                    </a:stretch>
                  </pic:blipFill>
                  <pic:spPr>
                    <a:xfrm>
                      <a:off x="0" y="0"/>
                      <a:ext cx="5040630" cy="1402715"/>
                    </a:xfrm>
                    <a:prstGeom prst="rect">
                      <a:avLst/>
                    </a:prstGeom>
                  </pic:spPr>
                </pic:pic>
              </a:graphicData>
            </a:graphic>
          </wp:inline>
        </w:drawing>
      </w:r>
    </w:p>
    <w:p w14:paraId="369C0D5C" w14:textId="6EE21447" w:rsidR="00B4106F" w:rsidRPr="003C03EA" w:rsidRDefault="00B4106F" w:rsidP="008530D7">
      <w:pPr>
        <w:pStyle w:val="Listaszerbekezds"/>
        <w:numPr>
          <w:ilvl w:val="0"/>
          <w:numId w:val="28"/>
        </w:numPr>
        <w:rPr>
          <w:rFonts w:ascii="Times New Roman" w:hAnsi="Times New Roman" w:cs="Times New Roman"/>
          <w:b/>
          <w:sz w:val="28"/>
        </w:rPr>
      </w:pPr>
      <w:r w:rsidRPr="003C03EA">
        <w:rPr>
          <w:rFonts w:ascii="Times New Roman" w:hAnsi="Times New Roman" w:cs="Times New Roman"/>
          <w:b/>
          <w:sz w:val="28"/>
        </w:rPr>
        <w:t>T</w:t>
      </w:r>
      <w:r w:rsidR="008530D7" w:rsidRPr="003C03EA">
        <w:rPr>
          <w:rFonts w:ascii="Times New Roman" w:hAnsi="Times New Roman" w:cs="Times New Roman"/>
          <w:b/>
          <w:sz w:val="28"/>
        </w:rPr>
        <w:t>eszt</w:t>
      </w:r>
    </w:p>
    <w:p w14:paraId="1BB94C87" w14:textId="5A5A7DD4" w:rsidR="00B4106F" w:rsidRPr="003C03EA" w:rsidRDefault="00B4106F" w:rsidP="003C03EA">
      <w:pPr>
        <w:spacing w:line="240" w:lineRule="auto"/>
        <w:rPr>
          <w:rFonts w:ascii="Times New Roman" w:hAnsi="Times New Roman" w:cs="Times New Roman"/>
          <w:b/>
          <w:sz w:val="24"/>
        </w:rPr>
      </w:pPr>
      <w:r w:rsidRPr="003C03EA">
        <w:rPr>
          <w:rFonts w:ascii="Times New Roman" w:hAnsi="Times New Roman" w:cs="Times New Roman"/>
          <w:sz w:val="24"/>
        </w:rPr>
        <w:t xml:space="preserve">A tesztelésben szereplő feltételek: </w:t>
      </w:r>
      <w:r w:rsidR="003C03EA">
        <w:rPr>
          <w:rFonts w:ascii="Times New Roman" w:hAnsi="Times New Roman" w:cs="Times New Roman"/>
          <w:b/>
          <w:sz w:val="24"/>
        </w:rPr>
        <w:t>58</w:t>
      </w:r>
      <w:r w:rsidRPr="003C03EA">
        <w:rPr>
          <w:rFonts w:ascii="Times New Roman" w:hAnsi="Times New Roman" w:cs="Times New Roman"/>
          <w:b/>
          <w:sz w:val="24"/>
        </w:rPr>
        <w:t xml:space="preserve"> </w:t>
      </w:r>
      <w:r w:rsidR="0042109E" w:rsidRPr="003C03EA">
        <w:rPr>
          <w:rFonts w:ascii="Times New Roman" w:hAnsi="Times New Roman" w:cs="Times New Roman"/>
          <w:b/>
          <w:sz w:val="24"/>
        </w:rPr>
        <w:t>vendég, Budapest város</w:t>
      </w:r>
    </w:p>
    <w:p w14:paraId="22B59771" w14:textId="7230D0FD" w:rsidR="00B4106F" w:rsidRPr="003C03EA" w:rsidRDefault="00B4106F" w:rsidP="003C03EA">
      <w:pPr>
        <w:spacing w:line="240" w:lineRule="auto"/>
        <w:rPr>
          <w:rFonts w:ascii="Times New Roman" w:hAnsi="Times New Roman" w:cs="Times New Roman"/>
          <w:sz w:val="24"/>
        </w:rPr>
      </w:pPr>
      <w:r w:rsidRPr="003C03EA">
        <w:rPr>
          <w:rFonts w:ascii="Times New Roman" w:hAnsi="Times New Roman" w:cs="Times New Roman"/>
          <w:sz w:val="24"/>
        </w:rPr>
        <w:t xml:space="preserve">A tesztelés szempontja: </w:t>
      </w:r>
      <w:r w:rsidRPr="003C03EA">
        <w:rPr>
          <w:rFonts w:ascii="Times New Roman" w:hAnsi="Times New Roman" w:cs="Times New Roman"/>
          <w:b/>
          <w:sz w:val="24"/>
        </w:rPr>
        <w:t>közeli</w:t>
      </w:r>
    </w:p>
    <w:p w14:paraId="55CE7B03" w14:textId="1ECFAFD7" w:rsidR="008530D7" w:rsidRPr="003C03EA" w:rsidRDefault="0099701D" w:rsidP="003C03EA">
      <w:pPr>
        <w:spacing w:line="240" w:lineRule="auto"/>
        <w:rPr>
          <w:rFonts w:ascii="Times New Roman" w:hAnsi="Times New Roman" w:cs="Times New Roman"/>
          <w:sz w:val="24"/>
        </w:rPr>
      </w:pPr>
      <w:r w:rsidRPr="003C03EA">
        <w:rPr>
          <w:rFonts w:ascii="Times New Roman" w:hAnsi="Times New Roman" w:cs="Times New Roman"/>
          <w:sz w:val="24"/>
        </w:rPr>
        <w:t>Átlagos távolság:</w:t>
      </w:r>
      <w:r w:rsidR="003C03EA">
        <w:rPr>
          <w:rFonts w:ascii="Times New Roman" w:hAnsi="Times New Roman" w:cs="Times New Roman"/>
          <w:sz w:val="24"/>
        </w:rPr>
        <w:t xml:space="preserve"> </w:t>
      </w:r>
      <w:r w:rsidR="003C03EA" w:rsidRPr="003C03EA">
        <w:rPr>
          <w:rFonts w:ascii="Times New Roman" w:hAnsi="Times New Roman" w:cs="Times New Roman"/>
          <w:b/>
          <w:sz w:val="24"/>
        </w:rPr>
        <w:t>0,78 km</w:t>
      </w:r>
    </w:p>
    <w:p w14:paraId="61763ACB" w14:textId="3FE11A87" w:rsidR="0099701D" w:rsidRPr="003C03EA" w:rsidRDefault="0099701D" w:rsidP="003C03EA">
      <w:pPr>
        <w:spacing w:line="240" w:lineRule="auto"/>
        <w:rPr>
          <w:rFonts w:ascii="Times New Roman" w:hAnsi="Times New Roman" w:cs="Times New Roman"/>
          <w:b/>
          <w:sz w:val="24"/>
        </w:rPr>
      </w:pPr>
      <w:r w:rsidRPr="003C03EA">
        <w:rPr>
          <w:rFonts w:ascii="Times New Roman" w:hAnsi="Times New Roman" w:cs="Times New Roman"/>
          <w:sz w:val="24"/>
        </w:rPr>
        <w:t xml:space="preserve">Átlagos ár: </w:t>
      </w:r>
      <w:r w:rsidR="003C03EA">
        <w:rPr>
          <w:rFonts w:ascii="Times New Roman" w:hAnsi="Times New Roman" w:cs="Times New Roman"/>
          <w:b/>
          <w:sz w:val="24"/>
        </w:rPr>
        <w:t>26.312,28 Ft</w:t>
      </w:r>
    </w:p>
    <w:p w14:paraId="13FF9DE7" w14:textId="2400D8FF" w:rsidR="000F6C21" w:rsidRPr="000F6C21" w:rsidRDefault="009C64A4" w:rsidP="00C3557E">
      <w:pPr>
        <w:pStyle w:val="ThesisSzvegElsBekezds"/>
      </w:pPr>
      <w:r>
        <w:rPr>
          <w:noProof/>
          <w:lang w:val="en-US"/>
        </w:rPr>
        <w:drawing>
          <wp:inline distT="0" distB="0" distL="0" distR="0" wp14:anchorId="4F9167F5" wp14:editId="23A0B229">
            <wp:extent cx="5040630" cy="1562735"/>
            <wp:effectExtent l="0" t="0" r="7620" b="0"/>
            <wp:docPr id="24" name="Kép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lose1.png"/>
                    <pic:cNvPicPr/>
                  </pic:nvPicPr>
                  <pic:blipFill>
                    <a:blip r:embed="rId57">
                      <a:extLst>
                        <a:ext uri="{28A0092B-C50C-407E-A947-70E740481C1C}">
                          <a14:useLocalDpi xmlns:a14="http://schemas.microsoft.com/office/drawing/2010/main" val="0"/>
                        </a:ext>
                      </a:extLst>
                    </a:blip>
                    <a:stretch>
                      <a:fillRect/>
                    </a:stretch>
                  </pic:blipFill>
                  <pic:spPr>
                    <a:xfrm>
                      <a:off x="0" y="0"/>
                      <a:ext cx="5040630" cy="1562735"/>
                    </a:xfrm>
                    <a:prstGeom prst="rect">
                      <a:avLst/>
                    </a:prstGeom>
                  </pic:spPr>
                </pic:pic>
              </a:graphicData>
            </a:graphic>
          </wp:inline>
        </w:drawing>
      </w:r>
    </w:p>
    <w:p w14:paraId="2B7F9654" w14:textId="7D0CAD33" w:rsidR="00B4106F" w:rsidRPr="003C03EA" w:rsidRDefault="008530D7" w:rsidP="008530D7">
      <w:pPr>
        <w:pStyle w:val="Listaszerbekezds"/>
        <w:numPr>
          <w:ilvl w:val="0"/>
          <w:numId w:val="28"/>
        </w:numPr>
        <w:rPr>
          <w:rFonts w:ascii="Times New Roman" w:hAnsi="Times New Roman" w:cs="Times New Roman"/>
          <w:b/>
          <w:sz w:val="28"/>
        </w:rPr>
      </w:pPr>
      <w:r w:rsidRPr="003C03EA">
        <w:rPr>
          <w:rFonts w:ascii="Times New Roman" w:hAnsi="Times New Roman" w:cs="Times New Roman"/>
          <w:b/>
          <w:sz w:val="28"/>
        </w:rPr>
        <w:t>Teszt</w:t>
      </w:r>
    </w:p>
    <w:p w14:paraId="58B6EAE8" w14:textId="1D7379C4" w:rsidR="00B4106F" w:rsidRPr="003C03EA" w:rsidRDefault="00B4106F" w:rsidP="003C03EA">
      <w:pPr>
        <w:spacing w:line="240" w:lineRule="auto"/>
        <w:rPr>
          <w:rFonts w:ascii="Times New Roman" w:hAnsi="Times New Roman" w:cs="Times New Roman"/>
          <w:sz w:val="24"/>
        </w:rPr>
      </w:pPr>
      <w:r w:rsidRPr="003C03EA">
        <w:rPr>
          <w:rFonts w:ascii="Times New Roman" w:hAnsi="Times New Roman" w:cs="Times New Roman"/>
          <w:sz w:val="24"/>
        </w:rPr>
        <w:t xml:space="preserve">A tesztelésben szereplő feltételek: </w:t>
      </w:r>
      <w:r w:rsidRPr="003C03EA">
        <w:rPr>
          <w:rFonts w:ascii="Times New Roman" w:hAnsi="Times New Roman" w:cs="Times New Roman"/>
          <w:b/>
          <w:sz w:val="24"/>
        </w:rPr>
        <w:t>5</w:t>
      </w:r>
      <w:r w:rsidR="003C03EA" w:rsidRPr="003C03EA">
        <w:rPr>
          <w:rFonts w:ascii="Times New Roman" w:hAnsi="Times New Roman" w:cs="Times New Roman"/>
          <w:b/>
          <w:sz w:val="24"/>
        </w:rPr>
        <w:t>8</w:t>
      </w:r>
      <w:r w:rsidRPr="003C03EA">
        <w:rPr>
          <w:rFonts w:ascii="Times New Roman" w:hAnsi="Times New Roman" w:cs="Times New Roman"/>
          <w:b/>
          <w:sz w:val="24"/>
        </w:rPr>
        <w:t xml:space="preserve"> fős csoport, Budapest város, WiFi, Televízió, Parkoló</w:t>
      </w:r>
    </w:p>
    <w:p w14:paraId="7C5EB0AD" w14:textId="77777777" w:rsidR="00B4106F" w:rsidRPr="003C03EA" w:rsidRDefault="00B4106F" w:rsidP="003C03EA">
      <w:pPr>
        <w:spacing w:line="240" w:lineRule="auto"/>
        <w:rPr>
          <w:rFonts w:ascii="Times New Roman" w:hAnsi="Times New Roman" w:cs="Times New Roman"/>
          <w:sz w:val="24"/>
        </w:rPr>
      </w:pPr>
      <w:r w:rsidRPr="003C03EA">
        <w:rPr>
          <w:rFonts w:ascii="Times New Roman" w:hAnsi="Times New Roman" w:cs="Times New Roman"/>
          <w:sz w:val="24"/>
        </w:rPr>
        <w:t xml:space="preserve">A tesztelés szempontja: </w:t>
      </w:r>
      <w:r w:rsidRPr="003C03EA">
        <w:rPr>
          <w:rFonts w:ascii="Times New Roman" w:hAnsi="Times New Roman" w:cs="Times New Roman"/>
          <w:b/>
          <w:sz w:val="24"/>
        </w:rPr>
        <w:t>közeli</w:t>
      </w:r>
    </w:p>
    <w:p w14:paraId="27243CD9" w14:textId="3EF46FB8" w:rsidR="00091387" w:rsidRPr="003C03EA" w:rsidRDefault="00091387" w:rsidP="003C03EA">
      <w:pPr>
        <w:spacing w:line="240" w:lineRule="auto"/>
        <w:rPr>
          <w:rFonts w:ascii="Times New Roman" w:hAnsi="Times New Roman" w:cs="Times New Roman"/>
          <w:b/>
          <w:sz w:val="24"/>
        </w:rPr>
      </w:pPr>
      <w:r w:rsidRPr="003C03EA">
        <w:rPr>
          <w:rFonts w:ascii="Times New Roman" w:hAnsi="Times New Roman" w:cs="Times New Roman"/>
          <w:sz w:val="24"/>
        </w:rPr>
        <w:t>Átlagos távolság</w:t>
      </w:r>
      <w:r w:rsidR="003C03EA">
        <w:rPr>
          <w:rFonts w:ascii="Times New Roman" w:hAnsi="Times New Roman" w:cs="Times New Roman"/>
          <w:sz w:val="24"/>
        </w:rPr>
        <w:t xml:space="preserve">: </w:t>
      </w:r>
      <w:r w:rsidR="003C03EA">
        <w:rPr>
          <w:rFonts w:ascii="Times New Roman" w:hAnsi="Times New Roman" w:cs="Times New Roman"/>
          <w:b/>
          <w:sz w:val="24"/>
        </w:rPr>
        <w:t>1,86 km</w:t>
      </w:r>
    </w:p>
    <w:p w14:paraId="048BF034" w14:textId="2EB682FF" w:rsidR="0099701D" w:rsidRPr="003C03EA" w:rsidRDefault="0099701D" w:rsidP="003C03EA">
      <w:pPr>
        <w:spacing w:line="240" w:lineRule="auto"/>
        <w:rPr>
          <w:rFonts w:ascii="Times New Roman" w:hAnsi="Times New Roman" w:cs="Times New Roman"/>
          <w:sz w:val="24"/>
        </w:rPr>
      </w:pPr>
      <w:r w:rsidRPr="003C03EA">
        <w:rPr>
          <w:rFonts w:ascii="Times New Roman" w:hAnsi="Times New Roman" w:cs="Times New Roman"/>
          <w:sz w:val="24"/>
        </w:rPr>
        <w:t xml:space="preserve">Átlagos ár: </w:t>
      </w:r>
      <w:r w:rsidR="003C03EA" w:rsidRPr="003C03EA">
        <w:rPr>
          <w:rFonts w:ascii="Times New Roman" w:hAnsi="Times New Roman" w:cs="Times New Roman"/>
          <w:b/>
          <w:sz w:val="24"/>
        </w:rPr>
        <w:t>29.275,69 Ft</w:t>
      </w:r>
    </w:p>
    <w:p w14:paraId="57ACDA5A" w14:textId="2993316D" w:rsidR="00B4106F" w:rsidRPr="00B4106F" w:rsidRDefault="009C64A4" w:rsidP="00C3557E">
      <w:pPr>
        <w:pStyle w:val="ThesisSzvegElsBekezds"/>
      </w:pPr>
      <w:r>
        <w:rPr>
          <w:noProof/>
          <w:lang w:val="en-US"/>
        </w:rPr>
        <w:drawing>
          <wp:inline distT="0" distB="0" distL="0" distR="0" wp14:anchorId="0EDBD939" wp14:editId="5F330EDB">
            <wp:extent cx="5040630" cy="1302385"/>
            <wp:effectExtent l="0" t="0" r="7620" b="0"/>
            <wp:docPr id="25" name="Kép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lose2.png"/>
                    <pic:cNvPicPr/>
                  </pic:nvPicPr>
                  <pic:blipFill>
                    <a:blip r:embed="rId58">
                      <a:extLst>
                        <a:ext uri="{28A0092B-C50C-407E-A947-70E740481C1C}">
                          <a14:useLocalDpi xmlns:a14="http://schemas.microsoft.com/office/drawing/2010/main" val="0"/>
                        </a:ext>
                      </a:extLst>
                    </a:blip>
                    <a:stretch>
                      <a:fillRect/>
                    </a:stretch>
                  </pic:blipFill>
                  <pic:spPr>
                    <a:xfrm>
                      <a:off x="0" y="0"/>
                      <a:ext cx="5040630" cy="1302385"/>
                    </a:xfrm>
                    <a:prstGeom prst="rect">
                      <a:avLst/>
                    </a:prstGeom>
                  </pic:spPr>
                </pic:pic>
              </a:graphicData>
            </a:graphic>
          </wp:inline>
        </w:drawing>
      </w:r>
    </w:p>
    <w:p w14:paraId="1D419221" w14:textId="1E03D3D3" w:rsidR="00B4106F" w:rsidRPr="003C03EA" w:rsidRDefault="008530D7" w:rsidP="008530D7">
      <w:pPr>
        <w:pStyle w:val="Listaszerbekezds"/>
        <w:numPr>
          <w:ilvl w:val="0"/>
          <w:numId w:val="28"/>
        </w:numPr>
        <w:rPr>
          <w:rFonts w:ascii="Times New Roman" w:hAnsi="Times New Roman" w:cs="Times New Roman"/>
          <w:b/>
          <w:sz w:val="28"/>
        </w:rPr>
      </w:pPr>
      <w:r w:rsidRPr="003C03EA">
        <w:rPr>
          <w:rFonts w:ascii="Times New Roman" w:hAnsi="Times New Roman" w:cs="Times New Roman"/>
          <w:b/>
          <w:sz w:val="28"/>
        </w:rPr>
        <w:t>Teszt</w:t>
      </w:r>
    </w:p>
    <w:p w14:paraId="778FB0E2" w14:textId="7843F3A8" w:rsidR="00B4106F" w:rsidRPr="003C03EA" w:rsidRDefault="00B4106F" w:rsidP="003C03EA">
      <w:pPr>
        <w:spacing w:line="240" w:lineRule="auto"/>
        <w:rPr>
          <w:rFonts w:ascii="Times New Roman" w:hAnsi="Times New Roman" w:cs="Times New Roman"/>
          <w:b/>
          <w:sz w:val="24"/>
        </w:rPr>
      </w:pPr>
      <w:r w:rsidRPr="003C03EA">
        <w:rPr>
          <w:rFonts w:ascii="Times New Roman" w:hAnsi="Times New Roman" w:cs="Times New Roman"/>
          <w:sz w:val="24"/>
        </w:rPr>
        <w:t xml:space="preserve">A tesztelésben szereplő feltételek: </w:t>
      </w:r>
      <w:r w:rsidRPr="003C03EA">
        <w:rPr>
          <w:rFonts w:ascii="Times New Roman" w:hAnsi="Times New Roman" w:cs="Times New Roman"/>
          <w:b/>
          <w:sz w:val="24"/>
        </w:rPr>
        <w:t>5</w:t>
      </w:r>
      <w:r w:rsidR="003C03EA" w:rsidRPr="003C03EA">
        <w:rPr>
          <w:rFonts w:ascii="Times New Roman" w:hAnsi="Times New Roman" w:cs="Times New Roman"/>
          <w:b/>
          <w:sz w:val="24"/>
        </w:rPr>
        <w:t>8</w:t>
      </w:r>
      <w:r w:rsidRPr="003C03EA">
        <w:rPr>
          <w:rFonts w:ascii="Times New Roman" w:hAnsi="Times New Roman" w:cs="Times New Roman"/>
          <w:b/>
          <w:sz w:val="24"/>
        </w:rPr>
        <w:t xml:space="preserve"> </w:t>
      </w:r>
      <w:r w:rsidR="0042109E" w:rsidRPr="003C03EA">
        <w:rPr>
          <w:rFonts w:ascii="Times New Roman" w:hAnsi="Times New Roman" w:cs="Times New Roman"/>
          <w:b/>
          <w:sz w:val="24"/>
        </w:rPr>
        <w:t>vendég, Budapest város</w:t>
      </w:r>
    </w:p>
    <w:p w14:paraId="5E81D772" w14:textId="77777777" w:rsidR="00B4106F" w:rsidRPr="003C03EA" w:rsidRDefault="00B4106F" w:rsidP="003C03EA">
      <w:pPr>
        <w:spacing w:line="240" w:lineRule="auto"/>
        <w:rPr>
          <w:rFonts w:ascii="Times New Roman" w:hAnsi="Times New Roman" w:cs="Times New Roman"/>
          <w:b/>
          <w:sz w:val="24"/>
        </w:rPr>
      </w:pPr>
      <w:r w:rsidRPr="003C03EA">
        <w:rPr>
          <w:rFonts w:ascii="Times New Roman" w:hAnsi="Times New Roman" w:cs="Times New Roman"/>
          <w:sz w:val="24"/>
        </w:rPr>
        <w:lastRenderedPageBreak/>
        <w:t xml:space="preserve">A tesztelés szempontja: </w:t>
      </w:r>
      <w:r w:rsidRPr="003C03EA">
        <w:rPr>
          <w:rFonts w:ascii="Times New Roman" w:hAnsi="Times New Roman" w:cs="Times New Roman"/>
          <w:b/>
          <w:sz w:val="24"/>
        </w:rPr>
        <w:t>olcsó és közeli</w:t>
      </w:r>
    </w:p>
    <w:p w14:paraId="7238C97D" w14:textId="13BB183B" w:rsidR="00091387" w:rsidRPr="003C03EA" w:rsidRDefault="00091387" w:rsidP="003C03EA">
      <w:pPr>
        <w:spacing w:line="240" w:lineRule="auto"/>
        <w:rPr>
          <w:rFonts w:ascii="Times New Roman" w:hAnsi="Times New Roman" w:cs="Times New Roman"/>
          <w:b/>
          <w:sz w:val="24"/>
        </w:rPr>
      </w:pPr>
      <w:r w:rsidRPr="003C03EA">
        <w:rPr>
          <w:rFonts w:ascii="Times New Roman" w:hAnsi="Times New Roman" w:cs="Times New Roman"/>
          <w:sz w:val="24"/>
        </w:rPr>
        <w:t>Átlagos ár:</w:t>
      </w:r>
      <w:r w:rsidR="003C03EA">
        <w:rPr>
          <w:rFonts w:ascii="Times New Roman" w:hAnsi="Times New Roman" w:cs="Times New Roman"/>
          <w:sz w:val="24"/>
        </w:rPr>
        <w:t xml:space="preserve"> </w:t>
      </w:r>
      <w:r w:rsidR="003C03EA">
        <w:rPr>
          <w:rFonts w:ascii="Times New Roman" w:hAnsi="Times New Roman" w:cs="Times New Roman"/>
          <w:b/>
          <w:sz w:val="24"/>
        </w:rPr>
        <w:t>18.998,05 Ft</w:t>
      </w:r>
    </w:p>
    <w:p w14:paraId="03A04FF1" w14:textId="0B9D4443" w:rsidR="00091387" w:rsidRPr="003C03EA" w:rsidRDefault="00091387" w:rsidP="003C03EA">
      <w:pPr>
        <w:spacing w:line="240" w:lineRule="auto"/>
        <w:rPr>
          <w:rFonts w:ascii="Times New Roman" w:hAnsi="Times New Roman" w:cs="Times New Roman"/>
          <w:b/>
          <w:sz w:val="24"/>
        </w:rPr>
      </w:pPr>
      <w:r w:rsidRPr="003C03EA">
        <w:rPr>
          <w:rFonts w:ascii="Times New Roman" w:hAnsi="Times New Roman" w:cs="Times New Roman"/>
          <w:sz w:val="24"/>
        </w:rPr>
        <w:t>Átlagos távolság:</w:t>
      </w:r>
      <w:r w:rsidR="003C03EA">
        <w:rPr>
          <w:rFonts w:ascii="Times New Roman" w:hAnsi="Times New Roman" w:cs="Times New Roman"/>
          <w:sz w:val="24"/>
        </w:rPr>
        <w:t xml:space="preserve"> </w:t>
      </w:r>
      <w:r w:rsidR="003C03EA">
        <w:rPr>
          <w:rFonts w:ascii="Times New Roman" w:hAnsi="Times New Roman" w:cs="Times New Roman"/>
          <w:b/>
          <w:sz w:val="24"/>
        </w:rPr>
        <w:t>0,45 km</w:t>
      </w:r>
    </w:p>
    <w:p w14:paraId="3633084E" w14:textId="270DBA5F" w:rsidR="00B4106F" w:rsidRPr="00B4106F" w:rsidRDefault="009C64A4" w:rsidP="00C3557E">
      <w:pPr>
        <w:pStyle w:val="ThesisSzvegElsBekezds"/>
      </w:pPr>
      <w:r>
        <w:rPr>
          <w:noProof/>
          <w:lang w:val="en-US"/>
        </w:rPr>
        <w:drawing>
          <wp:inline distT="0" distB="0" distL="0" distR="0" wp14:anchorId="54B39924" wp14:editId="76722E44">
            <wp:extent cx="5040630" cy="1416050"/>
            <wp:effectExtent l="0" t="0" r="7620" b="0"/>
            <wp:docPr id="26" name="Kép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lose_and_cheap1.png"/>
                    <pic:cNvPicPr/>
                  </pic:nvPicPr>
                  <pic:blipFill>
                    <a:blip r:embed="rId59">
                      <a:extLst>
                        <a:ext uri="{28A0092B-C50C-407E-A947-70E740481C1C}">
                          <a14:useLocalDpi xmlns:a14="http://schemas.microsoft.com/office/drawing/2010/main" val="0"/>
                        </a:ext>
                      </a:extLst>
                    </a:blip>
                    <a:stretch>
                      <a:fillRect/>
                    </a:stretch>
                  </pic:blipFill>
                  <pic:spPr>
                    <a:xfrm>
                      <a:off x="0" y="0"/>
                      <a:ext cx="5040630" cy="1416050"/>
                    </a:xfrm>
                    <a:prstGeom prst="rect">
                      <a:avLst/>
                    </a:prstGeom>
                  </pic:spPr>
                </pic:pic>
              </a:graphicData>
            </a:graphic>
          </wp:inline>
        </w:drawing>
      </w:r>
    </w:p>
    <w:p w14:paraId="5ED274A5" w14:textId="5F83D422" w:rsidR="00B4106F" w:rsidRPr="003C03EA" w:rsidRDefault="008530D7" w:rsidP="008530D7">
      <w:pPr>
        <w:pStyle w:val="Listaszerbekezds"/>
        <w:numPr>
          <w:ilvl w:val="0"/>
          <w:numId w:val="28"/>
        </w:numPr>
        <w:rPr>
          <w:rFonts w:ascii="Times New Roman" w:hAnsi="Times New Roman" w:cs="Times New Roman"/>
          <w:b/>
          <w:sz w:val="28"/>
        </w:rPr>
      </w:pPr>
      <w:r w:rsidRPr="003C03EA">
        <w:rPr>
          <w:rFonts w:ascii="Times New Roman" w:hAnsi="Times New Roman" w:cs="Times New Roman"/>
          <w:b/>
          <w:sz w:val="28"/>
        </w:rPr>
        <w:t>Teszt</w:t>
      </w:r>
    </w:p>
    <w:p w14:paraId="4AD1D5C0" w14:textId="2B5073FD" w:rsidR="00B4106F" w:rsidRPr="003C03EA" w:rsidRDefault="00B4106F" w:rsidP="003C03EA">
      <w:pPr>
        <w:spacing w:line="240" w:lineRule="auto"/>
        <w:rPr>
          <w:rFonts w:ascii="Times New Roman" w:hAnsi="Times New Roman" w:cs="Times New Roman"/>
          <w:b/>
          <w:sz w:val="24"/>
          <w:szCs w:val="24"/>
        </w:rPr>
      </w:pPr>
      <w:r w:rsidRPr="003C03EA">
        <w:rPr>
          <w:rFonts w:ascii="Times New Roman" w:hAnsi="Times New Roman" w:cs="Times New Roman"/>
          <w:sz w:val="24"/>
          <w:szCs w:val="24"/>
        </w:rPr>
        <w:t xml:space="preserve">A tesztelésben szereplő feltételek: </w:t>
      </w:r>
      <w:r w:rsidR="003C03EA" w:rsidRPr="003C03EA">
        <w:rPr>
          <w:rFonts w:ascii="Times New Roman" w:hAnsi="Times New Roman" w:cs="Times New Roman"/>
          <w:b/>
          <w:sz w:val="24"/>
          <w:szCs w:val="24"/>
        </w:rPr>
        <w:t xml:space="preserve">58 </w:t>
      </w:r>
      <w:r w:rsidR="0042109E" w:rsidRPr="003C03EA">
        <w:rPr>
          <w:rFonts w:ascii="Times New Roman" w:hAnsi="Times New Roman" w:cs="Times New Roman"/>
          <w:b/>
          <w:sz w:val="24"/>
          <w:szCs w:val="24"/>
        </w:rPr>
        <w:t>vendég</w:t>
      </w:r>
      <w:r w:rsidRPr="003C03EA">
        <w:rPr>
          <w:rFonts w:ascii="Times New Roman" w:hAnsi="Times New Roman" w:cs="Times New Roman"/>
          <w:b/>
          <w:sz w:val="24"/>
          <w:szCs w:val="24"/>
        </w:rPr>
        <w:t>, Budapest város, WiFi, Televízió, Parkoló</w:t>
      </w:r>
    </w:p>
    <w:p w14:paraId="6F021198" w14:textId="77777777" w:rsidR="00B4106F" w:rsidRPr="003C03EA" w:rsidRDefault="00B4106F" w:rsidP="003C03EA">
      <w:pPr>
        <w:spacing w:line="240" w:lineRule="auto"/>
        <w:rPr>
          <w:rFonts w:ascii="Times New Roman" w:hAnsi="Times New Roman" w:cs="Times New Roman"/>
          <w:b/>
          <w:sz w:val="24"/>
          <w:szCs w:val="24"/>
        </w:rPr>
      </w:pPr>
      <w:r w:rsidRPr="003C03EA">
        <w:rPr>
          <w:rFonts w:ascii="Times New Roman" w:hAnsi="Times New Roman" w:cs="Times New Roman"/>
          <w:sz w:val="24"/>
          <w:szCs w:val="24"/>
        </w:rPr>
        <w:t xml:space="preserve">A tesztelés szempontja: </w:t>
      </w:r>
      <w:r w:rsidRPr="003C03EA">
        <w:rPr>
          <w:rFonts w:ascii="Times New Roman" w:hAnsi="Times New Roman" w:cs="Times New Roman"/>
          <w:b/>
          <w:sz w:val="24"/>
          <w:szCs w:val="24"/>
        </w:rPr>
        <w:t>olcsó és közeli</w:t>
      </w:r>
    </w:p>
    <w:p w14:paraId="39815F07" w14:textId="0292D291" w:rsidR="00091387" w:rsidRPr="003C03EA" w:rsidRDefault="00091387" w:rsidP="003C03EA">
      <w:pPr>
        <w:spacing w:line="240" w:lineRule="auto"/>
        <w:rPr>
          <w:rFonts w:ascii="Times New Roman" w:hAnsi="Times New Roman" w:cs="Times New Roman"/>
          <w:b/>
          <w:sz w:val="24"/>
          <w:szCs w:val="24"/>
        </w:rPr>
      </w:pPr>
      <w:r w:rsidRPr="003C03EA">
        <w:rPr>
          <w:rFonts w:ascii="Times New Roman" w:hAnsi="Times New Roman" w:cs="Times New Roman"/>
          <w:sz w:val="24"/>
          <w:szCs w:val="24"/>
        </w:rPr>
        <w:t>Átlagos ár:</w:t>
      </w:r>
      <w:r w:rsidR="003C03EA">
        <w:rPr>
          <w:rFonts w:ascii="Times New Roman" w:hAnsi="Times New Roman" w:cs="Times New Roman"/>
          <w:sz w:val="24"/>
          <w:szCs w:val="24"/>
        </w:rPr>
        <w:t xml:space="preserve"> </w:t>
      </w:r>
      <w:r w:rsidR="003C03EA">
        <w:rPr>
          <w:rFonts w:ascii="Times New Roman" w:hAnsi="Times New Roman" w:cs="Times New Roman"/>
          <w:b/>
          <w:sz w:val="24"/>
          <w:szCs w:val="24"/>
        </w:rPr>
        <w:t>17.421 Ft</w:t>
      </w:r>
    </w:p>
    <w:p w14:paraId="33277380" w14:textId="2B0E63C9" w:rsidR="00091387" w:rsidRPr="003C03EA" w:rsidRDefault="00091387" w:rsidP="003C03EA">
      <w:pPr>
        <w:spacing w:line="240" w:lineRule="auto"/>
        <w:rPr>
          <w:rFonts w:ascii="Times New Roman" w:hAnsi="Times New Roman" w:cs="Times New Roman"/>
          <w:sz w:val="24"/>
          <w:szCs w:val="24"/>
        </w:rPr>
      </w:pPr>
      <w:r w:rsidRPr="003C03EA">
        <w:rPr>
          <w:rFonts w:ascii="Times New Roman" w:hAnsi="Times New Roman" w:cs="Times New Roman"/>
          <w:sz w:val="24"/>
          <w:szCs w:val="24"/>
        </w:rPr>
        <w:t>Átlagos távolság:</w:t>
      </w:r>
      <w:r w:rsidR="003C03EA">
        <w:rPr>
          <w:rFonts w:ascii="Times New Roman" w:hAnsi="Times New Roman" w:cs="Times New Roman"/>
          <w:sz w:val="24"/>
          <w:szCs w:val="24"/>
        </w:rPr>
        <w:t xml:space="preserve"> </w:t>
      </w:r>
      <w:r w:rsidR="003C03EA" w:rsidRPr="003C03EA">
        <w:rPr>
          <w:rFonts w:ascii="Times New Roman" w:hAnsi="Times New Roman" w:cs="Times New Roman"/>
          <w:b/>
          <w:sz w:val="24"/>
          <w:szCs w:val="24"/>
        </w:rPr>
        <w:t>3,28 km</w:t>
      </w:r>
    </w:p>
    <w:p w14:paraId="42A8EF03" w14:textId="7F7539C0" w:rsidR="00B4106F" w:rsidRPr="0099701D" w:rsidRDefault="009C64A4" w:rsidP="00C3557E">
      <w:pPr>
        <w:pStyle w:val="ThesisSzvegElsBekezds"/>
      </w:pPr>
      <w:r>
        <w:rPr>
          <w:noProof/>
          <w:lang w:val="en-US"/>
        </w:rPr>
        <w:drawing>
          <wp:inline distT="0" distB="0" distL="0" distR="0" wp14:anchorId="4F358345" wp14:editId="6E4BDE43">
            <wp:extent cx="5040630" cy="1469390"/>
            <wp:effectExtent l="0" t="0" r="7620" b="0"/>
            <wp:docPr id="27" name="Kép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lose_and_cheap2.png"/>
                    <pic:cNvPicPr/>
                  </pic:nvPicPr>
                  <pic:blipFill>
                    <a:blip r:embed="rId60">
                      <a:extLst>
                        <a:ext uri="{28A0092B-C50C-407E-A947-70E740481C1C}">
                          <a14:useLocalDpi xmlns:a14="http://schemas.microsoft.com/office/drawing/2010/main" val="0"/>
                        </a:ext>
                      </a:extLst>
                    </a:blip>
                    <a:stretch>
                      <a:fillRect/>
                    </a:stretch>
                  </pic:blipFill>
                  <pic:spPr>
                    <a:xfrm>
                      <a:off x="0" y="0"/>
                      <a:ext cx="5040630" cy="1469390"/>
                    </a:xfrm>
                    <a:prstGeom prst="rect">
                      <a:avLst/>
                    </a:prstGeom>
                  </pic:spPr>
                </pic:pic>
              </a:graphicData>
            </a:graphic>
          </wp:inline>
        </w:drawing>
      </w:r>
    </w:p>
    <w:p w14:paraId="4AB94590" w14:textId="77777777" w:rsidR="00AA7E3A" w:rsidRPr="00964772" w:rsidRDefault="00AA7E3A">
      <w:pPr>
        <w:rPr>
          <w:rFonts w:ascii="Times New Roman" w:hAnsi="Times New Roman"/>
          <w:sz w:val="24"/>
          <w:szCs w:val="24"/>
        </w:rPr>
      </w:pPr>
      <w:r w:rsidRPr="00964772">
        <w:rPr>
          <w:sz w:val="24"/>
          <w:szCs w:val="24"/>
        </w:rPr>
        <w:br w:type="page"/>
      </w:r>
    </w:p>
    <w:p w14:paraId="40AE85F8" w14:textId="77777777" w:rsidR="00AA7E3A" w:rsidRPr="00964772" w:rsidRDefault="00AA7E3A" w:rsidP="00AA7E3A">
      <w:pPr>
        <w:pStyle w:val="ThesisHX"/>
        <w:rPr>
          <w:szCs w:val="24"/>
        </w:rPr>
      </w:pPr>
      <w:bookmarkStart w:id="136" w:name="_Toc417218107"/>
      <w:r w:rsidRPr="00964772">
        <w:rPr>
          <w:szCs w:val="24"/>
        </w:rPr>
        <w:lastRenderedPageBreak/>
        <w:t>CD Melléklet</w:t>
      </w:r>
      <w:bookmarkEnd w:id="136"/>
    </w:p>
    <w:p w14:paraId="02566113" w14:textId="77777777" w:rsidR="00AA7E3A" w:rsidRPr="00964772" w:rsidRDefault="00AA7E3A" w:rsidP="00C3557E">
      <w:pPr>
        <w:pStyle w:val="ThesisSzvegElsBekezds"/>
      </w:pPr>
      <w:r w:rsidRPr="00964772">
        <w:t>dolgozat (pdf-ben és az eredeti szerkeszthető formában is), internetes hivatkozások letöltött anyagai, összes elkészített saját munka (pl programkód, fénykép stb.)</w:t>
      </w:r>
    </w:p>
    <w:sectPr w:rsidR="00AA7E3A" w:rsidRPr="00964772" w:rsidSect="00FD5FB2">
      <w:headerReference w:type="default" r:id="rId61"/>
      <w:pgSz w:w="11907" w:h="16839" w:code="9"/>
      <w:pgMar w:top="1701" w:right="1701" w:bottom="1701" w:left="0" w:header="709" w:footer="709" w:gutter="2268"/>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AF393C8" w14:textId="77777777" w:rsidR="00AA1F63" w:rsidRDefault="00AA1F63" w:rsidP="008C768E">
      <w:pPr>
        <w:spacing w:after="0" w:line="240" w:lineRule="auto"/>
      </w:pPr>
      <w:r>
        <w:separator/>
      </w:r>
    </w:p>
  </w:endnote>
  <w:endnote w:type="continuationSeparator" w:id="0">
    <w:p w14:paraId="621D86BC" w14:textId="77777777" w:rsidR="00AA1F63" w:rsidRDefault="00AA1F63" w:rsidP="008C768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EE"/>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02FF" w:usb1="4000ACFF" w:usb2="00000001" w:usb3="00000000" w:csb0="0000019F" w:csb1="00000000"/>
  </w:font>
  <w:font w:name="Arial">
    <w:panose1 w:val="020B0604020202020204"/>
    <w:charset w:val="EE"/>
    <w:family w:val="swiss"/>
    <w:pitch w:val="variable"/>
    <w:sig w:usb0="E0002EFF" w:usb1="C0007843" w:usb2="00000009" w:usb3="00000000" w:csb0="000001FF" w:csb1="00000000"/>
  </w:font>
  <w:font w:name="Calibri Light">
    <w:panose1 w:val="020F0302020204030204"/>
    <w:charset w:val="EE"/>
    <w:family w:val="swiss"/>
    <w:pitch w:val="variable"/>
    <w:sig w:usb0="A00002EF" w:usb1="4000207B" w:usb2="00000000" w:usb3="00000000" w:csb0="0000019F" w:csb1="00000000"/>
  </w:font>
  <w:font w:name="Segoe UI">
    <w:panose1 w:val="020B0502040204020203"/>
    <w:charset w:val="EE"/>
    <w:family w:val="swiss"/>
    <w:pitch w:val="variable"/>
    <w:sig w:usb0="E4002EFF" w:usb1="C000E47F" w:usb2="00000009" w:usb3="00000000" w:csb0="000001FF" w:csb1="00000000"/>
  </w:font>
  <w:font w:name="Cambria Math">
    <w:panose1 w:val="02040503050406030204"/>
    <w:charset w:val="EE"/>
    <w:family w:val="roman"/>
    <w:pitch w:val="variable"/>
    <w:sig w:usb0="E00002FF" w:usb1="420024FF" w:usb2="00000000" w:usb3="00000000" w:csb0="0000019F" w:csb1="00000000"/>
  </w:font>
  <w:font w:name="Menlo">
    <w:altName w:val="Consolas"/>
    <w:panose1 w:val="00000000000000000000"/>
    <w:charset w:val="00"/>
    <w:family w:val="modern"/>
    <w:notTrueType/>
    <w:pitch w:val="fixed"/>
    <w:sig w:usb0="00000003" w:usb1="00000000" w:usb2="00000000" w:usb3="00000000" w:csb0="00000001" w:csb1="00000000"/>
  </w:font>
  <w:font w:name="Helvetica">
    <w:panose1 w:val="020B060402020202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22639671"/>
      <w:docPartObj>
        <w:docPartGallery w:val="Page Numbers (Bottom of Page)"/>
        <w:docPartUnique/>
      </w:docPartObj>
    </w:sdtPr>
    <w:sdtContent>
      <w:p w14:paraId="0EECD21A" w14:textId="77777777" w:rsidR="007D2C37" w:rsidRDefault="007D2C37">
        <w:pPr>
          <w:pStyle w:val="llb"/>
          <w:jc w:val="right"/>
        </w:pPr>
        <w:r>
          <w:fldChar w:fldCharType="begin"/>
        </w:r>
        <w:r>
          <w:instrText>PAGE   \* MERGEFORMAT</w:instrText>
        </w:r>
        <w:r>
          <w:fldChar w:fldCharType="separate"/>
        </w:r>
        <w:r w:rsidR="00C3557E">
          <w:rPr>
            <w:noProof/>
          </w:rPr>
          <w:t>85</w:t>
        </w:r>
        <w:r>
          <w:fldChar w:fldCharType="end"/>
        </w:r>
      </w:p>
    </w:sdtContent>
  </w:sdt>
  <w:p w14:paraId="2E44FB20" w14:textId="77777777" w:rsidR="007D2C37" w:rsidRDefault="007D2C37">
    <w:pPr>
      <w:pStyle w:val="llb"/>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4406654" w14:textId="77777777" w:rsidR="00AA1F63" w:rsidRDefault="00AA1F63" w:rsidP="008C768E">
      <w:pPr>
        <w:spacing w:after="0" w:line="240" w:lineRule="auto"/>
      </w:pPr>
      <w:r>
        <w:separator/>
      </w:r>
    </w:p>
  </w:footnote>
  <w:footnote w:type="continuationSeparator" w:id="0">
    <w:p w14:paraId="73A5B3F2" w14:textId="77777777" w:rsidR="00AA1F63" w:rsidRDefault="00AA1F63" w:rsidP="008C768E">
      <w:pPr>
        <w:spacing w:after="0" w:line="240" w:lineRule="auto"/>
      </w:pPr>
      <w:r>
        <w:continuationSeparator/>
      </w:r>
    </w:p>
  </w:footnote>
  <w:footnote w:id="1">
    <w:p w14:paraId="4C51DEB8" w14:textId="6E520800" w:rsidR="007D2C37" w:rsidRDefault="007D2C37">
      <w:pPr>
        <w:pStyle w:val="Lbjegyzetszveg"/>
      </w:pPr>
      <w:r>
        <w:rPr>
          <w:rStyle w:val="Lbjegyzet-hivatkozs"/>
        </w:rPr>
        <w:footnoteRef/>
      </w:r>
      <w:r>
        <w:t xml:space="preserve"> </w:t>
      </w:r>
      <w:r w:rsidRPr="00011456">
        <w:t>https://github.com/rails/rails</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CF566B6" w14:textId="77777777" w:rsidR="007D2C37" w:rsidRDefault="007D2C37" w:rsidP="000726F6">
    <w:pPr>
      <w:pStyle w:val="lfej"/>
      <w:jc w:val="cente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21B6A43" w14:textId="77777777" w:rsidR="007D2C37" w:rsidRPr="00933998" w:rsidRDefault="007D2C37" w:rsidP="000726F6">
    <w:pPr>
      <w:pStyle w:val="lfej"/>
      <w:spacing w:line="360" w:lineRule="auto"/>
      <w:jc w:val="center"/>
      <w:rPr>
        <w:rFonts w:ascii="Times New Roman" w:hAnsi="Times New Roman" w:cs="Times New Roman"/>
      </w:rPr>
    </w:pPr>
    <w:r w:rsidRPr="00933998">
      <w:rPr>
        <w:rFonts w:ascii="Times New Roman" w:hAnsi="Times New Roman" w:cs="Times New Roman"/>
      </w:rPr>
      <w:t>7. Megvalósítás</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F944E7" w14:textId="77777777" w:rsidR="007D2C37" w:rsidRPr="00933998" w:rsidRDefault="007D2C37" w:rsidP="000726F6">
    <w:pPr>
      <w:pStyle w:val="lfej"/>
      <w:spacing w:line="360" w:lineRule="auto"/>
      <w:jc w:val="center"/>
      <w:rPr>
        <w:rFonts w:ascii="Times New Roman" w:hAnsi="Times New Roman" w:cs="Times New Roman"/>
      </w:rPr>
    </w:pPr>
    <w:r w:rsidRPr="00933998">
      <w:rPr>
        <w:rFonts w:ascii="Times New Roman" w:hAnsi="Times New Roman" w:cs="Times New Roman"/>
      </w:rPr>
      <w:t>8. Felületek és használat</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CA3E9B0" w14:textId="77777777" w:rsidR="007D2C37" w:rsidRPr="00933998" w:rsidRDefault="007D2C37" w:rsidP="000726F6">
    <w:pPr>
      <w:pStyle w:val="lfej"/>
      <w:spacing w:line="360" w:lineRule="auto"/>
      <w:jc w:val="center"/>
      <w:rPr>
        <w:rFonts w:ascii="Times New Roman" w:hAnsi="Times New Roman" w:cs="Times New Roman"/>
      </w:rPr>
    </w:pPr>
    <w:r w:rsidRPr="00933998">
      <w:rPr>
        <w:rFonts w:ascii="Times New Roman" w:hAnsi="Times New Roman" w:cs="Times New Roman"/>
      </w:rPr>
      <w:t>9. Tesztelés</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19749F7" w14:textId="77777777" w:rsidR="007D2C37" w:rsidRPr="00933998" w:rsidRDefault="007D2C37" w:rsidP="000726F6">
    <w:pPr>
      <w:pStyle w:val="lfej"/>
      <w:spacing w:line="360" w:lineRule="auto"/>
      <w:jc w:val="center"/>
      <w:rPr>
        <w:rFonts w:ascii="Times New Roman" w:hAnsi="Times New Roman" w:cs="Times New Roman"/>
      </w:rPr>
    </w:pPr>
    <w:r w:rsidRPr="00933998">
      <w:rPr>
        <w:rFonts w:ascii="Times New Roman" w:hAnsi="Times New Roman" w:cs="Times New Roman"/>
      </w:rPr>
      <w:t>10. Összefoglalás</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AAA0D7C" w14:textId="77777777" w:rsidR="007D2C37" w:rsidRDefault="007D2C37" w:rsidP="000726F6">
    <w:pPr>
      <w:pStyle w:val="lfej"/>
      <w:spacing w:line="360" w:lineRule="auto"/>
      <w:jc w:val="cent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5E8EDC" w14:textId="77777777" w:rsidR="007D2C37" w:rsidRDefault="007D2C37" w:rsidP="000726F6">
    <w:pPr>
      <w:pStyle w:val="lfej"/>
      <w:jc w:val="center"/>
    </w:pPr>
    <w:r>
      <w:t>2 Szálláskereső portálok</w:t>
    </w:r>
  </w:p>
  <w:p w14:paraId="509B3BB4" w14:textId="77777777" w:rsidR="007D2C37" w:rsidRDefault="007D2C37">
    <w:pPr>
      <w:pStyle w:val="lfej"/>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B35C445" w14:textId="77777777" w:rsidR="007D2C37" w:rsidRPr="00933998" w:rsidRDefault="007D2C37" w:rsidP="000726F6">
    <w:pPr>
      <w:pStyle w:val="lfej"/>
      <w:jc w:val="center"/>
      <w:rPr>
        <w:rFonts w:ascii="Times New Roman" w:hAnsi="Times New Roman" w:cs="Times New Roman"/>
      </w:rPr>
    </w:pPr>
    <w:r w:rsidRPr="00933998">
      <w:rPr>
        <w:rFonts w:ascii="Times New Roman" w:hAnsi="Times New Roman" w:cs="Times New Roman"/>
      </w:rPr>
      <w:t>1. Bevezetés</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E67ACCC" w14:textId="77777777" w:rsidR="007D2C37" w:rsidRPr="00933998" w:rsidRDefault="007D2C37" w:rsidP="000726F6">
    <w:pPr>
      <w:pStyle w:val="lfej"/>
      <w:jc w:val="center"/>
      <w:rPr>
        <w:rFonts w:ascii="Times New Roman" w:hAnsi="Times New Roman" w:cs="Times New Roman"/>
      </w:rPr>
    </w:pPr>
    <w:r w:rsidRPr="00933998">
      <w:rPr>
        <w:rFonts w:ascii="Times New Roman" w:hAnsi="Times New Roman" w:cs="Times New Roman"/>
      </w:rPr>
      <w:t>2. Szálláskereső portálok</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B408FAB" w14:textId="77777777" w:rsidR="007D2C37" w:rsidRPr="00933998" w:rsidRDefault="007D2C37" w:rsidP="000726F6">
    <w:pPr>
      <w:pStyle w:val="lfej"/>
      <w:jc w:val="center"/>
      <w:rPr>
        <w:rFonts w:ascii="Times New Roman" w:hAnsi="Times New Roman" w:cs="Times New Roman"/>
      </w:rPr>
    </w:pPr>
    <w:r w:rsidRPr="00933998">
      <w:rPr>
        <w:rFonts w:ascii="Times New Roman" w:hAnsi="Times New Roman" w:cs="Times New Roman"/>
      </w:rPr>
      <w:t>3. Nemlineáris programozás</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224FFEB" w14:textId="77777777" w:rsidR="007D2C37" w:rsidRDefault="007D2C37" w:rsidP="000726F6">
    <w:pPr>
      <w:pStyle w:val="lfej"/>
      <w:jc w:val="center"/>
    </w:pPr>
    <w:r>
      <w:t>3 Nemlineáris programozás</w:t>
    </w:r>
  </w:p>
  <w:p w14:paraId="207ABF60" w14:textId="77777777" w:rsidR="007D2C37" w:rsidRDefault="007D2C37">
    <w:pPr>
      <w:pStyle w:val="lfej"/>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E7D8AFC" w14:textId="77777777" w:rsidR="007D2C37" w:rsidRPr="00933998" w:rsidRDefault="007D2C37" w:rsidP="000726F6">
    <w:pPr>
      <w:pStyle w:val="lfej"/>
      <w:jc w:val="center"/>
      <w:rPr>
        <w:rFonts w:ascii="Times New Roman" w:hAnsi="Times New Roman" w:cs="Times New Roman"/>
      </w:rPr>
    </w:pPr>
    <w:r w:rsidRPr="00933998">
      <w:rPr>
        <w:rFonts w:ascii="Times New Roman" w:hAnsi="Times New Roman" w:cs="Times New Roman"/>
      </w:rPr>
      <w:t>4. Ruby on Rails</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06082C4" w14:textId="77777777" w:rsidR="007D2C37" w:rsidRPr="00933998" w:rsidRDefault="007D2C37" w:rsidP="000726F6">
    <w:pPr>
      <w:pStyle w:val="lfej"/>
      <w:spacing w:line="360" w:lineRule="auto"/>
      <w:jc w:val="center"/>
      <w:rPr>
        <w:rFonts w:ascii="Times New Roman" w:hAnsi="Times New Roman" w:cs="Times New Roman"/>
      </w:rPr>
    </w:pPr>
    <w:r w:rsidRPr="00933998">
      <w:rPr>
        <w:rFonts w:ascii="Times New Roman" w:hAnsi="Times New Roman" w:cs="Times New Roman"/>
      </w:rPr>
      <w:t>5. Specifikáció</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55C5888" w14:textId="77777777" w:rsidR="007D2C37" w:rsidRPr="00933998" w:rsidRDefault="007D2C37" w:rsidP="000726F6">
    <w:pPr>
      <w:pStyle w:val="lfej"/>
      <w:spacing w:line="360" w:lineRule="auto"/>
      <w:jc w:val="center"/>
      <w:rPr>
        <w:rFonts w:ascii="Times New Roman" w:hAnsi="Times New Roman" w:cs="Times New Roman"/>
      </w:rPr>
    </w:pPr>
    <w:r w:rsidRPr="00933998">
      <w:rPr>
        <w:rFonts w:ascii="Times New Roman" w:hAnsi="Times New Roman" w:cs="Times New Roman"/>
      </w:rPr>
      <w:t>6. Tervezés</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FE"/>
    <w:multiLevelType w:val="singleLevel"/>
    <w:tmpl w:val="18724D10"/>
    <w:lvl w:ilvl="0">
      <w:numFmt w:val="bullet"/>
      <w:lvlText w:val="*"/>
      <w:lvlJc w:val="left"/>
    </w:lvl>
  </w:abstractNum>
  <w:abstractNum w:abstractNumId="1">
    <w:nsid w:val="0221483D"/>
    <w:multiLevelType w:val="multilevel"/>
    <w:tmpl w:val="1F380D48"/>
    <w:lvl w:ilvl="0">
      <w:start w:val="1"/>
      <w:numFmt w:val="decimal"/>
      <w:pStyle w:val="Cmsor1"/>
      <w:lvlText w:val="%1."/>
      <w:lvlJc w:val="left"/>
      <w:pPr>
        <w:ind w:left="360" w:hanging="360"/>
      </w:pPr>
      <w:rPr>
        <w:rFonts w:hint="default"/>
      </w:rPr>
    </w:lvl>
    <w:lvl w:ilvl="1">
      <w:start w:val="1"/>
      <w:numFmt w:val="decimal"/>
      <w:pStyle w:val="Cmsor2"/>
      <w:lvlText w:val="%1.%2."/>
      <w:lvlJc w:val="left"/>
      <w:pPr>
        <w:ind w:left="792" w:hanging="432"/>
      </w:pPr>
      <w:rPr>
        <w:rFonts w:hint="default"/>
      </w:rPr>
    </w:lvl>
    <w:lvl w:ilvl="2">
      <w:start w:val="1"/>
      <w:numFmt w:val="decimal"/>
      <w:pStyle w:val="Cmsor3"/>
      <w:lvlText w:val="%1.%2.%3."/>
      <w:lvlJc w:val="left"/>
      <w:pPr>
        <w:ind w:left="1224" w:hanging="504"/>
      </w:pPr>
      <w:rPr>
        <w:rFonts w:hint="default"/>
      </w:rPr>
    </w:lvl>
    <w:lvl w:ilvl="3">
      <w:start w:val="1"/>
      <w:numFmt w:val="decimal"/>
      <w:pStyle w:val="Cmsor4"/>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nsid w:val="04BE272F"/>
    <w:multiLevelType w:val="hybridMultilevel"/>
    <w:tmpl w:val="BAB646A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nsid w:val="064413F7"/>
    <w:multiLevelType w:val="multilevel"/>
    <w:tmpl w:val="4914D9C4"/>
    <w:lvl w:ilvl="0">
      <w:start w:val="1"/>
      <w:numFmt w:val="bullet"/>
      <w:lvlText w:val=""/>
      <w:lvlJc w:val="left"/>
      <w:pPr>
        <w:ind w:left="360" w:hanging="360"/>
      </w:pPr>
      <w:rPr>
        <w:rFonts w:ascii="Symbol" w:hAnsi="Symbol" w:hint="default"/>
      </w:rPr>
    </w:lvl>
    <w:lvl w:ilvl="1">
      <w:start w:val="1"/>
      <w:numFmt w:val="decimal"/>
      <w:lvlText w:val="%1.%2"/>
      <w:lvlJc w:val="left"/>
      <w:pPr>
        <w:ind w:left="576" w:hanging="576"/>
      </w:pPr>
    </w:lvl>
    <w:lvl w:ilvl="2">
      <w:start w:val="1"/>
      <w:numFmt w:val="decimal"/>
      <w:lvlText w:val="%1.%2.%3"/>
      <w:lvlJc w:val="left"/>
      <w:pPr>
        <w:ind w:left="2422"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pStyle w:val="Cmsor7"/>
      <w:lvlText w:val="%1.%2.%3.%4.%5.%6.%7"/>
      <w:lvlJc w:val="left"/>
      <w:pPr>
        <w:ind w:left="1296" w:hanging="1296"/>
      </w:pPr>
    </w:lvl>
    <w:lvl w:ilvl="7">
      <w:start w:val="1"/>
      <w:numFmt w:val="decimal"/>
      <w:pStyle w:val="Cmsor8"/>
      <w:lvlText w:val="%1.%2.%3.%4.%5.%6.%7.%8"/>
      <w:lvlJc w:val="left"/>
      <w:pPr>
        <w:ind w:left="1440" w:hanging="1440"/>
      </w:pPr>
    </w:lvl>
    <w:lvl w:ilvl="8">
      <w:start w:val="1"/>
      <w:numFmt w:val="decimal"/>
      <w:pStyle w:val="Cmsor9"/>
      <w:lvlText w:val="%1.%2.%3.%4.%5.%6.%7.%8.%9"/>
      <w:lvlJc w:val="left"/>
      <w:pPr>
        <w:ind w:left="1584" w:hanging="1584"/>
      </w:pPr>
    </w:lvl>
  </w:abstractNum>
  <w:abstractNum w:abstractNumId="4">
    <w:nsid w:val="07DD59D2"/>
    <w:multiLevelType w:val="multilevel"/>
    <w:tmpl w:val="4630FB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nsid w:val="08F83ABA"/>
    <w:multiLevelType w:val="multilevel"/>
    <w:tmpl w:val="6EB0E4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0B026E66"/>
    <w:multiLevelType w:val="hybridMultilevel"/>
    <w:tmpl w:val="C9C401BA"/>
    <w:lvl w:ilvl="0" w:tplc="D64225FE">
      <w:start w:val="1"/>
      <w:numFmt w:val="decimal"/>
      <w:pStyle w:val="Kiemeltidzet"/>
      <w:lvlText w:val="%1."/>
      <w:lvlJc w:val="left"/>
      <w:pPr>
        <w:ind w:left="360" w:hanging="360"/>
      </w:pPr>
    </w:lvl>
    <w:lvl w:ilvl="1" w:tplc="04090019" w:tentative="1">
      <w:start w:val="1"/>
      <w:numFmt w:val="lowerLetter"/>
      <w:lvlText w:val="%2."/>
      <w:lvlJc w:val="left"/>
      <w:pPr>
        <w:ind w:left="2304" w:hanging="360"/>
      </w:pPr>
    </w:lvl>
    <w:lvl w:ilvl="2" w:tplc="0409001B" w:tentative="1">
      <w:start w:val="1"/>
      <w:numFmt w:val="lowerRoman"/>
      <w:lvlText w:val="%3."/>
      <w:lvlJc w:val="right"/>
      <w:pPr>
        <w:ind w:left="3024" w:hanging="180"/>
      </w:pPr>
    </w:lvl>
    <w:lvl w:ilvl="3" w:tplc="0409000F" w:tentative="1">
      <w:start w:val="1"/>
      <w:numFmt w:val="decimal"/>
      <w:lvlText w:val="%4."/>
      <w:lvlJc w:val="left"/>
      <w:pPr>
        <w:ind w:left="3744" w:hanging="360"/>
      </w:pPr>
    </w:lvl>
    <w:lvl w:ilvl="4" w:tplc="04090019" w:tentative="1">
      <w:start w:val="1"/>
      <w:numFmt w:val="lowerLetter"/>
      <w:lvlText w:val="%5."/>
      <w:lvlJc w:val="left"/>
      <w:pPr>
        <w:ind w:left="4464" w:hanging="360"/>
      </w:pPr>
    </w:lvl>
    <w:lvl w:ilvl="5" w:tplc="0409001B" w:tentative="1">
      <w:start w:val="1"/>
      <w:numFmt w:val="lowerRoman"/>
      <w:lvlText w:val="%6."/>
      <w:lvlJc w:val="right"/>
      <w:pPr>
        <w:ind w:left="5184" w:hanging="180"/>
      </w:pPr>
    </w:lvl>
    <w:lvl w:ilvl="6" w:tplc="0409000F" w:tentative="1">
      <w:start w:val="1"/>
      <w:numFmt w:val="decimal"/>
      <w:lvlText w:val="%7."/>
      <w:lvlJc w:val="left"/>
      <w:pPr>
        <w:ind w:left="5904" w:hanging="360"/>
      </w:pPr>
    </w:lvl>
    <w:lvl w:ilvl="7" w:tplc="04090019" w:tentative="1">
      <w:start w:val="1"/>
      <w:numFmt w:val="lowerLetter"/>
      <w:lvlText w:val="%8."/>
      <w:lvlJc w:val="left"/>
      <w:pPr>
        <w:ind w:left="6624" w:hanging="360"/>
      </w:pPr>
    </w:lvl>
    <w:lvl w:ilvl="8" w:tplc="0409001B" w:tentative="1">
      <w:start w:val="1"/>
      <w:numFmt w:val="lowerRoman"/>
      <w:lvlText w:val="%9."/>
      <w:lvlJc w:val="right"/>
      <w:pPr>
        <w:ind w:left="7344" w:hanging="180"/>
      </w:pPr>
    </w:lvl>
  </w:abstractNum>
  <w:abstractNum w:abstractNumId="7">
    <w:nsid w:val="0CD4529E"/>
    <w:multiLevelType w:val="hybridMultilevel"/>
    <w:tmpl w:val="6DD4DB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0D010D18"/>
    <w:multiLevelType w:val="hybridMultilevel"/>
    <w:tmpl w:val="033A1C34"/>
    <w:lvl w:ilvl="0" w:tplc="C6566870">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508093F"/>
    <w:multiLevelType w:val="hybridMultilevel"/>
    <w:tmpl w:val="C1E6131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nsid w:val="21353262"/>
    <w:multiLevelType w:val="hybridMultilevel"/>
    <w:tmpl w:val="0DEA2D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288750F"/>
    <w:multiLevelType w:val="hybridMultilevel"/>
    <w:tmpl w:val="136099D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nsid w:val="24237CD5"/>
    <w:multiLevelType w:val="hybridMultilevel"/>
    <w:tmpl w:val="7056EFC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nsid w:val="262D39F5"/>
    <w:multiLevelType w:val="hybridMultilevel"/>
    <w:tmpl w:val="770EBDD6"/>
    <w:lvl w:ilvl="0" w:tplc="0409000F">
      <w:start w:val="1"/>
      <w:numFmt w:val="decimal"/>
      <w:lvlText w:val="%1."/>
      <w:lvlJc w:val="left"/>
      <w:pPr>
        <w:ind w:left="1440" w:hanging="360"/>
      </w:pPr>
      <w:rPr>
        <w:rFont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nsid w:val="26CB7361"/>
    <w:multiLevelType w:val="hybridMultilevel"/>
    <w:tmpl w:val="3E8A96DE"/>
    <w:lvl w:ilvl="0" w:tplc="C6566870">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28033B25"/>
    <w:multiLevelType w:val="hybridMultilevel"/>
    <w:tmpl w:val="9C12EB98"/>
    <w:lvl w:ilvl="0" w:tplc="B01EF39E">
      <w:start w:val="1"/>
      <w:numFmt w:val="decimal"/>
      <w:lvlText w:val="1.%1."/>
      <w:lvlJc w:val="left"/>
      <w:pPr>
        <w:ind w:left="1210" w:hanging="36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015" w:hanging="360"/>
      </w:pPr>
    </w:lvl>
    <w:lvl w:ilvl="2" w:tplc="0409001B" w:tentative="1">
      <w:start w:val="1"/>
      <w:numFmt w:val="lowerRoman"/>
      <w:lvlText w:val="%3."/>
      <w:lvlJc w:val="right"/>
      <w:pPr>
        <w:ind w:left="1735" w:hanging="180"/>
      </w:pPr>
    </w:lvl>
    <w:lvl w:ilvl="3" w:tplc="0409000F" w:tentative="1">
      <w:start w:val="1"/>
      <w:numFmt w:val="decimal"/>
      <w:lvlText w:val="%4."/>
      <w:lvlJc w:val="left"/>
      <w:pPr>
        <w:ind w:left="2455" w:hanging="360"/>
      </w:pPr>
    </w:lvl>
    <w:lvl w:ilvl="4" w:tplc="04090019" w:tentative="1">
      <w:start w:val="1"/>
      <w:numFmt w:val="lowerLetter"/>
      <w:lvlText w:val="%5."/>
      <w:lvlJc w:val="left"/>
      <w:pPr>
        <w:ind w:left="3175" w:hanging="360"/>
      </w:pPr>
    </w:lvl>
    <w:lvl w:ilvl="5" w:tplc="0409001B" w:tentative="1">
      <w:start w:val="1"/>
      <w:numFmt w:val="lowerRoman"/>
      <w:lvlText w:val="%6."/>
      <w:lvlJc w:val="right"/>
      <w:pPr>
        <w:ind w:left="3895" w:hanging="180"/>
      </w:pPr>
    </w:lvl>
    <w:lvl w:ilvl="6" w:tplc="0409000F" w:tentative="1">
      <w:start w:val="1"/>
      <w:numFmt w:val="decimal"/>
      <w:lvlText w:val="%7."/>
      <w:lvlJc w:val="left"/>
      <w:pPr>
        <w:ind w:left="4615" w:hanging="360"/>
      </w:pPr>
    </w:lvl>
    <w:lvl w:ilvl="7" w:tplc="04090019" w:tentative="1">
      <w:start w:val="1"/>
      <w:numFmt w:val="lowerLetter"/>
      <w:lvlText w:val="%8."/>
      <w:lvlJc w:val="left"/>
      <w:pPr>
        <w:ind w:left="5335" w:hanging="360"/>
      </w:pPr>
    </w:lvl>
    <w:lvl w:ilvl="8" w:tplc="0409001B" w:tentative="1">
      <w:start w:val="1"/>
      <w:numFmt w:val="lowerRoman"/>
      <w:lvlText w:val="%9."/>
      <w:lvlJc w:val="right"/>
      <w:pPr>
        <w:ind w:left="6055" w:hanging="180"/>
      </w:pPr>
    </w:lvl>
  </w:abstractNum>
  <w:abstractNum w:abstractNumId="16">
    <w:nsid w:val="295F5D9D"/>
    <w:multiLevelType w:val="hybridMultilevel"/>
    <w:tmpl w:val="36A4C188"/>
    <w:lvl w:ilvl="0" w:tplc="C6566870">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2CA73613"/>
    <w:multiLevelType w:val="hybridMultilevel"/>
    <w:tmpl w:val="4868173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
    <w:nsid w:val="304F1546"/>
    <w:multiLevelType w:val="hybridMultilevel"/>
    <w:tmpl w:val="9AF8CB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47956728"/>
    <w:multiLevelType w:val="hybridMultilevel"/>
    <w:tmpl w:val="6D640220"/>
    <w:lvl w:ilvl="0" w:tplc="BCD604D4">
      <w:start w:val="1"/>
      <w:numFmt w:val="decimal"/>
      <w:pStyle w:val="Stlus1"/>
      <w:lvlText w:val="x.%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nsid w:val="571462BC"/>
    <w:multiLevelType w:val="hybridMultilevel"/>
    <w:tmpl w:val="D642262E"/>
    <w:lvl w:ilvl="0" w:tplc="C6566870">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59803DE7"/>
    <w:multiLevelType w:val="hybridMultilevel"/>
    <w:tmpl w:val="268656A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2">
    <w:nsid w:val="5E8C60BC"/>
    <w:multiLevelType w:val="hybridMultilevel"/>
    <w:tmpl w:val="D2B06AF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nsid w:val="60765107"/>
    <w:multiLevelType w:val="hybridMultilevel"/>
    <w:tmpl w:val="9C061DC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nsid w:val="64C3571D"/>
    <w:multiLevelType w:val="hybridMultilevel"/>
    <w:tmpl w:val="527AA6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668E1B5D"/>
    <w:multiLevelType w:val="hybridMultilevel"/>
    <w:tmpl w:val="B9B261AE"/>
    <w:lvl w:ilvl="0" w:tplc="C6566870">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718269C3"/>
    <w:multiLevelType w:val="hybridMultilevel"/>
    <w:tmpl w:val="748486C2"/>
    <w:lvl w:ilvl="0" w:tplc="977CD396">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72C66CFE"/>
    <w:multiLevelType w:val="hybridMultilevel"/>
    <w:tmpl w:val="516C087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8">
    <w:nsid w:val="72D22B4F"/>
    <w:multiLevelType w:val="hybridMultilevel"/>
    <w:tmpl w:val="48E6292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76207756"/>
    <w:multiLevelType w:val="hybridMultilevel"/>
    <w:tmpl w:val="25E2C410"/>
    <w:lvl w:ilvl="0" w:tplc="1904F694">
      <w:start w:val="1"/>
      <w:numFmt w:val="decimal"/>
      <w:lvlText w:val="%1."/>
      <w:lvlJc w:val="left"/>
      <w:pPr>
        <w:ind w:left="1440" w:hanging="360"/>
      </w:pPr>
      <w:rPr>
        <w:rFonts w:ascii="Times New Roman" w:hAnsi="Times New Roman" w:cs="Times New Roman"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0">
    <w:nsid w:val="7B1B7F0A"/>
    <w:multiLevelType w:val="hybridMultilevel"/>
    <w:tmpl w:val="01DA796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26"/>
  </w:num>
  <w:num w:numId="2">
    <w:abstractNumId w:val="15"/>
  </w:num>
  <w:num w:numId="3">
    <w:abstractNumId w:val="19"/>
  </w:num>
  <w:num w:numId="4">
    <w:abstractNumId w:val="3"/>
  </w:num>
  <w:num w:numId="5">
    <w:abstractNumId w:val="0"/>
    <w:lvlOverride w:ilvl="0">
      <w:lvl w:ilvl="0">
        <w:numFmt w:val="bullet"/>
        <w:lvlText w:val=""/>
        <w:legacy w:legacy="1" w:legacySpace="0" w:legacyIndent="0"/>
        <w:lvlJc w:val="left"/>
        <w:rPr>
          <w:rFonts w:ascii="Symbol" w:hAnsi="Symbol" w:hint="default"/>
        </w:rPr>
      </w:lvl>
    </w:lvlOverride>
  </w:num>
  <w:num w:numId="6">
    <w:abstractNumId w:val="24"/>
  </w:num>
  <w:num w:numId="7">
    <w:abstractNumId w:val="6"/>
  </w:num>
  <w:num w:numId="8">
    <w:abstractNumId w:val="11"/>
  </w:num>
  <w:num w:numId="9">
    <w:abstractNumId w:val="12"/>
  </w:num>
  <w:num w:numId="10">
    <w:abstractNumId w:val="17"/>
  </w:num>
  <w:num w:numId="11">
    <w:abstractNumId w:val="5"/>
  </w:num>
  <w:num w:numId="12">
    <w:abstractNumId w:val="30"/>
  </w:num>
  <w:num w:numId="13">
    <w:abstractNumId w:val="1"/>
  </w:num>
  <w:num w:numId="14">
    <w:abstractNumId w:val="22"/>
  </w:num>
  <w:num w:numId="15">
    <w:abstractNumId w:val="13"/>
  </w:num>
  <w:num w:numId="16">
    <w:abstractNumId w:val="27"/>
  </w:num>
  <w:num w:numId="17">
    <w:abstractNumId w:val="4"/>
  </w:num>
  <w:num w:numId="18">
    <w:abstractNumId w:val="9"/>
  </w:num>
  <w:num w:numId="19">
    <w:abstractNumId w:val="2"/>
  </w:num>
  <w:num w:numId="20">
    <w:abstractNumId w:val="29"/>
  </w:num>
  <w:num w:numId="21">
    <w:abstractNumId w:val="23"/>
  </w:num>
  <w:num w:numId="22">
    <w:abstractNumId w:val="8"/>
  </w:num>
  <w:num w:numId="23">
    <w:abstractNumId w:val="25"/>
  </w:num>
  <w:num w:numId="24">
    <w:abstractNumId w:val="21"/>
  </w:num>
  <w:num w:numId="25">
    <w:abstractNumId w:val="16"/>
  </w:num>
  <w:num w:numId="26">
    <w:abstractNumId w:val="14"/>
  </w:num>
  <w:num w:numId="27">
    <w:abstractNumId w:val="7"/>
  </w:num>
  <w:num w:numId="28">
    <w:abstractNumId w:val="18"/>
  </w:num>
  <w:num w:numId="29">
    <w:abstractNumId w:val="10"/>
  </w:num>
  <w:num w:numId="30">
    <w:abstractNumId w:val="28"/>
  </w:num>
  <w:num w:numId="31">
    <w:abstractNumId w:val="20"/>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Balázs Rozsenich">
    <w15:presenceInfo w15:providerId="Windows Live" w15:userId="e4672afb060dfc3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mirrorMargins/>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7156F"/>
    <w:rsid w:val="00001867"/>
    <w:rsid w:val="00002A8C"/>
    <w:rsid w:val="00011456"/>
    <w:rsid w:val="000119DE"/>
    <w:rsid w:val="00022C18"/>
    <w:rsid w:val="000239CA"/>
    <w:rsid w:val="0002632B"/>
    <w:rsid w:val="000265C7"/>
    <w:rsid w:val="00030C2C"/>
    <w:rsid w:val="00033126"/>
    <w:rsid w:val="00036A18"/>
    <w:rsid w:val="00044097"/>
    <w:rsid w:val="00046C6C"/>
    <w:rsid w:val="00070899"/>
    <w:rsid w:val="000726F6"/>
    <w:rsid w:val="00074AA9"/>
    <w:rsid w:val="00091387"/>
    <w:rsid w:val="000967F4"/>
    <w:rsid w:val="000A1E2E"/>
    <w:rsid w:val="000A5399"/>
    <w:rsid w:val="000B616A"/>
    <w:rsid w:val="000C21EE"/>
    <w:rsid w:val="000D360C"/>
    <w:rsid w:val="000D4C5B"/>
    <w:rsid w:val="000F2550"/>
    <w:rsid w:val="000F362A"/>
    <w:rsid w:val="000F68A1"/>
    <w:rsid w:val="000F6C21"/>
    <w:rsid w:val="001032A6"/>
    <w:rsid w:val="00117F2B"/>
    <w:rsid w:val="001429B6"/>
    <w:rsid w:val="00160A86"/>
    <w:rsid w:val="00174504"/>
    <w:rsid w:val="001816FE"/>
    <w:rsid w:val="00182E2F"/>
    <w:rsid w:val="00192EFA"/>
    <w:rsid w:val="001A3C62"/>
    <w:rsid w:val="001B485C"/>
    <w:rsid w:val="001B7E1A"/>
    <w:rsid w:val="001D17A1"/>
    <w:rsid w:val="001D3E44"/>
    <w:rsid w:val="001E0024"/>
    <w:rsid w:val="001E0DB8"/>
    <w:rsid w:val="001E3C8B"/>
    <w:rsid w:val="001E5536"/>
    <w:rsid w:val="001F04FF"/>
    <w:rsid w:val="001F330E"/>
    <w:rsid w:val="001F68EE"/>
    <w:rsid w:val="002000A8"/>
    <w:rsid w:val="00201ACE"/>
    <w:rsid w:val="00202C4B"/>
    <w:rsid w:val="00204AB3"/>
    <w:rsid w:val="002120A3"/>
    <w:rsid w:val="002124F2"/>
    <w:rsid w:val="002131AC"/>
    <w:rsid w:val="00213230"/>
    <w:rsid w:val="00217914"/>
    <w:rsid w:val="00220F0F"/>
    <w:rsid w:val="00224135"/>
    <w:rsid w:val="00232F56"/>
    <w:rsid w:val="002331A3"/>
    <w:rsid w:val="00234F3F"/>
    <w:rsid w:val="00240B48"/>
    <w:rsid w:val="00261A3E"/>
    <w:rsid w:val="00273297"/>
    <w:rsid w:val="00274E3A"/>
    <w:rsid w:val="00277DFB"/>
    <w:rsid w:val="002922C9"/>
    <w:rsid w:val="002A1FFB"/>
    <w:rsid w:val="002A7821"/>
    <w:rsid w:val="002A7B89"/>
    <w:rsid w:val="002B03D6"/>
    <w:rsid w:val="002B32D6"/>
    <w:rsid w:val="002B53A1"/>
    <w:rsid w:val="002C23B8"/>
    <w:rsid w:val="002D529E"/>
    <w:rsid w:val="002E2DC9"/>
    <w:rsid w:val="002E66E7"/>
    <w:rsid w:val="002E6F67"/>
    <w:rsid w:val="002F3064"/>
    <w:rsid w:val="003041DD"/>
    <w:rsid w:val="00332F70"/>
    <w:rsid w:val="0033408E"/>
    <w:rsid w:val="003404C5"/>
    <w:rsid w:val="00343BDC"/>
    <w:rsid w:val="0034586F"/>
    <w:rsid w:val="003507B2"/>
    <w:rsid w:val="003522B1"/>
    <w:rsid w:val="0035793B"/>
    <w:rsid w:val="003620FF"/>
    <w:rsid w:val="003623C9"/>
    <w:rsid w:val="00370A29"/>
    <w:rsid w:val="00383431"/>
    <w:rsid w:val="0038507E"/>
    <w:rsid w:val="00385306"/>
    <w:rsid w:val="003863EC"/>
    <w:rsid w:val="003908DF"/>
    <w:rsid w:val="00394B42"/>
    <w:rsid w:val="003A2931"/>
    <w:rsid w:val="003B446E"/>
    <w:rsid w:val="003B4E81"/>
    <w:rsid w:val="003C03EA"/>
    <w:rsid w:val="003C337D"/>
    <w:rsid w:val="003C484E"/>
    <w:rsid w:val="003C74D1"/>
    <w:rsid w:val="003D5328"/>
    <w:rsid w:val="003D64B5"/>
    <w:rsid w:val="003E14A4"/>
    <w:rsid w:val="003E53B0"/>
    <w:rsid w:val="003E5879"/>
    <w:rsid w:val="003F6B95"/>
    <w:rsid w:val="003F7BFB"/>
    <w:rsid w:val="00402DF7"/>
    <w:rsid w:val="00404972"/>
    <w:rsid w:val="00405A45"/>
    <w:rsid w:val="004137AE"/>
    <w:rsid w:val="0041717D"/>
    <w:rsid w:val="0042109E"/>
    <w:rsid w:val="00434669"/>
    <w:rsid w:val="00443005"/>
    <w:rsid w:val="00447B56"/>
    <w:rsid w:val="0045402E"/>
    <w:rsid w:val="004676DB"/>
    <w:rsid w:val="004721DB"/>
    <w:rsid w:val="00475725"/>
    <w:rsid w:val="00482529"/>
    <w:rsid w:val="00491449"/>
    <w:rsid w:val="00495401"/>
    <w:rsid w:val="004A4AF8"/>
    <w:rsid w:val="004A79C6"/>
    <w:rsid w:val="004B5D28"/>
    <w:rsid w:val="004B627C"/>
    <w:rsid w:val="004C5FFD"/>
    <w:rsid w:val="004C6BBB"/>
    <w:rsid w:val="004D06E6"/>
    <w:rsid w:val="004D6986"/>
    <w:rsid w:val="004D7F8C"/>
    <w:rsid w:val="004E46A1"/>
    <w:rsid w:val="004F0A9C"/>
    <w:rsid w:val="004F5560"/>
    <w:rsid w:val="004F6466"/>
    <w:rsid w:val="00502272"/>
    <w:rsid w:val="005045DB"/>
    <w:rsid w:val="00506171"/>
    <w:rsid w:val="00515E3F"/>
    <w:rsid w:val="00524641"/>
    <w:rsid w:val="005260F0"/>
    <w:rsid w:val="00530FAE"/>
    <w:rsid w:val="00535021"/>
    <w:rsid w:val="00535835"/>
    <w:rsid w:val="005362C4"/>
    <w:rsid w:val="0053708F"/>
    <w:rsid w:val="005607F6"/>
    <w:rsid w:val="00576706"/>
    <w:rsid w:val="00576DFD"/>
    <w:rsid w:val="00582DD1"/>
    <w:rsid w:val="00591A83"/>
    <w:rsid w:val="00595C5B"/>
    <w:rsid w:val="00596AE4"/>
    <w:rsid w:val="005B0978"/>
    <w:rsid w:val="005B13BE"/>
    <w:rsid w:val="005B34E3"/>
    <w:rsid w:val="005B57DF"/>
    <w:rsid w:val="005B5AED"/>
    <w:rsid w:val="005B7CA3"/>
    <w:rsid w:val="005C65AD"/>
    <w:rsid w:val="005C6E8C"/>
    <w:rsid w:val="005C7EE7"/>
    <w:rsid w:val="005D12DB"/>
    <w:rsid w:val="005D18C7"/>
    <w:rsid w:val="005D5CA2"/>
    <w:rsid w:val="005E2101"/>
    <w:rsid w:val="005E4A8D"/>
    <w:rsid w:val="006026F5"/>
    <w:rsid w:val="0061023E"/>
    <w:rsid w:val="006119CE"/>
    <w:rsid w:val="00613EEB"/>
    <w:rsid w:val="00622101"/>
    <w:rsid w:val="0062635B"/>
    <w:rsid w:val="00631CBE"/>
    <w:rsid w:val="00633614"/>
    <w:rsid w:val="00645DD5"/>
    <w:rsid w:val="00654EF7"/>
    <w:rsid w:val="006557D6"/>
    <w:rsid w:val="00657670"/>
    <w:rsid w:val="00657979"/>
    <w:rsid w:val="00662DE1"/>
    <w:rsid w:val="0066437E"/>
    <w:rsid w:val="006643DE"/>
    <w:rsid w:val="00664C0E"/>
    <w:rsid w:val="006837CF"/>
    <w:rsid w:val="00691F77"/>
    <w:rsid w:val="006A1DB1"/>
    <w:rsid w:val="006A5C5F"/>
    <w:rsid w:val="006A7FB4"/>
    <w:rsid w:val="006C0662"/>
    <w:rsid w:val="006C3248"/>
    <w:rsid w:val="006C5375"/>
    <w:rsid w:val="006D3EE2"/>
    <w:rsid w:val="006D703E"/>
    <w:rsid w:val="00702842"/>
    <w:rsid w:val="00710CD5"/>
    <w:rsid w:val="007136B8"/>
    <w:rsid w:val="007235FD"/>
    <w:rsid w:val="00725C57"/>
    <w:rsid w:val="007273F3"/>
    <w:rsid w:val="00731836"/>
    <w:rsid w:val="00733040"/>
    <w:rsid w:val="007372C5"/>
    <w:rsid w:val="0074201C"/>
    <w:rsid w:val="00746569"/>
    <w:rsid w:val="00753F0A"/>
    <w:rsid w:val="007576E6"/>
    <w:rsid w:val="00764BA5"/>
    <w:rsid w:val="00785EB0"/>
    <w:rsid w:val="00787A42"/>
    <w:rsid w:val="00794671"/>
    <w:rsid w:val="0079501B"/>
    <w:rsid w:val="0079680A"/>
    <w:rsid w:val="007A25F2"/>
    <w:rsid w:val="007A49E6"/>
    <w:rsid w:val="007A50B9"/>
    <w:rsid w:val="007A5BDD"/>
    <w:rsid w:val="007B645E"/>
    <w:rsid w:val="007B740E"/>
    <w:rsid w:val="007C1914"/>
    <w:rsid w:val="007C361F"/>
    <w:rsid w:val="007C7165"/>
    <w:rsid w:val="007C794E"/>
    <w:rsid w:val="007D2C37"/>
    <w:rsid w:val="007D5753"/>
    <w:rsid w:val="007E39DC"/>
    <w:rsid w:val="007E7814"/>
    <w:rsid w:val="007F30CD"/>
    <w:rsid w:val="008019D9"/>
    <w:rsid w:val="00810BC5"/>
    <w:rsid w:val="00813A78"/>
    <w:rsid w:val="00816B34"/>
    <w:rsid w:val="00817998"/>
    <w:rsid w:val="00832F53"/>
    <w:rsid w:val="0084179A"/>
    <w:rsid w:val="00845B1E"/>
    <w:rsid w:val="00846FB7"/>
    <w:rsid w:val="008530D7"/>
    <w:rsid w:val="00854A92"/>
    <w:rsid w:val="00854B19"/>
    <w:rsid w:val="0085600F"/>
    <w:rsid w:val="00864D34"/>
    <w:rsid w:val="00866F88"/>
    <w:rsid w:val="00870398"/>
    <w:rsid w:val="0087156F"/>
    <w:rsid w:val="00876758"/>
    <w:rsid w:val="00883FCB"/>
    <w:rsid w:val="00885740"/>
    <w:rsid w:val="008961C6"/>
    <w:rsid w:val="008A2551"/>
    <w:rsid w:val="008B1DD2"/>
    <w:rsid w:val="008B392C"/>
    <w:rsid w:val="008B767E"/>
    <w:rsid w:val="008C3B7B"/>
    <w:rsid w:val="008C3C38"/>
    <w:rsid w:val="008C5264"/>
    <w:rsid w:val="008C61B1"/>
    <w:rsid w:val="008C71AF"/>
    <w:rsid w:val="008C745F"/>
    <w:rsid w:val="008C768E"/>
    <w:rsid w:val="008D01FB"/>
    <w:rsid w:val="008D279B"/>
    <w:rsid w:val="008D2F32"/>
    <w:rsid w:val="008D3B4F"/>
    <w:rsid w:val="00900594"/>
    <w:rsid w:val="00902249"/>
    <w:rsid w:val="00904ABD"/>
    <w:rsid w:val="009266D0"/>
    <w:rsid w:val="00927244"/>
    <w:rsid w:val="00927D1C"/>
    <w:rsid w:val="00930A65"/>
    <w:rsid w:val="00933998"/>
    <w:rsid w:val="0094076C"/>
    <w:rsid w:val="00964772"/>
    <w:rsid w:val="00965E6C"/>
    <w:rsid w:val="009674AC"/>
    <w:rsid w:val="00974AB9"/>
    <w:rsid w:val="009774D1"/>
    <w:rsid w:val="00986247"/>
    <w:rsid w:val="00991EBD"/>
    <w:rsid w:val="0099701D"/>
    <w:rsid w:val="009A1A0A"/>
    <w:rsid w:val="009A662F"/>
    <w:rsid w:val="009B2632"/>
    <w:rsid w:val="009B3C9E"/>
    <w:rsid w:val="009B74F8"/>
    <w:rsid w:val="009B7F0A"/>
    <w:rsid w:val="009C04AD"/>
    <w:rsid w:val="009C64A4"/>
    <w:rsid w:val="009D08A0"/>
    <w:rsid w:val="009D202D"/>
    <w:rsid w:val="009D249E"/>
    <w:rsid w:val="009D47D8"/>
    <w:rsid w:val="009E2825"/>
    <w:rsid w:val="009F78A1"/>
    <w:rsid w:val="00A034AC"/>
    <w:rsid w:val="00A06E9A"/>
    <w:rsid w:val="00A12D82"/>
    <w:rsid w:val="00A163AF"/>
    <w:rsid w:val="00A16B7A"/>
    <w:rsid w:val="00A1778B"/>
    <w:rsid w:val="00A2099A"/>
    <w:rsid w:val="00A255F2"/>
    <w:rsid w:val="00A35656"/>
    <w:rsid w:val="00A37879"/>
    <w:rsid w:val="00A423CD"/>
    <w:rsid w:val="00A44FAB"/>
    <w:rsid w:val="00A45F80"/>
    <w:rsid w:val="00A54D31"/>
    <w:rsid w:val="00A571DC"/>
    <w:rsid w:val="00A60563"/>
    <w:rsid w:val="00A709E9"/>
    <w:rsid w:val="00A74EB2"/>
    <w:rsid w:val="00A7689A"/>
    <w:rsid w:val="00A91536"/>
    <w:rsid w:val="00A94156"/>
    <w:rsid w:val="00A95E01"/>
    <w:rsid w:val="00A969AC"/>
    <w:rsid w:val="00A9747B"/>
    <w:rsid w:val="00AA1F63"/>
    <w:rsid w:val="00AA23C9"/>
    <w:rsid w:val="00AA3717"/>
    <w:rsid w:val="00AA5DE9"/>
    <w:rsid w:val="00AA7E3A"/>
    <w:rsid w:val="00AB2EBD"/>
    <w:rsid w:val="00AB5A41"/>
    <w:rsid w:val="00AB6E72"/>
    <w:rsid w:val="00AC4BC8"/>
    <w:rsid w:val="00AC5916"/>
    <w:rsid w:val="00AD281C"/>
    <w:rsid w:val="00AD683F"/>
    <w:rsid w:val="00AE2C14"/>
    <w:rsid w:val="00AE7F9F"/>
    <w:rsid w:val="00AF2321"/>
    <w:rsid w:val="00B02518"/>
    <w:rsid w:val="00B0392F"/>
    <w:rsid w:val="00B060A2"/>
    <w:rsid w:val="00B07845"/>
    <w:rsid w:val="00B248E5"/>
    <w:rsid w:val="00B31C8E"/>
    <w:rsid w:val="00B325A7"/>
    <w:rsid w:val="00B357F2"/>
    <w:rsid w:val="00B35EA3"/>
    <w:rsid w:val="00B4106F"/>
    <w:rsid w:val="00B41A0B"/>
    <w:rsid w:val="00B50DD1"/>
    <w:rsid w:val="00B513E0"/>
    <w:rsid w:val="00B617AA"/>
    <w:rsid w:val="00B65813"/>
    <w:rsid w:val="00B66172"/>
    <w:rsid w:val="00B67DCA"/>
    <w:rsid w:val="00B71198"/>
    <w:rsid w:val="00B7218F"/>
    <w:rsid w:val="00B82D66"/>
    <w:rsid w:val="00B83C86"/>
    <w:rsid w:val="00B90178"/>
    <w:rsid w:val="00B91650"/>
    <w:rsid w:val="00B92E63"/>
    <w:rsid w:val="00B92F11"/>
    <w:rsid w:val="00BA0184"/>
    <w:rsid w:val="00BB696D"/>
    <w:rsid w:val="00BD602F"/>
    <w:rsid w:val="00BE63ED"/>
    <w:rsid w:val="00BF0371"/>
    <w:rsid w:val="00BF0669"/>
    <w:rsid w:val="00C00DA9"/>
    <w:rsid w:val="00C02AB8"/>
    <w:rsid w:val="00C12FC9"/>
    <w:rsid w:val="00C25EA9"/>
    <w:rsid w:val="00C3114D"/>
    <w:rsid w:val="00C3557E"/>
    <w:rsid w:val="00C57A80"/>
    <w:rsid w:val="00C6184B"/>
    <w:rsid w:val="00C63D29"/>
    <w:rsid w:val="00C64659"/>
    <w:rsid w:val="00C66C92"/>
    <w:rsid w:val="00C77309"/>
    <w:rsid w:val="00C97E1F"/>
    <w:rsid w:val="00CA4845"/>
    <w:rsid w:val="00CB7EE4"/>
    <w:rsid w:val="00CC1289"/>
    <w:rsid w:val="00CC34DE"/>
    <w:rsid w:val="00CC3AF8"/>
    <w:rsid w:val="00CC6806"/>
    <w:rsid w:val="00CE0F8D"/>
    <w:rsid w:val="00CE70EA"/>
    <w:rsid w:val="00CF0570"/>
    <w:rsid w:val="00CF7E8E"/>
    <w:rsid w:val="00D1044B"/>
    <w:rsid w:val="00D125F2"/>
    <w:rsid w:val="00D162E6"/>
    <w:rsid w:val="00D323D7"/>
    <w:rsid w:val="00D376E7"/>
    <w:rsid w:val="00D3792F"/>
    <w:rsid w:val="00D42989"/>
    <w:rsid w:val="00D4467C"/>
    <w:rsid w:val="00D44D5E"/>
    <w:rsid w:val="00D47E9D"/>
    <w:rsid w:val="00D54685"/>
    <w:rsid w:val="00D55DFA"/>
    <w:rsid w:val="00D7117E"/>
    <w:rsid w:val="00D770AE"/>
    <w:rsid w:val="00D8136D"/>
    <w:rsid w:val="00D87498"/>
    <w:rsid w:val="00D9577F"/>
    <w:rsid w:val="00D9667B"/>
    <w:rsid w:val="00DA694E"/>
    <w:rsid w:val="00DB03C0"/>
    <w:rsid w:val="00DB0D36"/>
    <w:rsid w:val="00DB1272"/>
    <w:rsid w:val="00DB471F"/>
    <w:rsid w:val="00DC2762"/>
    <w:rsid w:val="00DC6461"/>
    <w:rsid w:val="00DC71BB"/>
    <w:rsid w:val="00DD7243"/>
    <w:rsid w:val="00DD7B15"/>
    <w:rsid w:val="00DE3ECA"/>
    <w:rsid w:val="00DF42B6"/>
    <w:rsid w:val="00E02F2B"/>
    <w:rsid w:val="00E0343D"/>
    <w:rsid w:val="00E10309"/>
    <w:rsid w:val="00E14D8C"/>
    <w:rsid w:val="00E15E35"/>
    <w:rsid w:val="00E257D0"/>
    <w:rsid w:val="00E33763"/>
    <w:rsid w:val="00E348D9"/>
    <w:rsid w:val="00E364C5"/>
    <w:rsid w:val="00E376C3"/>
    <w:rsid w:val="00E40DAB"/>
    <w:rsid w:val="00E43EC5"/>
    <w:rsid w:val="00E445B3"/>
    <w:rsid w:val="00E45F61"/>
    <w:rsid w:val="00E474FA"/>
    <w:rsid w:val="00E53C9B"/>
    <w:rsid w:val="00E626C9"/>
    <w:rsid w:val="00E62750"/>
    <w:rsid w:val="00E664F9"/>
    <w:rsid w:val="00E67576"/>
    <w:rsid w:val="00E7459E"/>
    <w:rsid w:val="00E830C7"/>
    <w:rsid w:val="00E864E8"/>
    <w:rsid w:val="00EA4387"/>
    <w:rsid w:val="00EA7F60"/>
    <w:rsid w:val="00EB5154"/>
    <w:rsid w:val="00EC4157"/>
    <w:rsid w:val="00ED1C9C"/>
    <w:rsid w:val="00ED7CFA"/>
    <w:rsid w:val="00EE5742"/>
    <w:rsid w:val="00EF2426"/>
    <w:rsid w:val="00F0229A"/>
    <w:rsid w:val="00F03841"/>
    <w:rsid w:val="00F04471"/>
    <w:rsid w:val="00F1177C"/>
    <w:rsid w:val="00F119DF"/>
    <w:rsid w:val="00F15F5F"/>
    <w:rsid w:val="00F24D4B"/>
    <w:rsid w:val="00F2524C"/>
    <w:rsid w:val="00F3290A"/>
    <w:rsid w:val="00F4339A"/>
    <w:rsid w:val="00F46EB0"/>
    <w:rsid w:val="00F55FFA"/>
    <w:rsid w:val="00F6648B"/>
    <w:rsid w:val="00F66B0A"/>
    <w:rsid w:val="00F76177"/>
    <w:rsid w:val="00F80A9E"/>
    <w:rsid w:val="00F84EBA"/>
    <w:rsid w:val="00F95696"/>
    <w:rsid w:val="00FA3129"/>
    <w:rsid w:val="00FA4ECA"/>
    <w:rsid w:val="00FA5E63"/>
    <w:rsid w:val="00FC175D"/>
    <w:rsid w:val="00FC54AF"/>
    <w:rsid w:val="00FD5FB2"/>
    <w:rsid w:val="00FD75CB"/>
    <w:rsid w:val="00FF3CF7"/>
    <w:rsid w:val="00FF54E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F35CB7"/>
  <w15:chartTrackingRefBased/>
  <w15:docId w15:val="{26843A15-3D44-4D48-95C5-B97C441C72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HAns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
    <w:name w:val="Normal"/>
    <w:qFormat/>
    <w:rsid w:val="0087156F"/>
    <w:rPr>
      <w:lang w:val="hu-HU"/>
    </w:rPr>
  </w:style>
  <w:style w:type="paragraph" w:styleId="Cmsor1">
    <w:name w:val="heading 1"/>
    <w:aliases w:val="Thesis Címsor 1"/>
    <w:basedOn w:val="Norml"/>
    <w:next w:val="ThesisSzvegElsBekezds"/>
    <w:link w:val="Cmsor1Char"/>
    <w:uiPriority w:val="9"/>
    <w:qFormat/>
    <w:rsid w:val="007E7814"/>
    <w:pPr>
      <w:keepNext/>
      <w:keepLines/>
      <w:numPr>
        <w:numId w:val="13"/>
      </w:numPr>
      <w:spacing w:before="240" w:after="0" w:line="480" w:lineRule="auto"/>
      <w:ind w:left="567" w:hanging="567"/>
      <w:outlineLvl w:val="0"/>
    </w:pPr>
    <w:rPr>
      <w:rFonts w:ascii="Arial" w:eastAsiaTheme="majorEastAsia" w:hAnsi="Arial" w:cstheme="majorBidi"/>
      <w:b/>
      <w:sz w:val="28"/>
      <w:szCs w:val="32"/>
    </w:rPr>
  </w:style>
  <w:style w:type="paragraph" w:styleId="Cmsor2">
    <w:name w:val="heading 2"/>
    <w:aliases w:val="Thesis Címsor 2"/>
    <w:basedOn w:val="Norml"/>
    <w:next w:val="ThesisSzvegElsBekezds"/>
    <w:link w:val="Cmsor2Char"/>
    <w:uiPriority w:val="9"/>
    <w:unhideWhenUsed/>
    <w:qFormat/>
    <w:rsid w:val="007E7814"/>
    <w:pPr>
      <w:keepNext/>
      <w:keepLines/>
      <w:numPr>
        <w:ilvl w:val="1"/>
        <w:numId w:val="13"/>
      </w:numPr>
      <w:spacing w:before="40" w:after="0" w:line="480" w:lineRule="auto"/>
      <w:ind w:left="567" w:hanging="567"/>
      <w:outlineLvl w:val="1"/>
    </w:pPr>
    <w:rPr>
      <w:rFonts w:ascii="Arial" w:eastAsiaTheme="majorEastAsia" w:hAnsi="Arial" w:cstheme="majorBidi"/>
      <w:b/>
      <w:sz w:val="24"/>
      <w:szCs w:val="26"/>
    </w:rPr>
  </w:style>
  <w:style w:type="paragraph" w:styleId="Cmsor3">
    <w:name w:val="heading 3"/>
    <w:aliases w:val="Thesis Címsor 3"/>
    <w:basedOn w:val="Norml"/>
    <w:next w:val="ThesisSzvegElsBekezds"/>
    <w:link w:val="Cmsor3Char"/>
    <w:autoRedefine/>
    <w:uiPriority w:val="9"/>
    <w:unhideWhenUsed/>
    <w:qFormat/>
    <w:rsid w:val="007E7814"/>
    <w:pPr>
      <w:keepNext/>
      <w:keepLines/>
      <w:numPr>
        <w:ilvl w:val="2"/>
        <w:numId w:val="13"/>
      </w:numPr>
      <w:spacing w:after="0" w:line="360" w:lineRule="auto"/>
      <w:ind w:left="567" w:hanging="567"/>
      <w:outlineLvl w:val="2"/>
    </w:pPr>
    <w:rPr>
      <w:rFonts w:ascii="Arial" w:eastAsiaTheme="majorEastAsia" w:hAnsi="Arial" w:cstheme="majorBidi"/>
      <w:b/>
      <w:sz w:val="24"/>
      <w:szCs w:val="24"/>
    </w:rPr>
  </w:style>
  <w:style w:type="paragraph" w:styleId="Cmsor4">
    <w:name w:val="heading 4"/>
    <w:aliases w:val="Thesis Címsor 4"/>
    <w:basedOn w:val="Norml"/>
    <w:next w:val="ThesisSzvegElsBekezds"/>
    <w:link w:val="Cmsor4Char"/>
    <w:uiPriority w:val="9"/>
    <w:unhideWhenUsed/>
    <w:qFormat/>
    <w:rsid w:val="007E7814"/>
    <w:pPr>
      <w:keepNext/>
      <w:keepLines/>
      <w:numPr>
        <w:ilvl w:val="3"/>
        <w:numId w:val="13"/>
      </w:numPr>
      <w:spacing w:before="40" w:after="0" w:line="360" w:lineRule="auto"/>
      <w:ind w:left="567" w:hanging="567"/>
      <w:outlineLvl w:val="3"/>
    </w:pPr>
    <w:rPr>
      <w:rFonts w:ascii="Arial" w:eastAsiaTheme="majorEastAsia" w:hAnsi="Arial" w:cstheme="majorBidi"/>
      <w:b/>
      <w:iCs/>
      <w:sz w:val="24"/>
    </w:rPr>
  </w:style>
  <w:style w:type="paragraph" w:styleId="Cmsor5">
    <w:name w:val="heading 5"/>
    <w:basedOn w:val="Norml"/>
    <w:next w:val="Norml"/>
    <w:link w:val="Cmsor5Char"/>
    <w:uiPriority w:val="9"/>
    <w:unhideWhenUsed/>
    <w:qFormat/>
    <w:rsid w:val="007E7814"/>
    <w:pPr>
      <w:keepNext/>
      <w:keepLines/>
      <w:spacing w:before="40" w:after="0"/>
      <w:outlineLvl w:val="4"/>
    </w:pPr>
    <w:rPr>
      <w:rFonts w:asciiTheme="majorHAnsi" w:eastAsiaTheme="majorEastAsia" w:hAnsiTheme="majorHAnsi" w:cstheme="majorBidi"/>
      <w:color w:val="2E74B5" w:themeColor="accent1" w:themeShade="BF"/>
    </w:rPr>
  </w:style>
  <w:style w:type="paragraph" w:styleId="Cmsor6">
    <w:name w:val="heading 6"/>
    <w:basedOn w:val="Norml"/>
    <w:next w:val="Norml"/>
    <w:link w:val="Cmsor6Char"/>
    <w:uiPriority w:val="9"/>
    <w:semiHidden/>
    <w:unhideWhenUsed/>
    <w:qFormat/>
    <w:rsid w:val="007E7814"/>
    <w:pPr>
      <w:keepNext/>
      <w:keepLines/>
      <w:spacing w:before="40" w:after="0"/>
      <w:outlineLvl w:val="5"/>
    </w:pPr>
    <w:rPr>
      <w:rFonts w:asciiTheme="majorHAnsi" w:eastAsiaTheme="majorEastAsia" w:hAnsiTheme="majorHAnsi" w:cstheme="majorBidi"/>
      <w:color w:val="1F4D78" w:themeColor="accent1" w:themeShade="7F"/>
    </w:rPr>
  </w:style>
  <w:style w:type="paragraph" w:styleId="Cmsor7">
    <w:name w:val="heading 7"/>
    <w:basedOn w:val="Norml"/>
    <w:next w:val="Norml"/>
    <w:link w:val="Cmsor7Char"/>
    <w:uiPriority w:val="9"/>
    <w:semiHidden/>
    <w:unhideWhenUsed/>
    <w:qFormat/>
    <w:rsid w:val="00F03841"/>
    <w:pPr>
      <w:keepNext/>
      <w:keepLines/>
      <w:numPr>
        <w:ilvl w:val="6"/>
        <w:numId w:val="4"/>
      </w:numPr>
      <w:spacing w:before="40" w:after="0"/>
      <w:outlineLvl w:val="6"/>
    </w:pPr>
    <w:rPr>
      <w:rFonts w:asciiTheme="majorHAnsi" w:eastAsiaTheme="majorEastAsia" w:hAnsiTheme="majorHAnsi" w:cstheme="majorBidi"/>
      <w:i/>
      <w:iCs/>
      <w:color w:val="1F4D78" w:themeColor="accent1" w:themeShade="7F"/>
    </w:rPr>
  </w:style>
  <w:style w:type="paragraph" w:styleId="Cmsor8">
    <w:name w:val="heading 8"/>
    <w:basedOn w:val="Norml"/>
    <w:next w:val="Norml"/>
    <w:link w:val="Cmsor8Char"/>
    <w:uiPriority w:val="9"/>
    <w:semiHidden/>
    <w:unhideWhenUsed/>
    <w:qFormat/>
    <w:rsid w:val="00F03841"/>
    <w:pPr>
      <w:keepNext/>
      <w:keepLines/>
      <w:numPr>
        <w:ilvl w:val="7"/>
        <w:numId w:val="4"/>
      </w:numPr>
      <w:spacing w:before="40" w:after="0"/>
      <w:outlineLvl w:val="7"/>
    </w:pPr>
    <w:rPr>
      <w:rFonts w:asciiTheme="majorHAnsi" w:eastAsiaTheme="majorEastAsia" w:hAnsiTheme="majorHAnsi" w:cstheme="majorBidi"/>
      <w:color w:val="272727" w:themeColor="text1" w:themeTint="D8"/>
      <w:sz w:val="21"/>
      <w:szCs w:val="21"/>
    </w:rPr>
  </w:style>
  <w:style w:type="paragraph" w:styleId="Cmsor9">
    <w:name w:val="heading 9"/>
    <w:basedOn w:val="Norml"/>
    <w:next w:val="Norml"/>
    <w:link w:val="Cmsor9Char"/>
    <w:uiPriority w:val="9"/>
    <w:semiHidden/>
    <w:unhideWhenUsed/>
    <w:qFormat/>
    <w:rsid w:val="00F03841"/>
    <w:pPr>
      <w:keepNext/>
      <w:keepLines/>
      <w:numPr>
        <w:ilvl w:val="8"/>
        <w:numId w:val="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paragraph" w:customStyle="1" w:styleId="ThesisSzveg">
    <w:name w:val="Thesis Szöveg"/>
    <w:basedOn w:val="Norml"/>
    <w:qFormat/>
    <w:rsid w:val="0087156F"/>
    <w:pPr>
      <w:spacing w:line="360" w:lineRule="auto"/>
      <w:ind w:firstLine="720"/>
      <w:jc w:val="both"/>
    </w:pPr>
    <w:rPr>
      <w:rFonts w:ascii="Times New Roman" w:hAnsi="Times New Roman"/>
      <w:sz w:val="24"/>
    </w:rPr>
  </w:style>
  <w:style w:type="paragraph" w:customStyle="1" w:styleId="ThesisSzvegElsBekezds">
    <w:name w:val="Thesis Szöveg Első Bekezdés"/>
    <w:basedOn w:val="ThesisSzveg"/>
    <w:next w:val="ThesisSzveg"/>
    <w:autoRedefine/>
    <w:qFormat/>
    <w:rsid w:val="00C3557E"/>
    <w:pPr>
      <w:ind w:firstLine="0"/>
    </w:pPr>
  </w:style>
  <w:style w:type="character" w:customStyle="1" w:styleId="Cmsor1Char">
    <w:name w:val="Címsor 1 Char"/>
    <w:aliases w:val="Thesis Címsor 1 Char"/>
    <w:basedOn w:val="Bekezdsalapbettpusa"/>
    <w:link w:val="Cmsor1"/>
    <w:uiPriority w:val="9"/>
    <w:rsid w:val="007E7814"/>
    <w:rPr>
      <w:rFonts w:ascii="Arial" w:eastAsiaTheme="majorEastAsia" w:hAnsi="Arial" w:cstheme="majorBidi"/>
      <w:b/>
      <w:sz w:val="28"/>
      <w:szCs w:val="32"/>
      <w:lang w:val="hu-HU"/>
    </w:rPr>
  </w:style>
  <w:style w:type="character" w:customStyle="1" w:styleId="Cmsor2Char">
    <w:name w:val="Címsor 2 Char"/>
    <w:aliases w:val="Thesis Címsor 2 Char"/>
    <w:basedOn w:val="Bekezdsalapbettpusa"/>
    <w:link w:val="Cmsor2"/>
    <w:uiPriority w:val="9"/>
    <w:rsid w:val="007E7814"/>
    <w:rPr>
      <w:rFonts w:ascii="Arial" w:eastAsiaTheme="majorEastAsia" w:hAnsi="Arial" w:cstheme="majorBidi"/>
      <w:b/>
      <w:sz w:val="24"/>
      <w:szCs w:val="26"/>
      <w:lang w:val="hu-HU"/>
    </w:rPr>
  </w:style>
  <w:style w:type="character" w:customStyle="1" w:styleId="Cmsor3Char">
    <w:name w:val="Címsor 3 Char"/>
    <w:aliases w:val="Thesis Címsor 3 Char"/>
    <w:basedOn w:val="Bekezdsalapbettpusa"/>
    <w:link w:val="Cmsor3"/>
    <w:uiPriority w:val="9"/>
    <w:rsid w:val="007E7814"/>
    <w:rPr>
      <w:rFonts w:ascii="Arial" w:eastAsiaTheme="majorEastAsia" w:hAnsi="Arial" w:cstheme="majorBidi"/>
      <w:b/>
      <w:sz w:val="24"/>
      <w:szCs w:val="24"/>
      <w:lang w:val="hu-HU"/>
    </w:rPr>
  </w:style>
  <w:style w:type="character" w:customStyle="1" w:styleId="Cmsor4Char">
    <w:name w:val="Címsor 4 Char"/>
    <w:aliases w:val="Thesis Címsor 4 Char"/>
    <w:basedOn w:val="Bekezdsalapbettpusa"/>
    <w:link w:val="Cmsor4"/>
    <w:uiPriority w:val="9"/>
    <w:rsid w:val="007E7814"/>
    <w:rPr>
      <w:rFonts w:ascii="Arial" w:eastAsiaTheme="majorEastAsia" w:hAnsi="Arial" w:cstheme="majorBidi"/>
      <w:b/>
      <w:iCs/>
      <w:sz w:val="24"/>
      <w:lang w:val="hu-HU"/>
    </w:rPr>
  </w:style>
  <w:style w:type="character" w:customStyle="1" w:styleId="Cmsor5Char">
    <w:name w:val="Címsor 5 Char"/>
    <w:basedOn w:val="Bekezdsalapbettpusa"/>
    <w:link w:val="Cmsor5"/>
    <w:uiPriority w:val="9"/>
    <w:rsid w:val="0087156F"/>
    <w:rPr>
      <w:rFonts w:asciiTheme="majorHAnsi" w:eastAsiaTheme="majorEastAsia" w:hAnsiTheme="majorHAnsi" w:cstheme="majorBidi"/>
      <w:color w:val="2E74B5" w:themeColor="accent1" w:themeShade="BF"/>
    </w:rPr>
  </w:style>
  <w:style w:type="paragraph" w:customStyle="1" w:styleId="ThesisKpalrs">
    <w:name w:val="Thesis Képaláírás"/>
    <w:basedOn w:val="Norml"/>
    <w:next w:val="ThesisSzveg"/>
    <w:autoRedefine/>
    <w:qFormat/>
    <w:rsid w:val="007D2C37"/>
    <w:pPr>
      <w:spacing w:before="240" w:line="360" w:lineRule="auto"/>
      <w:jc w:val="center"/>
    </w:pPr>
    <w:rPr>
      <w:rFonts w:ascii="Times New Roman" w:hAnsi="Times New Roman"/>
      <w:sz w:val="20"/>
      <w:szCs w:val="20"/>
    </w:rPr>
  </w:style>
  <w:style w:type="paragraph" w:customStyle="1" w:styleId="ThesisH1">
    <w:name w:val="Thesis H1"/>
    <w:basedOn w:val="Cmsor1"/>
    <w:next w:val="ThesisSzvegElsBekezds"/>
    <w:link w:val="ThesisH1Char"/>
    <w:qFormat/>
    <w:rsid w:val="00883FCB"/>
    <w:pPr>
      <w:numPr>
        <w:numId w:val="0"/>
      </w:numPr>
      <w:jc w:val="center"/>
    </w:pPr>
  </w:style>
  <w:style w:type="paragraph" w:customStyle="1" w:styleId="ThesisH2">
    <w:name w:val="Thesis H2"/>
    <w:basedOn w:val="Cmsor2"/>
    <w:next w:val="ThesisSzvegElsBekezds"/>
    <w:qFormat/>
    <w:rsid w:val="008C768E"/>
    <w:pPr>
      <w:numPr>
        <w:ilvl w:val="0"/>
        <w:numId w:val="0"/>
      </w:numPr>
    </w:pPr>
    <w:rPr>
      <w:sz w:val="27"/>
    </w:rPr>
  </w:style>
  <w:style w:type="paragraph" w:customStyle="1" w:styleId="Stlus1">
    <w:name w:val="Stílus1"/>
    <w:basedOn w:val="ThesisH2"/>
    <w:rsid w:val="00F03841"/>
    <w:pPr>
      <w:numPr>
        <w:numId w:val="3"/>
      </w:numPr>
    </w:pPr>
  </w:style>
  <w:style w:type="character" w:customStyle="1" w:styleId="Cmsor6Char">
    <w:name w:val="Címsor 6 Char"/>
    <w:basedOn w:val="Bekezdsalapbettpusa"/>
    <w:link w:val="Cmsor6"/>
    <w:uiPriority w:val="9"/>
    <w:semiHidden/>
    <w:rsid w:val="00F03841"/>
    <w:rPr>
      <w:rFonts w:asciiTheme="majorHAnsi" w:eastAsiaTheme="majorEastAsia" w:hAnsiTheme="majorHAnsi" w:cstheme="majorBidi"/>
      <w:color w:val="1F4D78" w:themeColor="accent1" w:themeShade="7F"/>
    </w:rPr>
  </w:style>
  <w:style w:type="character" w:customStyle="1" w:styleId="Cmsor7Char">
    <w:name w:val="Címsor 7 Char"/>
    <w:basedOn w:val="Bekezdsalapbettpusa"/>
    <w:link w:val="Cmsor7"/>
    <w:uiPriority w:val="9"/>
    <w:semiHidden/>
    <w:rsid w:val="00F03841"/>
    <w:rPr>
      <w:rFonts w:asciiTheme="majorHAnsi" w:eastAsiaTheme="majorEastAsia" w:hAnsiTheme="majorHAnsi" w:cstheme="majorBidi"/>
      <w:i/>
      <w:iCs/>
      <w:color w:val="1F4D78" w:themeColor="accent1" w:themeShade="7F"/>
    </w:rPr>
  </w:style>
  <w:style w:type="character" w:customStyle="1" w:styleId="Cmsor8Char">
    <w:name w:val="Címsor 8 Char"/>
    <w:basedOn w:val="Bekezdsalapbettpusa"/>
    <w:link w:val="Cmsor8"/>
    <w:uiPriority w:val="9"/>
    <w:semiHidden/>
    <w:rsid w:val="00F03841"/>
    <w:rPr>
      <w:rFonts w:asciiTheme="majorHAnsi" w:eastAsiaTheme="majorEastAsia" w:hAnsiTheme="majorHAnsi" w:cstheme="majorBidi"/>
      <w:color w:val="272727" w:themeColor="text1" w:themeTint="D8"/>
      <w:sz w:val="21"/>
      <w:szCs w:val="21"/>
    </w:rPr>
  </w:style>
  <w:style w:type="character" w:customStyle="1" w:styleId="Cmsor9Char">
    <w:name w:val="Címsor 9 Char"/>
    <w:basedOn w:val="Bekezdsalapbettpusa"/>
    <w:link w:val="Cmsor9"/>
    <w:uiPriority w:val="9"/>
    <w:semiHidden/>
    <w:rsid w:val="00F03841"/>
    <w:rPr>
      <w:rFonts w:asciiTheme="majorHAnsi" w:eastAsiaTheme="majorEastAsia" w:hAnsiTheme="majorHAnsi" w:cstheme="majorBidi"/>
      <w:i/>
      <w:iCs/>
      <w:color w:val="272727" w:themeColor="text1" w:themeTint="D8"/>
      <w:sz w:val="21"/>
      <w:szCs w:val="21"/>
    </w:rPr>
  </w:style>
  <w:style w:type="paragraph" w:styleId="lfej">
    <w:name w:val="header"/>
    <w:basedOn w:val="Norml"/>
    <w:link w:val="lfejChar"/>
    <w:uiPriority w:val="99"/>
    <w:unhideWhenUsed/>
    <w:rsid w:val="008C768E"/>
    <w:pPr>
      <w:tabs>
        <w:tab w:val="center" w:pos="4703"/>
        <w:tab w:val="right" w:pos="9406"/>
      </w:tabs>
      <w:spacing w:after="0" w:line="240" w:lineRule="auto"/>
    </w:pPr>
  </w:style>
  <w:style w:type="character" w:customStyle="1" w:styleId="lfejChar">
    <w:name w:val="Élőfej Char"/>
    <w:basedOn w:val="Bekezdsalapbettpusa"/>
    <w:link w:val="lfej"/>
    <w:uiPriority w:val="99"/>
    <w:rsid w:val="008C768E"/>
  </w:style>
  <w:style w:type="paragraph" w:styleId="llb">
    <w:name w:val="footer"/>
    <w:basedOn w:val="Norml"/>
    <w:link w:val="llbChar"/>
    <w:uiPriority w:val="99"/>
    <w:unhideWhenUsed/>
    <w:rsid w:val="008C768E"/>
    <w:pPr>
      <w:tabs>
        <w:tab w:val="center" w:pos="4703"/>
        <w:tab w:val="right" w:pos="9406"/>
      </w:tabs>
      <w:spacing w:after="0" w:line="240" w:lineRule="auto"/>
    </w:pPr>
  </w:style>
  <w:style w:type="character" w:customStyle="1" w:styleId="llbChar">
    <w:name w:val="Élőláb Char"/>
    <w:basedOn w:val="Bekezdsalapbettpusa"/>
    <w:link w:val="llb"/>
    <w:uiPriority w:val="99"/>
    <w:rsid w:val="008C768E"/>
  </w:style>
  <w:style w:type="paragraph" w:styleId="Tartalomjegyzkcmsora">
    <w:name w:val="TOC Heading"/>
    <w:basedOn w:val="Cmsor1"/>
    <w:next w:val="Norml"/>
    <w:uiPriority w:val="39"/>
    <w:unhideWhenUsed/>
    <w:rsid w:val="00AA7E3A"/>
    <w:pPr>
      <w:numPr>
        <w:numId w:val="0"/>
      </w:numPr>
      <w:spacing w:line="259" w:lineRule="auto"/>
      <w:outlineLvl w:val="9"/>
    </w:pPr>
    <w:rPr>
      <w:rFonts w:asciiTheme="majorHAnsi" w:hAnsiTheme="majorHAnsi"/>
      <w:b w:val="0"/>
      <w:color w:val="2E74B5" w:themeColor="accent1" w:themeShade="BF"/>
      <w:sz w:val="32"/>
    </w:rPr>
  </w:style>
  <w:style w:type="paragraph" w:styleId="TJ1">
    <w:name w:val="toc 1"/>
    <w:basedOn w:val="Norml"/>
    <w:next w:val="Norml"/>
    <w:autoRedefine/>
    <w:uiPriority w:val="39"/>
    <w:unhideWhenUsed/>
    <w:rsid w:val="00AA7E3A"/>
    <w:pPr>
      <w:spacing w:after="100"/>
    </w:pPr>
  </w:style>
  <w:style w:type="paragraph" w:styleId="TJ2">
    <w:name w:val="toc 2"/>
    <w:basedOn w:val="Norml"/>
    <w:next w:val="Norml"/>
    <w:autoRedefine/>
    <w:uiPriority w:val="39"/>
    <w:unhideWhenUsed/>
    <w:rsid w:val="00AA7E3A"/>
    <w:pPr>
      <w:spacing w:after="100"/>
      <w:ind w:left="220"/>
    </w:pPr>
  </w:style>
  <w:style w:type="character" w:styleId="Hiperhivatkozs">
    <w:name w:val="Hyperlink"/>
    <w:basedOn w:val="Bekezdsalapbettpusa"/>
    <w:uiPriority w:val="99"/>
    <w:unhideWhenUsed/>
    <w:rsid w:val="00AA7E3A"/>
    <w:rPr>
      <w:color w:val="0563C1" w:themeColor="hyperlink"/>
      <w:u w:val="single"/>
    </w:rPr>
  </w:style>
  <w:style w:type="paragraph" w:customStyle="1" w:styleId="ThesisHX">
    <w:name w:val="Thesis HX"/>
    <w:basedOn w:val="ThesisH1"/>
    <w:next w:val="ThesisSzvegElsBekezds"/>
    <w:link w:val="ThesisHXChar"/>
    <w:qFormat/>
    <w:rsid w:val="00AA7E3A"/>
    <w:rPr>
      <w:i/>
      <w:sz w:val="24"/>
    </w:rPr>
  </w:style>
  <w:style w:type="character" w:customStyle="1" w:styleId="ThesisH1Char">
    <w:name w:val="Thesis H1 Char"/>
    <w:basedOn w:val="Cmsor1Char"/>
    <w:link w:val="ThesisH1"/>
    <w:rsid w:val="00AA7E3A"/>
    <w:rPr>
      <w:rFonts w:ascii="Arial" w:eastAsiaTheme="majorEastAsia" w:hAnsi="Arial" w:cstheme="majorBidi"/>
      <w:b/>
      <w:sz w:val="28"/>
      <w:szCs w:val="32"/>
      <w:lang w:val="hu-HU"/>
    </w:rPr>
  </w:style>
  <w:style w:type="character" w:customStyle="1" w:styleId="ThesisHXChar">
    <w:name w:val="Thesis HX Char"/>
    <w:basedOn w:val="ThesisH1Char"/>
    <w:link w:val="ThesisHX"/>
    <w:rsid w:val="00AA7E3A"/>
    <w:rPr>
      <w:rFonts w:ascii="Arial" w:eastAsiaTheme="majorEastAsia" w:hAnsi="Arial" w:cstheme="majorBidi"/>
      <w:b/>
      <w:i/>
      <w:sz w:val="24"/>
      <w:szCs w:val="32"/>
      <w:lang w:val="hu-HU"/>
    </w:rPr>
  </w:style>
  <w:style w:type="paragraph" w:styleId="Kpalrs">
    <w:name w:val="caption"/>
    <w:basedOn w:val="Norml"/>
    <w:next w:val="Norml"/>
    <w:uiPriority w:val="35"/>
    <w:unhideWhenUsed/>
    <w:qFormat/>
    <w:rsid w:val="00613EEB"/>
    <w:pPr>
      <w:spacing w:after="200" w:line="240" w:lineRule="auto"/>
    </w:pPr>
    <w:rPr>
      <w:i/>
      <w:iCs/>
      <w:color w:val="44546A" w:themeColor="text2"/>
      <w:sz w:val="18"/>
      <w:szCs w:val="18"/>
    </w:rPr>
  </w:style>
  <w:style w:type="character" w:styleId="Helyrzszveg">
    <w:name w:val="Placeholder Text"/>
    <w:basedOn w:val="Bekezdsalapbettpusa"/>
    <w:uiPriority w:val="99"/>
    <w:semiHidden/>
    <w:rsid w:val="003B446E"/>
    <w:rPr>
      <w:color w:val="808080"/>
    </w:rPr>
  </w:style>
  <w:style w:type="paragraph" w:styleId="TJ3">
    <w:name w:val="toc 3"/>
    <w:basedOn w:val="Norml"/>
    <w:next w:val="Norml"/>
    <w:autoRedefine/>
    <w:uiPriority w:val="39"/>
    <w:unhideWhenUsed/>
    <w:rsid w:val="00964772"/>
    <w:pPr>
      <w:spacing w:after="100"/>
      <w:ind w:left="440"/>
    </w:pPr>
  </w:style>
  <w:style w:type="paragraph" w:styleId="Nincstrkz">
    <w:name w:val="No Spacing"/>
    <w:uiPriority w:val="1"/>
    <w:qFormat/>
    <w:rsid w:val="00DC2762"/>
    <w:pPr>
      <w:spacing w:after="0" w:line="240" w:lineRule="auto"/>
    </w:pPr>
    <w:rPr>
      <w:lang w:val="hu-HU"/>
    </w:rPr>
  </w:style>
  <w:style w:type="paragraph" w:styleId="Kiemeltidzet">
    <w:name w:val="Intense Quote"/>
    <w:aliases w:val="Thesis Felsorolás"/>
    <w:basedOn w:val="ThesisSzvegElsBekezds"/>
    <w:next w:val="ThesisSzvegElsBekezds"/>
    <w:link w:val="KiemeltidzetChar"/>
    <w:uiPriority w:val="30"/>
    <w:qFormat/>
    <w:rsid w:val="003E5879"/>
    <w:pPr>
      <w:numPr>
        <w:numId w:val="7"/>
      </w:numPr>
      <w:spacing w:after="0"/>
      <w:ind w:left="720" w:firstLine="0"/>
      <w:jc w:val="left"/>
    </w:pPr>
    <w:rPr>
      <w:iCs/>
    </w:rPr>
  </w:style>
  <w:style w:type="character" w:customStyle="1" w:styleId="KiemeltidzetChar">
    <w:name w:val="Kiemelt idézet Char"/>
    <w:aliases w:val="Thesis Felsorolás Char"/>
    <w:basedOn w:val="Bekezdsalapbettpusa"/>
    <w:link w:val="Kiemeltidzet"/>
    <w:uiPriority w:val="30"/>
    <w:rsid w:val="003E5879"/>
    <w:rPr>
      <w:rFonts w:ascii="Times New Roman" w:hAnsi="Times New Roman"/>
      <w:iCs/>
      <w:sz w:val="24"/>
      <w:lang w:val="hu-HU"/>
    </w:rPr>
  </w:style>
  <w:style w:type="paragraph" w:styleId="brajegyzk">
    <w:name w:val="table of figures"/>
    <w:basedOn w:val="Norml"/>
    <w:next w:val="Norml"/>
    <w:uiPriority w:val="99"/>
    <w:unhideWhenUsed/>
    <w:rsid w:val="00E257D0"/>
    <w:pPr>
      <w:spacing w:after="0"/>
    </w:pPr>
  </w:style>
  <w:style w:type="character" w:customStyle="1" w:styleId="apple-converted-space">
    <w:name w:val="apple-converted-space"/>
    <w:basedOn w:val="Bekezdsalapbettpusa"/>
    <w:rsid w:val="00535835"/>
  </w:style>
  <w:style w:type="table" w:styleId="Rcsostblzat">
    <w:name w:val="Table Grid"/>
    <w:basedOn w:val="Normltblzat"/>
    <w:uiPriority w:val="39"/>
    <w:rsid w:val="00201AC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uborkszveg">
    <w:name w:val="Balloon Text"/>
    <w:basedOn w:val="Norml"/>
    <w:link w:val="BuborkszvegChar"/>
    <w:uiPriority w:val="99"/>
    <w:semiHidden/>
    <w:unhideWhenUsed/>
    <w:rsid w:val="005B7CA3"/>
    <w:pPr>
      <w:spacing w:after="0" w:line="240" w:lineRule="auto"/>
    </w:pPr>
    <w:rPr>
      <w:rFonts w:ascii="Segoe UI" w:hAnsi="Segoe UI" w:cs="Segoe UI"/>
      <w:sz w:val="18"/>
      <w:szCs w:val="18"/>
    </w:rPr>
  </w:style>
  <w:style w:type="character" w:customStyle="1" w:styleId="BuborkszvegChar">
    <w:name w:val="Buborékszöveg Char"/>
    <w:basedOn w:val="Bekezdsalapbettpusa"/>
    <w:link w:val="Buborkszveg"/>
    <w:uiPriority w:val="99"/>
    <w:semiHidden/>
    <w:rsid w:val="005B7CA3"/>
    <w:rPr>
      <w:rFonts w:ascii="Segoe UI" w:hAnsi="Segoe UI" w:cs="Segoe UI"/>
      <w:sz w:val="18"/>
      <w:szCs w:val="18"/>
      <w:lang w:val="hu-HU"/>
    </w:rPr>
  </w:style>
  <w:style w:type="character" w:styleId="HTML-kd">
    <w:name w:val="HTML Code"/>
    <w:basedOn w:val="Bekezdsalapbettpusa"/>
    <w:uiPriority w:val="99"/>
    <w:semiHidden/>
    <w:unhideWhenUsed/>
    <w:rsid w:val="005B5AED"/>
    <w:rPr>
      <w:rFonts w:ascii="Courier New" w:eastAsia="Times New Roman" w:hAnsi="Courier New" w:cs="Courier New"/>
      <w:sz w:val="20"/>
      <w:szCs w:val="20"/>
    </w:rPr>
  </w:style>
  <w:style w:type="paragraph" w:styleId="Listaszerbekezds">
    <w:name w:val="List Paragraph"/>
    <w:basedOn w:val="Norml"/>
    <w:uiPriority w:val="34"/>
    <w:qFormat/>
    <w:rsid w:val="00220F0F"/>
    <w:pPr>
      <w:ind w:left="720"/>
      <w:contextualSpacing/>
    </w:pPr>
  </w:style>
  <w:style w:type="paragraph" w:styleId="Jegyzetszveg">
    <w:name w:val="annotation text"/>
    <w:basedOn w:val="Norml"/>
    <w:link w:val="JegyzetszvegChar"/>
    <w:uiPriority w:val="99"/>
    <w:semiHidden/>
    <w:unhideWhenUsed/>
    <w:rsid w:val="00927D1C"/>
    <w:pPr>
      <w:spacing w:line="240" w:lineRule="auto"/>
    </w:pPr>
    <w:rPr>
      <w:sz w:val="20"/>
      <w:szCs w:val="20"/>
    </w:rPr>
  </w:style>
  <w:style w:type="character" w:customStyle="1" w:styleId="JegyzetszvegChar">
    <w:name w:val="Jegyzetszöveg Char"/>
    <w:basedOn w:val="Bekezdsalapbettpusa"/>
    <w:link w:val="Jegyzetszveg"/>
    <w:uiPriority w:val="99"/>
    <w:semiHidden/>
    <w:rsid w:val="00927D1C"/>
    <w:rPr>
      <w:sz w:val="20"/>
      <w:szCs w:val="20"/>
      <w:lang w:val="hu-HU"/>
    </w:rPr>
  </w:style>
  <w:style w:type="character" w:styleId="Jegyzethivatkozs">
    <w:name w:val="annotation reference"/>
    <w:basedOn w:val="Bekezdsalapbettpusa"/>
    <w:uiPriority w:val="99"/>
    <w:semiHidden/>
    <w:unhideWhenUsed/>
    <w:rsid w:val="00927D1C"/>
    <w:rPr>
      <w:sz w:val="16"/>
      <w:szCs w:val="16"/>
    </w:rPr>
  </w:style>
  <w:style w:type="paragraph" w:styleId="Megjegyzstrgya">
    <w:name w:val="annotation subject"/>
    <w:basedOn w:val="Jegyzetszveg"/>
    <w:next w:val="Jegyzetszveg"/>
    <w:link w:val="MegjegyzstrgyaChar"/>
    <w:uiPriority w:val="99"/>
    <w:semiHidden/>
    <w:unhideWhenUsed/>
    <w:rsid w:val="00443005"/>
    <w:rPr>
      <w:b/>
      <w:bCs/>
    </w:rPr>
  </w:style>
  <w:style w:type="character" w:customStyle="1" w:styleId="MegjegyzstrgyaChar">
    <w:name w:val="Megjegyzés tárgya Char"/>
    <w:basedOn w:val="JegyzetszvegChar"/>
    <w:link w:val="Megjegyzstrgya"/>
    <w:uiPriority w:val="99"/>
    <w:semiHidden/>
    <w:rsid w:val="00443005"/>
    <w:rPr>
      <w:b/>
      <w:bCs/>
      <w:sz w:val="20"/>
      <w:szCs w:val="20"/>
      <w:lang w:val="hu-HU"/>
    </w:rPr>
  </w:style>
  <w:style w:type="paragraph" w:styleId="Lbjegyzetszveg">
    <w:name w:val="footnote text"/>
    <w:basedOn w:val="Norml"/>
    <w:link w:val="LbjegyzetszvegChar"/>
    <w:uiPriority w:val="99"/>
    <w:semiHidden/>
    <w:unhideWhenUsed/>
    <w:rsid w:val="00011456"/>
    <w:pPr>
      <w:spacing w:after="0" w:line="240" w:lineRule="auto"/>
    </w:pPr>
    <w:rPr>
      <w:sz w:val="20"/>
      <w:szCs w:val="20"/>
    </w:rPr>
  </w:style>
  <w:style w:type="character" w:customStyle="1" w:styleId="LbjegyzetszvegChar">
    <w:name w:val="Lábjegyzetszöveg Char"/>
    <w:basedOn w:val="Bekezdsalapbettpusa"/>
    <w:link w:val="Lbjegyzetszveg"/>
    <w:uiPriority w:val="99"/>
    <w:semiHidden/>
    <w:rsid w:val="00011456"/>
    <w:rPr>
      <w:sz w:val="20"/>
      <w:szCs w:val="20"/>
      <w:lang w:val="hu-HU"/>
    </w:rPr>
  </w:style>
  <w:style w:type="character" w:styleId="Lbjegyzet-hivatkozs">
    <w:name w:val="footnote reference"/>
    <w:basedOn w:val="Bekezdsalapbettpusa"/>
    <w:uiPriority w:val="99"/>
    <w:semiHidden/>
    <w:unhideWhenUsed/>
    <w:rsid w:val="00011456"/>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5928980">
      <w:bodyDiv w:val="1"/>
      <w:marLeft w:val="0"/>
      <w:marRight w:val="0"/>
      <w:marTop w:val="0"/>
      <w:marBottom w:val="0"/>
      <w:divBdr>
        <w:top w:val="none" w:sz="0" w:space="0" w:color="auto"/>
        <w:left w:val="none" w:sz="0" w:space="0" w:color="auto"/>
        <w:bottom w:val="none" w:sz="0" w:space="0" w:color="auto"/>
        <w:right w:val="none" w:sz="0" w:space="0" w:color="auto"/>
      </w:divBdr>
    </w:div>
    <w:div w:id="212889906">
      <w:bodyDiv w:val="1"/>
      <w:marLeft w:val="0"/>
      <w:marRight w:val="0"/>
      <w:marTop w:val="0"/>
      <w:marBottom w:val="0"/>
      <w:divBdr>
        <w:top w:val="none" w:sz="0" w:space="0" w:color="auto"/>
        <w:left w:val="none" w:sz="0" w:space="0" w:color="auto"/>
        <w:bottom w:val="none" w:sz="0" w:space="0" w:color="auto"/>
        <w:right w:val="none" w:sz="0" w:space="0" w:color="auto"/>
      </w:divBdr>
    </w:div>
    <w:div w:id="289017323">
      <w:bodyDiv w:val="1"/>
      <w:marLeft w:val="0"/>
      <w:marRight w:val="0"/>
      <w:marTop w:val="0"/>
      <w:marBottom w:val="0"/>
      <w:divBdr>
        <w:top w:val="none" w:sz="0" w:space="0" w:color="auto"/>
        <w:left w:val="none" w:sz="0" w:space="0" w:color="auto"/>
        <w:bottom w:val="none" w:sz="0" w:space="0" w:color="auto"/>
        <w:right w:val="none" w:sz="0" w:space="0" w:color="auto"/>
      </w:divBdr>
    </w:div>
    <w:div w:id="388773107">
      <w:bodyDiv w:val="1"/>
      <w:marLeft w:val="0"/>
      <w:marRight w:val="0"/>
      <w:marTop w:val="0"/>
      <w:marBottom w:val="0"/>
      <w:divBdr>
        <w:top w:val="none" w:sz="0" w:space="0" w:color="auto"/>
        <w:left w:val="none" w:sz="0" w:space="0" w:color="auto"/>
        <w:bottom w:val="none" w:sz="0" w:space="0" w:color="auto"/>
        <w:right w:val="none" w:sz="0" w:space="0" w:color="auto"/>
      </w:divBdr>
    </w:div>
    <w:div w:id="532042257">
      <w:bodyDiv w:val="1"/>
      <w:marLeft w:val="0"/>
      <w:marRight w:val="0"/>
      <w:marTop w:val="0"/>
      <w:marBottom w:val="0"/>
      <w:divBdr>
        <w:top w:val="none" w:sz="0" w:space="0" w:color="auto"/>
        <w:left w:val="none" w:sz="0" w:space="0" w:color="auto"/>
        <w:bottom w:val="none" w:sz="0" w:space="0" w:color="auto"/>
        <w:right w:val="none" w:sz="0" w:space="0" w:color="auto"/>
      </w:divBdr>
    </w:div>
    <w:div w:id="961765337">
      <w:bodyDiv w:val="1"/>
      <w:marLeft w:val="0"/>
      <w:marRight w:val="0"/>
      <w:marTop w:val="0"/>
      <w:marBottom w:val="0"/>
      <w:divBdr>
        <w:top w:val="none" w:sz="0" w:space="0" w:color="auto"/>
        <w:left w:val="none" w:sz="0" w:space="0" w:color="auto"/>
        <w:bottom w:val="none" w:sz="0" w:space="0" w:color="auto"/>
        <w:right w:val="none" w:sz="0" w:space="0" w:color="auto"/>
      </w:divBdr>
    </w:div>
    <w:div w:id="1374765880">
      <w:bodyDiv w:val="1"/>
      <w:marLeft w:val="0"/>
      <w:marRight w:val="0"/>
      <w:marTop w:val="0"/>
      <w:marBottom w:val="0"/>
      <w:divBdr>
        <w:top w:val="none" w:sz="0" w:space="0" w:color="auto"/>
        <w:left w:val="none" w:sz="0" w:space="0" w:color="auto"/>
        <w:bottom w:val="none" w:sz="0" w:space="0" w:color="auto"/>
        <w:right w:val="none" w:sz="0" w:space="0" w:color="auto"/>
      </w:divBdr>
    </w:div>
    <w:div w:id="1379627620">
      <w:bodyDiv w:val="1"/>
      <w:marLeft w:val="0"/>
      <w:marRight w:val="0"/>
      <w:marTop w:val="0"/>
      <w:marBottom w:val="0"/>
      <w:divBdr>
        <w:top w:val="none" w:sz="0" w:space="0" w:color="auto"/>
        <w:left w:val="none" w:sz="0" w:space="0" w:color="auto"/>
        <w:bottom w:val="none" w:sz="0" w:space="0" w:color="auto"/>
        <w:right w:val="none" w:sz="0" w:space="0" w:color="auto"/>
      </w:divBdr>
    </w:div>
    <w:div w:id="1568342223">
      <w:bodyDiv w:val="1"/>
      <w:marLeft w:val="0"/>
      <w:marRight w:val="0"/>
      <w:marTop w:val="0"/>
      <w:marBottom w:val="0"/>
      <w:divBdr>
        <w:top w:val="none" w:sz="0" w:space="0" w:color="auto"/>
        <w:left w:val="none" w:sz="0" w:space="0" w:color="auto"/>
        <w:bottom w:val="none" w:sz="0" w:space="0" w:color="auto"/>
        <w:right w:val="none" w:sz="0" w:space="0" w:color="auto"/>
      </w:divBdr>
    </w:div>
    <w:div w:id="1708216738">
      <w:bodyDiv w:val="1"/>
      <w:marLeft w:val="0"/>
      <w:marRight w:val="0"/>
      <w:marTop w:val="0"/>
      <w:marBottom w:val="0"/>
      <w:divBdr>
        <w:top w:val="none" w:sz="0" w:space="0" w:color="auto"/>
        <w:left w:val="none" w:sz="0" w:space="0" w:color="auto"/>
        <w:bottom w:val="none" w:sz="0" w:space="0" w:color="auto"/>
        <w:right w:val="none" w:sz="0" w:space="0" w:color="auto"/>
      </w:divBdr>
    </w:div>
    <w:div w:id="1723403403">
      <w:bodyDiv w:val="1"/>
      <w:marLeft w:val="0"/>
      <w:marRight w:val="0"/>
      <w:marTop w:val="0"/>
      <w:marBottom w:val="0"/>
      <w:divBdr>
        <w:top w:val="none" w:sz="0" w:space="0" w:color="auto"/>
        <w:left w:val="none" w:sz="0" w:space="0" w:color="auto"/>
        <w:bottom w:val="none" w:sz="0" w:space="0" w:color="auto"/>
        <w:right w:val="none" w:sz="0" w:space="0" w:color="auto"/>
      </w:divBdr>
    </w:div>
    <w:div w:id="1785921563">
      <w:bodyDiv w:val="1"/>
      <w:marLeft w:val="0"/>
      <w:marRight w:val="0"/>
      <w:marTop w:val="0"/>
      <w:marBottom w:val="0"/>
      <w:divBdr>
        <w:top w:val="none" w:sz="0" w:space="0" w:color="auto"/>
        <w:left w:val="none" w:sz="0" w:space="0" w:color="auto"/>
        <w:bottom w:val="none" w:sz="0" w:space="0" w:color="auto"/>
        <w:right w:val="none" w:sz="0" w:space="0" w:color="auto"/>
      </w:divBdr>
    </w:div>
    <w:div w:id="1827162925">
      <w:bodyDiv w:val="1"/>
      <w:marLeft w:val="0"/>
      <w:marRight w:val="0"/>
      <w:marTop w:val="0"/>
      <w:marBottom w:val="0"/>
      <w:divBdr>
        <w:top w:val="none" w:sz="0" w:space="0" w:color="auto"/>
        <w:left w:val="none" w:sz="0" w:space="0" w:color="auto"/>
        <w:bottom w:val="none" w:sz="0" w:space="0" w:color="auto"/>
        <w:right w:val="none" w:sz="0" w:space="0" w:color="auto"/>
      </w:divBdr>
    </w:div>
    <w:div w:id="20488690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hu.wikipedia.org/w/index.php?title=Pierre_Louis_Maupertuis&amp;action=edit&amp;redlink=1" TargetMode="External"/><Relationship Id="rId18" Type="http://schemas.openxmlformats.org/officeDocument/2006/relationships/image" Target="media/image1.emf"/><Relationship Id="rId26" Type="http://schemas.openxmlformats.org/officeDocument/2006/relationships/image" Target="media/image5.emf"/><Relationship Id="rId39" Type="http://schemas.openxmlformats.org/officeDocument/2006/relationships/image" Target="media/image11.png"/><Relationship Id="rId21" Type="http://schemas.openxmlformats.org/officeDocument/2006/relationships/oleObject" Target="file:///C:\Users\Rozsenich\Documents\THESIS\Diagrams\foglalasvisszaigazolas.vsdx" TargetMode="External"/><Relationship Id="rId34" Type="http://schemas.openxmlformats.org/officeDocument/2006/relationships/image" Target="media/image9.emf"/><Relationship Id="rId42" Type="http://schemas.openxmlformats.org/officeDocument/2006/relationships/image" Target="media/image14.png"/><Relationship Id="rId47" Type="http://schemas.openxmlformats.org/officeDocument/2006/relationships/image" Target="media/image19.png"/><Relationship Id="rId50" Type="http://schemas.openxmlformats.org/officeDocument/2006/relationships/header" Target="header12.xml"/><Relationship Id="rId55" Type="http://schemas.openxmlformats.org/officeDocument/2006/relationships/image" Target="media/image23.png"/><Relationship Id="rId63" Type="http://schemas.microsoft.com/office/2011/relationships/people" Target="peop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7.xml"/><Relationship Id="rId29" Type="http://schemas.openxmlformats.org/officeDocument/2006/relationships/oleObject" Target="file:///C:\Users\Rozsenich\Documents\THESIS\Diagrams\room_nlp_object.vsdx" TargetMode="External"/><Relationship Id="rId11" Type="http://schemas.openxmlformats.org/officeDocument/2006/relationships/header" Target="header3.xml"/><Relationship Id="rId24" Type="http://schemas.openxmlformats.org/officeDocument/2006/relationships/image" Target="media/image4.emf"/><Relationship Id="rId32" Type="http://schemas.openxmlformats.org/officeDocument/2006/relationships/image" Target="media/image8.emf"/><Relationship Id="rId37" Type="http://schemas.openxmlformats.org/officeDocument/2006/relationships/header" Target="header10.xml"/><Relationship Id="rId40" Type="http://schemas.openxmlformats.org/officeDocument/2006/relationships/image" Target="media/image12.png"/><Relationship Id="rId45" Type="http://schemas.openxmlformats.org/officeDocument/2006/relationships/image" Target="media/image17.png"/><Relationship Id="rId53" Type="http://schemas.openxmlformats.org/officeDocument/2006/relationships/oleObject" Target="file:///C:\Users\Rozsenich\Documents\THESIS\Diagrams\models.vsdx" TargetMode="External"/><Relationship Id="rId58" Type="http://schemas.openxmlformats.org/officeDocument/2006/relationships/image" Target="media/image26.png"/><Relationship Id="rId5" Type="http://schemas.openxmlformats.org/officeDocument/2006/relationships/webSettings" Target="webSettings.xml"/><Relationship Id="rId61" Type="http://schemas.openxmlformats.org/officeDocument/2006/relationships/header" Target="header14.xml"/><Relationship Id="rId19" Type="http://schemas.openxmlformats.org/officeDocument/2006/relationships/oleObject" Target="file:///C:\Users\Rozsenich\Documents\THESIS\Diagrams\szobafoglalas.vsdx" TargetMode="External"/><Relationship Id="rId14" Type="http://schemas.openxmlformats.org/officeDocument/2006/relationships/header" Target="header5.xml"/><Relationship Id="rId22" Type="http://schemas.openxmlformats.org/officeDocument/2006/relationships/image" Target="media/image3.emf"/><Relationship Id="rId27" Type="http://schemas.openxmlformats.org/officeDocument/2006/relationships/package" Target="embeddings/Microsoft_Visio_Drawing2.vsdx"/><Relationship Id="rId30" Type="http://schemas.openxmlformats.org/officeDocument/2006/relationships/image" Target="media/image7.emf"/><Relationship Id="rId35" Type="http://schemas.openxmlformats.org/officeDocument/2006/relationships/oleObject" Target="file:///C:\Users\Rozsenich\Documents\THESIS\Diagrams\room_nlp_object_extra3.vsdx" TargetMode="External"/><Relationship Id="rId43" Type="http://schemas.openxmlformats.org/officeDocument/2006/relationships/image" Target="media/image15.png"/><Relationship Id="rId48" Type="http://schemas.openxmlformats.org/officeDocument/2006/relationships/image" Target="media/image20.png"/><Relationship Id="rId56" Type="http://schemas.openxmlformats.org/officeDocument/2006/relationships/image" Target="media/image24.png"/><Relationship Id="rId64" Type="http://schemas.openxmlformats.org/officeDocument/2006/relationships/theme" Target="theme/theme1.xml"/><Relationship Id="rId8" Type="http://schemas.openxmlformats.org/officeDocument/2006/relationships/header" Target="header1.xml"/><Relationship Id="rId51" Type="http://schemas.openxmlformats.org/officeDocument/2006/relationships/header" Target="header13.xml"/><Relationship Id="rId3" Type="http://schemas.openxmlformats.org/officeDocument/2006/relationships/styles" Target="styles.xml"/><Relationship Id="rId12" Type="http://schemas.openxmlformats.org/officeDocument/2006/relationships/header" Target="header4.xml"/><Relationship Id="rId17" Type="http://schemas.openxmlformats.org/officeDocument/2006/relationships/header" Target="header8.xml"/><Relationship Id="rId25" Type="http://schemas.openxmlformats.org/officeDocument/2006/relationships/package" Target="embeddings/Microsoft_Visio_Drawing1.vsdx"/><Relationship Id="rId33" Type="http://schemas.openxmlformats.org/officeDocument/2006/relationships/oleObject" Target="file:///C:\Users\Rozsenich\Documents\THESIS\Diagrams\room_nlp_object_extra2.vsdx" TargetMode="External"/><Relationship Id="rId38" Type="http://schemas.openxmlformats.org/officeDocument/2006/relationships/image" Target="media/image10.png"/><Relationship Id="rId46" Type="http://schemas.openxmlformats.org/officeDocument/2006/relationships/image" Target="media/image18.png"/><Relationship Id="rId59" Type="http://schemas.openxmlformats.org/officeDocument/2006/relationships/image" Target="media/image27.png"/><Relationship Id="rId20" Type="http://schemas.openxmlformats.org/officeDocument/2006/relationships/image" Target="media/image2.emf"/><Relationship Id="rId41" Type="http://schemas.openxmlformats.org/officeDocument/2006/relationships/image" Target="media/image13.png"/><Relationship Id="rId54" Type="http://schemas.openxmlformats.org/officeDocument/2006/relationships/image" Target="media/image22.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6.xml"/><Relationship Id="rId23" Type="http://schemas.openxmlformats.org/officeDocument/2006/relationships/oleObject" Target="file:///C:\Users\Rozsenich\Documents\THESIS\Diagrams\smartfiltering.vsdx" TargetMode="External"/><Relationship Id="rId28" Type="http://schemas.openxmlformats.org/officeDocument/2006/relationships/image" Target="media/image6.emf"/><Relationship Id="rId36" Type="http://schemas.openxmlformats.org/officeDocument/2006/relationships/header" Target="header9.xml"/><Relationship Id="rId49" Type="http://schemas.openxmlformats.org/officeDocument/2006/relationships/header" Target="header11.xml"/><Relationship Id="rId57" Type="http://schemas.openxmlformats.org/officeDocument/2006/relationships/image" Target="media/image25.png"/><Relationship Id="rId10" Type="http://schemas.openxmlformats.org/officeDocument/2006/relationships/header" Target="header2.xml"/><Relationship Id="rId31" Type="http://schemas.openxmlformats.org/officeDocument/2006/relationships/oleObject" Target="file:///C:\Users\Rozsenich\Documents\THESIS\Diagrams\room_nlp_object_extra1.vsdx" TargetMode="External"/><Relationship Id="rId44" Type="http://schemas.openxmlformats.org/officeDocument/2006/relationships/image" Target="media/image16.png"/><Relationship Id="rId52" Type="http://schemas.openxmlformats.org/officeDocument/2006/relationships/image" Target="media/image21.emf"/><Relationship Id="rId60" Type="http://schemas.openxmlformats.org/officeDocument/2006/relationships/image" Target="media/image28.png"/><Relationship Id="rId4" Type="http://schemas.openxmlformats.org/officeDocument/2006/relationships/settings" Target="settings.xml"/><Relationship Id="rId9" Type="http://schemas.openxmlformats.org/officeDocument/2006/relationships/footer" Target="footer1.xml"/></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641098B-9C76-4550-8914-63AEA23620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4208</TotalTime>
  <Pages>85</Pages>
  <Words>17699</Words>
  <Characters>100889</Characters>
  <Application>Microsoft Office Word</Application>
  <DocSecurity>0</DocSecurity>
  <Lines>840</Lines>
  <Paragraphs>236</Paragraphs>
  <ScaleCrop>false</ScaleCrop>
  <HeadingPairs>
    <vt:vector size="2" baseType="variant">
      <vt:variant>
        <vt:lpstr>Cím</vt:lpstr>
      </vt:variant>
      <vt:variant>
        <vt:i4>1</vt:i4>
      </vt:variant>
    </vt:vector>
  </HeadingPairs>
  <TitlesOfParts>
    <vt:vector size="1" baseType="lpstr">
      <vt:lpstr>Vendéglátói szálláshelyek csoportos foglalását megvalósító rendszer</vt:lpstr>
    </vt:vector>
  </TitlesOfParts>
  <Manager>Márton Frits</Manager>
  <Company>University of Pannonia, Veszprém</Company>
  <LinksUpToDate>false</LinksUpToDate>
  <CharactersWithSpaces>118352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Vendéglátói szálláshelyek csoportos foglalását megvalósító rendszer</dc:title>
  <dc:subject/>
  <dc:creator>Balázs Rozsenich</dc:creator>
  <cp:keywords/>
  <dc:description/>
  <cp:lastModifiedBy>Balázs Rozsenich</cp:lastModifiedBy>
  <cp:revision>214</cp:revision>
  <cp:lastPrinted>2015-04-13T13:15:00Z</cp:lastPrinted>
  <dcterms:created xsi:type="dcterms:W3CDTF">2015-04-07T11:27:00Z</dcterms:created>
  <dcterms:modified xsi:type="dcterms:W3CDTF">2015-04-20T00:12:00Z</dcterms:modified>
  <cp:contentStatus/>
</cp:coreProperties>
</file>