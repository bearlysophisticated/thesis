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6F1FCA" w14:textId="77777777" w:rsidR="00927D1C" w:rsidRPr="003947A1" w:rsidRDefault="00927D1C" w:rsidP="00927D1C">
      <w:pPr>
        <w:spacing w:line="256" w:lineRule="auto"/>
        <w:jc w:val="center"/>
        <w:rPr>
          <w:rFonts w:ascii="Times New Roman" w:eastAsia="Calibri" w:hAnsi="Times New Roman" w:cs="Times New Roman"/>
          <w:sz w:val="44"/>
          <w:szCs w:val="44"/>
        </w:rPr>
      </w:pPr>
      <w:commentRangeStart w:id="4"/>
      <w:r w:rsidRPr="003947A1">
        <w:rPr>
          <w:rFonts w:ascii="Times New Roman" w:eastAsia="Calibri" w:hAnsi="Times New Roman" w:cs="Times New Roman"/>
          <w:sz w:val="44"/>
          <w:szCs w:val="44"/>
        </w:rPr>
        <w:t>Pannon Egyetem</w:t>
      </w:r>
    </w:p>
    <w:p w14:paraId="34234753" w14:textId="77777777" w:rsidR="00927D1C" w:rsidRPr="00927D1C" w:rsidRDefault="00927D1C" w:rsidP="00927D1C">
      <w:pPr>
        <w:widowControl w:val="0"/>
        <w:autoSpaceDE w:val="0"/>
        <w:autoSpaceDN w:val="0"/>
        <w:adjustRightInd w:val="0"/>
        <w:spacing w:after="0" w:line="360" w:lineRule="auto"/>
        <w:jc w:val="center"/>
        <w:rPr>
          <w:rFonts w:ascii="Times New Roman" w:eastAsia="Times New Roman" w:hAnsi="Times New Roman" w:cs="Times New Roman"/>
          <w:sz w:val="32"/>
          <w:szCs w:val="32"/>
          <w:lang w:eastAsia="hu-HU"/>
        </w:rPr>
      </w:pPr>
      <w:r w:rsidRPr="00927D1C">
        <w:rPr>
          <w:rFonts w:ascii="Times New Roman" w:eastAsia="Times New Roman" w:hAnsi="Times New Roman" w:cs="Times New Roman"/>
          <w:sz w:val="32"/>
          <w:szCs w:val="32"/>
          <w:lang w:eastAsia="hu-HU"/>
        </w:rPr>
        <w:t>Műszaki Informatikai Kar</w:t>
      </w:r>
    </w:p>
    <w:p w14:paraId="487404CF" w14:textId="77777777" w:rsidR="00927D1C" w:rsidRPr="00927D1C" w:rsidRDefault="00927D1C" w:rsidP="00927D1C">
      <w:pPr>
        <w:widowControl w:val="0"/>
        <w:autoSpaceDE w:val="0"/>
        <w:autoSpaceDN w:val="0"/>
        <w:adjustRightInd w:val="0"/>
        <w:spacing w:after="0" w:line="360" w:lineRule="auto"/>
        <w:jc w:val="center"/>
        <w:rPr>
          <w:rFonts w:ascii="Times New Roman" w:eastAsia="Times New Roman" w:hAnsi="Times New Roman" w:cs="Times New Roman"/>
          <w:sz w:val="32"/>
          <w:szCs w:val="32"/>
          <w:lang w:eastAsia="hu-HU"/>
        </w:rPr>
      </w:pPr>
      <w:r w:rsidRPr="00927D1C">
        <w:rPr>
          <w:rFonts w:ascii="Times New Roman" w:eastAsia="Times New Roman" w:hAnsi="Times New Roman" w:cs="Times New Roman"/>
          <w:sz w:val="32"/>
          <w:szCs w:val="32"/>
          <w:lang w:eastAsia="hu-HU"/>
        </w:rPr>
        <w:t>Rendszer- és Számítástudományi Tanszék</w:t>
      </w:r>
    </w:p>
    <w:p w14:paraId="25E941E2" w14:textId="77777777" w:rsidR="00927D1C" w:rsidRPr="00927D1C" w:rsidRDefault="00927D1C" w:rsidP="00927D1C">
      <w:pPr>
        <w:widowControl w:val="0"/>
        <w:autoSpaceDE w:val="0"/>
        <w:autoSpaceDN w:val="0"/>
        <w:adjustRightInd w:val="0"/>
        <w:spacing w:after="0" w:line="360" w:lineRule="auto"/>
        <w:jc w:val="center"/>
        <w:rPr>
          <w:rFonts w:ascii="Times New Roman" w:eastAsia="Times New Roman" w:hAnsi="Times New Roman" w:cs="Times New Roman"/>
          <w:sz w:val="32"/>
          <w:szCs w:val="32"/>
          <w:lang w:eastAsia="hu-HU"/>
        </w:rPr>
      </w:pPr>
      <w:r>
        <w:rPr>
          <w:rFonts w:ascii="Times New Roman" w:eastAsia="Times New Roman" w:hAnsi="Times New Roman" w:cs="Times New Roman"/>
          <w:sz w:val="32"/>
          <w:szCs w:val="32"/>
          <w:lang w:eastAsia="hu-HU"/>
        </w:rPr>
        <w:t>mérnök</w:t>
      </w:r>
      <w:r w:rsidRPr="00927D1C">
        <w:rPr>
          <w:rFonts w:ascii="Times New Roman" w:eastAsia="Times New Roman" w:hAnsi="Times New Roman" w:cs="Times New Roman"/>
          <w:sz w:val="32"/>
          <w:szCs w:val="32"/>
          <w:lang w:eastAsia="hu-HU"/>
        </w:rPr>
        <w:t>informatikus BSc</w:t>
      </w:r>
      <w:commentRangeEnd w:id="4"/>
      <w:r w:rsidR="006F3871">
        <w:rPr>
          <w:rStyle w:val="Jegyzethivatkozs"/>
        </w:rPr>
        <w:commentReference w:id="4"/>
      </w:r>
    </w:p>
    <w:p w14:paraId="009135ED" w14:textId="77777777" w:rsidR="00927D1C" w:rsidRPr="00927D1C" w:rsidRDefault="00927D1C" w:rsidP="00927D1C">
      <w:pPr>
        <w:widowControl w:val="0"/>
        <w:autoSpaceDE w:val="0"/>
        <w:autoSpaceDN w:val="0"/>
        <w:adjustRightInd w:val="0"/>
        <w:spacing w:before="1200" w:after="1200" w:line="508" w:lineRule="atLeast"/>
        <w:jc w:val="center"/>
        <w:rPr>
          <w:rFonts w:ascii="Times New Roman" w:eastAsia="Times New Roman" w:hAnsi="Times New Roman" w:cs="Times New Roman"/>
          <w:sz w:val="48"/>
          <w:szCs w:val="48"/>
          <w:lang w:eastAsia="hu-HU"/>
        </w:rPr>
      </w:pPr>
      <w:r w:rsidRPr="00927D1C">
        <w:rPr>
          <w:rFonts w:ascii="Times New Roman" w:eastAsia="Times New Roman" w:hAnsi="Times New Roman" w:cs="Times New Roman"/>
          <w:sz w:val="48"/>
          <w:szCs w:val="48"/>
          <w:lang w:eastAsia="hu-HU"/>
        </w:rPr>
        <w:t>SZAKDOLGOZAT</w:t>
      </w:r>
    </w:p>
    <w:p w14:paraId="5DCE68C3" w14:textId="7653BAAC" w:rsidR="00927D1C" w:rsidRPr="00927D1C" w:rsidRDefault="007A49E6" w:rsidP="007A49E6">
      <w:pPr>
        <w:widowControl w:val="0"/>
        <w:autoSpaceDE w:val="0"/>
        <w:autoSpaceDN w:val="0"/>
        <w:adjustRightInd w:val="0"/>
        <w:spacing w:before="1200" w:after="1200" w:line="508" w:lineRule="atLeast"/>
        <w:jc w:val="center"/>
        <w:rPr>
          <w:rFonts w:ascii="Times New Roman" w:eastAsia="Times New Roman" w:hAnsi="Times New Roman" w:cs="Times New Roman"/>
          <w:sz w:val="40"/>
          <w:szCs w:val="40"/>
          <w:lang w:eastAsia="hu-HU"/>
        </w:rPr>
      </w:pPr>
      <w:r w:rsidRPr="007A49E6">
        <w:rPr>
          <w:rFonts w:ascii="Times New Roman" w:eastAsia="Times New Roman" w:hAnsi="Times New Roman" w:cs="Times New Roman"/>
          <w:sz w:val="40"/>
          <w:szCs w:val="40"/>
          <w:lang w:eastAsia="hu-HU"/>
        </w:rPr>
        <w:t xml:space="preserve">Vendéglátói szálláshelyek csoportos </w:t>
      </w:r>
      <w:r>
        <w:rPr>
          <w:rFonts w:ascii="Times New Roman" w:eastAsia="Times New Roman" w:hAnsi="Times New Roman" w:cs="Times New Roman"/>
          <w:sz w:val="40"/>
          <w:szCs w:val="40"/>
          <w:lang w:eastAsia="hu-HU"/>
        </w:rPr>
        <w:t xml:space="preserve">foglalását megvalósító rendszer </w:t>
      </w:r>
      <w:r w:rsidRPr="007A49E6">
        <w:rPr>
          <w:rFonts w:ascii="Times New Roman" w:eastAsia="Times New Roman" w:hAnsi="Times New Roman" w:cs="Times New Roman"/>
          <w:sz w:val="40"/>
          <w:szCs w:val="40"/>
          <w:lang w:eastAsia="hu-HU"/>
        </w:rPr>
        <w:t>fejlesztése</w:t>
      </w:r>
    </w:p>
    <w:p w14:paraId="5295EC5D" w14:textId="77777777" w:rsidR="00927D1C" w:rsidRPr="00927D1C" w:rsidRDefault="00927D1C" w:rsidP="00927D1C">
      <w:pPr>
        <w:widowControl w:val="0"/>
        <w:autoSpaceDE w:val="0"/>
        <w:autoSpaceDN w:val="0"/>
        <w:adjustRightInd w:val="0"/>
        <w:spacing w:before="1200" w:after="1200" w:line="508" w:lineRule="atLeast"/>
        <w:jc w:val="center"/>
        <w:rPr>
          <w:rFonts w:ascii="Times New Roman" w:eastAsia="Times New Roman" w:hAnsi="Times New Roman" w:cs="Times New Roman"/>
          <w:sz w:val="40"/>
          <w:szCs w:val="40"/>
          <w:lang w:eastAsia="hu-HU"/>
        </w:rPr>
      </w:pPr>
      <w:r>
        <w:rPr>
          <w:rFonts w:ascii="Times New Roman" w:eastAsia="Times New Roman" w:hAnsi="Times New Roman" w:cs="Times New Roman"/>
          <w:sz w:val="40"/>
          <w:szCs w:val="40"/>
          <w:lang w:eastAsia="hu-HU"/>
        </w:rPr>
        <w:t>Rozsenich Balázs</w:t>
      </w:r>
    </w:p>
    <w:p w14:paraId="5C9983D3" w14:textId="77777777" w:rsidR="00927D1C" w:rsidRPr="00927D1C" w:rsidRDefault="00927D1C" w:rsidP="00927D1C">
      <w:pPr>
        <w:spacing w:line="256" w:lineRule="auto"/>
        <w:rPr>
          <w:rFonts w:ascii="Calibri" w:eastAsia="Calibri" w:hAnsi="Calibri" w:cs="Calibri"/>
          <w:lang w:eastAsia="hu-HU"/>
        </w:rPr>
      </w:pPr>
    </w:p>
    <w:p w14:paraId="08631FE8" w14:textId="77777777" w:rsidR="00927D1C" w:rsidRPr="00927D1C" w:rsidRDefault="00927D1C" w:rsidP="00927D1C">
      <w:pPr>
        <w:spacing w:line="256" w:lineRule="auto"/>
        <w:rPr>
          <w:rFonts w:ascii="Calibri" w:eastAsia="Calibri" w:hAnsi="Calibri" w:cs="Calibri"/>
          <w:lang w:eastAsia="hu-HU"/>
        </w:rPr>
      </w:pPr>
    </w:p>
    <w:p w14:paraId="5DCBAA1F" w14:textId="77777777" w:rsidR="00927D1C" w:rsidRPr="00927D1C" w:rsidRDefault="00927D1C" w:rsidP="00927D1C">
      <w:pPr>
        <w:spacing w:line="256" w:lineRule="auto"/>
        <w:rPr>
          <w:rFonts w:ascii="Calibri" w:eastAsia="Calibri" w:hAnsi="Calibri" w:cs="Calibri"/>
          <w:lang w:eastAsia="hu-HU"/>
        </w:rPr>
      </w:pPr>
    </w:p>
    <w:p w14:paraId="694A52DB" w14:textId="77777777" w:rsidR="00927D1C" w:rsidRPr="00927D1C" w:rsidRDefault="00927D1C" w:rsidP="00927D1C">
      <w:pPr>
        <w:spacing w:line="256" w:lineRule="auto"/>
        <w:rPr>
          <w:rFonts w:ascii="Calibri" w:eastAsia="Calibri" w:hAnsi="Calibri" w:cs="Calibri"/>
          <w:lang w:eastAsia="hu-HU"/>
        </w:rPr>
      </w:pPr>
    </w:p>
    <w:p w14:paraId="63599577" w14:textId="77777777" w:rsidR="00927D1C" w:rsidRPr="00927D1C" w:rsidRDefault="00927D1C" w:rsidP="00927D1C">
      <w:pPr>
        <w:widowControl w:val="0"/>
        <w:autoSpaceDE w:val="0"/>
        <w:autoSpaceDN w:val="0"/>
        <w:adjustRightInd w:val="0"/>
        <w:spacing w:after="0" w:line="508" w:lineRule="atLeast"/>
        <w:jc w:val="center"/>
        <w:rPr>
          <w:rFonts w:ascii="Times New Roman" w:eastAsia="Times New Roman" w:hAnsi="Times New Roman" w:cs="Times New Roman"/>
          <w:sz w:val="28"/>
          <w:szCs w:val="28"/>
          <w:lang w:eastAsia="hu-HU"/>
        </w:rPr>
      </w:pPr>
      <w:r w:rsidRPr="00927D1C">
        <w:rPr>
          <w:rFonts w:ascii="Times New Roman" w:eastAsia="Times New Roman" w:hAnsi="Times New Roman" w:cs="Times New Roman"/>
          <w:sz w:val="28"/>
          <w:szCs w:val="28"/>
          <w:lang w:eastAsia="hu-HU"/>
        </w:rPr>
        <w:t>Témavezető: Frits Márton</w:t>
      </w:r>
    </w:p>
    <w:p w14:paraId="7EC7E45F" w14:textId="77777777" w:rsidR="00927D1C" w:rsidRPr="00927D1C" w:rsidRDefault="00927D1C" w:rsidP="00927D1C">
      <w:pPr>
        <w:widowControl w:val="0"/>
        <w:autoSpaceDE w:val="0"/>
        <w:autoSpaceDN w:val="0"/>
        <w:adjustRightInd w:val="0"/>
        <w:spacing w:after="0" w:line="508" w:lineRule="atLeast"/>
        <w:jc w:val="center"/>
        <w:rPr>
          <w:rFonts w:ascii="Times New Roman" w:eastAsia="Times New Roman" w:hAnsi="Times New Roman" w:cs="Times New Roman"/>
          <w:sz w:val="28"/>
          <w:szCs w:val="28"/>
          <w:lang w:eastAsia="hu-HU"/>
        </w:rPr>
      </w:pPr>
      <w:r w:rsidRPr="00927D1C">
        <w:rPr>
          <w:rFonts w:ascii="Times New Roman" w:eastAsia="Times New Roman" w:hAnsi="Times New Roman" w:cs="Times New Roman"/>
          <w:sz w:val="28"/>
          <w:szCs w:val="28"/>
          <w:lang w:eastAsia="hu-HU"/>
        </w:rPr>
        <w:t>201</w:t>
      </w:r>
      <w:bookmarkStart w:id="5" w:name="_Toc404456061"/>
      <w:bookmarkEnd w:id="5"/>
      <w:r>
        <w:rPr>
          <w:rFonts w:ascii="Times New Roman" w:eastAsia="Times New Roman" w:hAnsi="Times New Roman" w:cs="Times New Roman"/>
          <w:sz w:val="28"/>
          <w:szCs w:val="28"/>
          <w:lang w:eastAsia="hu-HU"/>
        </w:rPr>
        <w:t>5</w:t>
      </w:r>
    </w:p>
    <w:p w14:paraId="5591112A" w14:textId="77777777" w:rsidR="008C768E" w:rsidRPr="00964772" w:rsidRDefault="008C768E">
      <w:pPr>
        <w:rPr>
          <w:sz w:val="24"/>
          <w:szCs w:val="24"/>
        </w:rPr>
      </w:pPr>
      <w:r w:rsidRPr="00964772">
        <w:rPr>
          <w:sz w:val="24"/>
          <w:szCs w:val="24"/>
        </w:rPr>
        <w:br w:type="page"/>
      </w:r>
    </w:p>
    <w:p w14:paraId="12707986" w14:textId="49EAC568" w:rsidR="000239CA" w:rsidRPr="008A35DB" w:rsidRDefault="008C768E" w:rsidP="008A35DB">
      <w:pPr>
        <w:pStyle w:val="ThesisH1"/>
        <w:jc w:val="left"/>
      </w:pPr>
      <w:bookmarkStart w:id="6" w:name="_Toc418004036"/>
      <w:r w:rsidRPr="00964772">
        <w:lastRenderedPageBreak/>
        <w:t>Feladatkiírás</w:t>
      </w:r>
      <w:bookmarkEnd w:id="6"/>
      <w:r w:rsidR="000239CA">
        <w:rPr>
          <w:sz w:val="24"/>
          <w:szCs w:val="24"/>
        </w:rPr>
        <w:br w:type="page"/>
      </w:r>
    </w:p>
    <w:p w14:paraId="3F4422C6" w14:textId="77777777" w:rsidR="008C768E" w:rsidRPr="000239CA" w:rsidRDefault="008C768E" w:rsidP="000239CA">
      <w:pPr>
        <w:pStyle w:val="ThesisH1"/>
        <w:jc w:val="left"/>
      </w:pPr>
      <w:bookmarkStart w:id="7" w:name="_Toc418004037"/>
      <w:r w:rsidRPr="00964772">
        <w:lastRenderedPageBreak/>
        <w:t>Nyilatkozat</w:t>
      </w:r>
      <w:bookmarkEnd w:id="7"/>
    </w:p>
    <w:p w14:paraId="33F6D248" w14:textId="0E97A3FC" w:rsidR="008C768E" w:rsidRPr="001D6FDF" w:rsidRDefault="008C768E" w:rsidP="008C768E">
      <w:pPr>
        <w:widowControl w:val="0"/>
        <w:autoSpaceDE w:val="0"/>
        <w:autoSpaceDN w:val="0"/>
        <w:adjustRightInd w:val="0"/>
        <w:spacing w:after="115" w:line="396" w:lineRule="atLeast"/>
        <w:ind w:firstLine="678"/>
        <w:jc w:val="both"/>
        <w:rPr>
          <w:rFonts w:ascii="Times New Roman" w:hAnsi="Times New Roman" w:cs="Times New Roman"/>
          <w:sz w:val="24"/>
          <w:szCs w:val="24"/>
        </w:rPr>
      </w:pPr>
      <w:r w:rsidRPr="001D6FDF">
        <w:rPr>
          <w:rFonts w:ascii="Times New Roman" w:hAnsi="Times New Roman" w:cs="Times New Roman"/>
          <w:sz w:val="24"/>
          <w:szCs w:val="24"/>
        </w:rPr>
        <w:t>Alulírott</w:t>
      </w:r>
      <w:ins w:id="8" w:author="Rozsenich Balázs" w:date="2015-04-28T20:35:00Z">
        <w:r w:rsidR="00071113">
          <w:rPr>
            <w:rFonts w:ascii="Times New Roman" w:hAnsi="Times New Roman" w:cs="Times New Roman"/>
            <w:sz w:val="24"/>
            <w:szCs w:val="24"/>
          </w:rPr>
          <w:t>,</w:t>
        </w:r>
      </w:ins>
      <w:r w:rsidRPr="001D6FDF">
        <w:rPr>
          <w:rFonts w:ascii="Times New Roman" w:hAnsi="Times New Roman" w:cs="Times New Roman"/>
          <w:sz w:val="24"/>
          <w:szCs w:val="24"/>
        </w:rPr>
        <w:t xml:space="preserve"> </w:t>
      </w:r>
      <w:r w:rsidRPr="001D6FDF">
        <w:rPr>
          <w:rFonts w:ascii="Times New Roman" w:hAnsi="Times New Roman" w:cs="Times New Roman"/>
          <w:iCs/>
          <w:sz w:val="24"/>
          <w:szCs w:val="24"/>
        </w:rPr>
        <w:t xml:space="preserve">Rozsenich Balázs </w:t>
      </w:r>
      <w:r w:rsidR="001D6FDF">
        <w:rPr>
          <w:rFonts w:ascii="Times New Roman" w:hAnsi="Times New Roman" w:cs="Times New Roman"/>
          <w:sz w:val="24"/>
          <w:szCs w:val="24"/>
        </w:rPr>
        <w:t>hallgató</w:t>
      </w:r>
      <w:r w:rsidRPr="001D6FDF">
        <w:rPr>
          <w:rFonts w:ascii="Times New Roman" w:hAnsi="Times New Roman" w:cs="Times New Roman"/>
          <w:sz w:val="24"/>
          <w:szCs w:val="24"/>
        </w:rPr>
        <w:t xml:space="preserve"> kijelentem, hogy a dolgozatot a Pannon Egyetem </w:t>
      </w:r>
      <w:r w:rsidR="00AA7E3A" w:rsidRPr="001D6FDF">
        <w:rPr>
          <w:rFonts w:ascii="Times New Roman" w:hAnsi="Times New Roman" w:cs="Times New Roman"/>
          <w:sz w:val="24"/>
          <w:szCs w:val="24"/>
        </w:rPr>
        <w:t>Rendszer- és Számítástudományi tanszék</w:t>
      </w:r>
      <w:r w:rsidR="001D6FDF" w:rsidRPr="001D6FDF">
        <w:rPr>
          <w:rFonts w:ascii="Times New Roman" w:hAnsi="Times New Roman" w:cs="Times New Roman"/>
          <w:sz w:val="24"/>
          <w:szCs w:val="24"/>
        </w:rPr>
        <w:t>én</w:t>
      </w:r>
      <w:r w:rsidRPr="001D6FDF">
        <w:rPr>
          <w:rFonts w:ascii="Times New Roman" w:hAnsi="Times New Roman" w:cs="Times New Roman"/>
          <w:sz w:val="24"/>
          <w:szCs w:val="24"/>
        </w:rPr>
        <w:t xml:space="preserve"> készítettem a </w:t>
      </w:r>
      <w:r w:rsidR="00AA7E3A" w:rsidRPr="001D6FDF">
        <w:rPr>
          <w:rFonts w:ascii="Times New Roman" w:hAnsi="Times New Roman" w:cs="Times New Roman"/>
          <w:color w:val="000000"/>
          <w:sz w:val="24"/>
          <w:szCs w:val="24"/>
        </w:rPr>
        <w:t xml:space="preserve">mérnökinformatikus </w:t>
      </w:r>
      <w:r w:rsidRPr="001D6FDF">
        <w:rPr>
          <w:rFonts w:ascii="Times New Roman" w:hAnsi="Times New Roman" w:cs="Times New Roman"/>
          <w:sz w:val="24"/>
          <w:szCs w:val="24"/>
        </w:rPr>
        <w:t xml:space="preserve">végzettség megszerzése érdekében. </w:t>
      </w:r>
    </w:p>
    <w:p w14:paraId="1EEDF185" w14:textId="14065368" w:rsidR="008C768E" w:rsidRPr="00964772" w:rsidRDefault="008C768E" w:rsidP="008C768E">
      <w:pPr>
        <w:widowControl w:val="0"/>
        <w:autoSpaceDE w:val="0"/>
        <w:autoSpaceDN w:val="0"/>
        <w:adjustRightInd w:val="0"/>
        <w:spacing w:after="115" w:line="396" w:lineRule="atLeast"/>
        <w:ind w:firstLine="678"/>
        <w:jc w:val="both"/>
        <w:rPr>
          <w:rFonts w:ascii="Times New Roman" w:hAnsi="Times New Roman" w:cs="Times New Roman"/>
          <w:sz w:val="24"/>
          <w:szCs w:val="24"/>
        </w:rPr>
      </w:pPr>
      <w:r w:rsidRPr="00964772">
        <w:rPr>
          <w:rFonts w:ascii="Times New Roman" w:hAnsi="Times New Roman" w:cs="Times New Roman"/>
          <w:sz w:val="24"/>
          <w:szCs w:val="24"/>
        </w:rPr>
        <w:t xml:space="preserve">Kijelentem, hogy a dolgozatban lévő érdemi rész saját munkám eredménye, az érdemi részen kívül csak a hivatkozott forrásokat (szakirodalom, </w:t>
      </w:r>
      <w:r w:rsidR="001D6FDF">
        <w:rPr>
          <w:rFonts w:ascii="Times New Roman" w:hAnsi="Times New Roman" w:cs="Times New Roman"/>
          <w:sz w:val="24"/>
          <w:szCs w:val="24"/>
        </w:rPr>
        <w:t>eszközök, stb.) használtam fel.</w:t>
      </w:r>
    </w:p>
    <w:p w14:paraId="29573B3B" w14:textId="262DA520" w:rsidR="008C768E" w:rsidRPr="00964772" w:rsidRDefault="008C768E" w:rsidP="008C768E">
      <w:pPr>
        <w:widowControl w:val="0"/>
        <w:autoSpaceDE w:val="0"/>
        <w:autoSpaceDN w:val="0"/>
        <w:adjustRightInd w:val="0"/>
        <w:spacing w:after="613" w:line="396" w:lineRule="atLeast"/>
        <w:ind w:firstLine="678"/>
        <w:jc w:val="both"/>
        <w:rPr>
          <w:rFonts w:ascii="Times New Roman" w:hAnsi="Times New Roman" w:cs="Times New Roman"/>
          <w:sz w:val="24"/>
          <w:szCs w:val="24"/>
        </w:rPr>
      </w:pPr>
      <w:r w:rsidRPr="00964772">
        <w:rPr>
          <w:rFonts w:ascii="Times New Roman" w:hAnsi="Times New Roman" w:cs="Times New Roman"/>
          <w:sz w:val="24"/>
          <w:szCs w:val="24"/>
        </w:rPr>
        <w:t>Tudomásul veszem, hogy a dolgozatban foglalt eredményeket a Pannon Egyetem, valamint a feladatot kiíró szervezeti egység saját cél</w:t>
      </w:r>
      <w:r w:rsidR="000239CA">
        <w:rPr>
          <w:rFonts w:ascii="Times New Roman" w:hAnsi="Times New Roman" w:cs="Times New Roman"/>
          <w:sz w:val="24"/>
          <w:szCs w:val="24"/>
        </w:rPr>
        <w:t>jaira szabadon felhasználhatja.</w:t>
      </w:r>
    </w:p>
    <w:p w14:paraId="12881DF4" w14:textId="78619A5C" w:rsidR="008C768E" w:rsidDel="004F031F" w:rsidRDefault="000239CA" w:rsidP="008C768E">
      <w:pPr>
        <w:widowControl w:val="0"/>
        <w:autoSpaceDE w:val="0"/>
        <w:autoSpaceDN w:val="0"/>
        <w:adjustRightInd w:val="0"/>
        <w:spacing w:after="613" w:line="396" w:lineRule="atLeast"/>
        <w:jc w:val="both"/>
        <w:rPr>
          <w:del w:id="9" w:author="Rozsenich Balázs" w:date="2015-04-28T17:34:00Z"/>
          <w:rFonts w:ascii="Times New Roman" w:hAnsi="Times New Roman" w:cs="Times New Roman"/>
          <w:sz w:val="24"/>
          <w:szCs w:val="24"/>
        </w:rPr>
      </w:pPr>
      <w:r>
        <w:rPr>
          <w:rFonts w:ascii="Times New Roman" w:hAnsi="Times New Roman" w:cs="Times New Roman"/>
          <w:sz w:val="24"/>
          <w:szCs w:val="24"/>
        </w:rPr>
        <w:t xml:space="preserve">Veszprém, 2015. április </w:t>
      </w:r>
      <w:ins w:id="10" w:author="Rozsenich Balázs" w:date="2015-04-28T18:20:00Z">
        <w:r w:rsidR="009E5DBB">
          <w:rPr>
            <w:rFonts w:ascii="Times New Roman" w:hAnsi="Times New Roman" w:cs="Times New Roman"/>
            <w:sz w:val="24"/>
            <w:szCs w:val="24"/>
          </w:rPr>
          <w:t>29.</w:t>
        </w:r>
      </w:ins>
      <w:del w:id="11" w:author="Rozsenich Balázs" w:date="2015-04-28T18:20:00Z">
        <w:r w:rsidDel="009E5DBB">
          <w:rPr>
            <w:rFonts w:ascii="Times New Roman" w:hAnsi="Times New Roman" w:cs="Times New Roman"/>
            <w:sz w:val="24"/>
            <w:szCs w:val="24"/>
          </w:rPr>
          <w:delText>__</w:delText>
        </w:r>
      </w:del>
    </w:p>
    <w:p w14:paraId="2C431D05" w14:textId="77777777" w:rsidR="004F031F" w:rsidRPr="00964772" w:rsidRDefault="004F031F" w:rsidP="008C768E">
      <w:pPr>
        <w:widowControl w:val="0"/>
        <w:autoSpaceDE w:val="0"/>
        <w:autoSpaceDN w:val="0"/>
        <w:adjustRightInd w:val="0"/>
        <w:spacing w:after="613" w:line="396" w:lineRule="atLeast"/>
        <w:jc w:val="both"/>
        <w:rPr>
          <w:ins w:id="12" w:author="Rozsenich Balázs" w:date="2015-04-28T17:34:00Z"/>
          <w:rFonts w:ascii="Times New Roman" w:hAnsi="Times New Roman" w:cs="Times New Roman"/>
          <w:sz w:val="24"/>
          <w:szCs w:val="24"/>
        </w:rPr>
      </w:pPr>
    </w:p>
    <w:p w14:paraId="3BDE09EB" w14:textId="21CD6FC7" w:rsidR="004F031F" w:rsidRDefault="004F031F">
      <w:pPr>
        <w:widowControl w:val="0"/>
        <w:tabs>
          <w:tab w:val="left" w:pos="5670"/>
          <w:tab w:val="left" w:leader="dot" w:pos="7881"/>
        </w:tabs>
        <w:autoSpaceDE w:val="0"/>
        <w:autoSpaceDN w:val="0"/>
        <w:adjustRightInd w:val="0"/>
        <w:spacing w:after="0" w:line="396" w:lineRule="atLeast"/>
        <w:jc w:val="both"/>
        <w:rPr>
          <w:ins w:id="13" w:author="Rozsenich Balázs" w:date="2015-04-28T17:35:00Z"/>
          <w:rFonts w:ascii="Times New Roman" w:hAnsi="Times New Roman" w:cs="Times New Roman"/>
          <w:sz w:val="24"/>
          <w:szCs w:val="24"/>
        </w:rPr>
        <w:pPrChange w:id="14" w:author="Rozsenich Balázs" w:date="2015-04-28T17:37:00Z">
          <w:pPr>
            <w:widowControl w:val="0"/>
            <w:tabs>
              <w:tab w:val="left" w:pos="5670"/>
              <w:tab w:val="left" w:pos="5954"/>
              <w:tab w:val="left" w:leader="dot" w:pos="7938"/>
            </w:tabs>
            <w:autoSpaceDE w:val="0"/>
            <w:autoSpaceDN w:val="0"/>
            <w:adjustRightInd w:val="0"/>
            <w:spacing w:after="1125" w:line="396" w:lineRule="atLeast"/>
            <w:jc w:val="both"/>
          </w:pPr>
        </w:pPrChange>
      </w:pPr>
      <w:ins w:id="15" w:author="Rozsenich Balázs" w:date="2015-04-28T17:36:00Z">
        <w:r>
          <w:rPr>
            <w:rFonts w:ascii="Times New Roman" w:hAnsi="Times New Roman" w:cs="Times New Roman"/>
            <w:sz w:val="24"/>
            <w:szCs w:val="24"/>
          </w:rPr>
          <w:tab/>
        </w:r>
      </w:ins>
      <w:ins w:id="16" w:author="Rozsenich Balázs" w:date="2015-04-28T17:37:00Z">
        <w:r>
          <w:rPr>
            <w:rFonts w:ascii="Times New Roman" w:hAnsi="Times New Roman" w:cs="Times New Roman"/>
            <w:sz w:val="24"/>
            <w:szCs w:val="24"/>
          </w:rPr>
          <w:tab/>
        </w:r>
      </w:ins>
    </w:p>
    <w:p w14:paraId="59F57A23" w14:textId="6CB1FDAB" w:rsidR="00845B1E" w:rsidDel="004F031F" w:rsidRDefault="004F031F">
      <w:pPr>
        <w:widowControl w:val="0"/>
        <w:tabs>
          <w:tab w:val="left" w:pos="5670"/>
          <w:tab w:val="left" w:pos="5954"/>
          <w:tab w:val="left" w:leader="dot" w:pos="7938"/>
        </w:tabs>
        <w:autoSpaceDE w:val="0"/>
        <w:autoSpaceDN w:val="0"/>
        <w:adjustRightInd w:val="0"/>
        <w:spacing w:after="613" w:line="396" w:lineRule="atLeast"/>
        <w:jc w:val="both"/>
        <w:rPr>
          <w:del w:id="17" w:author="Rozsenich Balázs" w:date="2015-04-28T17:34:00Z"/>
          <w:rFonts w:ascii="Times New Roman" w:hAnsi="Times New Roman" w:cs="Times New Roman"/>
          <w:sz w:val="24"/>
          <w:szCs w:val="24"/>
        </w:rPr>
        <w:pPrChange w:id="18" w:author="Rozsenich Balázs" w:date="2015-04-28T17:38:00Z">
          <w:pPr>
            <w:widowControl w:val="0"/>
            <w:tabs>
              <w:tab w:val="left" w:pos="5670"/>
              <w:tab w:val="left" w:leader="dot" w:pos="7938"/>
            </w:tabs>
            <w:autoSpaceDE w:val="0"/>
            <w:autoSpaceDN w:val="0"/>
            <w:adjustRightInd w:val="0"/>
            <w:spacing w:after="0" w:line="396" w:lineRule="atLeast"/>
            <w:jc w:val="both"/>
          </w:pPr>
        </w:pPrChange>
      </w:pPr>
      <w:ins w:id="19" w:author="Rozsenich Balázs" w:date="2015-04-28T17:37:00Z">
        <w:r>
          <w:rPr>
            <w:rFonts w:ascii="Times New Roman" w:hAnsi="Times New Roman" w:cs="Times New Roman"/>
            <w:sz w:val="24"/>
            <w:szCs w:val="24"/>
          </w:rPr>
          <w:tab/>
        </w:r>
      </w:ins>
      <w:ins w:id="20" w:author="Rozsenich Balázs" w:date="2015-04-28T17:38:00Z">
        <w:r>
          <w:rPr>
            <w:rFonts w:ascii="Times New Roman" w:hAnsi="Times New Roman" w:cs="Times New Roman"/>
            <w:sz w:val="24"/>
            <w:szCs w:val="24"/>
          </w:rPr>
          <w:tab/>
        </w:r>
      </w:ins>
      <w:del w:id="21" w:author="Rozsenich Balázs" w:date="2015-04-28T17:33:00Z">
        <w:r w:rsidR="00845B1E" w:rsidDel="004F031F">
          <w:rPr>
            <w:rFonts w:ascii="Times New Roman" w:hAnsi="Times New Roman" w:cs="Times New Roman"/>
            <w:sz w:val="24"/>
            <w:szCs w:val="24"/>
          </w:rPr>
          <w:tab/>
        </w:r>
        <w:r w:rsidR="00845B1E" w:rsidDel="004F031F">
          <w:rPr>
            <w:rFonts w:ascii="Times New Roman" w:hAnsi="Times New Roman" w:cs="Times New Roman"/>
            <w:sz w:val="24"/>
            <w:szCs w:val="24"/>
          </w:rPr>
          <w:tab/>
        </w:r>
      </w:del>
    </w:p>
    <w:p w14:paraId="25BD1B77" w14:textId="62D3651E" w:rsidR="004F031F" w:rsidRPr="00964772" w:rsidRDefault="00845B1E">
      <w:pPr>
        <w:widowControl w:val="0"/>
        <w:tabs>
          <w:tab w:val="left" w:pos="5670"/>
          <w:tab w:val="left" w:pos="5954"/>
          <w:tab w:val="left" w:leader="dot" w:pos="7938"/>
        </w:tabs>
        <w:autoSpaceDE w:val="0"/>
        <w:autoSpaceDN w:val="0"/>
        <w:adjustRightInd w:val="0"/>
        <w:spacing w:after="1005" w:line="396" w:lineRule="atLeast"/>
        <w:jc w:val="both"/>
        <w:rPr>
          <w:rFonts w:ascii="Times New Roman" w:hAnsi="Times New Roman" w:cs="Times New Roman"/>
          <w:sz w:val="24"/>
          <w:szCs w:val="24"/>
        </w:rPr>
        <w:pPrChange w:id="22" w:author="Rozsenich Balázs" w:date="2015-04-28T17:38:00Z">
          <w:pPr>
            <w:widowControl w:val="0"/>
            <w:tabs>
              <w:tab w:val="left" w:pos="5670"/>
              <w:tab w:val="left" w:pos="5954"/>
              <w:tab w:val="left" w:leader="dot" w:pos="7938"/>
            </w:tabs>
            <w:autoSpaceDE w:val="0"/>
            <w:autoSpaceDN w:val="0"/>
            <w:adjustRightInd w:val="0"/>
            <w:spacing w:after="1125" w:line="396" w:lineRule="atLeast"/>
            <w:jc w:val="both"/>
          </w:pPr>
        </w:pPrChange>
      </w:pPr>
      <w:del w:id="23" w:author="Rozsenich Balázs" w:date="2015-04-28T17:34:00Z">
        <w:r w:rsidDel="004F031F">
          <w:rPr>
            <w:rFonts w:ascii="Times New Roman" w:hAnsi="Times New Roman" w:cs="Times New Roman"/>
            <w:sz w:val="24"/>
            <w:szCs w:val="24"/>
          </w:rPr>
          <w:tab/>
        </w:r>
        <w:r w:rsidDel="004F031F">
          <w:rPr>
            <w:rFonts w:ascii="Times New Roman" w:hAnsi="Times New Roman" w:cs="Times New Roman"/>
            <w:sz w:val="24"/>
            <w:szCs w:val="24"/>
          </w:rPr>
          <w:tab/>
        </w:r>
      </w:del>
      <w:r>
        <w:rPr>
          <w:rFonts w:ascii="Times New Roman" w:hAnsi="Times New Roman" w:cs="Times New Roman"/>
          <w:sz w:val="24"/>
          <w:szCs w:val="24"/>
        </w:rPr>
        <w:t>Rozsenich Balázs</w:t>
      </w:r>
    </w:p>
    <w:p w14:paraId="7A3CBF39" w14:textId="6A7AB36A" w:rsidR="008C768E" w:rsidRPr="001D6FDF" w:rsidRDefault="008C768E" w:rsidP="008C768E">
      <w:pPr>
        <w:widowControl w:val="0"/>
        <w:autoSpaceDE w:val="0"/>
        <w:autoSpaceDN w:val="0"/>
        <w:adjustRightInd w:val="0"/>
        <w:spacing w:after="115" w:line="396" w:lineRule="atLeast"/>
        <w:ind w:firstLine="678"/>
        <w:jc w:val="both"/>
        <w:rPr>
          <w:rFonts w:ascii="Times New Roman" w:hAnsi="Times New Roman" w:cs="Times New Roman"/>
          <w:sz w:val="24"/>
          <w:szCs w:val="24"/>
        </w:rPr>
      </w:pPr>
      <w:r w:rsidRPr="001D6FDF">
        <w:rPr>
          <w:rFonts w:ascii="Times New Roman" w:hAnsi="Times New Roman" w:cs="Times New Roman"/>
          <w:sz w:val="24"/>
          <w:szCs w:val="24"/>
        </w:rPr>
        <w:t>Alulírott</w:t>
      </w:r>
      <w:ins w:id="24" w:author="Rozsenich Balázs" w:date="2015-04-28T20:35:00Z">
        <w:r w:rsidR="00071113">
          <w:rPr>
            <w:rFonts w:ascii="Times New Roman" w:hAnsi="Times New Roman" w:cs="Times New Roman"/>
            <w:sz w:val="24"/>
            <w:szCs w:val="24"/>
          </w:rPr>
          <w:t>,</w:t>
        </w:r>
      </w:ins>
      <w:r w:rsidRPr="001D6FDF">
        <w:rPr>
          <w:rFonts w:ascii="Times New Roman" w:hAnsi="Times New Roman" w:cs="Times New Roman"/>
          <w:sz w:val="24"/>
          <w:szCs w:val="24"/>
        </w:rPr>
        <w:t xml:space="preserve"> </w:t>
      </w:r>
      <w:r w:rsidRPr="001D6FDF">
        <w:rPr>
          <w:rFonts w:ascii="Times New Roman" w:hAnsi="Times New Roman" w:cs="Times New Roman"/>
          <w:iCs/>
          <w:sz w:val="24"/>
          <w:szCs w:val="24"/>
        </w:rPr>
        <w:t>Frits Márton</w:t>
      </w:r>
      <w:r w:rsidRPr="001D6FDF">
        <w:rPr>
          <w:rFonts w:ascii="Times New Roman" w:hAnsi="Times New Roman" w:cs="Times New Roman"/>
          <w:sz w:val="24"/>
          <w:szCs w:val="24"/>
        </w:rPr>
        <w:t xml:space="preserve"> témavezető kijelentem, hogy a dolgozatot </w:t>
      </w:r>
      <w:r w:rsidRPr="001D6FDF">
        <w:rPr>
          <w:rFonts w:ascii="Times New Roman" w:hAnsi="Times New Roman" w:cs="Times New Roman"/>
          <w:iCs/>
          <w:sz w:val="24"/>
          <w:szCs w:val="24"/>
        </w:rPr>
        <w:t xml:space="preserve">Rozsenich Balázs </w:t>
      </w:r>
      <w:r w:rsidRPr="001D6FDF">
        <w:rPr>
          <w:rFonts w:ascii="Times New Roman" w:hAnsi="Times New Roman" w:cs="Times New Roman"/>
          <w:sz w:val="24"/>
          <w:szCs w:val="24"/>
        </w:rPr>
        <w:t xml:space="preserve">a Pannon Egyetem </w:t>
      </w:r>
      <w:r w:rsidR="00AA7E3A" w:rsidRPr="001D6FDF">
        <w:rPr>
          <w:rFonts w:ascii="Times New Roman" w:hAnsi="Times New Roman" w:cs="Times New Roman"/>
          <w:sz w:val="24"/>
          <w:szCs w:val="24"/>
        </w:rPr>
        <w:t xml:space="preserve">Rendszer- és Számítástudományi </w:t>
      </w:r>
      <w:r w:rsidRPr="001D6FDF">
        <w:rPr>
          <w:rFonts w:ascii="Times New Roman" w:hAnsi="Times New Roman" w:cs="Times New Roman"/>
          <w:sz w:val="24"/>
          <w:szCs w:val="24"/>
        </w:rPr>
        <w:t xml:space="preserve">tanszékén készítette </w:t>
      </w:r>
      <w:r w:rsidR="001D6FDF">
        <w:rPr>
          <w:rFonts w:ascii="Times New Roman" w:hAnsi="Times New Roman" w:cs="Times New Roman"/>
          <w:sz w:val="24"/>
          <w:szCs w:val="24"/>
        </w:rPr>
        <w:t xml:space="preserve">a </w:t>
      </w:r>
      <w:r w:rsidR="003C337D" w:rsidRPr="001D6FDF">
        <w:rPr>
          <w:rFonts w:ascii="Times New Roman" w:hAnsi="Times New Roman" w:cs="Times New Roman"/>
          <w:color w:val="000000"/>
          <w:sz w:val="24"/>
          <w:szCs w:val="24"/>
        </w:rPr>
        <w:t xml:space="preserve">mérnökinformatikus </w:t>
      </w:r>
      <w:r w:rsidRPr="001D6FDF">
        <w:rPr>
          <w:rFonts w:ascii="Times New Roman" w:hAnsi="Times New Roman" w:cs="Times New Roman"/>
          <w:sz w:val="24"/>
          <w:szCs w:val="24"/>
        </w:rPr>
        <w:t>vé</w:t>
      </w:r>
      <w:r w:rsidR="001D6FDF">
        <w:rPr>
          <w:rFonts w:ascii="Times New Roman" w:hAnsi="Times New Roman" w:cs="Times New Roman"/>
          <w:sz w:val="24"/>
          <w:szCs w:val="24"/>
        </w:rPr>
        <w:t>gzettség megszerzése érdekében.</w:t>
      </w:r>
    </w:p>
    <w:p w14:paraId="0780D6AF" w14:textId="3E86BBAE" w:rsidR="008C768E" w:rsidRPr="00964772" w:rsidRDefault="008C768E" w:rsidP="00845B1E">
      <w:pPr>
        <w:widowControl w:val="0"/>
        <w:autoSpaceDE w:val="0"/>
        <w:autoSpaceDN w:val="0"/>
        <w:adjustRightInd w:val="0"/>
        <w:spacing w:after="613" w:line="396" w:lineRule="atLeast"/>
        <w:ind w:firstLine="680"/>
        <w:jc w:val="both"/>
        <w:rPr>
          <w:rFonts w:ascii="Times New Roman" w:hAnsi="Times New Roman" w:cs="Times New Roman"/>
          <w:sz w:val="24"/>
          <w:szCs w:val="24"/>
        </w:rPr>
      </w:pPr>
      <w:r w:rsidRPr="00964772">
        <w:rPr>
          <w:rFonts w:ascii="Times New Roman" w:hAnsi="Times New Roman" w:cs="Times New Roman"/>
          <w:sz w:val="24"/>
          <w:szCs w:val="24"/>
        </w:rPr>
        <w:t>Kijelentem, hogy a dolgozat v</w:t>
      </w:r>
      <w:r w:rsidR="000239CA">
        <w:rPr>
          <w:rFonts w:ascii="Times New Roman" w:hAnsi="Times New Roman" w:cs="Times New Roman"/>
          <w:sz w:val="24"/>
          <w:szCs w:val="24"/>
        </w:rPr>
        <w:t>édésre bocsátását engedélyezem.</w:t>
      </w:r>
    </w:p>
    <w:p w14:paraId="2223B9B6" w14:textId="536BBD7F" w:rsidR="000239CA" w:rsidDel="004F031F" w:rsidRDefault="000239CA">
      <w:pPr>
        <w:widowControl w:val="0"/>
        <w:autoSpaceDE w:val="0"/>
        <w:autoSpaceDN w:val="0"/>
        <w:adjustRightInd w:val="0"/>
        <w:spacing w:after="613" w:line="396" w:lineRule="atLeast"/>
        <w:jc w:val="both"/>
        <w:rPr>
          <w:del w:id="25" w:author="Rozsenich Balázs" w:date="2015-04-28T17:35:00Z"/>
          <w:rFonts w:ascii="Times New Roman" w:hAnsi="Times New Roman" w:cs="Times New Roman"/>
          <w:sz w:val="24"/>
          <w:szCs w:val="24"/>
        </w:rPr>
        <w:pPrChange w:id="26" w:author="Rozsenich Balázs" w:date="2015-04-28T17:35:00Z">
          <w:pPr>
            <w:widowControl w:val="0"/>
            <w:tabs>
              <w:tab w:val="left" w:pos="5670"/>
              <w:tab w:val="left" w:pos="5954"/>
              <w:tab w:val="left" w:pos="6237"/>
              <w:tab w:val="left" w:leader="dot" w:pos="7938"/>
            </w:tabs>
            <w:autoSpaceDE w:val="0"/>
            <w:autoSpaceDN w:val="0"/>
            <w:adjustRightInd w:val="0"/>
            <w:spacing w:after="508" w:line="396" w:lineRule="atLeast"/>
            <w:jc w:val="both"/>
          </w:pPr>
        </w:pPrChange>
      </w:pPr>
      <w:r>
        <w:rPr>
          <w:rFonts w:ascii="Times New Roman" w:hAnsi="Times New Roman" w:cs="Times New Roman"/>
          <w:sz w:val="24"/>
          <w:szCs w:val="24"/>
        </w:rPr>
        <w:t>Veszprém, 2015</w:t>
      </w:r>
      <w:r w:rsidR="008C768E" w:rsidRPr="00964772">
        <w:rPr>
          <w:rFonts w:ascii="Times New Roman" w:hAnsi="Times New Roman" w:cs="Times New Roman"/>
          <w:sz w:val="24"/>
          <w:szCs w:val="24"/>
        </w:rPr>
        <w:t xml:space="preserve">. </w:t>
      </w:r>
      <w:r>
        <w:rPr>
          <w:rFonts w:ascii="Times New Roman" w:hAnsi="Times New Roman" w:cs="Times New Roman"/>
          <w:sz w:val="24"/>
          <w:szCs w:val="24"/>
        </w:rPr>
        <w:t xml:space="preserve">április </w:t>
      </w:r>
      <w:ins w:id="27" w:author="Rozsenich Balázs" w:date="2015-04-28T18:20:00Z">
        <w:r w:rsidR="009E5DBB">
          <w:rPr>
            <w:rFonts w:ascii="Times New Roman" w:hAnsi="Times New Roman" w:cs="Times New Roman"/>
            <w:sz w:val="24"/>
            <w:szCs w:val="24"/>
          </w:rPr>
          <w:t>29.</w:t>
        </w:r>
      </w:ins>
      <w:del w:id="28" w:author="Rozsenich Balázs" w:date="2015-04-28T18:20:00Z">
        <w:r w:rsidDel="009E5DBB">
          <w:rPr>
            <w:rFonts w:ascii="Times New Roman" w:hAnsi="Times New Roman" w:cs="Times New Roman"/>
            <w:sz w:val="24"/>
            <w:szCs w:val="24"/>
          </w:rPr>
          <w:delText>__</w:delText>
        </w:r>
      </w:del>
    </w:p>
    <w:p w14:paraId="664AC44F" w14:textId="77777777" w:rsidR="004F031F" w:rsidRPr="00964772" w:rsidRDefault="004F031F" w:rsidP="00845B1E">
      <w:pPr>
        <w:widowControl w:val="0"/>
        <w:autoSpaceDE w:val="0"/>
        <w:autoSpaceDN w:val="0"/>
        <w:adjustRightInd w:val="0"/>
        <w:spacing w:after="613" w:line="396" w:lineRule="atLeast"/>
        <w:jc w:val="both"/>
        <w:rPr>
          <w:ins w:id="29" w:author="Rozsenich Balázs" w:date="2015-04-28T17:35:00Z"/>
          <w:rFonts w:ascii="Times New Roman" w:hAnsi="Times New Roman" w:cs="Times New Roman"/>
          <w:sz w:val="24"/>
          <w:szCs w:val="24"/>
        </w:rPr>
      </w:pPr>
    </w:p>
    <w:p w14:paraId="1600987C" w14:textId="389DC353" w:rsidR="004F031F" w:rsidRDefault="00B07717">
      <w:pPr>
        <w:widowControl w:val="0"/>
        <w:tabs>
          <w:tab w:val="left" w:pos="5670"/>
          <w:tab w:val="left" w:leader="dot" w:pos="7881"/>
        </w:tabs>
        <w:autoSpaceDE w:val="0"/>
        <w:autoSpaceDN w:val="0"/>
        <w:adjustRightInd w:val="0"/>
        <w:spacing w:after="0" w:line="396" w:lineRule="atLeast"/>
        <w:jc w:val="both"/>
        <w:rPr>
          <w:ins w:id="30" w:author="Rozsenich Balázs" w:date="2015-04-28T17:36:00Z"/>
          <w:rFonts w:ascii="Times New Roman" w:hAnsi="Times New Roman" w:cs="Times New Roman"/>
          <w:sz w:val="24"/>
          <w:szCs w:val="24"/>
        </w:rPr>
        <w:pPrChange w:id="31" w:author="Rozsenich Balázs" w:date="2015-04-28T17:38:00Z">
          <w:pPr>
            <w:widowControl w:val="0"/>
            <w:tabs>
              <w:tab w:val="left" w:pos="5670"/>
              <w:tab w:val="left" w:pos="5954"/>
              <w:tab w:val="left" w:pos="6237"/>
              <w:tab w:val="left" w:leader="dot" w:pos="7938"/>
            </w:tabs>
            <w:autoSpaceDE w:val="0"/>
            <w:autoSpaceDN w:val="0"/>
            <w:adjustRightInd w:val="0"/>
            <w:spacing w:after="508" w:line="396" w:lineRule="atLeast"/>
            <w:jc w:val="both"/>
          </w:pPr>
        </w:pPrChange>
      </w:pPr>
      <w:ins w:id="32" w:author="Rozsenich Balázs" w:date="2015-04-28T17:38:00Z">
        <w:r>
          <w:rPr>
            <w:rFonts w:ascii="Times New Roman" w:hAnsi="Times New Roman" w:cs="Times New Roman"/>
            <w:sz w:val="24"/>
            <w:szCs w:val="24"/>
          </w:rPr>
          <w:tab/>
        </w:r>
        <w:r>
          <w:rPr>
            <w:rFonts w:ascii="Times New Roman" w:hAnsi="Times New Roman" w:cs="Times New Roman"/>
            <w:sz w:val="24"/>
            <w:szCs w:val="24"/>
          </w:rPr>
          <w:tab/>
        </w:r>
      </w:ins>
    </w:p>
    <w:p w14:paraId="081623B3" w14:textId="175B1169" w:rsidR="00845B1E" w:rsidDel="004F031F" w:rsidRDefault="00B07717">
      <w:pPr>
        <w:widowControl w:val="0"/>
        <w:tabs>
          <w:tab w:val="left" w:pos="5670"/>
          <w:tab w:val="left" w:pos="6237"/>
          <w:tab w:val="left" w:leader="dot" w:pos="7938"/>
        </w:tabs>
        <w:autoSpaceDE w:val="0"/>
        <w:autoSpaceDN w:val="0"/>
        <w:adjustRightInd w:val="0"/>
        <w:spacing w:after="0" w:line="396" w:lineRule="atLeast"/>
        <w:jc w:val="both"/>
        <w:rPr>
          <w:del w:id="33" w:author="Rozsenich Balázs" w:date="2015-04-28T17:35:00Z"/>
          <w:rFonts w:ascii="Times New Roman" w:hAnsi="Times New Roman" w:cs="Times New Roman"/>
          <w:sz w:val="24"/>
          <w:szCs w:val="24"/>
        </w:rPr>
        <w:pPrChange w:id="34" w:author="Rozsenich Balázs" w:date="2015-04-28T17:39:00Z">
          <w:pPr>
            <w:widowControl w:val="0"/>
            <w:tabs>
              <w:tab w:val="left" w:pos="5670"/>
              <w:tab w:val="left" w:leader="dot" w:pos="7938"/>
            </w:tabs>
            <w:autoSpaceDE w:val="0"/>
            <w:autoSpaceDN w:val="0"/>
            <w:adjustRightInd w:val="0"/>
            <w:spacing w:after="0" w:line="396" w:lineRule="atLeast"/>
            <w:jc w:val="both"/>
          </w:pPr>
        </w:pPrChange>
      </w:pPr>
      <w:ins w:id="35" w:author="Rozsenich Balázs" w:date="2015-04-28T17:38:00Z">
        <w:r>
          <w:rPr>
            <w:rFonts w:ascii="Times New Roman" w:hAnsi="Times New Roman" w:cs="Times New Roman"/>
            <w:sz w:val="24"/>
            <w:szCs w:val="24"/>
          </w:rPr>
          <w:tab/>
        </w:r>
      </w:ins>
      <w:del w:id="36" w:author="Rozsenich Balázs" w:date="2015-04-28T17:35:00Z">
        <w:r w:rsidR="00845B1E" w:rsidDel="004F031F">
          <w:rPr>
            <w:rFonts w:ascii="Times New Roman" w:hAnsi="Times New Roman" w:cs="Times New Roman"/>
            <w:sz w:val="24"/>
            <w:szCs w:val="24"/>
          </w:rPr>
          <w:tab/>
        </w:r>
        <w:r w:rsidR="00845B1E" w:rsidDel="004F031F">
          <w:rPr>
            <w:rFonts w:ascii="Times New Roman" w:hAnsi="Times New Roman" w:cs="Times New Roman"/>
            <w:sz w:val="24"/>
            <w:szCs w:val="24"/>
          </w:rPr>
          <w:tab/>
        </w:r>
      </w:del>
    </w:p>
    <w:p w14:paraId="42BF5385" w14:textId="0CBFB301" w:rsidR="004F031F" w:rsidRDefault="00845B1E">
      <w:pPr>
        <w:widowControl w:val="0"/>
        <w:tabs>
          <w:tab w:val="left" w:pos="6237"/>
        </w:tabs>
        <w:autoSpaceDE w:val="0"/>
        <w:autoSpaceDN w:val="0"/>
        <w:adjustRightInd w:val="0"/>
        <w:spacing w:after="0" w:line="396" w:lineRule="atLeast"/>
        <w:jc w:val="both"/>
        <w:rPr>
          <w:ins w:id="37" w:author="Rozsenich Balázs" w:date="2015-04-28T17:35:00Z"/>
          <w:sz w:val="24"/>
          <w:szCs w:val="24"/>
        </w:rPr>
        <w:pPrChange w:id="38" w:author="Rozsenich Balázs" w:date="2015-04-28T17:39:00Z">
          <w:pPr/>
        </w:pPrChange>
      </w:pPr>
      <w:del w:id="39" w:author="Rozsenich Balázs" w:date="2015-04-28T17:35:00Z">
        <w:r w:rsidDel="004F031F">
          <w:rPr>
            <w:rFonts w:ascii="Times New Roman" w:hAnsi="Times New Roman" w:cs="Times New Roman"/>
            <w:sz w:val="24"/>
            <w:szCs w:val="24"/>
          </w:rPr>
          <w:tab/>
        </w:r>
        <w:r w:rsidDel="004F031F">
          <w:rPr>
            <w:rFonts w:ascii="Times New Roman" w:hAnsi="Times New Roman" w:cs="Times New Roman"/>
            <w:sz w:val="24"/>
            <w:szCs w:val="24"/>
          </w:rPr>
          <w:tab/>
        </w:r>
        <w:r w:rsidDel="004F031F">
          <w:rPr>
            <w:rFonts w:ascii="Times New Roman" w:hAnsi="Times New Roman" w:cs="Times New Roman"/>
            <w:sz w:val="24"/>
            <w:szCs w:val="24"/>
          </w:rPr>
          <w:tab/>
        </w:r>
      </w:del>
      <w:r>
        <w:rPr>
          <w:rFonts w:ascii="Times New Roman" w:hAnsi="Times New Roman" w:cs="Times New Roman"/>
          <w:sz w:val="24"/>
          <w:szCs w:val="24"/>
        </w:rPr>
        <w:t>Frits Márton</w:t>
      </w:r>
      <w:ins w:id="40" w:author="Rozsenich Balázs" w:date="2015-04-28T17:35:00Z">
        <w:r w:rsidR="004F031F">
          <w:rPr>
            <w:sz w:val="24"/>
            <w:szCs w:val="24"/>
          </w:rPr>
          <w:br w:type="page"/>
        </w:r>
      </w:ins>
    </w:p>
    <w:p w14:paraId="09CC156B" w14:textId="77777777" w:rsidR="00845B1E" w:rsidDel="004F031F" w:rsidRDefault="00845B1E" w:rsidP="00845B1E">
      <w:pPr>
        <w:widowControl w:val="0"/>
        <w:tabs>
          <w:tab w:val="left" w:pos="5670"/>
          <w:tab w:val="left" w:pos="5954"/>
          <w:tab w:val="left" w:pos="6237"/>
          <w:tab w:val="left" w:leader="dot" w:pos="7938"/>
        </w:tabs>
        <w:autoSpaceDE w:val="0"/>
        <w:autoSpaceDN w:val="0"/>
        <w:adjustRightInd w:val="0"/>
        <w:spacing w:after="508" w:line="396" w:lineRule="atLeast"/>
        <w:jc w:val="both"/>
        <w:rPr>
          <w:del w:id="41" w:author="Rozsenich Balázs" w:date="2015-04-28T17:35:00Z"/>
          <w:rFonts w:ascii="Times New Roman" w:hAnsi="Times New Roman" w:cs="Times New Roman"/>
          <w:sz w:val="24"/>
          <w:szCs w:val="24"/>
        </w:rPr>
      </w:pPr>
    </w:p>
    <w:p w14:paraId="28783430" w14:textId="40F3DBF9" w:rsidR="008C768E" w:rsidRPr="00964772" w:rsidDel="004F031F" w:rsidRDefault="008C768E">
      <w:pPr>
        <w:widowControl w:val="0"/>
        <w:tabs>
          <w:tab w:val="left" w:pos="5670"/>
          <w:tab w:val="left" w:pos="5954"/>
          <w:tab w:val="left" w:pos="6237"/>
          <w:tab w:val="left" w:leader="dot" w:pos="7938"/>
        </w:tabs>
        <w:autoSpaceDE w:val="0"/>
        <w:autoSpaceDN w:val="0"/>
        <w:adjustRightInd w:val="0"/>
        <w:spacing w:after="508" w:line="396" w:lineRule="atLeast"/>
        <w:jc w:val="both"/>
        <w:rPr>
          <w:del w:id="42" w:author="Rozsenich Balázs" w:date="2015-04-28T17:35:00Z"/>
          <w:sz w:val="24"/>
          <w:szCs w:val="24"/>
        </w:rPr>
        <w:pPrChange w:id="43" w:author="Rozsenich Balázs" w:date="2015-04-28T17:35:00Z">
          <w:pPr/>
        </w:pPrChange>
      </w:pPr>
    </w:p>
    <w:p w14:paraId="2676CCD0" w14:textId="77777777" w:rsidR="00883FCB" w:rsidRDefault="00883FCB" w:rsidP="004876B4">
      <w:pPr>
        <w:pStyle w:val="ThesisH1"/>
        <w:jc w:val="left"/>
        <w:rPr>
          <w:sz w:val="24"/>
          <w:szCs w:val="24"/>
        </w:rPr>
      </w:pPr>
      <w:bookmarkStart w:id="44" w:name="_Toc418004038"/>
      <w:r w:rsidRPr="004876B4">
        <w:rPr>
          <w:szCs w:val="24"/>
        </w:rPr>
        <w:t>Köszönetnyilvánítás</w:t>
      </w:r>
      <w:bookmarkEnd w:id="44"/>
    </w:p>
    <w:p w14:paraId="7B006F15" w14:textId="2A5B8860" w:rsidR="00475725" w:rsidRDefault="00475725" w:rsidP="007E1A69">
      <w:pPr>
        <w:pStyle w:val="ThesisSzvegElsBekezds"/>
        <w:rPr>
          <w:ins w:id="45" w:author="Rozsenich Balázs" w:date="2015-04-28T22:42:00Z"/>
        </w:rPr>
      </w:pPr>
      <w:r>
        <w:t>Köszönettel tartozom Frits Márton témavezetőmnek a szakdolgozati a témám megvalósításában nyújtott segítségéért és támogatásáért.</w:t>
      </w:r>
    </w:p>
    <w:p w14:paraId="6CFDE962" w14:textId="7152FFCB" w:rsidR="0011555C" w:rsidRPr="0011555C" w:rsidRDefault="0011555C">
      <w:pPr>
        <w:pStyle w:val="ThesisSzvegElsBekezds"/>
      </w:pPr>
      <w:ins w:id="46" w:author="Rozsenich Balázs" w:date="2015-04-28T22:43:00Z">
        <w:r>
          <w:t>Köszönöm páromnak, Drescher Adriennek, hogy bepillantást engedett a szállásfoglalás és utazásszervezés kulisszái mögé</w:t>
        </w:r>
      </w:ins>
      <w:ins w:id="47" w:author="Rozsenich Balázs" w:date="2015-04-28T22:44:00Z">
        <w:r>
          <w:t xml:space="preserve"> és a területen szerzett tapasztalataival segítette munkámat</w:t>
        </w:r>
      </w:ins>
      <w:ins w:id="48" w:author="Rozsenich Balázs" w:date="2015-04-28T22:43:00Z">
        <w:r>
          <w:t>.</w:t>
        </w:r>
      </w:ins>
    </w:p>
    <w:p w14:paraId="71ABF0E2" w14:textId="6C44EF6E" w:rsidR="00475725" w:rsidRPr="00475725" w:rsidRDefault="00475725" w:rsidP="007E1A69">
      <w:pPr>
        <w:pStyle w:val="ThesisSzvegElsBekezds"/>
      </w:pPr>
      <w:r>
        <w:t>Köszönöm családomnak és barátaimnak a végtelen bíztatást és támogatást.</w:t>
      </w:r>
    </w:p>
    <w:p w14:paraId="369C03F5" w14:textId="77777777" w:rsidR="00883FCB" w:rsidRPr="00964772" w:rsidRDefault="00883FCB">
      <w:pPr>
        <w:rPr>
          <w:rFonts w:ascii="Arial" w:eastAsiaTheme="majorEastAsia" w:hAnsi="Arial" w:cstheme="majorBidi"/>
          <w:b/>
          <w:sz w:val="24"/>
          <w:szCs w:val="24"/>
        </w:rPr>
      </w:pPr>
      <w:r w:rsidRPr="00964772">
        <w:rPr>
          <w:sz w:val="24"/>
          <w:szCs w:val="24"/>
        </w:rPr>
        <w:br w:type="page"/>
      </w:r>
    </w:p>
    <w:p w14:paraId="57323577" w14:textId="77777777" w:rsidR="00CF7E8E" w:rsidRDefault="00CF7E8E" w:rsidP="00CF7E8E">
      <w:pPr>
        <w:pStyle w:val="ThesisH1"/>
        <w:rPr>
          <w:rFonts w:ascii="Times New Roman" w:hAnsi="Times New Roman" w:cs="Times New Roman"/>
          <w:szCs w:val="28"/>
        </w:rPr>
      </w:pPr>
      <w:bookmarkStart w:id="49" w:name="_Toc416211889"/>
      <w:bookmarkStart w:id="50" w:name="_Toc418004039"/>
      <w:r>
        <w:rPr>
          <w:rFonts w:ascii="Times New Roman" w:hAnsi="Times New Roman" w:cs="Times New Roman"/>
          <w:szCs w:val="28"/>
        </w:rPr>
        <w:lastRenderedPageBreak/>
        <w:t>TARTALMI ÖSSZEFOGLALÓ</w:t>
      </w:r>
      <w:bookmarkEnd w:id="49"/>
      <w:bookmarkEnd w:id="50"/>
    </w:p>
    <w:p w14:paraId="7F1F6166" w14:textId="3991DEBC" w:rsidR="00AD2435" w:rsidRDefault="001D6FDF" w:rsidP="00AD2435">
      <w:pPr>
        <w:pStyle w:val="ThesisSzvegElsBekezds"/>
      </w:pPr>
      <w:r>
        <w:t xml:space="preserve">A szállásfoglalás és utazásszervezés világában gyakran előfordul az a probléma, hogy egy csoport számára az utazásszervező nem talál megfelelő kapacitású szálláshelyet és a csoport tagjait több szálláshelyen kell elhelyeznie. Ekkor az utazásszervező feladata a desztinációt övező szálláshelyek felkutatása és kiszűrése a kívánt igények szerint. A folyamat bonyolult és nehézkes, sok kutatást és kalkulációt </w:t>
      </w:r>
      <w:r w:rsidR="00687B76">
        <w:t>igényel</w:t>
      </w:r>
      <w:r>
        <w:t xml:space="preserve">. </w:t>
      </w:r>
      <w:r w:rsidR="00687B76">
        <w:t xml:space="preserve">Tovább bonyolítja a szervezést, hogy a szálláshelyek a foglalásokat egymástól függetlenül kezelik. </w:t>
      </w:r>
      <w:r w:rsidR="00AD2435">
        <w:t>A feladatom az, hogy a felvázolt szállásfoglalási folyamatot megkönnyítsem és levegyem a terhet az utazásszervező válláról.</w:t>
      </w:r>
    </w:p>
    <w:p w14:paraId="15DBB5F6" w14:textId="6C568E11" w:rsidR="00AD2435" w:rsidRDefault="008C3565" w:rsidP="00204E4A">
      <w:pPr>
        <w:pStyle w:val="ThesisSzveg"/>
      </w:pPr>
      <w:r>
        <w:t>A megoldás egy olyan koncepció, ami a szálláshelyek helyett a szobákra helyezi a hangsúlyt és szálláshelyet csak a szoba egy tulajdonságának tekinti</w:t>
      </w:r>
      <w:r w:rsidR="00AD2435">
        <w:t>. E</w:t>
      </w:r>
      <w:r>
        <w:t>hhez</w:t>
      </w:r>
      <w:r w:rsidR="00AD2435">
        <w:t xml:space="preserve"> egy olyan szállás</w:t>
      </w:r>
      <w:r>
        <w:t>kereső portált készíte</w:t>
      </w:r>
      <w:r w:rsidR="00204E4A">
        <w:t>ttem</w:t>
      </w:r>
      <w:r w:rsidR="00AD2435">
        <w:t xml:space="preserve"> el, ami működésében egy webshophoz hasonlít, ahol a termékek a szobák, a raktárkészlet pedig a szálláshelyek összes szobája szobatípusonként a foglaltság függvényében. Egy ilyen felületen a szálláskereső szabadon válogathatja össze a megfelelő szobákat egy virtuális kosárba, amiből aztán a fogl</w:t>
      </w:r>
      <w:r>
        <w:t>alását létrehozza</w:t>
      </w:r>
      <w:r w:rsidR="00AD2435">
        <w:t xml:space="preserve">. A szállásadó </w:t>
      </w:r>
      <w:r>
        <w:t>a foglalás csak</w:t>
      </w:r>
      <w:r w:rsidR="00AD2435">
        <w:t xml:space="preserve"> számára releváns részét dolgozza fel. A megfelelő sz</w:t>
      </w:r>
      <w:r w:rsidR="00204E4A">
        <w:t>obák kiválasztását automatizáltam</w:t>
      </w:r>
      <w:r w:rsidR="00AD2435">
        <w:t>, amely folyamathoz optimalizálá</w:t>
      </w:r>
      <w:r w:rsidR="00204E4A">
        <w:t>si feladatokat határoztam meg</w:t>
      </w:r>
      <w:r w:rsidR="00AD2435">
        <w:t>. Az optimalizálás során a cél az, hogy minél olcsóbb szobákat vagy egymáshoz minél közelebb eső szobákat, esetleg mindkét feltételt kielégítő szobákat ajánljon automatikusan a rendszer.</w:t>
      </w:r>
    </w:p>
    <w:p w14:paraId="05A6A943" w14:textId="64C95639" w:rsidR="008C3565" w:rsidRDefault="008C3565" w:rsidP="00AD2435">
      <w:pPr>
        <w:pStyle w:val="ThesisSzveg"/>
      </w:pPr>
      <w:r>
        <w:t xml:space="preserve">A munkám </w:t>
      </w:r>
      <w:r w:rsidR="00AD1C0B">
        <w:t>eredményeként</w:t>
      </w:r>
      <w:r>
        <w:t xml:space="preserve"> létrehoztam egy Ruby on Rails webalkalmazást, ami teljes</w:t>
      </w:r>
      <w:r w:rsidR="008A5262">
        <w:t xml:space="preserve"> </w:t>
      </w:r>
      <w:r>
        <w:t xml:space="preserve">értékű szálláskereső portálként képes szálláshelyek szobáinak </w:t>
      </w:r>
      <w:r w:rsidR="00456AAA">
        <w:t xml:space="preserve">keresésére, </w:t>
      </w:r>
      <w:r>
        <w:t>szűrésére</w:t>
      </w:r>
      <w:r w:rsidR="00456AAA">
        <w:t>, és magában foglalja a szállásfoglalás teljes folyamatát</w:t>
      </w:r>
      <w:r w:rsidR="00B96F75">
        <w:t xml:space="preserve"> </w:t>
      </w:r>
      <w:r w:rsidR="00490CA0">
        <w:t>valamint</w:t>
      </w:r>
      <w:r w:rsidR="00B96F75">
        <w:t xml:space="preserve"> egy foglalás akár több szállás szobáit is tartalmazhatja</w:t>
      </w:r>
      <w:r>
        <w:t xml:space="preserve">. </w:t>
      </w:r>
      <w:r w:rsidR="008A5262">
        <w:t>Az elkészült webalkalmazásban implementáltam a szobákat automatikusan ajánló funkciót, amely nemlineáris optimalizálási feladatok megoldásával az ár vagy távolság szempontok szerint javasol a csoport számára szabad szobákat.</w:t>
      </w:r>
    </w:p>
    <w:p w14:paraId="6B6FE548" w14:textId="74A5EB69" w:rsidR="00883FCB" w:rsidRPr="00964772" w:rsidRDefault="008A5262" w:rsidP="002F5A32">
      <w:pPr>
        <w:pStyle w:val="ThesisSzveg"/>
        <w:rPr>
          <w:szCs w:val="24"/>
        </w:rPr>
      </w:pPr>
      <w:r>
        <w:rPr>
          <w:b/>
        </w:rPr>
        <w:t>Kulcsszavak:</w:t>
      </w:r>
      <w:r>
        <w:t xml:space="preserve"> turizmus, csoportos szállásfoglalás, szoba</w:t>
      </w:r>
      <w:r w:rsidR="0052442E">
        <w:t xml:space="preserve"> orientált</w:t>
      </w:r>
      <w:r>
        <w:t xml:space="preserve"> szálláskeresés, nemlineáris optimalizálás</w:t>
      </w:r>
      <w:r w:rsidR="00422EEC">
        <w:t>, webalkalmazás, Ruby on Rails</w:t>
      </w:r>
    </w:p>
    <w:p w14:paraId="376D7E6D" w14:textId="77777777" w:rsidR="00CF7E8E" w:rsidRDefault="00CF7E8E" w:rsidP="00CF7E8E">
      <w:pPr>
        <w:pStyle w:val="ThesisH1"/>
        <w:rPr>
          <w:rFonts w:ascii="Times New Roman" w:hAnsi="Times New Roman" w:cs="Times New Roman"/>
          <w:szCs w:val="28"/>
        </w:rPr>
      </w:pPr>
      <w:bookmarkStart w:id="51" w:name="_Toc416211890"/>
      <w:bookmarkStart w:id="52" w:name="_Toc418004040"/>
      <w:r>
        <w:rPr>
          <w:rFonts w:ascii="Times New Roman" w:hAnsi="Times New Roman" w:cs="Times New Roman"/>
          <w:szCs w:val="28"/>
        </w:rPr>
        <w:lastRenderedPageBreak/>
        <w:t>ABSTRACT</w:t>
      </w:r>
      <w:bookmarkEnd w:id="51"/>
      <w:bookmarkEnd w:id="52"/>
    </w:p>
    <w:p w14:paraId="7810C800" w14:textId="77777777" w:rsidR="00B53017" w:rsidRPr="00B53017" w:rsidRDefault="00B53017" w:rsidP="00B53017">
      <w:pPr>
        <w:pStyle w:val="ThesisSzvegElsBekezds"/>
        <w:rPr>
          <w:lang w:val="en-US"/>
        </w:rPr>
      </w:pPr>
      <w:r w:rsidRPr="00B53017">
        <w:rPr>
          <w:lang w:val="en-US"/>
        </w:rPr>
        <w:t>In the world of tourism it is a common occurrence that a group can’t be accommodated in one place, but in multiple others instead, because of lack of capacity. In a situation like this, the tour operator’s task is to seek for accommodations around the destination and pick out ones that fit the requirements. This process is elaborate and cumbersome and it requires throughout investigation and calculation. My aim is to provide an easier alternative to solve this problem and disencumber the tour operator.</w:t>
      </w:r>
    </w:p>
    <w:p w14:paraId="36D5AEDF" w14:textId="77777777" w:rsidR="00B53017" w:rsidRPr="00B53017" w:rsidRDefault="00B53017" w:rsidP="00B53017">
      <w:pPr>
        <w:pStyle w:val="ThesisSzveg"/>
        <w:rPr>
          <w:lang w:val="en-US"/>
        </w:rPr>
      </w:pPr>
      <w:r w:rsidRPr="00B53017">
        <w:rPr>
          <w:lang w:val="en-US"/>
        </w:rPr>
        <w:t>My solution is a concept, which emphasizes the rooms instead of the accommodations. In my concept an accommodation stands for the quality of a room. To demonstrate this concept I developed a web application, which works like a web shop. In a web shop like this, the products are the rooms, and the stock is all the rooms of the accommodations grouped by room types and dependent by availability. On a surface like this the tour operator can freely pool rooms in a virtual basket and then make the reservations through it. The accommodation owners only have to manage the part of a reservation, which belongs to them. I automatized the selection of suitable rooms for which I designated optimization tasks. During optimization the goal is to offer the cheapest or the closest rooms or even both automatically.</w:t>
      </w:r>
    </w:p>
    <w:p w14:paraId="29DA6D11" w14:textId="77777777" w:rsidR="00B53017" w:rsidRDefault="00B53017" w:rsidP="00B53017">
      <w:pPr>
        <w:pStyle w:val="ThesisSzveg"/>
        <w:rPr>
          <w:lang w:val="en-US"/>
        </w:rPr>
      </w:pPr>
      <w:r w:rsidRPr="00B53017">
        <w:rPr>
          <w:lang w:val="en-US"/>
        </w:rPr>
        <w:t>The result of my work is a Ruby on Rails based web application which as a fully equipped booking application is capable of searching and filtering through rooms of accommodations and of making reservations of multiple rooms even across multiple accommodations. I implemented an automatized room-recommendation function into the finished application which through non-linear optimization can recommend rooms based on their price and distance to a tourist group.</w:t>
      </w:r>
    </w:p>
    <w:p w14:paraId="48769A7B" w14:textId="3B96FFB1" w:rsidR="00AA7E3A" w:rsidRPr="00AE2E1E" w:rsidRDefault="00AE2E1E" w:rsidP="00B53017">
      <w:pPr>
        <w:pStyle w:val="ThesisSzveg"/>
        <w:rPr>
          <w:lang w:val="en-US"/>
        </w:rPr>
      </w:pPr>
      <w:r w:rsidRPr="00AE2E1E">
        <w:rPr>
          <w:b/>
          <w:lang w:val="en-US"/>
        </w:rPr>
        <w:t>Keywords:</w:t>
      </w:r>
      <w:r w:rsidRPr="00AE2E1E">
        <w:rPr>
          <w:lang w:val="en-US"/>
        </w:rPr>
        <w:t xml:space="preserve"> tourism, booking for groups, room emphasized booking, </w:t>
      </w:r>
      <w:r>
        <w:rPr>
          <w:lang w:val="en-US"/>
        </w:rPr>
        <w:t>nonlinear optimization, web application, Ruby on Ra</w:t>
      </w:r>
      <w:commentRangeStart w:id="53"/>
      <w:r>
        <w:rPr>
          <w:lang w:val="en-US"/>
        </w:rPr>
        <w:t>ils</w:t>
      </w:r>
      <w:commentRangeEnd w:id="53"/>
      <w:r w:rsidR="006F3871">
        <w:rPr>
          <w:rStyle w:val="Jegyzethivatkozs"/>
          <w:rFonts w:asciiTheme="minorHAnsi" w:hAnsiTheme="minorHAnsi"/>
        </w:rPr>
        <w:commentReference w:id="53"/>
      </w:r>
      <w:r w:rsidR="00AA7E3A" w:rsidRPr="00AE2E1E">
        <w:rPr>
          <w:lang w:val="en-US"/>
        </w:rPr>
        <w:br w:type="page"/>
      </w:r>
    </w:p>
    <w:bookmarkStart w:id="54" w:name="_Toc418004041" w:displacedByCustomXml="next"/>
    <w:sdt>
      <w:sdtPr>
        <w:rPr>
          <w:rFonts w:asciiTheme="minorHAnsi" w:eastAsiaTheme="minorHAnsi" w:hAnsiTheme="minorHAnsi" w:cstheme="minorHAnsi"/>
          <w:b w:val="0"/>
          <w:sz w:val="22"/>
          <w:szCs w:val="24"/>
        </w:rPr>
        <w:id w:val="-69668567"/>
        <w:docPartObj>
          <w:docPartGallery w:val="Table of Contents"/>
          <w:docPartUnique/>
        </w:docPartObj>
      </w:sdtPr>
      <w:sdtEndPr>
        <w:rPr>
          <w:rFonts w:ascii="Times New Roman" w:hAnsi="Times New Roman" w:cs="Times New Roman"/>
          <w:bCs/>
          <w:sz w:val="24"/>
        </w:rPr>
      </w:sdtEndPr>
      <w:sdtContent>
        <w:p w14:paraId="09114AA3" w14:textId="094F4133" w:rsidR="00AA7E3A" w:rsidRPr="00CF7E8E" w:rsidRDefault="00AA7E3A" w:rsidP="00CF7E8E">
          <w:pPr>
            <w:pStyle w:val="ThesisH1"/>
            <w:jc w:val="left"/>
            <w:rPr>
              <w:szCs w:val="24"/>
            </w:rPr>
          </w:pPr>
          <w:r w:rsidRPr="00CF7E8E">
            <w:rPr>
              <w:szCs w:val="24"/>
            </w:rPr>
            <w:t>Tartalom</w:t>
          </w:r>
          <w:r w:rsidR="00CF7E8E">
            <w:rPr>
              <w:szCs w:val="24"/>
            </w:rPr>
            <w:t>jegyzék</w:t>
          </w:r>
          <w:bookmarkEnd w:id="54"/>
        </w:p>
        <w:p w14:paraId="1367122D" w14:textId="77777777" w:rsidR="00BA72A9" w:rsidRPr="007D7D3C" w:rsidRDefault="00AA7E3A">
          <w:pPr>
            <w:pStyle w:val="TJ1"/>
            <w:tabs>
              <w:tab w:val="right" w:leader="dot" w:pos="7927"/>
            </w:tabs>
            <w:rPr>
              <w:rFonts w:ascii="Times New Roman" w:eastAsiaTheme="minorEastAsia" w:hAnsi="Times New Roman" w:cs="Times New Roman"/>
              <w:noProof/>
              <w:sz w:val="24"/>
              <w:szCs w:val="24"/>
              <w:lang w:eastAsia="hu-HU"/>
            </w:rPr>
          </w:pPr>
          <w:r w:rsidRPr="007D7D3C">
            <w:rPr>
              <w:rFonts w:ascii="Times New Roman" w:hAnsi="Times New Roman" w:cs="Times New Roman"/>
              <w:sz w:val="24"/>
              <w:szCs w:val="24"/>
            </w:rPr>
            <w:fldChar w:fldCharType="begin"/>
          </w:r>
          <w:r w:rsidRPr="007D7D3C">
            <w:rPr>
              <w:rFonts w:ascii="Times New Roman" w:hAnsi="Times New Roman" w:cs="Times New Roman"/>
              <w:sz w:val="24"/>
              <w:szCs w:val="24"/>
            </w:rPr>
            <w:instrText xml:space="preserve"> TOC \o "1-3" \h \z \u </w:instrText>
          </w:r>
          <w:r w:rsidRPr="007D7D3C">
            <w:rPr>
              <w:rFonts w:ascii="Times New Roman" w:hAnsi="Times New Roman" w:cs="Times New Roman"/>
              <w:sz w:val="24"/>
              <w:szCs w:val="24"/>
            </w:rPr>
            <w:fldChar w:fldCharType="separate"/>
          </w:r>
          <w:hyperlink w:anchor="_Toc418004036" w:history="1">
            <w:r w:rsidR="00BA72A9" w:rsidRPr="007D7D3C">
              <w:rPr>
                <w:rStyle w:val="Hiperhivatkozs"/>
                <w:rFonts w:ascii="Times New Roman" w:hAnsi="Times New Roman" w:cs="Times New Roman"/>
                <w:noProof/>
                <w:sz w:val="24"/>
                <w:szCs w:val="24"/>
              </w:rPr>
              <w:t>Feladatkiírás</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_Toc418004036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r w:rsidR="0004568F">
              <w:rPr>
                <w:rFonts w:ascii="Times New Roman" w:hAnsi="Times New Roman" w:cs="Times New Roman"/>
                <w:noProof/>
                <w:webHidden/>
                <w:sz w:val="24"/>
                <w:szCs w:val="24"/>
              </w:rPr>
              <w:t>II</w:t>
            </w:r>
            <w:r w:rsidR="00BA72A9" w:rsidRPr="007D7D3C">
              <w:rPr>
                <w:rFonts w:ascii="Times New Roman" w:hAnsi="Times New Roman" w:cs="Times New Roman"/>
                <w:noProof/>
                <w:webHidden/>
                <w:sz w:val="24"/>
                <w:szCs w:val="24"/>
              </w:rPr>
              <w:fldChar w:fldCharType="end"/>
            </w:r>
          </w:hyperlink>
        </w:p>
        <w:p w14:paraId="74310BA1" w14:textId="77777777" w:rsidR="00BA72A9" w:rsidRPr="007D7D3C" w:rsidRDefault="00A21AF9">
          <w:pPr>
            <w:pStyle w:val="TJ1"/>
            <w:tabs>
              <w:tab w:val="right" w:leader="dot" w:pos="7927"/>
            </w:tabs>
            <w:rPr>
              <w:rFonts w:ascii="Times New Roman" w:eastAsiaTheme="minorEastAsia" w:hAnsi="Times New Roman" w:cs="Times New Roman"/>
              <w:noProof/>
              <w:sz w:val="24"/>
              <w:szCs w:val="24"/>
              <w:lang w:eastAsia="hu-HU"/>
            </w:rPr>
          </w:pPr>
          <w:hyperlink w:anchor="_Toc418004037" w:history="1">
            <w:r w:rsidR="00BA72A9" w:rsidRPr="007D7D3C">
              <w:rPr>
                <w:rStyle w:val="Hiperhivatkozs"/>
                <w:rFonts w:ascii="Times New Roman" w:hAnsi="Times New Roman" w:cs="Times New Roman"/>
                <w:noProof/>
                <w:sz w:val="24"/>
                <w:szCs w:val="24"/>
              </w:rPr>
              <w:t>Nyilatkozat</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_Toc418004037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r w:rsidR="0004568F">
              <w:rPr>
                <w:rFonts w:ascii="Times New Roman" w:hAnsi="Times New Roman" w:cs="Times New Roman"/>
                <w:noProof/>
                <w:webHidden/>
                <w:sz w:val="24"/>
                <w:szCs w:val="24"/>
              </w:rPr>
              <w:t>III</w:t>
            </w:r>
            <w:r w:rsidR="00BA72A9" w:rsidRPr="007D7D3C">
              <w:rPr>
                <w:rFonts w:ascii="Times New Roman" w:hAnsi="Times New Roman" w:cs="Times New Roman"/>
                <w:noProof/>
                <w:webHidden/>
                <w:sz w:val="24"/>
                <w:szCs w:val="24"/>
              </w:rPr>
              <w:fldChar w:fldCharType="end"/>
            </w:r>
          </w:hyperlink>
        </w:p>
        <w:p w14:paraId="1898240A" w14:textId="77777777" w:rsidR="00BA72A9" w:rsidRPr="007D7D3C" w:rsidRDefault="00A21AF9">
          <w:pPr>
            <w:pStyle w:val="TJ1"/>
            <w:tabs>
              <w:tab w:val="right" w:leader="dot" w:pos="7927"/>
            </w:tabs>
            <w:rPr>
              <w:rFonts w:ascii="Times New Roman" w:eastAsiaTheme="minorEastAsia" w:hAnsi="Times New Roman" w:cs="Times New Roman"/>
              <w:noProof/>
              <w:sz w:val="24"/>
              <w:szCs w:val="24"/>
              <w:lang w:eastAsia="hu-HU"/>
            </w:rPr>
          </w:pPr>
          <w:hyperlink w:anchor="_Toc418004038" w:history="1">
            <w:r w:rsidR="00BA72A9" w:rsidRPr="007D7D3C">
              <w:rPr>
                <w:rStyle w:val="Hiperhivatkozs"/>
                <w:rFonts w:ascii="Times New Roman" w:hAnsi="Times New Roman" w:cs="Times New Roman"/>
                <w:noProof/>
                <w:sz w:val="24"/>
                <w:szCs w:val="24"/>
              </w:rPr>
              <w:t>Köszönetnyilvánítás</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_Toc418004038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r w:rsidR="0004568F">
              <w:rPr>
                <w:rFonts w:ascii="Times New Roman" w:hAnsi="Times New Roman" w:cs="Times New Roman"/>
                <w:noProof/>
                <w:webHidden/>
                <w:sz w:val="24"/>
                <w:szCs w:val="24"/>
              </w:rPr>
              <w:t>IV</w:t>
            </w:r>
            <w:r w:rsidR="00BA72A9" w:rsidRPr="007D7D3C">
              <w:rPr>
                <w:rFonts w:ascii="Times New Roman" w:hAnsi="Times New Roman" w:cs="Times New Roman"/>
                <w:noProof/>
                <w:webHidden/>
                <w:sz w:val="24"/>
                <w:szCs w:val="24"/>
              </w:rPr>
              <w:fldChar w:fldCharType="end"/>
            </w:r>
          </w:hyperlink>
        </w:p>
        <w:p w14:paraId="1FAB538D" w14:textId="77777777" w:rsidR="00BA72A9" w:rsidRPr="007D7D3C" w:rsidRDefault="00A21AF9">
          <w:pPr>
            <w:pStyle w:val="TJ1"/>
            <w:tabs>
              <w:tab w:val="right" w:leader="dot" w:pos="7927"/>
            </w:tabs>
            <w:rPr>
              <w:rFonts w:ascii="Times New Roman" w:eastAsiaTheme="minorEastAsia" w:hAnsi="Times New Roman" w:cs="Times New Roman"/>
              <w:noProof/>
              <w:sz w:val="24"/>
              <w:szCs w:val="24"/>
              <w:lang w:eastAsia="hu-HU"/>
            </w:rPr>
          </w:pPr>
          <w:hyperlink w:anchor="_Toc418004039" w:history="1">
            <w:r w:rsidR="00BA72A9" w:rsidRPr="007D7D3C">
              <w:rPr>
                <w:rStyle w:val="Hiperhivatkozs"/>
                <w:rFonts w:ascii="Times New Roman" w:hAnsi="Times New Roman" w:cs="Times New Roman"/>
                <w:noProof/>
                <w:sz w:val="24"/>
                <w:szCs w:val="24"/>
              </w:rPr>
              <w:t>TARTALMI ÖSSZEFOGLALÓ</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_Toc418004039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r w:rsidR="0004568F">
              <w:rPr>
                <w:rFonts w:ascii="Times New Roman" w:hAnsi="Times New Roman" w:cs="Times New Roman"/>
                <w:noProof/>
                <w:webHidden/>
                <w:sz w:val="24"/>
                <w:szCs w:val="24"/>
              </w:rPr>
              <w:t>V</w:t>
            </w:r>
            <w:r w:rsidR="00BA72A9" w:rsidRPr="007D7D3C">
              <w:rPr>
                <w:rFonts w:ascii="Times New Roman" w:hAnsi="Times New Roman" w:cs="Times New Roman"/>
                <w:noProof/>
                <w:webHidden/>
                <w:sz w:val="24"/>
                <w:szCs w:val="24"/>
              </w:rPr>
              <w:fldChar w:fldCharType="end"/>
            </w:r>
          </w:hyperlink>
        </w:p>
        <w:p w14:paraId="0AB0F961" w14:textId="77777777" w:rsidR="00BA72A9" w:rsidRPr="007D7D3C" w:rsidRDefault="00A21AF9">
          <w:pPr>
            <w:pStyle w:val="TJ1"/>
            <w:tabs>
              <w:tab w:val="right" w:leader="dot" w:pos="7927"/>
            </w:tabs>
            <w:rPr>
              <w:rFonts w:ascii="Times New Roman" w:eastAsiaTheme="minorEastAsia" w:hAnsi="Times New Roman" w:cs="Times New Roman"/>
              <w:noProof/>
              <w:sz w:val="24"/>
              <w:szCs w:val="24"/>
              <w:lang w:eastAsia="hu-HU"/>
            </w:rPr>
          </w:pPr>
          <w:hyperlink w:anchor="_Toc418004040" w:history="1">
            <w:r w:rsidR="00BA72A9" w:rsidRPr="007D7D3C">
              <w:rPr>
                <w:rStyle w:val="Hiperhivatkozs"/>
                <w:rFonts w:ascii="Times New Roman" w:hAnsi="Times New Roman" w:cs="Times New Roman"/>
                <w:noProof/>
                <w:sz w:val="24"/>
                <w:szCs w:val="24"/>
              </w:rPr>
              <w:t>ABSTRACT</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_Toc418004040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r w:rsidR="0004568F">
              <w:rPr>
                <w:rFonts w:ascii="Times New Roman" w:hAnsi="Times New Roman" w:cs="Times New Roman"/>
                <w:noProof/>
                <w:webHidden/>
                <w:sz w:val="24"/>
                <w:szCs w:val="24"/>
              </w:rPr>
              <w:t>VI</w:t>
            </w:r>
            <w:r w:rsidR="00BA72A9" w:rsidRPr="007D7D3C">
              <w:rPr>
                <w:rFonts w:ascii="Times New Roman" w:hAnsi="Times New Roman" w:cs="Times New Roman"/>
                <w:noProof/>
                <w:webHidden/>
                <w:sz w:val="24"/>
                <w:szCs w:val="24"/>
              </w:rPr>
              <w:fldChar w:fldCharType="end"/>
            </w:r>
          </w:hyperlink>
        </w:p>
        <w:p w14:paraId="425BB7B5" w14:textId="77777777" w:rsidR="00BA72A9" w:rsidRPr="007D7D3C" w:rsidRDefault="00A21AF9">
          <w:pPr>
            <w:pStyle w:val="TJ1"/>
            <w:tabs>
              <w:tab w:val="right" w:leader="dot" w:pos="7927"/>
            </w:tabs>
            <w:rPr>
              <w:rFonts w:ascii="Times New Roman" w:eastAsiaTheme="minorEastAsia" w:hAnsi="Times New Roman" w:cs="Times New Roman"/>
              <w:noProof/>
              <w:sz w:val="24"/>
              <w:szCs w:val="24"/>
              <w:lang w:eastAsia="hu-HU"/>
            </w:rPr>
          </w:pPr>
          <w:hyperlink w:anchor="_Toc418004041" w:history="1">
            <w:r w:rsidR="00BA72A9" w:rsidRPr="007D7D3C">
              <w:rPr>
                <w:rStyle w:val="Hiperhivatkozs"/>
                <w:rFonts w:ascii="Times New Roman" w:hAnsi="Times New Roman" w:cs="Times New Roman"/>
                <w:noProof/>
                <w:sz w:val="24"/>
                <w:szCs w:val="24"/>
              </w:rPr>
              <w:t>Tartalomjegyzék</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_Toc418004041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r w:rsidR="0004568F">
              <w:rPr>
                <w:rFonts w:ascii="Times New Roman" w:hAnsi="Times New Roman" w:cs="Times New Roman"/>
                <w:noProof/>
                <w:webHidden/>
                <w:sz w:val="24"/>
                <w:szCs w:val="24"/>
              </w:rPr>
              <w:t>VII</w:t>
            </w:r>
            <w:r w:rsidR="00BA72A9" w:rsidRPr="007D7D3C">
              <w:rPr>
                <w:rFonts w:ascii="Times New Roman" w:hAnsi="Times New Roman" w:cs="Times New Roman"/>
                <w:noProof/>
                <w:webHidden/>
                <w:sz w:val="24"/>
                <w:szCs w:val="24"/>
              </w:rPr>
              <w:fldChar w:fldCharType="end"/>
            </w:r>
          </w:hyperlink>
        </w:p>
        <w:p w14:paraId="53A380CE" w14:textId="77777777" w:rsidR="00BA72A9" w:rsidRPr="007D7D3C" w:rsidRDefault="00A21AF9">
          <w:pPr>
            <w:pStyle w:val="TJ1"/>
            <w:tabs>
              <w:tab w:val="left" w:pos="440"/>
              <w:tab w:val="right" w:leader="dot" w:pos="7927"/>
            </w:tabs>
            <w:rPr>
              <w:rFonts w:ascii="Times New Roman" w:eastAsiaTheme="minorEastAsia" w:hAnsi="Times New Roman" w:cs="Times New Roman"/>
              <w:noProof/>
              <w:sz w:val="24"/>
              <w:szCs w:val="24"/>
              <w:lang w:eastAsia="hu-HU"/>
            </w:rPr>
          </w:pPr>
          <w:hyperlink w:anchor="_Toc418004042" w:history="1">
            <w:r w:rsidR="00BA72A9" w:rsidRPr="007D7D3C">
              <w:rPr>
                <w:rStyle w:val="Hiperhivatkozs"/>
                <w:rFonts w:ascii="Times New Roman" w:hAnsi="Times New Roman" w:cs="Times New Roman"/>
                <w:noProof/>
                <w:sz w:val="24"/>
                <w:szCs w:val="24"/>
              </w:rPr>
              <w:t>1.</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Bevezetés</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_Toc418004042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r w:rsidR="0004568F">
              <w:rPr>
                <w:rFonts w:ascii="Times New Roman" w:hAnsi="Times New Roman" w:cs="Times New Roman"/>
                <w:noProof/>
                <w:webHidden/>
                <w:sz w:val="24"/>
                <w:szCs w:val="24"/>
              </w:rPr>
              <w:t>1</w:t>
            </w:r>
            <w:r w:rsidR="00BA72A9" w:rsidRPr="007D7D3C">
              <w:rPr>
                <w:rFonts w:ascii="Times New Roman" w:hAnsi="Times New Roman" w:cs="Times New Roman"/>
                <w:noProof/>
                <w:webHidden/>
                <w:sz w:val="24"/>
                <w:szCs w:val="24"/>
              </w:rPr>
              <w:fldChar w:fldCharType="end"/>
            </w:r>
          </w:hyperlink>
        </w:p>
        <w:p w14:paraId="429147D0" w14:textId="77777777" w:rsidR="00BA72A9" w:rsidRPr="007D7D3C" w:rsidRDefault="00A21AF9">
          <w:pPr>
            <w:pStyle w:val="TJ2"/>
            <w:tabs>
              <w:tab w:val="left" w:pos="880"/>
              <w:tab w:val="right" w:leader="dot" w:pos="7927"/>
            </w:tabs>
            <w:rPr>
              <w:rFonts w:ascii="Times New Roman" w:eastAsiaTheme="minorEastAsia" w:hAnsi="Times New Roman" w:cs="Times New Roman"/>
              <w:noProof/>
              <w:sz w:val="24"/>
              <w:szCs w:val="24"/>
              <w:lang w:eastAsia="hu-HU"/>
            </w:rPr>
          </w:pPr>
          <w:hyperlink w:anchor="_Toc418004043" w:history="1">
            <w:r w:rsidR="00BA72A9" w:rsidRPr="007D7D3C">
              <w:rPr>
                <w:rStyle w:val="Hiperhivatkozs"/>
                <w:rFonts w:ascii="Times New Roman" w:hAnsi="Times New Roman" w:cs="Times New Roman"/>
                <w:noProof/>
                <w:sz w:val="24"/>
                <w:szCs w:val="24"/>
              </w:rPr>
              <w:t>1.1.</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A probléma és megoldása</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_Toc418004043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r w:rsidR="0004568F">
              <w:rPr>
                <w:rFonts w:ascii="Times New Roman" w:hAnsi="Times New Roman" w:cs="Times New Roman"/>
                <w:noProof/>
                <w:webHidden/>
                <w:sz w:val="24"/>
                <w:szCs w:val="24"/>
              </w:rPr>
              <w:t>1</w:t>
            </w:r>
            <w:r w:rsidR="00BA72A9" w:rsidRPr="007D7D3C">
              <w:rPr>
                <w:rFonts w:ascii="Times New Roman" w:hAnsi="Times New Roman" w:cs="Times New Roman"/>
                <w:noProof/>
                <w:webHidden/>
                <w:sz w:val="24"/>
                <w:szCs w:val="24"/>
              </w:rPr>
              <w:fldChar w:fldCharType="end"/>
            </w:r>
          </w:hyperlink>
        </w:p>
        <w:p w14:paraId="5A7CBC65" w14:textId="77777777" w:rsidR="00BA72A9" w:rsidRPr="007D7D3C" w:rsidRDefault="00A21AF9">
          <w:pPr>
            <w:pStyle w:val="TJ1"/>
            <w:tabs>
              <w:tab w:val="left" w:pos="440"/>
              <w:tab w:val="right" w:leader="dot" w:pos="7927"/>
            </w:tabs>
            <w:rPr>
              <w:rFonts w:ascii="Times New Roman" w:eastAsiaTheme="minorEastAsia" w:hAnsi="Times New Roman" w:cs="Times New Roman"/>
              <w:noProof/>
              <w:sz w:val="24"/>
              <w:szCs w:val="24"/>
              <w:lang w:eastAsia="hu-HU"/>
            </w:rPr>
          </w:pPr>
          <w:hyperlink w:anchor="_Toc418004044" w:history="1">
            <w:r w:rsidR="00BA72A9" w:rsidRPr="007D7D3C">
              <w:rPr>
                <w:rStyle w:val="Hiperhivatkozs"/>
                <w:rFonts w:ascii="Times New Roman" w:hAnsi="Times New Roman" w:cs="Times New Roman"/>
                <w:noProof/>
                <w:sz w:val="24"/>
                <w:szCs w:val="24"/>
              </w:rPr>
              <w:t>2.</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Szálláskereső portálok</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_Toc418004044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r w:rsidR="0004568F">
              <w:rPr>
                <w:rFonts w:ascii="Times New Roman" w:hAnsi="Times New Roman" w:cs="Times New Roman"/>
                <w:noProof/>
                <w:webHidden/>
                <w:sz w:val="24"/>
                <w:szCs w:val="24"/>
              </w:rPr>
              <w:t>3</w:t>
            </w:r>
            <w:r w:rsidR="00BA72A9" w:rsidRPr="007D7D3C">
              <w:rPr>
                <w:rFonts w:ascii="Times New Roman" w:hAnsi="Times New Roman" w:cs="Times New Roman"/>
                <w:noProof/>
                <w:webHidden/>
                <w:sz w:val="24"/>
                <w:szCs w:val="24"/>
              </w:rPr>
              <w:fldChar w:fldCharType="end"/>
            </w:r>
          </w:hyperlink>
        </w:p>
        <w:p w14:paraId="7E54539E" w14:textId="77777777" w:rsidR="00BA72A9" w:rsidRPr="007D7D3C" w:rsidRDefault="00A21AF9">
          <w:pPr>
            <w:pStyle w:val="TJ2"/>
            <w:tabs>
              <w:tab w:val="left" w:pos="880"/>
              <w:tab w:val="right" w:leader="dot" w:pos="7927"/>
            </w:tabs>
            <w:rPr>
              <w:rFonts w:ascii="Times New Roman" w:eastAsiaTheme="minorEastAsia" w:hAnsi="Times New Roman" w:cs="Times New Roman"/>
              <w:noProof/>
              <w:sz w:val="24"/>
              <w:szCs w:val="24"/>
              <w:lang w:eastAsia="hu-HU"/>
            </w:rPr>
          </w:pPr>
          <w:hyperlink w:anchor="_Toc418004045" w:history="1">
            <w:r w:rsidR="00BA72A9" w:rsidRPr="007D7D3C">
              <w:rPr>
                <w:rStyle w:val="Hiperhivatkozs"/>
                <w:rFonts w:ascii="Times New Roman" w:hAnsi="Times New Roman" w:cs="Times New Roman"/>
                <w:noProof/>
                <w:sz w:val="24"/>
                <w:szCs w:val="24"/>
              </w:rPr>
              <w:t>2.1.</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Szállás.hu</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_Toc418004045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r w:rsidR="0004568F">
              <w:rPr>
                <w:rFonts w:ascii="Times New Roman" w:hAnsi="Times New Roman" w:cs="Times New Roman"/>
                <w:noProof/>
                <w:webHidden/>
                <w:sz w:val="24"/>
                <w:szCs w:val="24"/>
              </w:rPr>
              <w:t>3</w:t>
            </w:r>
            <w:r w:rsidR="00BA72A9" w:rsidRPr="007D7D3C">
              <w:rPr>
                <w:rFonts w:ascii="Times New Roman" w:hAnsi="Times New Roman" w:cs="Times New Roman"/>
                <w:noProof/>
                <w:webHidden/>
                <w:sz w:val="24"/>
                <w:szCs w:val="24"/>
              </w:rPr>
              <w:fldChar w:fldCharType="end"/>
            </w:r>
          </w:hyperlink>
        </w:p>
        <w:p w14:paraId="0418C7F1" w14:textId="77777777" w:rsidR="00BA72A9" w:rsidRPr="007D7D3C" w:rsidRDefault="00A21AF9">
          <w:pPr>
            <w:pStyle w:val="TJ2"/>
            <w:tabs>
              <w:tab w:val="left" w:pos="880"/>
              <w:tab w:val="right" w:leader="dot" w:pos="7927"/>
            </w:tabs>
            <w:rPr>
              <w:rFonts w:ascii="Times New Roman" w:eastAsiaTheme="minorEastAsia" w:hAnsi="Times New Roman" w:cs="Times New Roman"/>
              <w:noProof/>
              <w:sz w:val="24"/>
              <w:szCs w:val="24"/>
              <w:lang w:eastAsia="hu-HU"/>
            </w:rPr>
          </w:pPr>
          <w:hyperlink w:anchor="_Toc418004046" w:history="1">
            <w:r w:rsidR="00BA72A9" w:rsidRPr="007D7D3C">
              <w:rPr>
                <w:rStyle w:val="Hiperhivatkozs"/>
                <w:rFonts w:ascii="Times New Roman" w:hAnsi="Times New Roman" w:cs="Times New Roman"/>
                <w:noProof/>
                <w:sz w:val="24"/>
                <w:szCs w:val="24"/>
              </w:rPr>
              <w:t>2.2.</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Booking.com</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_Toc418004046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r w:rsidR="0004568F">
              <w:rPr>
                <w:rFonts w:ascii="Times New Roman" w:hAnsi="Times New Roman" w:cs="Times New Roman"/>
                <w:noProof/>
                <w:webHidden/>
                <w:sz w:val="24"/>
                <w:szCs w:val="24"/>
              </w:rPr>
              <w:t>3</w:t>
            </w:r>
            <w:r w:rsidR="00BA72A9" w:rsidRPr="007D7D3C">
              <w:rPr>
                <w:rFonts w:ascii="Times New Roman" w:hAnsi="Times New Roman" w:cs="Times New Roman"/>
                <w:noProof/>
                <w:webHidden/>
                <w:sz w:val="24"/>
                <w:szCs w:val="24"/>
              </w:rPr>
              <w:fldChar w:fldCharType="end"/>
            </w:r>
          </w:hyperlink>
        </w:p>
        <w:p w14:paraId="45BB1FA0" w14:textId="77777777" w:rsidR="00BA72A9" w:rsidRPr="007D7D3C" w:rsidRDefault="00A21AF9">
          <w:pPr>
            <w:pStyle w:val="TJ2"/>
            <w:tabs>
              <w:tab w:val="left" w:pos="880"/>
              <w:tab w:val="right" w:leader="dot" w:pos="7927"/>
            </w:tabs>
            <w:rPr>
              <w:rFonts w:ascii="Times New Roman" w:eastAsiaTheme="minorEastAsia" w:hAnsi="Times New Roman" w:cs="Times New Roman"/>
              <w:noProof/>
              <w:sz w:val="24"/>
              <w:szCs w:val="24"/>
              <w:lang w:eastAsia="hu-HU"/>
            </w:rPr>
          </w:pPr>
          <w:hyperlink w:anchor="_Toc418004047" w:history="1">
            <w:r w:rsidR="00BA72A9" w:rsidRPr="007D7D3C">
              <w:rPr>
                <w:rStyle w:val="Hiperhivatkozs"/>
                <w:rFonts w:ascii="Times New Roman" w:hAnsi="Times New Roman" w:cs="Times New Roman"/>
                <w:noProof/>
                <w:sz w:val="24"/>
                <w:szCs w:val="24"/>
              </w:rPr>
              <w:t>2.3.</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Trivago.hu</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_Toc418004047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r w:rsidR="0004568F">
              <w:rPr>
                <w:rFonts w:ascii="Times New Roman" w:hAnsi="Times New Roman" w:cs="Times New Roman"/>
                <w:noProof/>
                <w:webHidden/>
                <w:sz w:val="24"/>
                <w:szCs w:val="24"/>
              </w:rPr>
              <w:t>4</w:t>
            </w:r>
            <w:r w:rsidR="00BA72A9" w:rsidRPr="007D7D3C">
              <w:rPr>
                <w:rFonts w:ascii="Times New Roman" w:hAnsi="Times New Roman" w:cs="Times New Roman"/>
                <w:noProof/>
                <w:webHidden/>
                <w:sz w:val="24"/>
                <w:szCs w:val="24"/>
              </w:rPr>
              <w:fldChar w:fldCharType="end"/>
            </w:r>
          </w:hyperlink>
        </w:p>
        <w:p w14:paraId="36B90402" w14:textId="77777777" w:rsidR="00BA72A9" w:rsidRPr="007D7D3C" w:rsidRDefault="00A21AF9">
          <w:pPr>
            <w:pStyle w:val="TJ2"/>
            <w:tabs>
              <w:tab w:val="left" w:pos="880"/>
              <w:tab w:val="right" w:leader="dot" w:pos="7927"/>
            </w:tabs>
            <w:rPr>
              <w:rFonts w:ascii="Times New Roman" w:eastAsiaTheme="minorEastAsia" w:hAnsi="Times New Roman" w:cs="Times New Roman"/>
              <w:noProof/>
              <w:sz w:val="24"/>
              <w:szCs w:val="24"/>
              <w:lang w:eastAsia="hu-HU"/>
            </w:rPr>
          </w:pPr>
          <w:hyperlink w:anchor="_Toc418004048" w:history="1">
            <w:r w:rsidR="00BA72A9" w:rsidRPr="007D7D3C">
              <w:rPr>
                <w:rStyle w:val="Hiperhivatkozs"/>
                <w:rFonts w:ascii="Times New Roman" w:hAnsi="Times New Roman" w:cs="Times New Roman"/>
                <w:noProof/>
                <w:sz w:val="24"/>
                <w:szCs w:val="24"/>
              </w:rPr>
              <w:t>2.4.</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Konklúzió</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_Toc418004048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r w:rsidR="0004568F">
              <w:rPr>
                <w:rFonts w:ascii="Times New Roman" w:hAnsi="Times New Roman" w:cs="Times New Roman"/>
                <w:noProof/>
                <w:webHidden/>
                <w:sz w:val="24"/>
                <w:szCs w:val="24"/>
              </w:rPr>
              <w:t>4</w:t>
            </w:r>
            <w:r w:rsidR="00BA72A9" w:rsidRPr="007D7D3C">
              <w:rPr>
                <w:rFonts w:ascii="Times New Roman" w:hAnsi="Times New Roman" w:cs="Times New Roman"/>
                <w:noProof/>
                <w:webHidden/>
                <w:sz w:val="24"/>
                <w:szCs w:val="24"/>
              </w:rPr>
              <w:fldChar w:fldCharType="end"/>
            </w:r>
          </w:hyperlink>
        </w:p>
        <w:p w14:paraId="72DB941E" w14:textId="77777777" w:rsidR="00BA72A9" w:rsidRPr="007D7D3C" w:rsidRDefault="00A21AF9">
          <w:pPr>
            <w:pStyle w:val="TJ1"/>
            <w:tabs>
              <w:tab w:val="left" w:pos="440"/>
              <w:tab w:val="right" w:leader="dot" w:pos="7927"/>
            </w:tabs>
            <w:rPr>
              <w:rFonts w:ascii="Times New Roman" w:eastAsiaTheme="minorEastAsia" w:hAnsi="Times New Roman" w:cs="Times New Roman"/>
              <w:noProof/>
              <w:sz w:val="24"/>
              <w:szCs w:val="24"/>
              <w:lang w:eastAsia="hu-HU"/>
            </w:rPr>
          </w:pPr>
          <w:hyperlink w:anchor="_Toc418004049" w:history="1">
            <w:r w:rsidR="00BA72A9" w:rsidRPr="007D7D3C">
              <w:rPr>
                <w:rStyle w:val="Hiperhivatkozs"/>
                <w:rFonts w:ascii="Times New Roman" w:hAnsi="Times New Roman" w:cs="Times New Roman"/>
                <w:noProof/>
                <w:sz w:val="24"/>
                <w:szCs w:val="24"/>
              </w:rPr>
              <w:t>3.</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Matematikai optimalizálás</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_Toc418004049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r w:rsidR="0004568F">
              <w:rPr>
                <w:rFonts w:ascii="Times New Roman" w:hAnsi="Times New Roman" w:cs="Times New Roman"/>
                <w:noProof/>
                <w:webHidden/>
                <w:sz w:val="24"/>
                <w:szCs w:val="24"/>
              </w:rPr>
              <w:t>5</w:t>
            </w:r>
            <w:r w:rsidR="00BA72A9" w:rsidRPr="007D7D3C">
              <w:rPr>
                <w:rFonts w:ascii="Times New Roman" w:hAnsi="Times New Roman" w:cs="Times New Roman"/>
                <w:noProof/>
                <w:webHidden/>
                <w:sz w:val="24"/>
                <w:szCs w:val="24"/>
              </w:rPr>
              <w:fldChar w:fldCharType="end"/>
            </w:r>
          </w:hyperlink>
        </w:p>
        <w:p w14:paraId="6CCE4978" w14:textId="77777777" w:rsidR="00BA72A9" w:rsidRPr="007D7D3C" w:rsidRDefault="00A21AF9">
          <w:pPr>
            <w:pStyle w:val="TJ2"/>
            <w:tabs>
              <w:tab w:val="left" w:pos="880"/>
              <w:tab w:val="right" w:leader="dot" w:pos="7927"/>
            </w:tabs>
            <w:rPr>
              <w:rFonts w:ascii="Times New Roman" w:eastAsiaTheme="minorEastAsia" w:hAnsi="Times New Roman" w:cs="Times New Roman"/>
              <w:noProof/>
              <w:sz w:val="24"/>
              <w:szCs w:val="24"/>
              <w:lang w:eastAsia="hu-HU"/>
            </w:rPr>
          </w:pPr>
          <w:hyperlink w:anchor="_Toc418004050" w:history="1">
            <w:r w:rsidR="00BA72A9" w:rsidRPr="007D7D3C">
              <w:rPr>
                <w:rStyle w:val="Hiperhivatkozs"/>
                <w:rFonts w:ascii="Times New Roman" w:hAnsi="Times New Roman" w:cs="Times New Roman"/>
                <w:noProof/>
                <w:sz w:val="24"/>
                <w:szCs w:val="24"/>
              </w:rPr>
              <w:t>3.1.</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A matematikai optimalizálás története</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_Toc418004050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r w:rsidR="0004568F">
              <w:rPr>
                <w:rFonts w:ascii="Times New Roman" w:hAnsi="Times New Roman" w:cs="Times New Roman"/>
                <w:noProof/>
                <w:webHidden/>
                <w:sz w:val="24"/>
                <w:szCs w:val="24"/>
              </w:rPr>
              <w:t>5</w:t>
            </w:r>
            <w:r w:rsidR="00BA72A9" w:rsidRPr="007D7D3C">
              <w:rPr>
                <w:rFonts w:ascii="Times New Roman" w:hAnsi="Times New Roman" w:cs="Times New Roman"/>
                <w:noProof/>
                <w:webHidden/>
                <w:sz w:val="24"/>
                <w:szCs w:val="24"/>
              </w:rPr>
              <w:fldChar w:fldCharType="end"/>
            </w:r>
          </w:hyperlink>
        </w:p>
        <w:p w14:paraId="40E56320" w14:textId="77777777" w:rsidR="00BA72A9" w:rsidRPr="007D7D3C" w:rsidRDefault="00A21AF9">
          <w:pPr>
            <w:pStyle w:val="TJ2"/>
            <w:tabs>
              <w:tab w:val="left" w:pos="880"/>
              <w:tab w:val="right" w:leader="dot" w:pos="7927"/>
            </w:tabs>
            <w:rPr>
              <w:rFonts w:ascii="Times New Roman" w:eastAsiaTheme="minorEastAsia" w:hAnsi="Times New Roman" w:cs="Times New Roman"/>
              <w:noProof/>
              <w:sz w:val="24"/>
              <w:szCs w:val="24"/>
              <w:lang w:eastAsia="hu-HU"/>
            </w:rPr>
          </w:pPr>
          <w:hyperlink w:anchor="_Toc418004051" w:history="1">
            <w:r w:rsidR="00BA72A9" w:rsidRPr="007D7D3C">
              <w:rPr>
                <w:rStyle w:val="Hiperhivatkozs"/>
                <w:rFonts w:ascii="Times New Roman" w:hAnsi="Times New Roman" w:cs="Times New Roman"/>
                <w:noProof/>
                <w:sz w:val="24"/>
                <w:szCs w:val="24"/>
              </w:rPr>
              <w:t>3.2.</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Matematikai optimalizálási feladat</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_Toc418004051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r w:rsidR="0004568F">
              <w:rPr>
                <w:rFonts w:ascii="Times New Roman" w:hAnsi="Times New Roman" w:cs="Times New Roman"/>
                <w:noProof/>
                <w:webHidden/>
                <w:sz w:val="24"/>
                <w:szCs w:val="24"/>
              </w:rPr>
              <w:t>9</w:t>
            </w:r>
            <w:r w:rsidR="00BA72A9" w:rsidRPr="007D7D3C">
              <w:rPr>
                <w:rFonts w:ascii="Times New Roman" w:hAnsi="Times New Roman" w:cs="Times New Roman"/>
                <w:noProof/>
                <w:webHidden/>
                <w:sz w:val="24"/>
                <w:szCs w:val="24"/>
              </w:rPr>
              <w:fldChar w:fldCharType="end"/>
            </w:r>
          </w:hyperlink>
        </w:p>
        <w:p w14:paraId="3B189712" w14:textId="77777777" w:rsidR="00BA72A9" w:rsidRPr="007D7D3C" w:rsidRDefault="00A21AF9">
          <w:pPr>
            <w:pStyle w:val="TJ2"/>
            <w:tabs>
              <w:tab w:val="left" w:pos="880"/>
              <w:tab w:val="right" w:leader="dot" w:pos="7927"/>
            </w:tabs>
            <w:rPr>
              <w:rFonts w:ascii="Times New Roman" w:eastAsiaTheme="minorEastAsia" w:hAnsi="Times New Roman" w:cs="Times New Roman"/>
              <w:noProof/>
              <w:sz w:val="24"/>
              <w:szCs w:val="24"/>
              <w:lang w:eastAsia="hu-HU"/>
            </w:rPr>
          </w:pPr>
          <w:hyperlink w:anchor="_Toc418004052" w:history="1">
            <w:r w:rsidR="00BA72A9" w:rsidRPr="007D7D3C">
              <w:rPr>
                <w:rStyle w:val="Hiperhivatkozs"/>
                <w:rFonts w:ascii="Times New Roman" w:hAnsi="Times New Roman" w:cs="Times New Roman"/>
                <w:noProof/>
                <w:sz w:val="24"/>
                <w:szCs w:val="24"/>
              </w:rPr>
              <w:t>3.3.</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Lineáris optimalizálási feladat</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_Toc418004052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r w:rsidR="0004568F">
              <w:rPr>
                <w:rFonts w:ascii="Times New Roman" w:hAnsi="Times New Roman" w:cs="Times New Roman"/>
                <w:noProof/>
                <w:webHidden/>
                <w:sz w:val="24"/>
                <w:szCs w:val="24"/>
              </w:rPr>
              <w:t>10</w:t>
            </w:r>
            <w:r w:rsidR="00BA72A9" w:rsidRPr="007D7D3C">
              <w:rPr>
                <w:rFonts w:ascii="Times New Roman" w:hAnsi="Times New Roman" w:cs="Times New Roman"/>
                <w:noProof/>
                <w:webHidden/>
                <w:sz w:val="24"/>
                <w:szCs w:val="24"/>
              </w:rPr>
              <w:fldChar w:fldCharType="end"/>
            </w:r>
          </w:hyperlink>
        </w:p>
        <w:p w14:paraId="39685C37" w14:textId="77777777" w:rsidR="00BA72A9" w:rsidRPr="007D7D3C" w:rsidRDefault="00A21AF9">
          <w:pPr>
            <w:pStyle w:val="TJ2"/>
            <w:tabs>
              <w:tab w:val="left" w:pos="880"/>
              <w:tab w:val="right" w:leader="dot" w:pos="7927"/>
            </w:tabs>
            <w:rPr>
              <w:rFonts w:ascii="Times New Roman" w:eastAsiaTheme="minorEastAsia" w:hAnsi="Times New Roman" w:cs="Times New Roman"/>
              <w:noProof/>
              <w:sz w:val="24"/>
              <w:szCs w:val="24"/>
              <w:lang w:eastAsia="hu-HU"/>
            </w:rPr>
          </w:pPr>
          <w:hyperlink w:anchor="_Toc418004053" w:history="1">
            <w:r w:rsidR="00BA72A9" w:rsidRPr="007D7D3C">
              <w:rPr>
                <w:rStyle w:val="Hiperhivatkozs"/>
                <w:rFonts w:ascii="Times New Roman" w:hAnsi="Times New Roman" w:cs="Times New Roman"/>
                <w:noProof/>
                <w:sz w:val="24"/>
                <w:szCs w:val="24"/>
              </w:rPr>
              <w:t>3.4.</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Nemlineáris optimalizálási feladat</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_Toc418004053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r w:rsidR="0004568F">
              <w:rPr>
                <w:rFonts w:ascii="Times New Roman" w:hAnsi="Times New Roman" w:cs="Times New Roman"/>
                <w:noProof/>
                <w:webHidden/>
                <w:sz w:val="24"/>
                <w:szCs w:val="24"/>
              </w:rPr>
              <w:t>11</w:t>
            </w:r>
            <w:r w:rsidR="00BA72A9" w:rsidRPr="007D7D3C">
              <w:rPr>
                <w:rFonts w:ascii="Times New Roman" w:hAnsi="Times New Roman" w:cs="Times New Roman"/>
                <w:noProof/>
                <w:webHidden/>
                <w:sz w:val="24"/>
                <w:szCs w:val="24"/>
              </w:rPr>
              <w:fldChar w:fldCharType="end"/>
            </w:r>
          </w:hyperlink>
        </w:p>
        <w:p w14:paraId="73A6792D" w14:textId="77777777" w:rsidR="00BA72A9" w:rsidRPr="007D7D3C" w:rsidRDefault="00A21AF9">
          <w:pPr>
            <w:pStyle w:val="TJ2"/>
            <w:tabs>
              <w:tab w:val="left" w:pos="880"/>
              <w:tab w:val="right" w:leader="dot" w:pos="7927"/>
            </w:tabs>
            <w:rPr>
              <w:rFonts w:ascii="Times New Roman" w:eastAsiaTheme="minorEastAsia" w:hAnsi="Times New Roman" w:cs="Times New Roman"/>
              <w:noProof/>
              <w:sz w:val="24"/>
              <w:szCs w:val="24"/>
              <w:lang w:eastAsia="hu-HU"/>
            </w:rPr>
          </w:pPr>
          <w:hyperlink w:anchor="_Toc418004054" w:history="1">
            <w:r w:rsidR="00BA72A9" w:rsidRPr="007D7D3C">
              <w:rPr>
                <w:rStyle w:val="Hiperhivatkozs"/>
                <w:rFonts w:ascii="Times New Roman" w:hAnsi="Times New Roman" w:cs="Times New Roman"/>
                <w:noProof/>
                <w:sz w:val="24"/>
                <w:szCs w:val="24"/>
              </w:rPr>
              <w:t>3.5.</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Alkalmazási területek</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_Toc418004054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r w:rsidR="0004568F">
              <w:rPr>
                <w:rFonts w:ascii="Times New Roman" w:hAnsi="Times New Roman" w:cs="Times New Roman"/>
                <w:noProof/>
                <w:webHidden/>
                <w:sz w:val="24"/>
                <w:szCs w:val="24"/>
              </w:rPr>
              <w:t>11</w:t>
            </w:r>
            <w:r w:rsidR="00BA72A9" w:rsidRPr="007D7D3C">
              <w:rPr>
                <w:rFonts w:ascii="Times New Roman" w:hAnsi="Times New Roman" w:cs="Times New Roman"/>
                <w:noProof/>
                <w:webHidden/>
                <w:sz w:val="24"/>
                <w:szCs w:val="24"/>
              </w:rPr>
              <w:fldChar w:fldCharType="end"/>
            </w:r>
          </w:hyperlink>
        </w:p>
        <w:p w14:paraId="5483B353" w14:textId="77777777" w:rsidR="00BA72A9" w:rsidRPr="007D7D3C" w:rsidRDefault="00A21AF9">
          <w:pPr>
            <w:pStyle w:val="TJ1"/>
            <w:tabs>
              <w:tab w:val="left" w:pos="440"/>
              <w:tab w:val="right" w:leader="dot" w:pos="7927"/>
            </w:tabs>
            <w:rPr>
              <w:rFonts w:ascii="Times New Roman" w:eastAsiaTheme="minorEastAsia" w:hAnsi="Times New Roman" w:cs="Times New Roman"/>
              <w:noProof/>
              <w:sz w:val="24"/>
              <w:szCs w:val="24"/>
              <w:lang w:eastAsia="hu-HU"/>
            </w:rPr>
          </w:pPr>
          <w:hyperlink w:anchor="_Toc418004055" w:history="1">
            <w:r w:rsidR="00BA72A9" w:rsidRPr="007D7D3C">
              <w:rPr>
                <w:rStyle w:val="Hiperhivatkozs"/>
                <w:rFonts w:ascii="Times New Roman" w:hAnsi="Times New Roman" w:cs="Times New Roman"/>
                <w:noProof/>
                <w:sz w:val="24"/>
                <w:szCs w:val="24"/>
              </w:rPr>
              <w:t>4.</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Ruby on Rails</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_Toc418004055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r w:rsidR="0004568F">
              <w:rPr>
                <w:rFonts w:ascii="Times New Roman" w:hAnsi="Times New Roman" w:cs="Times New Roman"/>
                <w:noProof/>
                <w:webHidden/>
                <w:sz w:val="24"/>
                <w:szCs w:val="24"/>
              </w:rPr>
              <w:t>12</w:t>
            </w:r>
            <w:r w:rsidR="00BA72A9" w:rsidRPr="007D7D3C">
              <w:rPr>
                <w:rFonts w:ascii="Times New Roman" w:hAnsi="Times New Roman" w:cs="Times New Roman"/>
                <w:noProof/>
                <w:webHidden/>
                <w:sz w:val="24"/>
                <w:szCs w:val="24"/>
              </w:rPr>
              <w:fldChar w:fldCharType="end"/>
            </w:r>
          </w:hyperlink>
        </w:p>
        <w:p w14:paraId="5B835A48" w14:textId="77777777" w:rsidR="00BA72A9" w:rsidRPr="007D7D3C" w:rsidRDefault="00A21AF9">
          <w:pPr>
            <w:pStyle w:val="TJ1"/>
            <w:tabs>
              <w:tab w:val="left" w:pos="440"/>
              <w:tab w:val="right" w:leader="dot" w:pos="7927"/>
            </w:tabs>
            <w:rPr>
              <w:rFonts w:ascii="Times New Roman" w:eastAsiaTheme="minorEastAsia" w:hAnsi="Times New Roman" w:cs="Times New Roman"/>
              <w:noProof/>
              <w:sz w:val="24"/>
              <w:szCs w:val="24"/>
              <w:lang w:eastAsia="hu-HU"/>
            </w:rPr>
          </w:pPr>
          <w:hyperlink w:anchor="_Toc418004056" w:history="1">
            <w:r w:rsidR="00BA72A9" w:rsidRPr="007D7D3C">
              <w:rPr>
                <w:rStyle w:val="Hiperhivatkozs"/>
                <w:rFonts w:ascii="Times New Roman" w:hAnsi="Times New Roman" w:cs="Times New Roman"/>
                <w:noProof/>
                <w:sz w:val="24"/>
                <w:szCs w:val="24"/>
              </w:rPr>
              <w:t>5.</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Specifikáció</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_Toc418004056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r w:rsidR="0004568F">
              <w:rPr>
                <w:rFonts w:ascii="Times New Roman" w:hAnsi="Times New Roman" w:cs="Times New Roman"/>
                <w:noProof/>
                <w:webHidden/>
                <w:sz w:val="24"/>
                <w:szCs w:val="24"/>
              </w:rPr>
              <w:t>15</w:t>
            </w:r>
            <w:r w:rsidR="00BA72A9" w:rsidRPr="007D7D3C">
              <w:rPr>
                <w:rFonts w:ascii="Times New Roman" w:hAnsi="Times New Roman" w:cs="Times New Roman"/>
                <w:noProof/>
                <w:webHidden/>
                <w:sz w:val="24"/>
                <w:szCs w:val="24"/>
              </w:rPr>
              <w:fldChar w:fldCharType="end"/>
            </w:r>
          </w:hyperlink>
        </w:p>
        <w:p w14:paraId="592B61E8" w14:textId="77777777" w:rsidR="00BA72A9" w:rsidRPr="007D7D3C" w:rsidRDefault="00A21AF9">
          <w:pPr>
            <w:pStyle w:val="TJ2"/>
            <w:tabs>
              <w:tab w:val="left" w:pos="880"/>
              <w:tab w:val="right" w:leader="dot" w:pos="7927"/>
            </w:tabs>
            <w:rPr>
              <w:rFonts w:ascii="Times New Roman" w:eastAsiaTheme="minorEastAsia" w:hAnsi="Times New Roman" w:cs="Times New Roman"/>
              <w:noProof/>
              <w:sz w:val="24"/>
              <w:szCs w:val="24"/>
              <w:lang w:eastAsia="hu-HU"/>
            </w:rPr>
          </w:pPr>
          <w:hyperlink w:anchor="_Toc418004057" w:history="1">
            <w:r w:rsidR="00BA72A9" w:rsidRPr="007D7D3C">
              <w:rPr>
                <w:rStyle w:val="Hiperhivatkozs"/>
                <w:rFonts w:ascii="Times New Roman" w:hAnsi="Times New Roman" w:cs="Times New Roman"/>
                <w:noProof/>
                <w:sz w:val="24"/>
                <w:szCs w:val="24"/>
              </w:rPr>
              <w:t>5.1.</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Szereplők</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_Toc418004057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r w:rsidR="0004568F">
              <w:rPr>
                <w:rFonts w:ascii="Times New Roman" w:hAnsi="Times New Roman" w:cs="Times New Roman"/>
                <w:noProof/>
                <w:webHidden/>
                <w:sz w:val="24"/>
                <w:szCs w:val="24"/>
              </w:rPr>
              <w:t>15</w:t>
            </w:r>
            <w:r w:rsidR="00BA72A9" w:rsidRPr="007D7D3C">
              <w:rPr>
                <w:rFonts w:ascii="Times New Roman" w:hAnsi="Times New Roman" w:cs="Times New Roman"/>
                <w:noProof/>
                <w:webHidden/>
                <w:sz w:val="24"/>
                <w:szCs w:val="24"/>
              </w:rPr>
              <w:fldChar w:fldCharType="end"/>
            </w:r>
          </w:hyperlink>
        </w:p>
        <w:p w14:paraId="7057F4BE" w14:textId="77777777" w:rsidR="00BA72A9" w:rsidRPr="007D7D3C" w:rsidRDefault="00A21AF9">
          <w:pPr>
            <w:pStyle w:val="TJ2"/>
            <w:tabs>
              <w:tab w:val="left" w:pos="880"/>
              <w:tab w:val="right" w:leader="dot" w:pos="7927"/>
            </w:tabs>
            <w:rPr>
              <w:rFonts w:ascii="Times New Roman" w:eastAsiaTheme="minorEastAsia" w:hAnsi="Times New Roman" w:cs="Times New Roman"/>
              <w:noProof/>
              <w:sz w:val="24"/>
              <w:szCs w:val="24"/>
              <w:lang w:eastAsia="hu-HU"/>
            </w:rPr>
          </w:pPr>
          <w:hyperlink w:anchor="_Toc418004058" w:history="1">
            <w:r w:rsidR="00BA72A9" w:rsidRPr="007D7D3C">
              <w:rPr>
                <w:rStyle w:val="Hiperhivatkozs"/>
                <w:rFonts w:ascii="Times New Roman" w:hAnsi="Times New Roman" w:cs="Times New Roman"/>
                <w:noProof/>
                <w:sz w:val="24"/>
                <w:szCs w:val="24"/>
              </w:rPr>
              <w:t>5.2.</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Funkcionális követelmények</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_Toc418004058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r w:rsidR="0004568F">
              <w:rPr>
                <w:rFonts w:ascii="Times New Roman" w:hAnsi="Times New Roman" w:cs="Times New Roman"/>
                <w:noProof/>
                <w:webHidden/>
                <w:sz w:val="24"/>
                <w:szCs w:val="24"/>
              </w:rPr>
              <w:t>15</w:t>
            </w:r>
            <w:r w:rsidR="00BA72A9" w:rsidRPr="007D7D3C">
              <w:rPr>
                <w:rFonts w:ascii="Times New Roman" w:hAnsi="Times New Roman" w:cs="Times New Roman"/>
                <w:noProof/>
                <w:webHidden/>
                <w:sz w:val="24"/>
                <w:szCs w:val="24"/>
              </w:rPr>
              <w:fldChar w:fldCharType="end"/>
            </w:r>
          </w:hyperlink>
        </w:p>
        <w:p w14:paraId="795519B3" w14:textId="77777777" w:rsidR="00BA72A9" w:rsidRPr="007D7D3C" w:rsidRDefault="00A21AF9">
          <w:pPr>
            <w:pStyle w:val="TJ3"/>
            <w:tabs>
              <w:tab w:val="left" w:pos="1320"/>
              <w:tab w:val="right" w:leader="dot" w:pos="7927"/>
            </w:tabs>
            <w:rPr>
              <w:rFonts w:ascii="Times New Roman" w:eastAsiaTheme="minorEastAsia" w:hAnsi="Times New Roman" w:cs="Times New Roman"/>
              <w:noProof/>
              <w:sz w:val="24"/>
              <w:szCs w:val="24"/>
              <w:lang w:eastAsia="hu-HU"/>
            </w:rPr>
          </w:pPr>
          <w:hyperlink w:anchor="_Toc418004059" w:history="1">
            <w:r w:rsidR="00BA72A9" w:rsidRPr="007D7D3C">
              <w:rPr>
                <w:rStyle w:val="Hiperhivatkozs"/>
                <w:rFonts w:ascii="Times New Roman" w:hAnsi="Times New Roman" w:cs="Times New Roman"/>
                <w:noProof/>
                <w:sz w:val="24"/>
                <w:szCs w:val="24"/>
              </w:rPr>
              <w:t>5.2.1.</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Felhasználói fiókok</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_Toc418004059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r w:rsidR="0004568F">
              <w:rPr>
                <w:rFonts w:ascii="Times New Roman" w:hAnsi="Times New Roman" w:cs="Times New Roman"/>
                <w:noProof/>
                <w:webHidden/>
                <w:sz w:val="24"/>
                <w:szCs w:val="24"/>
              </w:rPr>
              <w:t>15</w:t>
            </w:r>
            <w:r w:rsidR="00BA72A9" w:rsidRPr="007D7D3C">
              <w:rPr>
                <w:rFonts w:ascii="Times New Roman" w:hAnsi="Times New Roman" w:cs="Times New Roman"/>
                <w:noProof/>
                <w:webHidden/>
                <w:sz w:val="24"/>
                <w:szCs w:val="24"/>
              </w:rPr>
              <w:fldChar w:fldCharType="end"/>
            </w:r>
          </w:hyperlink>
        </w:p>
        <w:p w14:paraId="50C7F1D2" w14:textId="77777777" w:rsidR="00BA72A9" w:rsidRPr="007D7D3C" w:rsidRDefault="00A21AF9">
          <w:pPr>
            <w:pStyle w:val="TJ3"/>
            <w:tabs>
              <w:tab w:val="left" w:pos="1320"/>
              <w:tab w:val="right" w:leader="dot" w:pos="7927"/>
            </w:tabs>
            <w:rPr>
              <w:rFonts w:ascii="Times New Roman" w:eastAsiaTheme="minorEastAsia" w:hAnsi="Times New Roman" w:cs="Times New Roman"/>
              <w:noProof/>
              <w:sz w:val="24"/>
              <w:szCs w:val="24"/>
              <w:lang w:eastAsia="hu-HU"/>
            </w:rPr>
          </w:pPr>
          <w:hyperlink w:anchor="_Toc418004060" w:history="1">
            <w:r w:rsidR="00BA72A9" w:rsidRPr="007D7D3C">
              <w:rPr>
                <w:rStyle w:val="Hiperhivatkozs"/>
                <w:rFonts w:ascii="Times New Roman" w:hAnsi="Times New Roman" w:cs="Times New Roman"/>
                <w:noProof/>
                <w:sz w:val="24"/>
                <w:szCs w:val="24"/>
              </w:rPr>
              <w:t>5.2.2.</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Szobák szűrése</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_Toc418004060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r w:rsidR="0004568F">
              <w:rPr>
                <w:rFonts w:ascii="Times New Roman" w:hAnsi="Times New Roman" w:cs="Times New Roman"/>
                <w:noProof/>
                <w:webHidden/>
                <w:sz w:val="24"/>
                <w:szCs w:val="24"/>
              </w:rPr>
              <w:t>15</w:t>
            </w:r>
            <w:r w:rsidR="00BA72A9" w:rsidRPr="007D7D3C">
              <w:rPr>
                <w:rFonts w:ascii="Times New Roman" w:hAnsi="Times New Roman" w:cs="Times New Roman"/>
                <w:noProof/>
                <w:webHidden/>
                <w:sz w:val="24"/>
                <w:szCs w:val="24"/>
              </w:rPr>
              <w:fldChar w:fldCharType="end"/>
            </w:r>
          </w:hyperlink>
        </w:p>
        <w:p w14:paraId="2194E0A1" w14:textId="77777777" w:rsidR="00BA72A9" w:rsidRPr="007D7D3C" w:rsidRDefault="00A21AF9">
          <w:pPr>
            <w:pStyle w:val="TJ3"/>
            <w:tabs>
              <w:tab w:val="left" w:pos="1320"/>
              <w:tab w:val="right" w:leader="dot" w:pos="7927"/>
            </w:tabs>
            <w:rPr>
              <w:rFonts w:ascii="Times New Roman" w:eastAsiaTheme="minorEastAsia" w:hAnsi="Times New Roman" w:cs="Times New Roman"/>
              <w:noProof/>
              <w:sz w:val="24"/>
              <w:szCs w:val="24"/>
              <w:lang w:eastAsia="hu-HU"/>
            </w:rPr>
          </w:pPr>
          <w:hyperlink w:anchor="_Toc418004061" w:history="1">
            <w:r w:rsidR="00BA72A9" w:rsidRPr="007D7D3C">
              <w:rPr>
                <w:rStyle w:val="Hiperhivatkozs"/>
                <w:rFonts w:ascii="Times New Roman" w:hAnsi="Times New Roman" w:cs="Times New Roman"/>
                <w:noProof/>
                <w:sz w:val="24"/>
                <w:szCs w:val="24"/>
              </w:rPr>
              <w:t>5.2.3.</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Szobafoglalás</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_Toc418004061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r w:rsidR="0004568F">
              <w:rPr>
                <w:rFonts w:ascii="Times New Roman" w:hAnsi="Times New Roman" w:cs="Times New Roman"/>
                <w:noProof/>
                <w:webHidden/>
                <w:sz w:val="24"/>
                <w:szCs w:val="24"/>
              </w:rPr>
              <w:t>16</w:t>
            </w:r>
            <w:r w:rsidR="00BA72A9" w:rsidRPr="007D7D3C">
              <w:rPr>
                <w:rFonts w:ascii="Times New Roman" w:hAnsi="Times New Roman" w:cs="Times New Roman"/>
                <w:noProof/>
                <w:webHidden/>
                <w:sz w:val="24"/>
                <w:szCs w:val="24"/>
              </w:rPr>
              <w:fldChar w:fldCharType="end"/>
            </w:r>
          </w:hyperlink>
        </w:p>
        <w:p w14:paraId="677A4412" w14:textId="77777777" w:rsidR="00BA72A9" w:rsidRPr="007D7D3C" w:rsidRDefault="00A21AF9">
          <w:pPr>
            <w:pStyle w:val="TJ3"/>
            <w:tabs>
              <w:tab w:val="left" w:pos="1320"/>
              <w:tab w:val="right" w:leader="dot" w:pos="7927"/>
            </w:tabs>
            <w:rPr>
              <w:rFonts w:ascii="Times New Roman" w:eastAsiaTheme="minorEastAsia" w:hAnsi="Times New Roman" w:cs="Times New Roman"/>
              <w:noProof/>
              <w:sz w:val="24"/>
              <w:szCs w:val="24"/>
              <w:lang w:eastAsia="hu-HU"/>
            </w:rPr>
          </w:pPr>
          <w:hyperlink w:anchor="_Toc418004062" w:history="1">
            <w:r w:rsidR="00BA72A9" w:rsidRPr="007D7D3C">
              <w:rPr>
                <w:rStyle w:val="Hiperhivatkozs"/>
                <w:rFonts w:ascii="Times New Roman" w:hAnsi="Times New Roman" w:cs="Times New Roman"/>
                <w:noProof/>
                <w:sz w:val="24"/>
                <w:szCs w:val="24"/>
              </w:rPr>
              <w:t>5.2.4.</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Értékelés</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_Toc418004062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r w:rsidR="0004568F">
              <w:rPr>
                <w:rFonts w:ascii="Times New Roman" w:hAnsi="Times New Roman" w:cs="Times New Roman"/>
                <w:noProof/>
                <w:webHidden/>
                <w:sz w:val="24"/>
                <w:szCs w:val="24"/>
              </w:rPr>
              <w:t>16</w:t>
            </w:r>
            <w:r w:rsidR="00BA72A9" w:rsidRPr="007D7D3C">
              <w:rPr>
                <w:rFonts w:ascii="Times New Roman" w:hAnsi="Times New Roman" w:cs="Times New Roman"/>
                <w:noProof/>
                <w:webHidden/>
                <w:sz w:val="24"/>
                <w:szCs w:val="24"/>
              </w:rPr>
              <w:fldChar w:fldCharType="end"/>
            </w:r>
          </w:hyperlink>
        </w:p>
        <w:p w14:paraId="58926099" w14:textId="77777777" w:rsidR="00BA72A9" w:rsidRPr="007D7D3C" w:rsidRDefault="00A21AF9">
          <w:pPr>
            <w:pStyle w:val="TJ3"/>
            <w:tabs>
              <w:tab w:val="left" w:pos="1320"/>
              <w:tab w:val="right" w:leader="dot" w:pos="7927"/>
            </w:tabs>
            <w:rPr>
              <w:rFonts w:ascii="Times New Roman" w:eastAsiaTheme="minorEastAsia" w:hAnsi="Times New Roman" w:cs="Times New Roman"/>
              <w:noProof/>
              <w:sz w:val="24"/>
              <w:szCs w:val="24"/>
              <w:lang w:eastAsia="hu-HU"/>
            </w:rPr>
          </w:pPr>
          <w:hyperlink w:anchor="_Toc418004063" w:history="1">
            <w:r w:rsidR="00BA72A9" w:rsidRPr="007D7D3C">
              <w:rPr>
                <w:rStyle w:val="Hiperhivatkozs"/>
                <w:rFonts w:ascii="Times New Roman" w:hAnsi="Times New Roman" w:cs="Times New Roman"/>
                <w:noProof/>
                <w:sz w:val="24"/>
                <w:szCs w:val="24"/>
              </w:rPr>
              <w:t>5.2.5.</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Intelligens keresés</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_Toc418004063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r w:rsidR="0004568F">
              <w:rPr>
                <w:rFonts w:ascii="Times New Roman" w:hAnsi="Times New Roman" w:cs="Times New Roman"/>
                <w:noProof/>
                <w:webHidden/>
                <w:sz w:val="24"/>
                <w:szCs w:val="24"/>
              </w:rPr>
              <w:t>16</w:t>
            </w:r>
            <w:r w:rsidR="00BA72A9" w:rsidRPr="007D7D3C">
              <w:rPr>
                <w:rFonts w:ascii="Times New Roman" w:hAnsi="Times New Roman" w:cs="Times New Roman"/>
                <w:noProof/>
                <w:webHidden/>
                <w:sz w:val="24"/>
                <w:szCs w:val="24"/>
              </w:rPr>
              <w:fldChar w:fldCharType="end"/>
            </w:r>
          </w:hyperlink>
        </w:p>
        <w:p w14:paraId="0290A34E" w14:textId="77777777" w:rsidR="00BA72A9" w:rsidRPr="007D7D3C" w:rsidRDefault="00A21AF9">
          <w:pPr>
            <w:pStyle w:val="TJ3"/>
            <w:tabs>
              <w:tab w:val="left" w:pos="1320"/>
              <w:tab w:val="right" w:leader="dot" w:pos="7927"/>
            </w:tabs>
            <w:rPr>
              <w:rFonts w:ascii="Times New Roman" w:eastAsiaTheme="minorEastAsia" w:hAnsi="Times New Roman" w:cs="Times New Roman"/>
              <w:noProof/>
              <w:sz w:val="24"/>
              <w:szCs w:val="24"/>
              <w:lang w:eastAsia="hu-HU"/>
            </w:rPr>
          </w:pPr>
          <w:hyperlink w:anchor="_Toc418004064" w:history="1">
            <w:r w:rsidR="00BA72A9" w:rsidRPr="007D7D3C">
              <w:rPr>
                <w:rStyle w:val="Hiperhivatkozs"/>
                <w:rFonts w:ascii="Times New Roman" w:hAnsi="Times New Roman" w:cs="Times New Roman"/>
                <w:noProof/>
                <w:sz w:val="24"/>
                <w:szCs w:val="24"/>
              </w:rPr>
              <w:t>5.2.6.</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Törzsadatok</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_Toc418004064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r w:rsidR="0004568F">
              <w:rPr>
                <w:rFonts w:ascii="Times New Roman" w:hAnsi="Times New Roman" w:cs="Times New Roman"/>
                <w:noProof/>
                <w:webHidden/>
                <w:sz w:val="24"/>
                <w:szCs w:val="24"/>
              </w:rPr>
              <w:t>16</w:t>
            </w:r>
            <w:r w:rsidR="00BA72A9" w:rsidRPr="007D7D3C">
              <w:rPr>
                <w:rFonts w:ascii="Times New Roman" w:hAnsi="Times New Roman" w:cs="Times New Roman"/>
                <w:noProof/>
                <w:webHidden/>
                <w:sz w:val="24"/>
                <w:szCs w:val="24"/>
              </w:rPr>
              <w:fldChar w:fldCharType="end"/>
            </w:r>
          </w:hyperlink>
        </w:p>
        <w:p w14:paraId="01D59306" w14:textId="77777777" w:rsidR="00BA72A9" w:rsidRPr="007D7D3C" w:rsidRDefault="00A21AF9">
          <w:pPr>
            <w:pStyle w:val="TJ3"/>
            <w:tabs>
              <w:tab w:val="left" w:pos="1320"/>
              <w:tab w:val="right" w:leader="dot" w:pos="7927"/>
            </w:tabs>
            <w:rPr>
              <w:rFonts w:ascii="Times New Roman" w:eastAsiaTheme="minorEastAsia" w:hAnsi="Times New Roman" w:cs="Times New Roman"/>
              <w:noProof/>
              <w:sz w:val="24"/>
              <w:szCs w:val="24"/>
              <w:lang w:eastAsia="hu-HU"/>
            </w:rPr>
          </w:pPr>
          <w:hyperlink w:anchor="_Toc418004065" w:history="1">
            <w:r w:rsidR="00BA72A9" w:rsidRPr="007D7D3C">
              <w:rPr>
                <w:rStyle w:val="Hiperhivatkozs"/>
                <w:rFonts w:ascii="Times New Roman" w:hAnsi="Times New Roman" w:cs="Times New Roman"/>
                <w:noProof/>
                <w:sz w:val="24"/>
                <w:szCs w:val="24"/>
              </w:rPr>
              <w:t>5.2.7.</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Tartós címek</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_Toc418004065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r w:rsidR="0004568F">
              <w:rPr>
                <w:rFonts w:ascii="Times New Roman" w:hAnsi="Times New Roman" w:cs="Times New Roman"/>
                <w:noProof/>
                <w:webHidden/>
                <w:sz w:val="24"/>
                <w:szCs w:val="24"/>
              </w:rPr>
              <w:t>16</w:t>
            </w:r>
            <w:r w:rsidR="00BA72A9" w:rsidRPr="007D7D3C">
              <w:rPr>
                <w:rFonts w:ascii="Times New Roman" w:hAnsi="Times New Roman" w:cs="Times New Roman"/>
                <w:noProof/>
                <w:webHidden/>
                <w:sz w:val="24"/>
                <w:szCs w:val="24"/>
              </w:rPr>
              <w:fldChar w:fldCharType="end"/>
            </w:r>
          </w:hyperlink>
        </w:p>
        <w:p w14:paraId="7975FCAF" w14:textId="77777777" w:rsidR="00BA72A9" w:rsidRPr="007D7D3C" w:rsidRDefault="00A21AF9">
          <w:pPr>
            <w:pStyle w:val="TJ2"/>
            <w:tabs>
              <w:tab w:val="left" w:pos="880"/>
              <w:tab w:val="right" w:leader="dot" w:pos="7927"/>
            </w:tabs>
            <w:rPr>
              <w:rFonts w:ascii="Times New Roman" w:eastAsiaTheme="minorEastAsia" w:hAnsi="Times New Roman" w:cs="Times New Roman"/>
              <w:noProof/>
              <w:sz w:val="24"/>
              <w:szCs w:val="24"/>
              <w:lang w:eastAsia="hu-HU"/>
            </w:rPr>
          </w:pPr>
          <w:hyperlink w:anchor="_Toc418004066" w:history="1">
            <w:r w:rsidR="00BA72A9" w:rsidRPr="007D7D3C">
              <w:rPr>
                <w:rStyle w:val="Hiperhivatkozs"/>
                <w:rFonts w:ascii="Times New Roman" w:hAnsi="Times New Roman" w:cs="Times New Roman"/>
                <w:noProof/>
                <w:sz w:val="24"/>
                <w:szCs w:val="24"/>
              </w:rPr>
              <w:t>5.3.</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Célcsoport</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_Toc418004066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r w:rsidR="0004568F">
              <w:rPr>
                <w:rFonts w:ascii="Times New Roman" w:hAnsi="Times New Roman" w:cs="Times New Roman"/>
                <w:noProof/>
                <w:webHidden/>
                <w:sz w:val="24"/>
                <w:szCs w:val="24"/>
              </w:rPr>
              <w:t>17</w:t>
            </w:r>
            <w:r w:rsidR="00BA72A9" w:rsidRPr="007D7D3C">
              <w:rPr>
                <w:rFonts w:ascii="Times New Roman" w:hAnsi="Times New Roman" w:cs="Times New Roman"/>
                <w:noProof/>
                <w:webHidden/>
                <w:sz w:val="24"/>
                <w:szCs w:val="24"/>
              </w:rPr>
              <w:fldChar w:fldCharType="end"/>
            </w:r>
          </w:hyperlink>
        </w:p>
        <w:p w14:paraId="3E6BBC8E" w14:textId="77777777" w:rsidR="00BA72A9" w:rsidRPr="007D7D3C" w:rsidRDefault="00A21AF9">
          <w:pPr>
            <w:pStyle w:val="TJ1"/>
            <w:tabs>
              <w:tab w:val="left" w:pos="440"/>
              <w:tab w:val="right" w:leader="dot" w:pos="7927"/>
            </w:tabs>
            <w:rPr>
              <w:rFonts w:ascii="Times New Roman" w:eastAsiaTheme="minorEastAsia" w:hAnsi="Times New Roman" w:cs="Times New Roman"/>
              <w:noProof/>
              <w:sz w:val="24"/>
              <w:szCs w:val="24"/>
              <w:lang w:eastAsia="hu-HU"/>
            </w:rPr>
          </w:pPr>
          <w:hyperlink w:anchor="_Toc418004067" w:history="1">
            <w:r w:rsidR="00BA72A9" w:rsidRPr="007D7D3C">
              <w:rPr>
                <w:rStyle w:val="Hiperhivatkozs"/>
                <w:rFonts w:ascii="Times New Roman" w:hAnsi="Times New Roman" w:cs="Times New Roman"/>
                <w:noProof/>
                <w:sz w:val="24"/>
                <w:szCs w:val="24"/>
              </w:rPr>
              <w:t>6.</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Tervezés</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_Toc418004067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r w:rsidR="0004568F">
              <w:rPr>
                <w:rFonts w:ascii="Times New Roman" w:hAnsi="Times New Roman" w:cs="Times New Roman"/>
                <w:noProof/>
                <w:webHidden/>
                <w:sz w:val="24"/>
                <w:szCs w:val="24"/>
              </w:rPr>
              <w:t>18</w:t>
            </w:r>
            <w:r w:rsidR="00BA72A9" w:rsidRPr="007D7D3C">
              <w:rPr>
                <w:rFonts w:ascii="Times New Roman" w:hAnsi="Times New Roman" w:cs="Times New Roman"/>
                <w:noProof/>
                <w:webHidden/>
                <w:sz w:val="24"/>
                <w:szCs w:val="24"/>
              </w:rPr>
              <w:fldChar w:fldCharType="end"/>
            </w:r>
          </w:hyperlink>
        </w:p>
        <w:p w14:paraId="462D7704" w14:textId="77777777" w:rsidR="00BA72A9" w:rsidRPr="007D7D3C" w:rsidRDefault="00A21AF9">
          <w:pPr>
            <w:pStyle w:val="TJ2"/>
            <w:tabs>
              <w:tab w:val="left" w:pos="880"/>
              <w:tab w:val="right" w:leader="dot" w:pos="7927"/>
            </w:tabs>
            <w:rPr>
              <w:rFonts w:ascii="Times New Roman" w:eastAsiaTheme="minorEastAsia" w:hAnsi="Times New Roman" w:cs="Times New Roman"/>
              <w:noProof/>
              <w:sz w:val="24"/>
              <w:szCs w:val="24"/>
              <w:lang w:eastAsia="hu-HU"/>
            </w:rPr>
          </w:pPr>
          <w:hyperlink w:anchor="_Toc418004068" w:history="1">
            <w:r w:rsidR="00BA72A9" w:rsidRPr="007D7D3C">
              <w:rPr>
                <w:rStyle w:val="Hiperhivatkozs"/>
                <w:rFonts w:ascii="Times New Roman" w:hAnsi="Times New Roman" w:cs="Times New Roman"/>
                <w:noProof/>
                <w:sz w:val="24"/>
                <w:szCs w:val="24"/>
              </w:rPr>
              <w:t>6.1.</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A rendszerben megjelenő fő folyamatok</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_Toc418004068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r w:rsidR="0004568F">
              <w:rPr>
                <w:rFonts w:ascii="Times New Roman" w:hAnsi="Times New Roman" w:cs="Times New Roman"/>
                <w:noProof/>
                <w:webHidden/>
                <w:sz w:val="24"/>
                <w:szCs w:val="24"/>
              </w:rPr>
              <w:t>18</w:t>
            </w:r>
            <w:r w:rsidR="00BA72A9" w:rsidRPr="007D7D3C">
              <w:rPr>
                <w:rFonts w:ascii="Times New Roman" w:hAnsi="Times New Roman" w:cs="Times New Roman"/>
                <w:noProof/>
                <w:webHidden/>
                <w:sz w:val="24"/>
                <w:szCs w:val="24"/>
              </w:rPr>
              <w:fldChar w:fldCharType="end"/>
            </w:r>
          </w:hyperlink>
        </w:p>
        <w:p w14:paraId="593BAFB7" w14:textId="77777777" w:rsidR="00BA72A9" w:rsidRPr="007D7D3C" w:rsidRDefault="00A21AF9">
          <w:pPr>
            <w:pStyle w:val="TJ3"/>
            <w:tabs>
              <w:tab w:val="left" w:pos="1320"/>
              <w:tab w:val="right" w:leader="dot" w:pos="7927"/>
            </w:tabs>
            <w:rPr>
              <w:rFonts w:ascii="Times New Roman" w:eastAsiaTheme="minorEastAsia" w:hAnsi="Times New Roman" w:cs="Times New Roman"/>
              <w:noProof/>
              <w:sz w:val="24"/>
              <w:szCs w:val="24"/>
              <w:lang w:eastAsia="hu-HU"/>
            </w:rPr>
          </w:pPr>
          <w:hyperlink w:anchor="_Toc418004069" w:history="1">
            <w:r w:rsidR="00BA72A9" w:rsidRPr="007D7D3C">
              <w:rPr>
                <w:rStyle w:val="Hiperhivatkozs"/>
                <w:rFonts w:ascii="Times New Roman" w:hAnsi="Times New Roman" w:cs="Times New Roman"/>
                <w:noProof/>
                <w:sz w:val="24"/>
                <w:szCs w:val="24"/>
              </w:rPr>
              <w:t>6.1.1.</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Szobafoglalás</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_Toc418004069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r w:rsidR="0004568F">
              <w:rPr>
                <w:rFonts w:ascii="Times New Roman" w:hAnsi="Times New Roman" w:cs="Times New Roman"/>
                <w:noProof/>
                <w:webHidden/>
                <w:sz w:val="24"/>
                <w:szCs w:val="24"/>
              </w:rPr>
              <w:t>18</w:t>
            </w:r>
            <w:r w:rsidR="00BA72A9" w:rsidRPr="007D7D3C">
              <w:rPr>
                <w:rFonts w:ascii="Times New Roman" w:hAnsi="Times New Roman" w:cs="Times New Roman"/>
                <w:noProof/>
                <w:webHidden/>
                <w:sz w:val="24"/>
                <w:szCs w:val="24"/>
              </w:rPr>
              <w:fldChar w:fldCharType="end"/>
            </w:r>
          </w:hyperlink>
        </w:p>
        <w:p w14:paraId="61D0E276" w14:textId="77777777" w:rsidR="00BA72A9" w:rsidRPr="007D7D3C" w:rsidRDefault="00A21AF9">
          <w:pPr>
            <w:pStyle w:val="TJ3"/>
            <w:tabs>
              <w:tab w:val="left" w:pos="1320"/>
              <w:tab w:val="right" w:leader="dot" w:pos="7927"/>
            </w:tabs>
            <w:rPr>
              <w:rFonts w:ascii="Times New Roman" w:eastAsiaTheme="minorEastAsia" w:hAnsi="Times New Roman" w:cs="Times New Roman"/>
              <w:noProof/>
              <w:sz w:val="24"/>
              <w:szCs w:val="24"/>
              <w:lang w:eastAsia="hu-HU"/>
            </w:rPr>
          </w:pPr>
          <w:hyperlink w:anchor="_Toc418004070" w:history="1">
            <w:r w:rsidR="00BA72A9" w:rsidRPr="007D7D3C">
              <w:rPr>
                <w:rStyle w:val="Hiperhivatkozs"/>
                <w:rFonts w:ascii="Times New Roman" w:hAnsi="Times New Roman" w:cs="Times New Roman"/>
                <w:noProof/>
                <w:sz w:val="24"/>
                <w:szCs w:val="24"/>
              </w:rPr>
              <w:t>6.1.2.</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Foglalás visszaigazolás</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_Toc418004070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r w:rsidR="0004568F">
              <w:rPr>
                <w:rFonts w:ascii="Times New Roman" w:hAnsi="Times New Roman" w:cs="Times New Roman"/>
                <w:noProof/>
                <w:webHidden/>
                <w:sz w:val="24"/>
                <w:szCs w:val="24"/>
              </w:rPr>
              <w:t>19</w:t>
            </w:r>
            <w:r w:rsidR="00BA72A9" w:rsidRPr="007D7D3C">
              <w:rPr>
                <w:rFonts w:ascii="Times New Roman" w:hAnsi="Times New Roman" w:cs="Times New Roman"/>
                <w:noProof/>
                <w:webHidden/>
                <w:sz w:val="24"/>
                <w:szCs w:val="24"/>
              </w:rPr>
              <w:fldChar w:fldCharType="end"/>
            </w:r>
          </w:hyperlink>
        </w:p>
        <w:p w14:paraId="258CA0AF" w14:textId="77777777" w:rsidR="00BA72A9" w:rsidRPr="007D7D3C" w:rsidRDefault="00A21AF9">
          <w:pPr>
            <w:pStyle w:val="TJ3"/>
            <w:tabs>
              <w:tab w:val="left" w:pos="1320"/>
              <w:tab w:val="right" w:leader="dot" w:pos="7927"/>
            </w:tabs>
            <w:rPr>
              <w:rFonts w:ascii="Times New Roman" w:eastAsiaTheme="minorEastAsia" w:hAnsi="Times New Roman" w:cs="Times New Roman"/>
              <w:noProof/>
              <w:sz w:val="24"/>
              <w:szCs w:val="24"/>
              <w:lang w:eastAsia="hu-HU"/>
            </w:rPr>
          </w:pPr>
          <w:hyperlink w:anchor="_Toc418004071" w:history="1">
            <w:r w:rsidR="00BA72A9" w:rsidRPr="007D7D3C">
              <w:rPr>
                <w:rStyle w:val="Hiperhivatkozs"/>
                <w:rFonts w:ascii="Times New Roman" w:hAnsi="Times New Roman" w:cs="Times New Roman"/>
                <w:noProof/>
                <w:sz w:val="24"/>
                <w:szCs w:val="24"/>
              </w:rPr>
              <w:t>6.1.3.</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Intelligens keresés</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_Toc418004071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r w:rsidR="0004568F">
              <w:rPr>
                <w:rFonts w:ascii="Times New Roman" w:hAnsi="Times New Roman" w:cs="Times New Roman"/>
                <w:noProof/>
                <w:webHidden/>
                <w:sz w:val="24"/>
                <w:szCs w:val="24"/>
              </w:rPr>
              <w:t>19</w:t>
            </w:r>
            <w:r w:rsidR="00BA72A9" w:rsidRPr="007D7D3C">
              <w:rPr>
                <w:rFonts w:ascii="Times New Roman" w:hAnsi="Times New Roman" w:cs="Times New Roman"/>
                <w:noProof/>
                <w:webHidden/>
                <w:sz w:val="24"/>
                <w:szCs w:val="24"/>
              </w:rPr>
              <w:fldChar w:fldCharType="end"/>
            </w:r>
          </w:hyperlink>
        </w:p>
        <w:p w14:paraId="1EFD2EEB" w14:textId="77777777" w:rsidR="00BA72A9" w:rsidRPr="007D7D3C" w:rsidRDefault="00A21AF9">
          <w:pPr>
            <w:pStyle w:val="TJ2"/>
            <w:tabs>
              <w:tab w:val="left" w:pos="880"/>
              <w:tab w:val="right" w:leader="dot" w:pos="7927"/>
            </w:tabs>
            <w:rPr>
              <w:rFonts w:ascii="Times New Roman" w:eastAsiaTheme="minorEastAsia" w:hAnsi="Times New Roman" w:cs="Times New Roman"/>
              <w:noProof/>
              <w:sz w:val="24"/>
              <w:szCs w:val="24"/>
              <w:lang w:eastAsia="hu-HU"/>
            </w:rPr>
          </w:pPr>
          <w:hyperlink w:anchor="_Toc418004072" w:history="1">
            <w:r w:rsidR="00BA72A9" w:rsidRPr="007D7D3C">
              <w:rPr>
                <w:rStyle w:val="Hiperhivatkozs"/>
                <w:rFonts w:ascii="Times New Roman" w:hAnsi="Times New Roman" w:cs="Times New Roman"/>
                <w:noProof/>
                <w:sz w:val="24"/>
                <w:szCs w:val="24"/>
              </w:rPr>
              <w:t>6.2.</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Nemlineáris optimalizálási modell</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_Toc418004072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r w:rsidR="0004568F">
              <w:rPr>
                <w:rFonts w:ascii="Times New Roman" w:hAnsi="Times New Roman" w:cs="Times New Roman"/>
                <w:noProof/>
                <w:webHidden/>
                <w:sz w:val="24"/>
                <w:szCs w:val="24"/>
              </w:rPr>
              <w:t>20</w:t>
            </w:r>
            <w:r w:rsidR="00BA72A9" w:rsidRPr="007D7D3C">
              <w:rPr>
                <w:rFonts w:ascii="Times New Roman" w:hAnsi="Times New Roman" w:cs="Times New Roman"/>
                <w:noProof/>
                <w:webHidden/>
                <w:sz w:val="24"/>
                <w:szCs w:val="24"/>
              </w:rPr>
              <w:fldChar w:fldCharType="end"/>
            </w:r>
          </w:hyperlink>
        </w:p>
        <w:p w14:paraId="71FDC2F0" w14:textId="77777777" w:rsidR="00BA72A9" w:rsidRPr="007D7D3C" w:rsidRDefault="00A21AF9">
          <w:pPr>
            <w:pStyle w:val="TJ3"/>
            <w:tabs>
              <w:tab w:val="left" w:pos="1320"/>
              <w:tab w:val="right" w:leader="dot" w:pos="7927"/>
            </w:tabs>
            <w:rPr>
              <w:rFonts w:ascii="Times New Roman" w:eastAsiaTheme="minorEastAsia" w:hAnsi="Times New Roman" w:cs="Times New Roman"/>
              <w:noProof/>
              <w:sz w:val="24"/>
              <w:szCs w:val="24"/>
              <w:lang w:eastAsia="hu-HU"/>
            </w:rPr>
          </w:pPr>
          <w:hyperlink w:anchor="_Toc418004073" w:history="1">
            <w:r w:rsidR="00BA72A9" w:rsidRPr="007D7D3C">
              <w:rPr>
                <w:rStyle w:val="Hiperhivatkozs"/>
                <w:rFonts w:ascii="Times New Roman" w:hAnsi="Times New Roman" w:cs="Times New Roman"/>
                <w:noProof/>
                <w:sz w:val="24"/>
                <w:szCs w:val="24"/>
              </w:rPr>
              <w:t>6.2.1.</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Olcsó modell</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_Toc418004073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r w:rsidR="0004568F">
              <w:rPr>
                <w:rFonts w:ascii="Times New Roman" w:hAnsi="Times New Roman" w:cs="Times New Roman"/>
                <w:noProof/>
                <w:webHidden/>
                <w:sz w:val="24"/>
                <w:szCs w:val="24"/>
              </w:rPr>
              <w:t>23</w:t>
            </w:r>
            <w:r w:rsidR="00BA72A9" w:rsidRPr="007D7D3C">
              <w:rPr>
                <w:rFonts w:ascii="Times New Roman" w:hAnsi="Times New Roman" w:cs="Times New Roman"/>
                <w:noProof/>
                <w:webHidden/>
                <w:sz w:val="24"/>
                <w:szCs w:val="24"/>
              </w:rPr>
              <w:fldChar w:fldCharType="end"/>
            </w:r>
          </w:hyperlink>
        </w:p>
        <w:p w14:paraId="2F2C5BA9" w14:textId="77777777" w:rsidR="00BA72A9" w:rsidRPr="007D7D3C" w:rsidRDefault="00A21AF9">
          <w:pPr>
            <w:pStyle w:val="TJ3"/>
            <w:tabs>
              <w:tab w:val="left" w:pos="1320"/>
              <w:tab w:val="right" w:leader="dot" w:pos="7927"/>
            </w:tabs>
            <w:rPr>
              <w:rFonts w:ascii="Times New Roman" w:eastAsiaTheme="minorEastAsia" w:hAnsi="Times New Roman" w:cs="Times New Roman"/>
              <w:noProof/>
              <w:sz w:val="24"/>
              <w:szCs w:val="24"/>
              <w:lang w:eastAsia="hu-HU"/>
            </w:rPr>
          </w:pPr>
          <w:hyperlink w:anchor="_Toc418004074" w:history="1">
            <w:r w:rsidR="00BA72A9" w:rsidRPr="007D7D3C">
              <w:rPr>
                <w:rStyle w:val="Hiperhivatkozs"/>
                <w:rFonts w:ascii="Times New Roman" w:hAnsi="Times New Roman" w:cs="Times New Roman"/>
                <w:noProof/>
                <w:sz w:val="24"/>
                <w:szCs w:val="24"/>
              </w:rPr>
              <w:t>6.2.2.</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Közeli modell</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_Toc418004074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r w:rsidR="0004568F">
              <w:rPr>
                <w:rFonts w:ascii="Times New Roman" w:hAnsi="Times New Roman" w:cs="Times New Roman"/>
                <w:noProof/>
                <w:webHidden/>
                <w:sz w:val="24"/>
                <w:szCs w:val="24"/>
              </w:rPr>
              <w:t>23</w:t>
            </w:r>
            <w:r w:rsidR="00BA72A9" w:rsidRPr="007D7D3C">
              <w:rPr>
                <w:rFonts w:ascii="Times New Roman" w:hAnsi="Times New Roman" w:cs="Times New Roman"/>
                <w:noProof/>
                <w:webHidden/>
                <w:sz w:val="24"/>
                <w:szCs w:val="24"/>
              </w:rPr>
              <w:fldChar w:fldCharType="end"/>
            </w:r>
          </w:hyperlink>
        </w:p>
        <w:p w14:paraId="53C54094" w14:textId="77777777" w:rsidR="00BA72A9" w:rsidRPr="007D7D3C" w:rsidRDefault="00A21AF9">
          <w:pPr>
            <w:pStyle w:val="TJ3"/>
            <w:tabs>
              <w:tab w:val="left" w:pos="1320"/>
              <w:tab w:val="right" w:leader="dot" w:pos="7927"/>
            </w:tabs>
            <w:rPr>
              <w:rFonts w:ascii="Times New Roman" w:eastAsiaTheme="minorEastAsia" w:hAnsi="Times New Roman" w:cs="Times New Roman"/>
              <w:noProof/>
              <w:sz w:val="24"/>
              <w:szCs w:val="24"/>
              <w:lang w:eastAsia="hu-HU"/>
            </w:rPr>
          </w:pPr>
          <w:hyperlink w:anchor="_Toc418004075" w:history="1">
            <w:r w:rsidR="00BA72A9" w:rsidRPr="007D7D3C">
              <w:rPr>
                <w:rStyle w:val="Hiperhivatkozs"/>
                <w:rFonts w:ascii="Times New Roman" w:hAnsi="Times New Roman" w:cs="Times New Roman"/>
                <w:noProof/>
                <w:sz w:val="24"/>
                <w:szCs w:val="24"/>
              </w:rPr>
              <w:t>6.2.3.</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Olcsó és közeli modell</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_Toc418004075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r w:rsidR="0004568F">
              <w:rPr>
                <w:rFonts w:ascii="Times New Roman" w:hAnsi="Times New Roman" w:cs="Times New Roman"/>
                <w:noProof/>
                <w:webHidden/>
                <w:sz w:val="24"/>
                <w:szCs w:val="24"/>
              </w:rPr>
              <w:t>24</w:t>
            </w:r>
            <w:r w:rsidR="00BA72A9" w:rsidRPr="007D7D3C">
              <w:rPr>
                <w:rFonts w:ascii="Times New Roman" w:hAnsi="Times New Roman" w:cs="Times New Roman"/>
                <w:noProof/>
                <w:webHidden/>
                <w:sz w:val="24"/>
                <w:szCs w:val="24"/>
              </w:rPr>
              <w:fldChar w:fldCharType="end"/>
            </w:r>
          </w:hyperlink>
        </w:p>
        <w:p w14:paraId="514B53F8" w14:textId="77777777" w:rsidR="00BA72A9" w:rsidRPr="007D7D3C" w:rsidRDefault="00A21AF9">
          <w:pPr>
            <w:pStyle w:val="TJ2"/>
            <w:tabs>
              <w:tab w:val="left" w:pos="880"/>
              <w:tab w:val="right" w:leader="dot" w:pos="7927"/>
            </w:tabs>
            <w:rPr>
              <w:rFonts w:ascii="Times New Roman" w:eastAsiaTheme="minorEastAsia" w:hAnsi="Times New Roman" w:cs="Times New Roman"/>
              <w:noProof/>
              <w:sz w:val="24"/>
              <w:szCs w:val="24"/>
              <w:lang w:eastAsia="hu-HU"/>
            </w:rPr>
          </w:pPr>
          <w:hyperlink w:anchor="_Toc418004076" w:history="1">
            <w:r w:rsidR="00BA72A9" w:rsidRPr="007D7D3C">
              <w:rPr>
                <w:rStyle w:val="Hiperhivatkozs"/>
                <w:rFonts w:ascii="Times New Roman" w:hAnsi="Times New Roman" w:cs="Times New Roman"/>
                <w:noProof/>
                <w:sz w:val="24"/>
                <w:szCs w:val="24"/>
              </w:rPr>
              <w:t>6.3.</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Adatbázis tervezet</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_Toc418004076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r w:rsidR="0004568F">
              <w:rPr>
                <w:rFonts w:ascii="Times New Roman" w:hAnsi="Times New Roman" w:cs="Times New Roman"/>
                <w:noProof/>
                <w:webHidden/>
                <w:sz w:val="24"/>
                <w:szCs w:val="24"/>
              </w:rPr>
              <w:t>25</w:t>
            </w:r>
            <w:r w:rsidR="00BA72A9" w:rsidRPr="007D7D3C">
              <w:rPr>
                <w:rFonts w:ascii="Times New Roman" w:hAnsi="Times New Roman" w:cs="Times New Roman"/>
                <w:noProof/>
                <w:webHidden/>
                <w:sz w:val="24"/>
                <w:szCs w:val="24"/>
              </w:rPr>
              <w:fldChar w:fldCharType="end"/>
            </w:r>
          </w:hyperlink>
        </w:p>
        <w:p w14:paraId="51E121A4" w14:textId="77777777" w:rsidR="00BA72A9" w:rsidRPr="007D7D3C" w:rsidRDefault="00A21AF9">
          <w:pPr>
            <w:pStyle w:val="TJ2"/>
            <w:tabs>
              <w:tab w:val="left" w:pos="880"/>
              <w:tab w:val="right" w:leader="dot" w:pos="7927"/>
            </w:tabs>
            <w:rPr>
              <w:rFonts w:ascii="Times New Roman" w:eastAsiaTheme="minorEastAsia" w:hAnsi="Times New Roman" w:cs="Times New Roman"/>
              <w:noProof/>
              <w:sz w:val="24"/>
              <w:szCs w:val="24"/>
              <w:lang w:eastAsia="hu-HU"/>
            </w:rPr>
          </w:pPr>
          <w:hyperlink w:anchor="_Toc418004077" w:history="1">
            <w:r w:rsidR="00BA72A9" w:rsidRPr="007D7D3C">
              <w:rPr>
                <w:rStyle w:val="Hiperhivatkozs"/>
                <w:rFonts w:ascii="Times New Roman" w:hAnsi="Times New Roman" w:cs="Times New Roman"/>
                <w:noProof/>
                <w:sz w:val="24"/>
                <w:szCs w:val="24"/>
              </w:rPr>
              <w:t>6.4.</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Technológia</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_Toc418004077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r w:rsidR="0004568F">
              <w:rPr>
                <w:rFonts w:ascii="Times New Roman" w:hAnsi="Times New Roman" w:cs="Times New Roman"/>
                <w:noProof/>
                <w:webHidden/>
                <w:sz w:val="24"/>
                <w:szCs w:val="24"/>
              </w:rPr>
              <w:t>26</w:t>
            </w:r>
            <w:r w:rsidR="00BA72A9" w:rsidRPr="007D7D3C">
              <w:rPr>
                <w:rFonts w:ascii="Times New Roman" w:hAnsi="Times New Roman" w:cs="Times New Roman"/>
                <w:noProof/>
                <w:webHidden/>
                <w:sz w:val="24"/>
                <w:szCs w:val="24"/>
              </w:rPr>
              <w:fldChar w:fldCharType="end"/>
            </w:r>
          </w:hyperlink>
        </w:p>
        <w:p w14:paraId="44D47488" w14:textId="77777777" w:rsidR="00BA72A9" w:rsidRPr="007D7D3C" w:rsidRDefault="00A21AF9">
          <w:pPr>
            <w:pStyle w:val="TJ3"/>
            <w:tabs>
              <w:tab w:val="left" w:pos="1320"/>
              <w:tab w:val="right" w:leader="dot" w:pos="7927"/>
            </w:tabs>
            <w:rPr>
              <w:rFonts w:ascii="Times New Roman" w:eastAsiaTheme="minorEastAsia" w:hAnsi="Times New Roman" w:cs="Times New Roman"/>
              <w:noProof/>
              <w:sz w:val="24"/>
              <w:szCs w:val="24"/>
              <w:lang w:eastAsia="hu-HU"/>
            </w:rPr>
          </w:pPr>
          <w:hyperlink w:anchor="_Toc418004078" w:history="1">
            <w:r w:rsidR="00BA72A9" w:rsidRPr="007D7D3C">
              <w:rPr>
                <w:rStyle w:val="Hiperhivatkozs"/>
                <w:rFonts w:ascii="Times New Roman" w:hAnsi="Times New Roman" w:cs="Times New Roman"/>
                <w:noProof/>
                <w:sz w:val="24"/>
                <w:szCs w:val="24"/>
              </w:rPr>
              <w:t>6.4.1.</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Keretrendszer</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_Toc418004078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r w:rsidR="0004568F">
              <w:rPr>
                <w:rFonts w:ascii="Times New Roman" w:hAnsi="Times New Roman" w:cs="Times New Roman"/>
                <w:noProof/>
                <w:webHidden/>
                <w:sz w:val="24"/>
                <w:szCs w:val="24"/>
              </w:rPr>
              <w:t>26</w:t>
            </w:r>
            <w:r w:rsidR="00BA72A9" w:rsidRPr="007D7D3C">
              <w:rPr>
                <w:rFonts w:ascii="Times New Roman" w:hAnsi="Times New Roman" w:cs="Times New Roman"/>
                <w:noProof/>
                <w:webHidden/>
                <w:sz w:val="24"/>
                <w:szCs w:val="24"/>
              </w:rPr>
              <w:fldChar w:fldCharType="end"/>
            </w:r>
          </w:hyperlink>
        </w:p>
        <w:p w14:paraId="25876B16" w14:textId="77777777" w:rsidR="00BA72A9" w:rsidRPr="007D7D3C" w:rsidRDefault="00A21AF9">
          <w:pPr>
            <w:pStyle w:val="TJ3"/>
            <w:tabs>
              <w:tab w:val="left" w:pos="1320"/>
              <w:tab w:val="right" w:leader="dot" w:pos="7927"/>
            </w:tabs>
            <w:rPr>
              <w:rFonts w:ascii="Times New Roman" w:eastAsiaTheme="minorEastAsia" w:hAnsi="Times New Roman" w:cs="Times New Roman"/>
              <w:noProof/>
              <w:sz w:val="24"/>
              <w:szCs w:val="24"/>
              <w:lang w:eastAsia="hu-HU"/>
            </w:rPr>
          </w:pPr>
          <w:hyperlink w:anchor="_Toc418004079" w:history="1">
            <w:r w:rsidR="00BA72A9" w:rsidRPr="007D7D3C">
              <w:rPr>
                <w:rStyle w:val="Hiperhivatkozs"/>
                <w:rFonts w:ascii="Times New Roman" w:hAnsi="Times New Roman" w:cs="Times New Roman"/>
                <w:noProof/>
                <w:sz w:val="24"/>
                <w:szCs w:val="24"/>
              </w:rPr>
              <w:t>6.4.2.</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Adatbázis</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_Toc418004079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r w:rsidR="0004568F">
              <w:rPr>
                <w:rFonts w:ascii="Times New Roman" w:hAnsi="Times New Roman" w:cs="Times New Roman"/>
                <w:noProof/>
                <w:webHidden/>
                <w:sz w:val="24"/>
                <w:szCs w:val="24"/>
              </w:rPr>
              <w:t>27</w:t>
            </w:r>
            <w:r w:rsidR="00BA72A9" w:rsidRPr="007D7D3C">
              <w:rPr>
                <w:rFonts w:ascii="Times New Roman" w:hAnsi="Times New Roman" w:cs="Times New Roman"/>
                <w:noProof/>
                <w:webHidden/>
                <w:sz w:val="24"/>
                <w:szCs w:val="24"/>
              </w:rPr>
              <w:fldChar w:fldCharType="end"/>
            </w:r>
          </w:hyperlink>
        </w:p>
        <w:p w14:paraId="5723F120" w14:textId="77777777" w:rsidR="00BA72A9" w:rsidRPr="007D7D3C" w:rsidRDefault="00A21AF9">
          <w:pPr>
            <w:pStyle w:val="TJ3"/>
            <w:tabs>
              <w:tab w:val="left" w:pos="1320"/>
              <w:tab w:val="right" w:leader="dot" w:pos="7927"/>
            </w:tabs>
            <w:rPr>
              <w:rFonts w:ascii="Times New Roman" w:eastAsiaTheme="minorEastAsia" w:hAnsi="Times New Roman" w:cs="Times New Roman"/>
              <w:noProof/>
              <w:sz w:val="24"/>
              <w:szCs w:val="24"/>
              <w:lang w:eastAsia="hu-HU"/>
            </w:rPr>
          </w:pPr>
          <w:hyperlink w:anchor="_Toc418004080" w:history="1">
            <w:r w:rsidR="00BA72A9" w:rsidRPr="007D7D3C">
              <w:rPr>
                <w:rStyle w:val="Hiperhivatkozs"/>
                <w:rFonts w:ascii="Times New Roman" w:hAnsi="Times New Roman" w:cs="Times New Roman"/>
                <w:noProof/>
                <w:sz w:val="24"/>
                <w:szCs w:val="24"/>
              </w:rPr>
              <w:t>6.4.3.</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Optimalizálási modellezés</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_Toc418004080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r w:rsidR="0004568F">
              <w:rPr>
                <w:rFonts w:ascii="Times New Roman" w:hAnsi="Times New Roman" w:cs="Times New Roman"/>
                <w:noProof/>
                <w:webHidden/>
                <w:sz w:val="24"/>
                <w:szCs w:val="24"/>
              </w:rPr>
              <w:t>27</w:t>
            </w:r>
            <w:r w:rsidR="00BA72A9" w:rsidRPr="007D7D3C">
              <w:rPr>
                <w:rFonts w:ascii="Times New Roman" w:hAnsi="Times New Roman" w:cs="Times New Roman"/>
                <w:noProof/>
                <w:webHidden/>
                <w:sz w:val="24"/>
                <w:szCs w:val="24"/>
              </w:rPr>
              <w:fldChar w:fldCharType="end"/>
            </w:r>
          </w:hyperlink>
        </w:p>
        <w:p w14:paraId="18E63311" w14:textId="77777777" w:rsidR="00BA72A9" w:rsidRPr="007D7D3C" w:rsidRDefault="00A21AF9">
          <w:pPr>
            <w:pStyle w:val="TJ3"/>
            <w:tabs>
              <w:tab w:val="left" w:pos="1320"/>
              <w:tab w:val="right" w:leader="dot" w:pos="7927"/>
            </w:tabs>
            <w:rPr>
              <w:rFonts w:ascii="Times New Roman" w:eastAsiaTheme="minorEastAsia" w:hAnsi="Times New Roman" w:cs="Times New Roman"/>
              <w:noProof/>
              <w:sz w:val="24"/>
              <w:szCs w:val="24"/>
              <w:lang w:eastAsia="hu-HU"/>
            </w:rPr>
          </w:pPr>
          <w:hyperlink w:anchor="_Toc418004081" w:history="1">
            <w:r w:rsidR="00BA72A9" w:rsidRPr="007D7D3C">
              <w:rPr>
                <w:rStyle w:val="Hiperhivatkozs"/>
                <w:rFonts w:ascii="Times New Roman" w:hAnsi="Times New Roman" w:cs="Times New Roman"/>
                <w:noProof/>
                <w:sz w:val="24"/>
                <w:szCs w:val="24"/>
              </w:rPr>
              <w:t>6.4.4.</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Nemlineáris megoldó</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_Toc418004081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r w:rsidR="0004568F">
              <w:rPr>
                <w:rFonts w:ascii="Times New Roman" w:hAnsi="Times New Roman" w:cs="Times New Roman"/>
                <w:noProof/>
                <w:webHidden/>
                <w:sz w:val="24"/>
                <w:szCs w:val="24"/>
              </w:rPr>
              <w:t>28</w:t>
            </w:r>
            <w:r w:rsidR="00BA72A9" w:rsidRPr="007D7D3C">
              <w:rPr>
                <w:rFonts w:ascii="Times New Roman" w:hAnsi="Times New Roman" w:cs="Times New Roman"/>
                <w:noProof/>
                <w:webHidden/>
                <w:sz w:val="24"/>
                <w:szCs w:val="24"/>
              </w:rPr>
              <w:fldChar w:fldCharType="end"/>
            </w:r>
          </w:hyperlink>
        </w:p>
        <w:p w14:paraId="5241CFDE" w14:textId="77777777" w:rsidR="00BA72A9" w:rsidRPr="007D7D3C" w:rsidRDefault="00A21AF9">
          <w:pPr>
            <w:pStyle w:val="TJ3"/>
            <w:tabs>
              <w:tab w:val="left" w:pos="1320"/>
              <w:tab w:val="right" w:leader="dot" w:pos="7927"/>
            </w:tabs>
            <w:rPr>
              <w:rFonts w:ascii="Times New Roman" w:eastAsiaTheme="minorEastAsia" w:hAnsi="Times New Roman" w:cs="Times New Roman"/>
              <w:noProof/>
              <w:sz w:val="24"/>
              <w:szCs w:val="24"/>
              <w:lang w:eastAsia="hu-HU"/>
            </w:rPr>
          </w:pPr>
          <w:hyperlink w:anchor="_Toc418004082" w:history="1">
            <w:r w:rsidR="00BA72A9" w:rsidRPr="007D7D3C">
              <w:rPr>
                <w:rStyle w:val="Hiperhivatkozs"/>
                <w:rFonts w:ascii="Times New Roman" w:hAnsi="Times New Roman" w:cs="Times New Roman"/>
                <w:noProof/>
                <w:sz w:val="24"/>
                <w:szCs w:val="24"/>
              </w:rPr>
              <w:t>6.4.5.</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Megjelenés</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_Toc418004082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r w:rsidR="0004568F">
              <w:rPr>
                <w:rFonts w:ascii="Times New Roman" w:hAnsi="Times New Roman" w:cs="Times New Roman"/>
                <w:noProof/>
                <w:webHidden/>
                <w:sz w:val="24"/>
                <w:szCs w:val="24"/>
              </w:rPr>
              <w:t>29</w:t>
            </w:r>
            <w:r w:rsidR="00BA72A9" w:rsidRPr="007D7D3C">
              <w:rPr>
                <w:rFonts w:ascii="Times New Roman" w:hAnsi="Times New Roman" w:cs="Times New Roman"/>
                <w:noProof/>
                <w:webHidden/>
                <w:sz w:val="24"/>
                <w:szCs w:val="24"/>
              </w:rPr>
              <w:fldChar w:fldCharType="end"/>
            </w:r>
          </w:hyperlink>
        </w:p>
        <w:p w14:paraId="41D0566F" w14:textId="77777777" w:rsidR="00BA72A9" w:rsidRPr="007D7D3C" w:rsidRDefault="00A21AF9">
          <w:pPr>
            <w:pStyle w:val="TJ3"/>
            <w:tabs>
              <w:tab w:val="left" w:pos="1320"/>
              <w:tab w:val="right" w:leader="dot" w:pos="7927"/>
            </w:tabs>
            <w:rPr>
              <w:rFonts w:ascii="Times New Roman" w:eastAsiaTheme="minorEastAsia" w:hAnsi="Times New Roman" w:cs="Times New Roman"/>
              <w:noProof/>
              <w:sz w:val="24"/>
              <w:szCs w:val="24"/>
              <w:lang w:eastAsia="hu-HU"/>
            </w:rPr>
          </w:pPr>
          <w:hyperlink w:anchor="_Toc418004083" w:history="1">
            <w:r w:rsidR="00BA72A9" w:rsidRPr="007D7D3C">
              <w:rPr>
                <w:rStyle w:val="Hiperhivatkozs"/>
                <w:rFonts w:ascii="Times New Roman" w:hAnsi="Times New Roman" w:cs="Times New Roman"/>
                <w:noProof/>
                <w:sz w:val="24"/>
                <w:szCs w:val="24"/>
              </w:rPr>
              <w:t>6.4.6.</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Autentikáció és autorizáció</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_Toc418004083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r w:rsidR="0004568F">
              <w:rPr>
                <w:rFonts w:ascii="Times New Roman" w:hAnsi="Times New Roman" w:cs="Times New Roman"/>
                <w:noProof/>
                <w:webHidden/>
                <w:sz w:val="24"/>
                <w:szCs w:val="24"/>
              </w:rPr>
              <w:t>30</w:t>
            </w:r>
            <w:r w:rsidR="00BA72A9" w:rsidRPr="007D7D3C">
              <w:rPr>
                <w:rFonts w:ascii="Times New Roman" w:hAnsi="Times New Roman" w:cs="Times New Roman"/>
                <w:noProof/>
                <w:webHidden/>
                <w:sz w:val="24"/>
                <w:szCs w:val="24"/>
              </w:rPr>
              <w:fldChar w:fldCharType="end"/>
            </w:r>
          </w:hyperlink>
        </w:p>
        <w:p w14:paraId="7090B18B" w14:textId="77777777" w:rsidR="00BA72A9" w:rsidRPr="007D7D3C" w:rsidRDefault="00A21AF9">
          <w:pPr>
            <w:pStyle w:val="TJ3"/>
            <w:tabs>
              <w:tab w:val="left" w:pos="1320"/>
              <w:tab w:val="right" w:leader="dot" w:pos="7927"/>
            </w:tabs>
            <w:rPr>
              <w:rFonts w:ascii="Times New Roman" w:eastAsiaTheme="minorEastAsia" w:hAnsi="Times New Roman" w:cs="Times New Roman"/>
              <w:noProof/>
              <w:sz w:val="24"/>
              <w:szCs w:val="24"/>
              <w:lang w:eastAsia="hu-HU"/>
            </w:rPr>
          </w:pPr>
          <w:hyperlink w:anchor="_Toc418004084" w:history="1">
            <w:r w:rsidR="00BA72A9" w:rsidRPr="007D7D3C">
              <w:rPr>
                <w:rStyle w:val="Hiperhivatkozs"/>
                <w:rFonts w:ascii="Times New Roman" w:hAnsi="Times New Roman" w:cs="Times New Roman"/>
                <w:noProof/>
                <w:sz w:val="24"/>
                <w:szCs w:val="24"/>
              </w:rPr>
              <w:t>6.4.7.</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Geolokáció</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_Toc418004084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r w:rsidR="0004568F">
              <w:rPr>
                <w:rFonts w:ascii="Times New Roman" w:hAnsi="Times New Roman" w:cs="Times New Roman"/>
                <w:noProof/>
                <w:webHidden/>
                <w:sz w:val="24"/>
                <w:szCs w:val="24"/>
              </w:rPr>
              <w:t>31</w:t>
            </w:r>
            <w:r w:rsidR="00BA72A9" w:rsidRPr="007D7D3C">
              <w:rPr>
                <w:rFonts w:ascii="Times New Roman" w:hAnsi="Times New Roman" w:cs="Times New Roman"/>
                <w:noProof/>
                <w:webHidden/>
                <w:sz w:val="24"/>
                <w:szCs w:val="24"/>
              </w:rPr>
              <w:fldChar w:fldCharType="end"/>
            </w:r>
          </w:hyperlink>
        </w:p>
        <w:p w14:paraId="79F81DCD" w14:textId="77777777" w:rsidR="00BA72A9" w:rsidRPr="007D7D3C" w:rsidRDefault="00A21AF9">
          <w:pPr>
            <w:pStyle w:val="TJ3"/>
            <w:tabs>
              <w:tab w:val="left" w:pos="1320"/>
              <w:tab w:val="right" w:leader="dot" w:pos="7927"/>
            </w:tabs>
            <w:rPr>
              <w:rFonts w:ascii="Times New Roman" w:eastAsiaTheme="minorEastAsia" w:hAnsi="Times New Roman" w:cs="Times New Roman"/>
              <w:noProof/>
              <w:sz w:val="24"/>
              <w:szCs w:val="24"/>
              <w:lang w:eastAsia="hu-HU"/>
            </w:rPr>
          </w:pPr>
          <w:hyperlink w:anchor="_Toc418004085" w:history="1">
            <w:r w:rsidR="00BA72A9" w:rsidRPr="007D7D3C">
              <w:rPr>
                <w:rStyle w:val="Hiperhivatkozs"/>
                <w:rFonts w:ascii="Times New Roman" w:hAnsi="Times New Roman" w:cs="Times New Roman"/>
                <w:noProof/>
                <w:sz w:val="24"/>
                <w:szCs w:val="24"/>
              </w:rPr>
              <w:t>6.4.8.</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Űrlapok</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_Toc418004085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r w:rsidR="0004568F">
              <w:rPr>
                <w:rFonts w:ascii="Times New Roman" w:hAnsi="Times New Roman" w:cs="Times New Roman"/>
                <w:noProof/>
                <w:webHidden/>
                <w:sz w:val="24"/>
                <w:szCs w:val="24"/>
              </w:rPr>
              <w:t>31</w:t>
            </w:r>
            <w:r w:rsidR="00BA72A9" w:rsidRPr="007D7D3C">
              <w:rPr>
                <w:rFonts w:ascii="Times New Roman" w:hAnsi="Times New Roman" w:cs="Times New Roman"/>
                <w:noProof/>
                <w:webHidden/>
                <w:sz w:val="24"/>
                <w:szCs w:val="24"/>
              </w:rPr>
              <w:fldChar w:fldCharType="end"/>
            </w:r>
          </w:hyperlink>
        </w:p>
        <w:p w14:paraId="3E9C2880" w14:textId="77777777" w:rsidR="00BA72A9" w:rsidRPr="007D7D3C" w:rsidRDefault="00A21AF9">
          <w:pPr>
            <w:pStyle w:val="TJ3"/>
            <w:tabs>
              <w:tab w:val="left" w:pos="1320"/>
              <w:tab w:val="right" w:leader="dot" w:pos="7927"/>
            </w:tabs>
            <w:rPr>
              <w:rFonts w:ascii="Times New Roman" w:eastAsiaTheme="minorEastAsia" w:hAnsi="Times New Roman" w:cs="Times New Roman"/>
              <w:noProof/>
              <w:sz w:val="24"/>
              <w:szCs w:val="24"/>
              <w:lang w:eastAsia="hu-HU"/>
            </w:rPr>
          </w:pPr>
          <w:hyperlink w:anchor="_Toc418004086" w:history="1">
            <w:r w:rsidR="00BA72A9" w:rsidRPr="007D7D3C">
              <w:rPr>
                <w:rStyle w:val="Hiperhivatkozs"/>
                <w:rFonts w:ascii="Times New Roman" w:hAnsi="Times New Roman" w:cs="Times New Roman"/>
                <w:noProof/>
                <w:sz w:val="24"/>
                <w:szCs w:val="24"/>
              </w:rPr>
              <w:t>6.4.9.</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Képek tárolása és megjelenítése</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_Toc418004086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r w:rsidR="0004568F">
              <w:rPr>
                <w:rFonts w:ascii="Times New Roman" w:hAnsi="Times New Roman" w:cs="Times New Roman"/>
                <w:noProof/>
                <w:webHidden/>
                <w:sz w:val="24"/>
                <w:szCs w:val="24"/>
              </w:rPr>
              <w:t>32</w:t>
            </w:r>
            <w:r w:rsidR="00BA72A9" w:rsidRPr="007D7D3C">
              <w:rPr>
                <w:rFonts w:ascii="Times New Roman" w:hAnsi="Times New Roman" w:cs="Times New Roman"/>
                <w:noProof/>
                <w:webHidden/>
                <w:sz w:val="24"/>
                <w:szCs w:val="24"/>
              </w:rPr>
              <w:fldChar w:fldCharType="end"/>
            </w:r>
          </w:hyperlink>
        </w:p>
        <w:p w14:paraId="07CA870D" w14:textId="77777777" w:rsidR="00BA72A9" w:rsidRPr="007D7D3C" w:rsidRDefault="00A21AF9">
          <w:pPr>
            <w:pStyle w:val="TJ1"/>
            <w:tabs>
              <w:tab w:val="left" w:pos="440"/>
              <w:tab w:val="right" w:leader="dot" w:pos="7927"/>
            </w:tabs>
            <w:rPr>
              <w:rFonts w:ascii="Times New Roman" w:eastAsiaTheme="minorEastAsia" w:hAnsi="Times New Roman" w:cs="Times New Roman"/>
              <w:noProof/>
              <w:sz w:val="24"/>
              <w:szCs w:val="24"/>
              <w:lang w:eastAsia="hu-HU"/>
            </w:rPr>
          </w:pPr>
          <w:hyperlink w:anchor="_Toc418004087" w:history="1">
            <w:r w:rsidR="00BA72A9" w:rsidRPr="007D7D3C">
              <w:rPr>
                <w:rStyle w:val="Hiperhivatkozs"/>
                <w:rFonts w:ascii="Times New Roman" w:hAnsi="Times New Roman" w:cs="Times New Roman"/>
                <w:noProof/>
                <w:sz w:val="24"/>
                <w:szCs w:val="24"/>
              </w:rPr>
              <w:t>7.</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Megvalósítás</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_Toc418004087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r w:rsidR="0004568F">
              <w:rPr>
                <w:rFonts w:ascii="Times New Roman" w:hAnsi="Times New Roman" w:cs="Times New Roman"/>
                <w:noProof/>
                <w:webHidden/>
                <w:sz w:val="24"/>
                <w:szCs w:val="24"/>
              </w:rPr>
              <w:t>33</w:t>
            </w:r>
            <w:r w:rsidR="00BA72A9" w:rsidRPr="007D7D3C">
              <w:rPr>
                <w:rFonts w:ascii="Times New Roman" w:hAnsi="Times New Roman" w:cs="Times New Roman"/>
                <w:noProof/>
                <w:webHidden/>
                <w:sz w:val="24"/>
                <w:szCs w:val="24"/>
              </w:rPr>
              <w:fldChar w:fldCharType="end"/>
            </w:r>
          </w:hyperlink>
        </w:p>
        <w:p w14:paraId="7FABBB4F" w14:textId="77777777" w:rsidR="00BA72A9" w:rsidRPr="007D7D3C" w:rsidRDefault="00A21AF9">
          <w:pPr>
            <w:pStyle w:val="TJ2"/>
            <w:tabs>
              <w:tab w:val="left" w:pos="880"/>
              <w:tab w:val="right" w:leader="dot" w:pos="7927"/>
            </w:tabs>
            <w:rPr>
              <w:rFonts w:ascii="Times New Roman" w:eastAsiaTheme="minorEastAsia" w:hAnsi="Times New Roman" w:cs="Times New Roman"/>
              <w:noProof/>
              <w:sz w:val="24"/>
              <w:szCs w:val="24"/>
              <w:lang w:eastAsia="hu-HU"/>
            </w:rPr>
          </w:pPr>
          <w:hyperlink w:anchor="_Toc418004088" w:history="1">
            <w:r w:rsidR="00BA72A9" w:rsidRPr="007D7D3C">
              <w:rPr>
                <w:rStyle w:val="Hiperhivatkozs"/>
                <w:rFonts w:ascii="Times New Roman" w:hAnsi="Times New Roman" w:cs="Times New Roman"/>
                <w:noProof/>
                <w:sz w:val="24"/>
                <w:szCs w:val="24"/>
              </w:rPr>
              <w:t>7.1.</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Adatbázis kapcsolat és modellek elkészítése</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_Toc418004088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r w:rsidR="0004568F">
              <w:rPr>
                <w:rFonts w:ascii="Times New Roman" w:hAnsi="Times New Roman" w:cs="Times New Roman"/>
                <w:noProof/>
                <w:webHidden/>
                <w:sz w:val="24"/>
                <w:szCs w:val="24"/>
              </w:rPr>
              <w:t>33</w:t>
            </w:r>
            <w:r w:rsidR="00BA72A9" w:rsidRPr="007D7D3C">
              <w:rPr>
                <w:rFonts w:ascii="Times New Roman" w:hAnsi="Times New Roman" w:cs="Times New Roman"/>
                <w:noProof/>
                <w:webHidden/>
                <w:sz w:val="24"/>
                <w:szCs w:val="24"/>
              </w:rPr>
              <w:fldChar w:fldCharType="end"/>
            </w:r>
          </w:hyperlink>
        </w:p>
        <w:p w14:paraId="7A3DD1BD" w14:textId="77777777" w:rsidR="00BA72A9" w:rsidRPr="007D7D3C" w:rsidRDefault="00071113">
          <w:pPr>
            <w:pStyle w:val="TJ2"/>
            <w:tabs>
              <w:tab w:val="left" w:pos="880"/>
              <w:tab w:val="right" w:leader="dot" w:pos="7927"/>
            </w:tabs>
            <w:rPr>
              <w:rFonts w:ascii="Times New Roman" w:eastAsiaTheme="minorEastAsia" w:hAnsi="Times New Roman" w:cs="Times New Roman"/>
              <w:noProof/>
              <w:sz w:val="24"/>
              <w:szCs w:val="24"/>
              <w:lang w:eastAsia="hu-HU"/>
            </w:rPr>
          </w:pPr>
          <w:r>
            <w:fldChar w:fldCharType="begin"/>
          </w:r>
          <w:r>
            <w:instrText xml:space="preserve"> HYPERLINK \l "_Toc418004089" </w:instrText>
          </w:r>
          <w:r>
            <w:fldChar w:fldCharType="separate"/>
          </w:r>
          <w:r w:rsidR="00BA72A9" w:rsidRPr="007D7D3C">
            <w:rPr>
              <w:rStyle w:val="Hiperhivatkozs"/>
              <w:rFonts w:ascii="Times New Roman" w:hAnsi="Times New Roman" w:cs="Times New Roman"/>
              <w:noProof/>
              <w:sz w:val="24"/>
              <w:szCs w:val="24"/>
            </w:rPr>
            <w:t>7.2.</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Autentikáció és autorizáció</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_Toc418004089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ins w:id="55" w:author="Balázs Rozsenich" w:date="2015-04-30T00:34:00Z">
            <w:r w:rsidR="0004568F">
              <w:rPr>
                <w:rFonts w:ascii="Times New Roman" w:hAnsi="Times New Roman" w:cs="Times New Roman"/>
                <w:noProof/>
                <w:webHidden/>
                <w:sz w:val="24"/>
                <w:szCs w:val="24"/>
              </w:rPr>
              <w:t>36</w:t>
            </w:r>
          </w:ins>
          <w:ins w:id="56" w:author="Rozsenich Balázs" w:date="2015-04-28T20:31:00Z">
            <w:del w:id="57" w:author="Balázs Rozsenich" w:date="2015-04-30T00:34:00Z">
              <w:r w:rsidDel="0004568F">
                <w:rPr>
                  <w:rFonts w:ascii="Times New Roman" w:hAnsi="Times New Roman" w:cs="Times New Roman"/>
                  <w:noProof/>
                  <w:webHidden/>
                  <w:sz w:val="24"/>
                  <w:szCs w:val="24"/>
                </w:rPr>
                <w:delText>36</w:delText>
              </w:r>
            </w:del>
          </w:ins>
          <w:del w:id="58" w:author="Balázs Rozsenich" w:date="2015-04-30T00:34:00Z">
            <w:r w:rsidR="00BA72A9" w:rsidRPr="007D7D3C" w:rsidDel="0004568F">
              <w:rPr>
                <w:rFonts w:ascii="Times New Roman" w:hAnsi="Times New Roman" w:cs="Times New Roman"/>
                <w:noProof/>
                <w:webHidden/>
                <w:sz w:val="24"/>
                <w:szCs w:val="24"/>
              </w:rPr>
              <w:delText>37</w:delText>
            </w:r>
          </w:del>
          <w:r w:rsidR="00BA72A9" w:rsidRPr="007D7D3C">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30A42C3C" w14:textId="77777777" w:rsidR="00BA72A9" w:rsidRPr="007D7D3C" w:rsidRDefault="00A21AF9">
          <w:pPr>
            <w:pStyle w:val="TJ2"/>
            <w:tabs>
              <w:tab w:val="left" w:pos="880"/>
              <w:tab w:val="right" w:leader="dot" w:pos="7927"/>
            </w:tabs>
            <w:rPr>
              <w:rFonts w:ascii="Times New Roman" w:eastAsiaTheme="minorEastAsia" w:hAnsi="Times New Roman" w:cs="Times New Roman"/>
              <w:noProof/>
              <w:sz w:val="24"/>
              <w:szCs w:val="24"/>
              <w:lang w:eastAsia="hu-HU"/>
            </w:rPr>
          </w:pPr>
          <w:hyperlink w:anchor="_Toc418004090" w:history="1">
            <w:r w:rsidR="00BA72A9" w:rsidRPr="007D7D3C">
              <w:rPr>
                <w:rStyle w:val="Hiperhivatkozs"/>
                <w:rFonts w:ascii="Times New Roman" w:hAnsi="Times New Roman" w:cs="Times New Roman"/>
                <w:noProof/>
                <w:sz w:val="24"/>
                <w:szCs w:val="24"/>
              </w:rPr>
              <w:t>7.3.</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Szobák szűrése</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_Toc418004090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r w:rsidR="0004568F">
              <w:rPr>
                <w:rFonts w:ascii="Times New Roman" w:hAnsi="Times New Roman" w:cs="Times New Roman"/>
                <w:noProof/>
                <w:webHidden/>
                <w:sz w:val="24"/>
                <w:szCs w:val="24"/>
              </w:rPr>
              <w:t>40</w:t>
            </w:r>
            <w:r w:rsidR="00BA72A9" w:rsidRPr="007D7D3C">
              <w:rPr>
                <w:rFonts w:ascii="Times New Roman" w:hAnsi="Times New Roman" w:cs="Times New Roman"/>
                <w:noProof/>
                <w:webHidden/>
                <w:sz w:val="24"/>
                <w:szCs w:val="24"/>
              </w:rPr>
              <w:fldChar w:fldCharType="end"/>
            </w:r>
          </w:hyperlink>
        </w:p>
        <w:p w14:paraId="2541B4EB" w14:textId="77777777" w:rsidR="00BA72A9" w:rsidRPr="007D7D3C" w:rsidRDefault="00A21AF9">
          <w:pPr>
            <w:pStyle w:val="TJ2"/>
            <w:tabs>
              <w:tab w:val="left" w:pos="880"/>
              <w:tab w:val="right" w:leader="dot" w:pos="7927"/>
            </w:tabs>
            <w:rPr>
              <w:rFonts w:ascii="Times New Roman" w:eastAsiaTheme="minorEastAsia" w:hAnsi="Times New Roman" w:cs="Times New Roman"/>
              <w:noProof/>
              <w:sz w:val="24"/>
              <w:szCs w:val="24"/>
              <w:lang w:eastAsia="hu-HU"/>
            </w:rPr>
          </w:pPr>
          <w:hyperlink w:anchor="_Toc418004091" w:history="1">
            <w:r w:rsidR="00BA72A9" w:rsidRPr="007D7D3C">
              <w:rPr>
                <w:rStyle w:val="Hiperhivatkozs"/>
                <w:rFonts w:ascii="Times New Roman" w:hAnsi="Times New Roman" w:cs="Times New Roman"/>
                <w:noProof/>
                <w:sz w:val="24"/>
                <w:szCs w:val="24"/>
              </w:rPr>
              <w:t>7.4.</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Intelligens keresés</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_Toc418004091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r w:rsidR="0004568F">
              <w:rPr>
                <w:rFonts w:ascii="Times New Roman" w:hAnsi="Times New Roman" w:cs="Times New Roman"/>
                <w:noProof/>
                <w:webHidden/>
                <w:sz w:val="24"/>
                <w:szCs w:val="24"/>
              </w:rPr>
              <w:t>44</w:t>
            </w:r>
            <w:r w:rsidR="00BA72A9" w:rsidRPr="007D7D3C">
              <w:rPr>
                <w:rFonts w:ascii="Times New Roman" w:hAnsi="Times New Roman" w:cs="Times New Roman"/>
                <w:noProof/>
                <w:webHidden/>
                <w:sz w:val="24"/>
                <w:szCs w:val="24"/>
              </w:rPr>
              <w:fldChar w:fldCharType="end"/>
            </w:r>
          </w:hyperlink>
        </w:p>
        <w:p w14:paraId="64C65AE9" w14:textId="77777777" w:rsidR="00BA72A9" w:rsidRPr="007D7D3C" w:rsidRDefault="00071113">
          <w:pPr>
            <w:pStyle w:val="TJ1"/>
            <w:tabs>
              <w:tab w:val="left" w:pos="440"/>
              <w:tab w:val="right" w:leader="dot" w:pos="7927"/>
            </w:tabs>
            <w:rPr>
              <w:rFonts w:ascii="Times New Roman" w:eastAsiaTheme="minorEastAsia" w:hAnsi="Times New Roman" w:cs="Times New Roman"/>
              <w:noProof/>
              <w:sz w:val="24"/>
              <w:szCs w:val="24"/>
              <w:lang w:eastAsia="hu-HU"/>
            </w:rPr>
          </w:pPr>
          <w:r>
            <w:fldChar w:fldCharType="begin"/>
          </w:r>
          <w:r>
            <w:instrText xml:space="preserve"> HYPERLINK \l "_Toc418004092" </w:instrText>
          </w:r>
          <w:r>
            <w:fldChar w:fldCharType="separate"/>
          </w:r>
          <w:r w:rsidR="00BA72A9" w:rsidRPr="007D7D3C">
            <w:rPr>
              <w:rStyle w:val="Hiperhivatkozs"/>
              <w:rFonts w:ascii="Times New Roman" w:hAnsi="Times New Roman" w:cs="Times New Roman"/>
              <w:noProof/>
              <w:sz w:val="24"/>
              <w:szCs w:val="24"/>
            </w:rPr>
            <w:t>8.</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Az elkészült webalkalmazás</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_Toc418004092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ins w:id="59" w:author="Balázs Rozsenich" w:date="2015-04-30T00:34:00Z">
            <w:r w:rsidR="0004568F">
              <w:rPr>
                <w:rFonts w:ascii="Times New Roman" w:hAnsi="Times New Roman" w:cs="Times New Roman"/>
                <w:noProof/>
                <w:webHidden/>
                <w:sz w:val="24"/>
                <w:szCs w:val="24"/>
              </w:rPr>
              <w:t>53</w:t>
            </w:r>
          </w:ins>
          <w:ins w:id="60" w:author="Rozsenich Balázs" w:date="2015-04-28T20:31:00Z">
            <w:del w:id="61" w:author="Balázs Rozsenich" w:date="2015-04-30T00:34:00Z">
              <w:r w:rsidDel="0004568F">
                <w:rPr>
                  <w:rFonts w:ascii="Times New Roman" w:hAnsi="Times New Roman" w:cs="Times New Roman"/>
                  <w:noProof/>
                  <w:webHidden/>
                  <w:sz w:val="24"/>
                  <w:szCs w:val="24"/>
                </w:rPr>
                <w:delText>53</w:delText>
              </w:r>
            </w:del>
          </w:ins>
          <w:del w:id="62" w:author="Balázs Rozsenich" w:date="2015-04-30T00:34:00Z">
            <w:r w:rsidR="00BA72A9" w:rsidRPr="007D7D3C" w:rsidDel="0004568F">
              <w:rPr>
                <w:rFonts w:ascii="Times New Roman" w:hAnsi="Times New Roman" w:cs="Times New Roman"/>
                <w:noProof/>
                <w:webHidden/>
                <w:sz w:val="24"/>
                <w:szCs w:val="24"/>
              </w:rPr>
              <w:delText>54</w:delText>
            </w:r>
          </w:del>
          <w:r w:rsidR="00BA72A9" w:rsidRPr="007D7D3C">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89A77AF" w14:textId="77777777" w:rsidR="00BA72A9" w:rsidRPr="007D7D3C" w:rsidRDefault="00071113">
          <w:pPr>
            <w:pStyle w:val="TJ2"/>
            <w:tabs>
              <w:tab w:val="left" w:pos="880"/>
              <w:tab w:val="right" w:leader="dot" w:pos="7927"/>
            </w:tabs>
            <w:rPr>
              <w:rFonts w:ascii="Times New Roman" w:eastAsiaTheme="minorEastAsia" w:hAnsi="Times New Roman" w:cs="Times New Roman"/>
              <w:noProof/>
              <w:sz w:val="24"/>
              <w:szCs w:val="24"/>
              <w:lang w:eastAsia="hu-HU"/>
            </w:rPr>
          </w:pPr>
          <w:r>
            <w:fldChar w:fldCharType="begin"/>
          </w:r>
          <w:r>
            <w:instrText xml:space="preserve"> HYPERLINK \l "_Toc418004093" </w:instrText>
          </w:r>
          <w:r>
            <w:fldChar w:fldCharType="separate"/>
          </w:r>
          <w:r w:rsidR="00BA72A9" w:rsidRPr="007D7D3C">
            <w:rPr>
              <w:rStyle w:val="Hiperhivatkozs"/>
              <w:rFonts w:ascii="Times New Roman" w:hAnsi="Times New Roman" w:cs="Times New Roman"/>
              <w:noProof/>
              <w:sz w:val="24"/>
              <w:szCs w:val="24"/>
            </w:rPr>
            <w:t>8.1.</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Menüsáv</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_Toc418004093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ins w:id="63" w:author="Balázs Rozsenich" w:date="2015-04-30T00:34:00Z">
            <w:r w:rsidR="0004568F">
              <w:rPr>
                <w:rFonts w:ascii="Times New Roman" w:hAnsi="Times New Roman" w:cs="Times New Roman"/>
                <w:noProof/>
                <w:webHidden/>
                <w:sz w:val="24"/>
                <w:szCs w:val="24"/>
              </w:rPr>
              <w:t>53</w:t>
            </w:r>
          </w:ins>
          <w:ins w:id="64" w:author="Rozsenich Balázs" w:date="2015-04-28T20:31:00Z">
            <w:del w:id="65" w:author="Balázs Rozsenich" w:date="2015-04-30T00:34:00Z">
              <w:r w:rsidDel="0004568F">
                <w:rPr>
                  <w:rFonts w:ascii="Times New Roman" w:hAnsi="Times New Roman" w:cs="Times New Roman"/>
                  <w:noProof/>
                  <w:webHidden/>
                  <w:sz w:val="24"/>
                  <w:szCs w:val="24"/>
                </w:rPr>
                <w:delText>53</w:delText>
              </w:r>
            </w:del>
          </w:ins>
          <w:del w:id="66" w:author="Balázs Rozsenich" w:date="2015-04-30T00:34:00Z">
            <w:r w:rsidR="00BA72A9" w:rsidRPr="007D7D3C" w:rsidDel="0004568F">
              <w:rPr>
                <w:rFonts w:ascii="Times New Roman" w:hAnsi="Times New Roman" w:cs="Times New Roman"/>
                <w:noProof/>
                <w:webHidden/>
                <w:sz w:val="24"/>
                <w:szCs w:val="24"/>
              </w:rPr>
              <w:delText>54</w:delText>
            </w:r>
          </w:del>
          <w:r w:rsidR="00BA72A9" w:rsidRPr="007D7D3C">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48EE42A6" w14:textId="77777777" w:rsidR="00BA72A9" w:rsidRPr="007D7D3C" w:rsidRDefault="00071113">
          <w:pPr>
            <w:pStyle w:val="TJ2"/>
            <w:tabs>
              <w:tab w:val="left" w:pos="880"/>
              <w:tab w:val="right" w:leader="dot" w:pos="7927"/>
            </w:tabs>
            <w:rPr>
              <w:rFonts w:ascii="Times New Roman" w:eastAsiaTheme="minorEastAsia" w:hAnsi="Times New Roman" w:cs="Times New Roman"/>
              <w:noProof/>
              <w:sz w:val="24"/>
              <w:szCs w:val="24"/>
              <w:lang w:eastAsia="hu-HU"/>
            </w:rPr>
          </w:pPr>
          <w:r>
            <w:fldChar w:fldCharType="begin"/>
          </w:r>
          <w:r>
            <w:instrText xml:space="preserve"> HYPERLINK \l "_Toc418004094" </w:instrText>
          </w:r>
          <w:r>
            <w:fldChar w:fldCharType="separate"/>
          </w:r>
          <w:r w:rsidR="00BA72A9" w:rsidRPr="007D7D3C">
            <w:rPr>
              <w:rStyle w:val="Hiperhivatkozs"/>
              <w:rFonts w:ascii="Times New Roman" w:hAnsi="Times New Roman" w:cs="Times New Roman"/>
              <w:noProof/>
              <w:sz w:val="24"/>
              <w:szCs w:val="24"/>
            </w:rPr>
            <w:t>8.2.</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Szobák</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_Toc418004094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ins w:id="67" w:author="Balázs Rozsenich" w:date="2015-04-30T00:34:00Z">
            <w:r w:rsidR="0004568F">
              <w:rPr>
                <w:rFonts w:ascii="Times New Roman" w:hAnsi="Times New Roman" w:cs="Times New Roman"/>
                <w:noProof/>
                <w:webHidden/>
                <w:sz w:val="24"/>
                <w:szCs w:val="24"/>
              </w:rPr>
              <w:t>55</w:t>
            </w:r>
          </w:ins>
          <w:ins w:id="68" w:author="Rozsenich Balázs" w:date="2015-04-28T20:31:00Z">
            <w:del w:id="69" w:author="Balázs Rozsenich" w:date="2015-04-30T00:34:00Z">
              <w:r w:rsidDel="0004568F">
                <w:rPr>
                  <w:rFonts w:ascii="Times New Roman" w:hAnsi="Times New Roman" w:cs="Times New Roman"/>
                  <w:noProof/>
                  <w:webHidden/>
                  <w:sz w:val="24"/>
                  <w:szCs w:val="24"/>
                </w:rPr>
                <w:delText>55</w:delText>
              </w:r>
            </w:del>
          </w:ins>
          <w:del w:id="70" w:author="Balázs Rozsenich" w:date="2015-04-30T00:34:00Z">
            <w:r w:rsidR="00BA72A9" w:rsidRPr="007D7D3C" w:rsidDel="0004568F">
              <w:rPr>
                <w:rFonts w:ascii="Times New Roman" w:hAnsi="Times New Roman" w:cs="Times New Roman"/>
                <w:noProof/>
                <w:webHidden/>
                <w:sz w:val="24"/>
                <w:szCs w:val="24"/>
              </w:rPr>
              <w:delText>56</w:delText>
            </w:r>
          </w:del>
          <w:r w:rsidR="00BA72A9" w:rsidRPr="007D7D3C">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777FBE7B" w14:textId="77777777" w:rsidR="00BA72A9" w:rsidRPr="007D7D3C" w:rsidRDefault="00071113">
          <w:pPr>
            <w:pStyle w:val="TJ2"/>
            <w:tabs>
              <w:tab w:val="left" w:pos="880"/>
              <w:tab w:val="right" w:leader="dot" w:pos="7927"/>
            </w:tabs>
            <w:rPr>
              <w:rFonts w:ascii="Times New Roman" w:eastAsiaTheme="minorEastAsia" w:hAnsi="Times New Roman" w:cs="Times New Roman"/>
              <w:noProof/>
              <w:sz w:val="24"/>
              <w:szCs w:val="24"/>
              <w:lang w:eastAsia="hu-HU"/>
            </w:rPr>
          </w:pPr>
          <w:r>
            <w:fldChar w:fldCharType="begin"/>
          </w:r>
          <w:r>
            <w:instrText xml:space="preserve"> HYPERLINK \l "_Toc418004095" </w:instrText>
          </w:r>
          <w:r>
            <w:fldChar w:fldCharType="separate"/>
          </w:r>
          <w:r w:rsidR="00BA72A9" w:rsidRPr="007D7D3C">
            <w:rPr>
              <w:rStyle w:val="Hiperhivatkozs"/>
              <w:rFonts w:ascii="Times New Roman" w:hAnsi="Times New Roman" w:cs="Times New Roman"/>
              <w:noProof/>
              <w:sz w:val="24"/>
              <w:szCs w:val="24"/>
            </w:rPr>
            <w:t>8.3.</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Szálláshelyek</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_Toc418004095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ins w:id="71" w:author="Balázs Rozsenich" w:date="2015-04-30T00:34:00Z">
            <w:r w:rsidR="0004568F">
              <w:rPr>
                <w:rFonts w:ascii="Times New Roman" w:hAnsi="Times New Roman" w:cs="Times New Roman"/>
                <w:noProof/>
                <w:webHidden/>
                <w:sz w:val="24"/>
                <w:szCs w:val="24"/>
              </w:rPr>
              <w:t>58</w:t>
            </w:r>
          </w:ins>
          <w:ins w:id="72" w:author="Rozsenich Balázs" w:date="2015-04-28T20:31:00Z">
            <w:del w:id="73" w:author="Balázs Rozsenich" w:date="2015-04-30T00:34:00Z">
              <w:r w:rsidDel="0004568F">
                <w:rPr>
                  <w:rFonts w:ascii="Times New Roman" w:hAnsi="Times New Roman" w:cs="Times New Roman"/>
                  <w:noProof/>
                  <w:webHidden/>
                  <w:sz w:val="24"/>
                  <w:szCs w:val="24"/>
                </w:rPr>
                <w:delText>58</w:delText>
              </w:r>
            </w:del>
          </w:ins>
          <w:del w:id="74" w:author="Balázs Rozsenich" w:date="2015-04-30T00:34:00Z">
            <w:r w:rsidR="00BA72A9" w:rsidRPr="007D7D3C" w:rsidDel="0004568F">
              <w:rPr>
                <w:rFonts w:ascii="Times New Roman" w:hAnsi="Times New Roman" w:cs="Times New Roman"/>
                <w:noProof/>
                <w:webHidden/>
                <w:sz w:val="24"/>
                <w:szCs w:val="24"/>
              </w:rPr>
              <w:delText>59</w:delText>
            </w:r>
          </w:del>
          <w:r w:rsidR="00BA72A9" w:rsidRPr="007D7D3C">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7ABB6F43" w14:textId="77777777" w:rsidR="00BA72A9" w:rsidRPr="007D7D3C" w:rsidRDefault="00071113">
          <w:pPr>
            <w:pStyle w:val="TJ2"/>
            <w:tabs>
              <w:tab w:val="left" w:pos="880"/>
              <w:tab w:val="right" w:leader="dot" w:pos="7927"/>
            </w:tabs>
            <w:rPr>
              <w:rFonts w:ascii="Times New Roman" w:eastAsiaTheme="minorEastAsia" w:hAnsi="Times New Roman" w:cs="Times New Roman"/>
              <w:noProof/>
              <w:sz w:val="24"/>
              <w:szCs w:val="24"/>
              <w:lang w:eastAsia="hu-HU"/>
            </w:rPr>
          </w:pPr>
          <w:r>
            <w:fldChar w:fldCharType="begin"/>
          </w:r>
          <w:r>
            <w:instrText xml:space="preserve"> HYPERLINK \l "_Toc418004096" </w:instrText>
          </w:r>
          <w:r>
            <w:fldChar w:fldCharType="separate"/>
          </w:r>
          <w:r w:rsidR="00BA72A9" w:rsidRPr="007D7D3C">
            <w:rPr>
              <w:rStyle w:val="Hiperhivatkozs"/>
              <w:rFonts w:ascii="Times New Roman" w:hAnsi="Times New Roman" w:cs="Times New Roman"/>
              <w:noProof/>
              <w:sz w:val="24"/>
              <w:szCs w:val="24"/>
            </w:rPr>
            <w:t>8.4.</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Intelligens keresés</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_Toc418004096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ins w:id="75" w:author="Balázs Rozsenich" w:date="2015-04-30T00:34:00Z">
            <w:r w:rsidR="0004568F">
              <w:rPr>
                <w:rFonts w:ascii="Times New Roman" w:hAnsi="Times New Roman" w:cs="Times New Roman"/>
                <w:noProof/>
                <w:webHidden/>
                <w:sz w:val="24"/>
                <w:szCs w:val="24"/>
              </w:rPr>
              <w:t>60</w:t>
            </w:r>
          </w:ins>
          <w:ins w:id="76" w:author="Rozsenich Balázs" w:date="2015-04-28T20:31:00Z">
            <w:del w:id="77" w:author="Balázs Rozsenich" w:date="2015-04-30T00:34:00Z">
              <w:r w:rsidDel="0004568F">
                <w:rPr>
                  <w:rFonts w:ascii="Times New Roman" w:hAnsi="Times New Roman" w:cs="Times New Roman"/>
                  <w:noProof/>
                  <w:webHidden/>
                  <w:sz w:val="24"/>
                  <w:szCs w:val="24"/>
                </w:rPr>
                <w:delText>60</w:delText>
              </w:r>
            </w:del>
          </w:ins>
          <w:del w:id="78" w:author="Balázs Rozsenich" w:date="2015-04-30T00:34:00Z">
            <w:r w:rsidR="00BA72A9" w:rsidRPr="007D7D3C" w:rsidDel="0004568F">
              <w:rPr>
                <w:rFonts w:ascii="Times New Roman" w:hAnsi="Times New Roman" w:cs="Times New Roman"/>
                <w:noProof/>
                <w:webHidden/>
                <w:sz w:val="24"/>
                <w:szCs w:val="24"/>
              </w:rPr>
              <w:delText>61</w:delText>
            </w:r>
          </w:del>
          <w:r w:rsidR="00BA72A9" w:rsidRPr="007D7D3C">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3A863D7" w14:textId="77777777" w:rsidR="00BA72A9" w:rsidRPr="007D7D3C" w:rsidRDefault="00071113">
          <w:pPr>
            <w:pStyle w:val="TJ2"/>
            <w:tabs>
              <w:tab w:val="left" w:pos="880"/>
              <w:tab w:val="right" w:leader="dot" w:pos="7927"/>
            </w:tabs>
            <w:rPr>
              <w:rFonts w:ascii="Times New Roman" w:eastAsiaTheme="minorEastAsia" w:hAnsi="Times New Roman" w:cs="Times New Roman"/>
              <w:noProof/>
              <w:sz w:val="24"/>
              <w:szCs w:val="24"/>
              <w:lang w:eastAsia="hu-HU"/>
            </w:rPr>
          </w:pPr>
          <w:r>
            <w:fldChar w:fldCharType="begin"/>
          </w:r>
          <w:r>
            <w:instrText xml:space="preserve"> HYPERLINK \l "_Toc418004097" </w:instrText>
          </w:r>
          <w:r>
            <w:fldChar w:fldCharType="separate"/>
          </w:r>
          <w:r w:rsidR="00BA72A9" w:rsidRPr="007D7D3C">
            <w:rPr>
              <w:rStyle w:val="Hiperhivatkozs"/>
              <w:rFonts w:ascii="Times New Roman" w:hAnsi="Times New Roman" w:cs="Times New Roman"/>
              <w:noProof/>
              <w:sz w:val="24"/>
              <w:szCs w:val="24"/>
            </w:rPr>
            <w:t>8.5.</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Kosár</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_Toc418004097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ins w:id="79" w:author="Balázs Rozsenich" w:date="2015-04-30T00:34:00Z">
            <w:r w:rsidR="0004568F">
              <w:rPr>
                <w:rFonts w:ascii="Times New Roman" w:hAnsi="Times New Roman" w:cs="Times New Roman"/>
                <w:noProof/>
                <w:webHidden/>
                <w:sz w:val="24"/>
                <w:szCs w:val="24"/>
              </w:rPr>
              <w:t>60</w:t>
            </w:r>
          </w:ins>
          <w:ins w:id="80" w:author="Rozsenich Balázs" w:date="2015-04-28T20:31:00Z">
            <w:del w:id="81" w:author="Balázs Rozsenich" w:date="2015-04-30T00:34:00Z">
              <w:r w:rsidDel="0004568F">
                <w:rPr>
                  <w:rFonts w:ascii="Times New Roman" w:hAnsi="Times New Roman" w:cs="Times New Roman"/>
                  <w:noProof/>
                  <w:webHidden/>
                  <w:sz w:val="24"/>
                  <w:szCs w:val="24"/>
                </w:rPr>
                <w:delText>60</w:delText>
              </w:r>
            </w:del>
          </w:ins>
          <w:del w:id="82" w:author="Balázs Rozsenich" w:date="2015-04-30T00:34:00Z">
            <w:r w:rsidR="00BA72A9" w:rsidRPr="007D7D3C" w:rsidDel="0004568F">
              <w:rPr>
                <w:rFonts w:ascii="Times New Roman" w:hAnsi="Times New Roman" w:cs="Times New Roman"/>
                <w:noProof/>
                <w:webHidden/>
                <w:sz w:val="24"/>
                <w:szCs w:val="24"/>
              </w:rPr>
              <w:delText>61</w:delText>
            </w:r>
          </w:del>
          <w:r w:rsidR="00BA72A9" w:rsidRPr="007D7D3C">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E0AE461" w14:textId="77777777" w:rsidR="00BA72A9" w:rsidRPr="007D7D3C" w:rsidRDefault="00071113">
          <w:pPr>
            <w:pStyle w:val="TJ2"/>
            <w:tabs>
              <w:tab w:val="left" w:pos="880"/>
              <w:tab w:val="right" w:leader="dot" w:pos="7927"/>
            </w:tabs>
            <w:rPr>
              <w:rFonts w:ascii="Times New Roman" w:eastAsiaTheme="minorEastAsia" w:hAnsi="Times New Roman" w:cs="Times New Roman"/>
              <w:noProof/>
              <w:sz w:val="24"/>
              <w:szCs w:val="24"/>
              <w:lang w:eastAsia="hu-HU"/>
            </w:rPr>
          </w:pPr>
          <w:r>
            <w:fldChar w:fldCharType="begin"/>
          </w:r>
          <w:r>
            <w:instrText xml:space="preserve"> HYPERLINK \l "_Toc418004098" </w:instrText>
          </w:r>
          <w:r>
            <w:fldChar w:fldCharType="separate"/>
          </w:r>
          <w:r w:rsidR="00BA72A9" w:rsidRPr="007D7D3C">
            <w:rPr>
              <w:rStyle w:val="Hiperhivatkozs"/>
              <w:rFonts w:ascii="Times New Roman" w:hAnsi="Times New Roman" w:cs="Times New Roman"/>
              <w:noProof/>
              <w:sz w:val="24"/>
              <w:szCs w:val="24"/>
            </w:rPr>
            <w:t>8.6.</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Foglalások</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_Toc418004098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ins w:id="83" w:author="Balázs Rozsenich" w:date="2015-04-30T00:34:00Z">
            <w:r w:rsidR="0004568F">
              <w:rPr>
                <w:rFonts w:ascii="Times New Roman" w:hAnsi="Times New Roman" w:cs="Times New Roman"/>
                <w:noProof/>
                <w:webHidden/>
                <w:sz w:val="24"/>
                <w:szCs w:val="24"/>
              </w:rPr>
              <w:t>61</w:t>
            </w:r>
          </w:ins>
          <w:ins w:id="84" w:author="Rozsenich Balázs" w:date="2015-04-28T20:31:00Z">
            <w:del w:id="85" w:author="Balázs Rozsenich" w:date="2015-04-30T00:34:00Z">
              <w:r w:rsidDel="0004568F">
                <w:rPr>
                  <w:rFonts w:ascii="Times New Roman" w:hAnsi="Times New Roman" w:cs="Times New Roman"/>
                  <w:noProof/>
                  <w:webHidden/>
                  <w:sz w:val="24"/>
                  <w:szCs w:val="24"/>
                </w:rPr>
                <w:delText>61</w:delText>
              </w:r>
            </w:del>
          </w:ins>
          <w:del w:id="86" w:author="Balázs Rozsenich" w:date="2015-04-30T00:34:00Z">
            <w:r w:rsidR="00BA72A9" w:rsidRPr="007D7D3C" w:rsidDel="0004568F">
              <w:rPr>
                <w:rFonts w:ascii="Times New Roman" w:hAnsi="Times New Roman" w:cs="Times New Roman"/>
                <w:noProof/>
                <w:webHidden/>
                <w:sz w:val="24"/>
                <w:szCs w:val="24"/>
              </w:rPr>
              <w:delText>62</w:delText>
            </w:r>
          </w:del>
          <w:r w:rsidR="00BA72A9" w:rsidRPr="007D7D3C">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32E83CB3" w14:textId="77777777" w:rsidR="00BA72A9" w:rsidRPr="007D7D3C" w:rsidRDefault="00071113">
          <w:pPr>
            <w:pStyle w:val="TJ1"/>
            <w:tabs>
              <w:tab w:val="left" w:pos="440"/>
              <w:tab w:val="right" w:leader="dot" w:pos="7927"/>
            </w:tabs>
            <w:rPr>
              <w:rFonts w:ascii="Times New Roman" w:eastAsiaTheme="minorEastAsia" w:hAnsi="Times New Roman" w:cs="Times New Roman"/>
              <w:noProof/>
              <w:sz w:val="24"/>
              <w:szCs w:val="24"/>
              <w:lang w:eastAsia="hu-HU"/>
            </w:rPr>
          </w:pPr>
          <w:r>
            <w:fldChar w:fldCharType="begin"/>
          </w:r>
          <w:r>
            <w:instrText xml:space="preserve"> HYPERLINK \l "_Toc418004099" </w:instrText>
          </w:r>
          <w:r>
            <w:fldChar w:fldCharType="separate"/>
          </w:r>
          <w:r w:rsidR="00BA72A9" w:rsidRPr="007D7D3C">
            <w:rPr>
              <w:rStyle w:val="Hiperhivatkozs"/>
              <w:rFonts w:ascii="Times New Roman" w:hAnsi="Times New Roman" w:cs="Times New Roman"/>
              <w:noProof/>
              <w:sz w:val="24"/>
              <w:szCs w:val="24"/>
            </w:rPr>
            <w:t>9.</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Tesztelés</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_Toc418004099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ins w:id="87" w:author="Balázs Rozsenich" w:date="2015-04-30T00:34:00Z">
            <w:r w:rsidR="0004568F">
              <w:rPr>
                <w:rFonts w:ascii="Times New Roman" w:hAnsi="Times New Roman" w:cs="Times New Roman"/>
                <w:noProof/>
                <w:webHidden/>
                <w:sz w:val="24"/>
                <w:szCs w:val="24"/>
              </w:rPr>
              <w:t>63</w:t>
            </w:r>
          </w:ins>
          <w:ins w:id="88" w:author="Rozsenich Balázs" w:date="2015-04-28T20:31:00Z">
            <w:del w:id="89" w:author="Balázs Rozsenich" w:date="2015-04-30T00:34:00Z">
              <w:r w:rsidDel="0004568F">
                <w:rPr>
                  <w:rFonts w:ascii="Times New Roman" w:hAnsi="Times New Roman" w:cs="Times New Roman"/>
                  <w:noProof/>
                  <w:webHidden/>
                  <w:sz w:val="24"/>
                  <w:szCs w:val="24"/>
                </w:rPr>
                <w:delText>63</w:delText>
              </w:r>
            </w:del>
          </w:ins>
          <w:del w:id="90" w:author="Balázs Rozsenich" w:date="2015-04-30T00:34:00Z">
            <w:r w:rsidR="00BA72A9" w:rsidRPr="007D7D3C" w:rsidDel="0004568F">
              <w:rPr>
                <w:rFonts w:ascii="Times New Roman" w:hAnsi="Times New Roman" w:cs="Times New Roman"/>
                <w:noProof/>
                <w:webHidden/>
                <w:sz w:val="24"/>
                <w:szCs w:val="24"/>
              </w:rPr>
              <w:delText>64</w:delText>
            </w:r>
          </w:del>
          <w:r w:rsidR="00BA72A9" w:rsidRPr="007D7D3C">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126D6264" w14:textId="77777777" w:rsidR="00BA72A9" w:rsidRPr="007D7D3C" w:rsidRDefault="00071113">
          <w:pPr>
            <w:pStyle w:val="TJ2"/>
            <w:tabs>
              <w:tab w:val="left" w:pos="880"/>
              <w:tab w:val="right" w:leader="dot" w:pos="7927"/>
            </w:tabs>
            <w:rPr>
              <w:rFonts w:ascii="Times New Roman" w:eastAsiaTheme="minorEastAsia" w:hAnsi="Times New Roman" w:cs="Times New Roman"/>
              <w:noProof/>
              <w:sz w:val="24"/>
              <w:szCs w:val="24"/>
              <w:lang w:eastAsia="hu-HU"/>
            </w:rPr>
          </w:pPr>
          <w:r>
            <w:fldChar w:fldCharType="begin"/>
          </w:r>
          <w:r>
            <w:instrText xml:space="preserve"> HYPERLINK \l "_Toc418004100" </w:instrText>
          </w:r>
          <w:r>
            <w:fldChar w:fldCharType="separate"/>
          </w:r>
          <w:r w:rsidR="00BA72A9" w:rsidRPr="007D7D3C">
            <w:rPr>
              <w:rStyle w:val="Hiperhivatkozs"/>
              <w:rFonts w:ascii="Times New Roman" w:hAnsi="Times New Roman" w:cs="Times New Roman"/>
              <w:noProof/>
              <w:sz w:val="24"/>
              <w:szCs w:val="24"/>
            </w:rPr>
            <w:t>9.1.</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Tesztelési környezet</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_Toc418004100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ins w:id="91" w:author="Balázs Rozsenich" w:date="2015-04-30T00:34:00Z">
            <w:r w:rsidR="0004568F">
              <w:rPr>
                <w:rFonts w:ascii="Times New Roman" w:hAnsi="Times New Roman" w:cs="Times New Roman"/>
                <w:noProof/>
                <w:webHidden/>
                <w:sz w:val="24"/>
                <w:szCs w:val="24"/>
              </w:rPr>
              <w:t>63</w:t>
            </w:r>
          </w:ins>
          <w:ins w:id="92" w:author="Rozsenich Balázs" w:date="2015-04-28T20:31:00Z">
            <w:del w:id="93" w:author="Balázs Rozsenich" w:date="2015-04-30T00:34:00Z">
              <w:r w:rsidDel="0004568F">
                <w:rPr>
                  <w:rFonts w:ascii="Times New Roman" w:hAnsi="Times New Roman" w:cs="Times New Roman"/>
                  <w:noProof/>
                  <w:webHidden/>
                  <w:sz w:val="24"/>
                  <w:szCs w:val="24"/>
                </w:rPr>
                <w:delText>63</w:delText>
              </w:r>
            </w:del>
          </w:ins>
          <w:del w:id="94" w:author="Balázs Rozsenich" w:date="2015-04-30T00:34:00Z">
            <w:r w:rsidR="00BA72A9" w:rsidRPr="007D7D3C" w:rsidDel="0004568F">
              <w:rPr>
                <w:rFonts w:ascii="Times New Roman" w:hAnsi="Times New Roman" w:cs="Times New Roman"/>
                <w:noProof/>
                <w:webHidden/>
                <w:sz w:val="24"/>
                <w:szCs w:val="24"/>
              </w:rPr>
              <w:delText>64</w:delText>
            </w:r>
          </w:del>
          <w:r w:rsidR="00BA72A9" w:rsidRPr="007D7D3C">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964551F" w14:textId="77777777" w:rsidR="00BA72A9" w:rsidRPr="007D7D3C" w:rsidRDefault="00071113">
          <w:pPr>
            <w:pStyle w:val="TJ2"/>
            <w:tabs>
              <w:tab w:val="left" w:pos="880"/>
              <w:tab w:val="right" w:leader="dot" w:pos="7927"/>
            </w:tabs>
            <w:rPr>
              <w:rFonts w:ascii="Times New Roman" w:eastAsiaTheme="minorEastAsia" w:hAnsi="Times New Roman" w:cs="Times New Roman"/>
              <w:noProof/>
              <w:sz w:val="24"/>
              <w:szCs w:val="24"/>
              <w:lang w:eastAsia="hu-HU"/>
            </w:rPr>
          </w:pPr>
          <w:r>
            <w:fldChar w:fldCharType="begin"/>
          </w:r>
          <w:r>
            <w:instrText xml:space="preserve"> HYPERLINK \l "_Toc418004101" </w:instrText>
          </w:r>
          <w:r>
            <w:fldChar w:fldCharType="separate"/>
          </w:r>
          <w:r w:rsidR="00BA72A9" w:rsidRPr="007D7D3C">
            <w:rPr>
              <w:rStyle w:val="Hiperhivatkozs"/>
              <w:rFonts w:ascii="Times New Roman" w:hAnsi="Times New Roman" w:cs="Times New Roman"/>
              <w:noProof/>
              <w:sz w:val="24"/>
              <w:szCs w:val="24"/>
            </w:rPr>
            <w:t>9.2.</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Teszt adatok</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_Toc418004101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ins w:id="95" w:author="Balázs Rozsenich" w:date="2015-04-30T00:34:00Z">
            <w:r w:rsidR="0004568F">
              <w:rPr>
                <w:rFonts w:ascii="Times New Roman" w:hAnsi="Times New Roman" w:cs="Times New Roman"/>
                <w:noProof/>
                <w:webHidden/>
                <w:sz w:val="24"/>
                <w:szCs w:val="24"/>
              </w:rPr>
              <w:t>63</w:t>
            </w:r>
          </w:ins>
          <w:ins w:id="96" w:author="Rozsenich Balázs" w:date="2015-04-28T20:31:00Z">
            <w:del w:id="97" w:author="Balázs Rozsenich" w:date="2015-04-30T00:34:00Z">
              <w:r w:rsidDel="0004568F">
                <w:rPr>
                  <w:rFonts w:ascii="Times New Roman" w:hAnsi="Times New Roman" w:cs="Times New Roman"/>
                  <w:noProof/>
                  <w:webHidden/>
                  <w:sz w:val="24"/>
                  <w:szCs w:val="24"/>
                </w:rPr>
                <w:delText>63</w:delText>
              </w:r>
            </w:del>
          </w:ins>
          <w:del w:id="98" w:author="Balázs Rozsenich" w:date="2015-04-30T00:34:00Z">
            <w:r w:rsidR="00BA72A9" w:rsidRPr="007D7D3C" w:rsidDel="0004568F">
              <w:rPr>
                <w:rFonts w:ascii="Times New Roman" w:hAnsi="Times New Roman" w:cs="Times New Roman"/>
                <w:noProof/>
                <w:webHidden/>
                <w:sz w:val="24"/>
                <w:szCs w:val="24"/>
              </w:rPr>
              <w:delText>64</w:delText>
            </w:r>
          </w:del>
          <w:r w:rsidR="00BA72A9" w:rsidRPr="007D7D3C">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92241FA" w14:textId="77777777" w:rsidR="00BA72A9" w:rsidRPr="007D7D3C" w:rsidRDefault="00071113">
          <w:pPr>
            <w:pStyle w:val="TJ2"/>
            <w:tabs>
              <w:tab w:val="left" w:pos="880"/>
              <w:tab w:val="right" w:leader="dot" w:pos="7927"/>
            </w:tabs>
            <w:rPr>
              <w:rFonts w:ascii="Times New Roman" w:eastAsiaTheme="minorEastAsia" w:hAnsi="Times New Roman" w:cs="Times New Roman"/>
              <w:noProof/>
              <w:sz w:val="24"/>
              <w:szCs w:val="24"/>
              <w:lang w:eastAsia="hu-HU"/>
            </w:rPr>
          </w:pPr>
          <w:r>
            <w:lastRenderedPageBreak/>
            <w:fldChar w:fldCharType="begin"/>
          </w:r>
          <w:r>
            <w:instrText xml:space="preserve"> HYPERLINK \l "_Toc418004102" </w:instrText>
          </w:r>
          <w:r>
            <w:fldChar w:fldCharType="separate"/>
          </w:r>
          <w:r w:rsidR="00BA72A9" w:rsidRPr="007D7D3C">
            <w:rPr>
              <w:rStyle w:val="Hiperhivatkozs"/>
              <w:rFonts w:ascii="Times New Roman" w:hAnsi="Times New Roman" w:cs="Times New Roman"/>
              <w:noProof/>
              <w:sz w:val="24"/>
              <w:szCs w:val="24"/>
            </w:rPr>
            <w:t>9.3.</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Teszt eredmények</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_Toc418004102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ins w:id="99" w:author="Balázs Rozsenich" w:date="2015-04-30T00:34:00Z">
            <w:r w:rsidR="0004568F">
              <w:rPr>
                <w:rFonts w:ascii="Times New Roman" w:hAnsi="Times New Roman" w:cs="Times New Roman"/>
                <w:noProof/>
                <w:webHidden/>
                <w:sz w:val="24"/>
                <w:szCs w:val="24"/>
              </w:rPr>
              <w:t>64</w:t>
            </w:r>
          </w:ins>
          <w:ins w:id="100" w:author="Rozsenich Balázs" w:date="2015-04-28T20:31:00Z">
            <w:del w:id="101" w:author="Balázs Rozsenich" w:date="2015-04-30T00:34:00Z">
              <w:r w:rsidDel="0004568F">
                <w:rPr>
                  <w:rFonts w:ascii="Times New Roman" w:hAnsi="Times New Roman" w:cs="Times New Roman"/>
                  <w:noProof/>
                  <w:webHidden/>
                  <w:sz w:val="24"/>
                  <w:szCs w:val="24"/>
                </w:rPr>
                <w:delText>64</w:delText>
              </w:r>
            </w:del>
          </w:ins>
          <w:del w:id="102" w:author="Balázs Rozsenich" w:date="2015-04-30T00:34:00Z">
            <w:r w:rsidR="00BA72A9" w:rsidRPr="007D7D3C" w:rsidDel="0004568F">
              <w:rPr>
                <w:rFonts w:ascii="Times New Roman" w:hAnsi="Times New Roman" w:cs="Times New Roman"/>
                <w:noProof/>
                <w:webHidden/>
                <w:sz w:val="24"/>
                <w:szCs w:val="24"/>
              </w:rPr>
              <w:delText>65</w:delText>
            </w:r>
          </w:del>
          <w:r w:rsidR="00BA72A9" w:rsidRPr="007D7D3C">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24A0B1B" w14:textId="77777777" w:rsidR="00BA72A9" w:rsidRPr="007D7D3C" w:rsidRDefault="00071113">
          <w:pPr>
            <w:pStyle w:val="TJ1"/>
            <w:tabs>
              <w:tab w:val="left" w:pos="660"/>
              <w:tab w:val="right" w:leader="dot" w:pos="7927"/>
            </w:tabs>
            <w:rPr>
              <w:rFonts w:ascii="Times New Roman" w:eastAsiaTheme="minorEastAsia" w:hAnsi="Times New Roman" w:cs="Times New Roman"/>
              <w:noProof/>
              <w:sz w:val="24"/>
              <w:szCs w:val="24"/>
              <w:lang w:eastAsia="hu-HU"/>
            </w:rPr>
          </w:pPr>
          <w:r>
            <w:fldChar w:fldCharType="begin"/>
          </w:r>
          <w:r>
            <w:instrText xml:space="preserve"> HYPERLINK \l "_Toc418004103" </w:instrText>
          </w:r>
          <w:r>
            <w:fldChar w:fldCharType="separate"/>
          </w:r>
          <w:r w:rsidR="00BA72A9" w:rsidRPr="007D7D3C">
            <w:rPr>
              <w:rStyle w:val="Hiperhivatkozs"/>
              <w:rFonts w:ascii="Times New Roman" w:hAnsi="Times New Roman" w:cs="Times New Roman"/>
              <w:noProof/>
              <w:sz w:val="24"/>
              <w:szCs w:val="24"/>
            </w:rPr>
            <w:t>10.</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Összefoglalás</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_Toc418004103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ins w:id="103" w:author="Balázs Rozsenich" w:date="2015-04-30T00:34:00Z">
            <w:r w:rsidR="0004568F">
              <w:rPr>
                <w:rFonts w:ascii="Times New Roman" w:hAnsi="Times New Roman" w:cs="Times New Roman"/>
                <w:noProof/>
                <w:webHidden/>
                <w:sz w:val="24"/>
                <w:szCs w:val="24"/>
              </w:rPr>
              <w:t>65</w:t>
            </w:r>
          </w:ins>
          <w:ins w:id="104" w:author="Rozsenich Balázs" w:date="2015-04-28T20:31:00Z">
            <w:del w:id="105" w:author="Balázs Rozsenich" w:date="2015-04-30T00:34:00Z">
              <w:r w:rsidDel="0004568F">
                <w:rPr>
                  <w:rFonts w:ascii="Times New Roman" w:hAnsi="Times New Roman" w:cs="Times New Roman"/>
                  <w:noProof/>
                  <w:webHidden/>
                  <w:sz w:val="24"/>
                  <w:szCs w:val="24"/>
                </w:rPr>
                <w:delText>65</w:delText>
              </w:r>
            </w:del>
          </w:ins>
          <w:del w:id="106" w:author="Balázs Rozsenich" w:date="2015-04-30T00:34:00Z">
            <w:r w:rsidR="00BA72A9" w:rsidRPr="007D7D3C" w:rsidDel="0004568F">
              <w:rPr>
                <w:rFonts w:ascii="Times New Roman" w:hAnsi="Times New Roman" w:cs="Times New Roman"/>
                <w:noProof/>
                <w:webHidden/>
                <w:sz w:val="24"/>
                <w:szCs w:val="24"/>
              </w:rPr>
              <w:delText>66</w:delText>
            </w:r>
          </w:del>
          <w:r w:rsidR="00BA72A9" w:rsidRPr="007D7D3C">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4D98EB3E" w14:textId="77777777" w:rsidR="00BA72A9" w:rsidRPr="007D7D3C" w:rsidRDefault="00071113">
          <w:pPr>
            <w:pStyle w:val="TJ1"/>
            <w:tabs>
              <w:tab w:val="right" w:leader="dot" w:pos="7927"/>
            </w:tabs>
            <w:rPr>
              <w:rFonts w:ascii="Times New Roman" w:eastAsiaTheme="minorEastAsia" w:hAnsi="Times New Roman" w:cs="Times New Roman"/>
              <w:noProof/>
              <w:sz w:val="24"/>
              <w:szCs w:val="24"/>
              <w:lang w:eastAsia="hu-HU"/>
            </w:rPr>
          </w:pPr>
          <w:r>
            <w:fldChar w:fldCharType="begin"/>
          </w:r>
          <w:r>
            <w:instrText xml:space="preserve"> HYPERLINK \l "_Toc418004104" </w:instrText>
          </w:r>
          <w:r>
            <w:fldChar w:fldCharType="separate"/>
          </w:r>
          <w:r w:rsidR="00BA72A9" w:rsidRPr="007D7D3C">
            <w:rPr>
              <w:rStyle w:val="Hiperhivatkozs"/>
              <w:rFonts w:ascii="Times New Roman" w:hAnsi="Times New Roman" w:cs="Times New Roman"/>
              <w:noProof/>
              <w:sz w:val="24"/>
              <w:szCs w:val="24"/>
            </w:rPr>
            <w:t>Irodalomjegyzék</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_Toc418004104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ins w:id="107" w:author="Balázs Rozsenich" w:date="2015-04-30T00:34:00Z">
            <w:r w:rsidR="0004568F">
              <w:rPr>
                <w:rFonts w:ascii="Times New Roman" w:hAnsi="Times New Roman" w:cs="Times New Roman"/>
                <w:noProof/>
                <w:webHidden/>
                <w:sz w:val="24"/>
                <w:szCs w:val="24"/>
              </w:rPr>
              <w:t>66</w:t>
            </w:r>
          </w:ins>
          <w:ins w:id="108" w:author="Rozsenich Balázs" w:date="2015-04-28T20:31:00Z">
            <w:del w:id="109" w:author="Balázs Rozsenich" w:date="2015-04-30T00:34:00Z">
              <w:r w:rsidDel="0004568F">
                <w:rPr>
                  <w:rFonts w:ascii="Times New Roman" w:hAnsi="Times New Roman" w:cs="Times New Roman"/>
                  <w:noProof/>
                  <w:webHidden/>
                  <w:sz w:val="24"/>
                  <w:szCs w:val="24"/>
                </w:rPr>
                <w:delText>66</w:delText>
              </w:r>
            </w:del>
          </w:ins>
          <w:del w:id="110" w:author="Balázs Rozsenich" w:date="2015-04-30T00:34:00Z">
            <w:r w:rsidR="00BA72A9" w:rsidRPr="007D7D3C" w:rsidDel="0004568F">
              <w:rPr>
                <w:rFonts w:ascii="Times New Roman" w:hAnsi="Times New Roman" w:cs="Times New Roman"/>
                <w:noProof/>
                <w:webHidden/>
                <w:sz w:val="24"/>
                <w:szCs w:val="24"/>
              </w:rPr>
              <w:delText>67</w:delText>
            </w:r>
          </w:del>
          <w:r w:rsidR="00BA72A9" w:rsidRPr="007D7D3C">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7E857A98" w14:textId="77777777" w:rsidR="00BA72A9" w:rsidRPr="007D7D3C" w:rsidRDefault="00071113">
          <w:pPr>
            <w:pStyle w:val="TJ1"/>
            <w:tabs>
              <w:tab w:val="right" w:leader="dot" w:pos="7927"/>
            </w:tabs>
            <w:rPr>
              <w:rFonts w:ascii="Times New Roman" w:eastAsiaTheme="minorEastAsia" w:hAnsi="Times New Roman" w:cs="Times New Roman"/>
              <w:noProof/>
              <w:sz w:val="24"/>
              <w:szCs w:val="24"/>
              <w:lang w:eastAsia="hu-HU"/>
            </w:rPr>
          </w:pPr>
          <w:r>
            <w:fldChar w:fldCharType="begin"/>
          </w:r>
          <w:r>
            <w:instrText xml:space="preserve"> HYPERLINK \l "_Toc418004105" </w:instrText>
          </w:r>
          <w:r>
            <w:fldChar w:fldCharType="separate"/>
          </w:r>
          <w:r w:rsidR="00BA72A9" w:rsidRPr="007D7D3C">
            <w:rPr>
              <w:rStyle w:val="Hiperhivatkozs"/>
              <w:rFonts w:ascii="Times New Roman" w:hAnsi="Times New Roman" w:cs="Times New Roman"/>
              <w:noProof/>
              <w:sz w:val="24"/>
              <w:szCs w:val="24"/>
            </w:rPr>
            <w:t>Ábrajegyzék</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_Toc418004105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ins w:id="111" w:author="Balázs Rozsenich" w:date="2015-04-30T00:34:00Z">
            <w:r w:rsidR="0004568F">
              <w:rPr>
                <w:rFonts w:ascii="Times New Roman" w:hAnsi="Times New Roman" w:cs="Times New Roman"/>
                <w:noProof/>
                <w:webHidden/>
                <w:sz w:val="24"/>
                <w:szCs w:val="24"/>
              </w:rPr>
              <w:t>68</w:t>
            </w:r>
          </w:ins>
          <w:ins w:id="112" w:author="Rozsenich Balázs" w:date="2015-04-28T20:31:00Z">
            <w:del w:id="113" w:author="Balázs Rozsenich" w:date="2015-04-30T00:34:00Z">
              <w:r w:rsidDel="0004568F">
                <w:rPr>
                  <w:rFonts w:ascii="Times New Roman" w:hAnsi="Times New Roman" w:cs="Times New Roman"/>
                  <w:noProof/>
                  <w:webHidden/>
                  <w:sz w:val="24"/>
                  <w:szCs w:val="24"/>
                </w:rPr>
                <w:delText>68</w:delText>
              </w:r>
            </w:del>
          </w:ins>
          <w:del w:id="114" w:author="Balázs Rozsenich" w:date="2015-04-30T00:34:00Z">
            <w:r w:rsidR="00BA72A9" w:rsidRPr="007D7D3C" w:rsidDel="0004568F">
              <w:rPr>
                <w:rFonts w:ascii="Times New Roman" w:hAnsi="Times New Roman" w:cs="Times New Roman"/>
                <w:noProof/>
                <w:webHidden/>
                <w:sz w:val="24"/>
                <w:szCs w:val="24"/>
              </w:rPr>
              <w:delText>69</w:delText>
            </w:r>
          </w:del>
          <w:r w:rsidR="00BA72A9" w:rsidRPr="007D7D3C">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1BD0796" w14:textId="77777777" w:rsidR="00BA72A9" w:rsidRPr="007D7D3C" w:rsidRDefault="00071113">
          <w:pPr>
            <w:pStyle w:val="TJ1"/>
            <w:tabs>
              <w:tab w:val="right" w:leader="dot" w:pos="7927"/>
            </w:tabs>
            <w:rPr>
              <w:rFonts w:ascii="Times New Roman" w:eastAsiaTheme="minorEastAsia" w:hAnsi="Times New Roman" w:cs="Times New Roman"/>
              <w:noProof/>
              <w:sz w:val="24"/>
              <w:szCs w:val="24"/>
              <w:lang w:eastAsia="hu-HU"/>
            </w:rPr>
          </w:pPr>
          <w:r>
            <w:fldChar w:fldCharType="begin"/>
          </w:r>
          <w:r>
            <w:instrText xml:space="preserve"> HYPERLINK \l "_Toc418004106" </w:instrText>
          </w:r>
          <w:r>
            <w:fldChar w:fldCharType="separate"/>
          </w:r>
          <w:r w:rsidR="00BA72A9" w:rsidRPr="007D7D3C">
            <w:rPr>
              <w:rStyle w:val="Hiperhivatkozs"/>
              <w:rFonts w:ascii="Times New Roman" w:hAnsi="Times New Roman" w:cs="Times New Roman"/>
              <w:noProof/>
              <w:sz w:val="24"/>
              <w:szCs w:val="24"/>
            </w:rPr>
            <w:t>Mellékletek</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_Toc418004106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ins w:id="115" w:author="Balázs Rozsenich" w:date="2015-04-30T00:34:00Z">
            <w:r w:rsidR="0004568F">
              <w:rPr>
                <w:rFonts w:ascii="Times New Roman" w:hAnsi="Times New Roman" w:cs="Times New Roman"/>
                <w:noProof/>
                <w:webHidden/>
                <w:sz w:val="24"/>
                <w:szCs w:val="24"/>
              </w:rPr>
              <w:t>69</w:t>
            </w:r>
          </w:ins>
          <w:ins w:id="116" w:author="Rozsenich Balázs" w:date="2015-04-28T20:31:00Z">
            <w:del w:id="117" w:author="Balázs Rozsenich" w:date="2015-04-30T00:34:00Z">
              <w:r w:rsidDel="0004568F">
                <w:rPr>
                  <w:rFonts w:ascii="Times New Roman" w:hAnsi="Times New Roman" w:cs="Times New Roman"/>
                  <w:noProof/>
                  <w:webHidden/>
                  <w:sz w:val="24"/>
                  <w:szCs w:val="24"/>
                </w:rPr>
                <w:delText>69</w:delText>
              </w:r>
            </w:del>
          </w:ins>
          <w:del w:id="118" w:author="Balázs Rozsenich" w:date="2015-04-30T00:34:00Z">
            <w:r w:rsidR="00BA72A9" w:rsidRPr="007D7D3C" w:rsidDel="0004568F">
              <w:rPr>
                <w:rFonts w:ascii="Times New Roman" w:hAnsi="Times New Roman" w:cs="Times New Roman"/>
                <w:noProof/>
                <w:webHidden/>
                <w:sz w:val="24"/>
                <w:szCs w:val="24"/>
              </w:rPr>
              <w:delText>70</w:delText>
            </w:r>
          </w:del>
          <w:r w:rsidR="00BA72A9" w:rsidRPr="007D7D3C">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BD8F4C3" w14:textId="77777777" w:rsidR="00BA72A9" w:rsidRPr="007D7D3C" w:rsidRDefault="00071113">
          <w:pPr>
            <w:pStyle w:val="TJ2"/>
            <w:tabs>
              <w:tab w:val="left" w:pos="880"/>
              <w:tab w:val="right" w:leader="dot" w:pos="7927"/>
            </w:tabs>
            <w:rPr>
              <w:rFonts w:ascii="Times New Roman" w:eastAsiaTheme="minorEastAsia" w:hAnsi="Times New Roman" w:cs="Times New Roman"/>
              <w:noProof/>
              <w:sz w:val="24"/>
              <w:szCs w:val="24"/>
              <w:lang w:eastAsia="hu-HU"/>
            </w:rPr>
          </w:pPr>
          <w:r>
            <w:fldChar w:fldCharType="begin"/>
          </w:r>
          <w:r>
            <w:instrText xml:space="preserve"> HYPERLINK \l "_Toc418004107" </w:instrText>
          </w:r>
          <w:r>
            <w:fldChar w:fldCharType="separate"/>
          </w:r>
          <w:r w:rsidR="00BA72A9" w:rsidRPr="007D7D3C">
            <w:rPr>
              <w:rStyle w:val="Hiperhivatkozs"/>
              <w:rFonts w:ascii="Times New Roman" w:hAnsi="Times New Roman" w:cs="Times New Roman"/>
              <w:noProof/>
              <w:sz w:val="24"/>
              <w:szCs w:val="24"/>
            </w:rPr>
            <w:t>[1]</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Adatbázis diagram</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_Toc418004107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ins w:id="119" w:author="Balázs Rozsenich" w:date="2015-04-30T00:34:00Z">
            <w:r w:rsidR="0004568F">
              <w:rPr>
                <w:rFonts w:ascii="Times New Roman" w:hAnsi="Times New Roman" w:cs="Times New Roman"/>
                <w:noProof/>
                <w:webHidden/>
                <w:sz w:val="24"/>
                <w:szCs w:val="24"/>
              </w:rPr>
              <w:t>69</w:t>
            </w:r>
          </w:ins>
          <w:ins w:id="120" w:author="Rozsenich Balázs" w:date="2015-04-28T20:31:00Z">
            <w:del w:id="121" w:author="Balázs Rozsenich" w:date="2015-04-30T00:34:00Z">
              <w:r w:rsidDel="0004568F">
                <w:rPr>
                  <w:rFonts w:ascii="Times New Roman" w:hAnsi="Times New Roman" w:cs="Times New Roman"/>
                  <w:noProof/>
                  <w:webHidden/>
                  <w:sz w:val="24"/>
                  <w:szCs w:val="24"/>
                </w:rPr>
                <w:delText>69</w:delText>
              </w:r>
            </w:del>
          </w:ins>
          <w:del w:id="122" w:author="Balázs Rozsenich" w:date="2015-04-30T00:34:00Z">
            <w:r w:rsidR="00BA72A9" w:rsidRPr="007D7D3C" w:rsidDel="0004568F">
              <w:rPr>
                <w:rFonts w:ascii="Times New Roman" w:hAnsi="Times New Roman" w:cs="Times New Roman"/>
                <w:noProof/>
                <w:webHidden/>
                <w:sz w:val="24"/>
                <w:szCs w:val="24"/>
              </w:rPr>
              <w:delText>70</w:delText>
            </w:r>
          </w:del>
          <w:r w:rsidR="00BA72A9" w:rsidRPr="007D7D3C">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3D32AC90" w14:textId="77777777" w:rsidR="00BA72A9" w:rsidRPr="007D7D3C" w:rsidRDefault="00071113">
          <w:pPr>
            <w:pStyle w:val="TJ2"/>
            <w:tabs>
              <w:tab w:val="left" w:pos="880"/>
              <w:tab w:val="right" w:leader="dot" w:pos="7927"/>
            </w:tabs>
            <w:rPr>
              <w:rFonts w:ascii="Times New Roman" w:eastAsiaTheme="minorEastAsia" w:hAnsi="Times New Roman" w:cs="Times New Roman"/>
              <w:noProof/>
              <w:sz w:val="24"/>
              <w:szCs w:val="24"/>
              <w:lang w:eastAsia="hu-HU"/>
            </w:rPr>
          </w:pPr>
          <w:r>
            <w:fldChar w:fldCharType="begin"/>
          </w:r>
          <w:r>
            <w:instrText xml:space="preserve"> HYPERLINK \l "_Toc418004108" </w:instrText>
          </w:r>
          <w:r>
            <w:fldChar w:fldCharType="separate"/>
          </w:r>
          <w:r w:rsidR="00BA72A9" w:rsidRPr="007D7D3C">
            <w:rPr>
              <w:rStyle w:val="Hiperhivatkozs"/>
              <w:rFonts w:ascii="Times New Roman" w:hAnsi="Times New Roman" w:cs="Times New Roman"/>
              <w:noProof/>
              <w:sz w:val="24"/>
              <w:szCs w:val="24"/>
            </w:rPr>
            <w:t>[2]</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UrlHelper segédosztály</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_Toc418004108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ins w:id="123" w:author="Balázs Rozsenich" w:date="2015-04-30T00:34:00Z">
            <w:r w:rsidR="0004568F">
              <w:rPr>
                <w:rFonts w:ascii="Times New Roman" w:hAnsi="Times New Roman" w:cs="Times New Roman"/>
                <w:noProof/>
                <w:webHidden/>
                <w:sz w:val="24"/>
                <w:szCs w:val="24"/>
              </w:rPr>
              <w:t>70</w:t>
            </w:r>
          </w:ins>
          <w:ins w:id="124" w:author="Rozsenich Balázs" w:date="2015-04-28T20:31:00Z">
            <w:del w:id="125" w:author="Balázs Rozsenich" w:date="2015-04-30T00:34:00Z">
              <w:r w:rsidDel="0004568F">
                <w:rPr>
                  <w:rFonts w:ascii="Times New Roman" w:hAnsi="Times New Roman" w:cs="Times New Roman"/>
                  <w:noProof/>
                  <w:webHidden/>
                  <w:sz w:val="24"/>
                  <w:szCs w:val="24"/>
                </w:rPr>
                <w:delText>70</w:delText>
              </w:r>
            </w:del>
          </w:ins>
          <w:del w:id="126" w:author="Balázs Rozsenich" w:date="2015-04-30T00:34:00Z">
            <w:r w:rsidR="00BA72A9" w:rsidRPr="007D7D3C" w:rsidDel="0004568F">
              <w:rPr>
                <w:rFonts w:ascii="Times New Roman" w:hAnsi="Times New Roman" w:cs="Times New Roman"/>
                <w:noProof/>
                <w:webHidden/>
                <w:sz w:val="24"/>
                <w:szCs w:val="24"/>
              </w:rPr>
              <w:delText>71</w:delText>
            </w:r>
          </w:del>
          <w:r w:rsidR="00BA72A9" w:rsidRPr="007D7D3C">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5C12F457" w14:textId="77777777" w:rsidR="00BA72A9" w:rsidRPr="007D7D3C" w:rsidRDefault="00071113">
          <w:pPr>
            <w:pStyle w:val="TJ2"/>
            <w:tabs>
              <w:tab w:val="left" w:pos="880"/>
              <w:tab w:val="right" w:leader="dot" w:pos="7927"/>
            </w:tabs>
            <w:rPr>
              <w:rFonts w:ascii="Times New Roman" w:eastAsiaTheme="minorEastAsia" w:hAnsi="Times New Roman" w:cs="Times New Roman"/>
              <w:noProof/>
              <w:sz w:val="24"/>
              <w:szCs w:val="24"/>
              <w:lang w:eastAsia="hu-HU"/>
            </w:rPr>
          </w:pPr>
          <w:r>
            <w:fldChar w:fldCharType="begin"/>
          </w:r>
          <w:r>
            <w:instrText xml:space="preserve"> HYPERLINK \l "_Toc418004109" </w:instrText>
          </w:r>
          <w:r>
            <w:fldChar w:fldCharType="separate"/>
          </w:r>
          <w:r w:rsidR="00BA72A9" w:rsidRPr="007D7D3C">
            <w:rPr>
              <w:rStyle w:val="Hiperhivatkozs"/>
              <w:rFonts w:ascii="Times New Roman" w:hAnsi="Times New Roman" w:cs="Times New Roman"/>
              <w:noProof/>
              <w:sz w:val="24"/>
              <w:szCs w:val="24"/>
            </w:rPr>
            <w:t>[3]</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FilterHelper segédosztály szobák szűrését megvalósító metódusai</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_Toc418004109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ins w:id="127" w:author="Balázs Rozsenich" w:date="2015-04-30T00:34:00Z">
            <w:r w:rsidR="0004568F">
              <w:rPr>
                <w:rFonts w:ascii="Times New Roman" w:hAnsi="Times New Roman" w:cs="Times New Roman"/>
                <w:noProof/>
                <w:webHidden/>
                <w:sz w:val="24"/>
                <w:szCs w:val="24"/>
              </w:rPr>
              <w:t>72</w:t>
            </w:r>
          </w:ins>
          <w:ins w:id="128" w:author="Rozsenich Balázs" w:date="2015-04-28T20:31:00Z">
            <w:del w:id="129" w:author="Balázs Rozsenich" w:date="2015-04-30T00:34:00Z">
              <w:r w:rsidDel="0004568F">
                <w:rPr>
                  <w:rFonts w:ascii="Times New Roman" w:hAnsi="Times New Roman" w:cs="Times New Roman"/>
                  <w:noProof/>
                  <w:webHidden/>
                  <w:sz w:val="24"/>
                  <w:szCs w:val="24"/>
                </w:rPr>
                <w:delText>72</w:delText>
              </w:r>
            </w:del>
          </w:ins>
          <w:del w:id="130" w:author="Balázs Rozsenich" w:date="2015-04-30T00:34:00Z">
            <w:r w:rsidR="00BA72A9" w:rsidRPr="007D7D3C" w:rsidDel="0004568F">
              <w:rPr>
                <w:rFonts w:ascii="Times New Roman" w:hAnsi="Times New Roman" w:cs="Times New Roman"/>
                <w:noProof/>
                <w:webHidden/>
                <w:sz w:val="24"/>
                <w:szCs w:val="24"/>
              </w:rPr>
              <w:delText>73</w:delText>
            </w:r>
          </w:del>
          <w:r w:rsidR="00BA72A9" w:rsidRPr="007D7D3C">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5E349A40" w14:textId="77777777" w:rsidR="00BA72A9" w:rsidRPr="007D7D3C" w:rsidRDefault="00071113">
          <w:pPr>
            <w:pStyle w:val="TJ2"/>
            <w:tabs>
              <w:tab w:val="left" w:pos="880"/>
              <w:tab w:val="right" w:leader="dot" w:pos="7927"/>
            </w:tabs>
            <w:rPr>
              <w:rFonts w:ascii="Times New Roman" w:eastAsiaTheme="minorEastAsia" w:hAnsi="Times New Roman" w:cs="Times New Roman"/>
              <w:noProof/>
              <w:sz w:val="24"/>
              <w:szCs w:val="24"/>
              <w:lang w:eastAsia="hu-HU"/>
            </w:rPr>
          </w:pPr>
          <w:r>
            <w:fldChar w:fldCharType="begin"/>
          </w:r>
          <w:r>
            <w:instrText xml:space="preserve"> HYPERLINK \l "_Toc418004110" </w:instrText>
          </w:r>
          <w:r>
            <w:fldChar w:fldCharType="separate"/>
          </w:r>
          <w:r w:rsidR="00BA72A9" w:rsidRPr="007D7D3C">
            <w:rPr>
              <w:rStyle w:val="Hiperhivatkozs"/>
              <w:rFonts w:ascii="Times New Roman" w:hAnsi="Times New Roman" w:cs="Times New Roman"/>
              <w:noProof/>
              <w:sz w:val="24"/>
              <w:szCs w:val="24"/>
            </w:rPr>
            <w:t>[4]</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Intelligens keresés felület</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_Toc418004110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ins w:id="131" w:author="Balázs Rozsenich" w:date="2015-04-30T00:34:00Z">
            <w:r w:rsidR="0004568F">
              <w:rPr>
                <w:rFonts w:ascii="Times New Roman" w:hAnsi="Times New Roman" w:cs="Times New Roman"/>
                <w:noProof/>
                <w:webHidden/>
                <w:sz w:val="24"/>
                <w:szCs w:val="24"/>
              </w:rPr>
              <w:t>75</w:t>
            </w:r>
          </w:ins>
          <w:ins w:id="132" w:author="Rozsenich Balázs" w:date="2015-04-28T20:31:00Z">
            <w:del w:id="133" w:author="Balázs Rozsenich" w:date="2015-04-30T00:34:00Z">
              <w:r w:rsidDel="0004568F">
                <w:rPr>
                  <w:rFonts w:ascii="Times New Roman" w:hAnsi="Times New Roman" w:cs="Times New Roman"/>
                  <w:noProof/>
                  <w:webHidden/>
                  <w:sz w:val="24"/>
                  <w:szCs w:val="24"/>
                </w:rPr>
                <w:delText>75</w:delText>
              </w:r>
            </w:del>
          </w:ins>
          <w:del w:id="134" w:author="Balázs Rozsenich" w:date="2015-04-30T00:34:00Z">
            <w:r w:rsidR="00BA72A9" w:rsidRPr="007D7D3C" w:rsidDel="0004568F">
              <w:rPr>
                <w:rFonts w:ascii="Times New Roman" w:hAnsi="Times New Roman" w:cs="Times New Roman"/>
                <w:noProof/>
                <w:webHidden/>
                <w:sz w:val="24"/>
                <w:szCs w:val="24"/>
              </w:rPr>
              <w:delText>76</w:delText>
            </w:r>
          </w:del>
          <w:r w:rsidR="00BA72A9" w:rsidRPr="007D7D3C">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30E71A1" w14:textId="77777777" w:rsidR="00BA72A9" w:rsidRPr="007D7D3C" w:rsidRDefault="00071113">
          <w:pPr>
            <w:pStyle w:val="TJ2"/>
            <w:tabs>
              <w:tab w:val="left" w:pos="880"/>
              <w:tab w:val="right" w:leader="dot" w:pos="7927"/>
            </w:tabs>
            <w:rPr>
              <w:rFonts w:ascii="Times New Roman" w:eastAsiaTheme="minorEastAsia" w:hAnsi="Times New Roman" w:cs="Times New Roman"/>
              <w:noProof/>
              <w:sz w:val="24"/>
              <w:szCs w:val="24"/>
              <w:lang w:eastAsia="hu-HU"/>
            </w:rPr>
          </w:pPr>
          <w:r>
            <w:fldChar w:fldCharType="begin"/>
          </w:r>
          <w:r>
            <w:instrText xml:space="preserve"> HYPERLINK \l "_Toc418004111" </w:instrText>
          </w:r>
          <w:r>
            <w:fldChar w:fldCharType="separate"/>
          </w:r>
          <w:r w:rsidR="00BA72A9" w:rsidRPr="007D7D3C">
            <w:rPr>
              <w:rStyle w:val="Hiperhivatkozs"/>
              <w:rFonts w:ascii="Times New Roman" w:hAnsi="Times New Roman" w:cs="Times New Roman"/>
              <w:noProof/>
              <w:sz w:val="24"/>
              <w:szCs w:val="24"/>
            </w:rPr>
            <w:t>[5]</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Foglalás véglegesítés felület</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_Toc418004111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ins w:id="135" w:author="Balázs Rozsenich" w:date="2015-04-30T00:34:00Z">
            <w:r w:rsidR="0004568F">
              <w:rPr>
                <w:rFonts w:ascii="Times New Roman" w:hAnsi="Times New Roman" w:cs="Times New Roman"/>
                <w:noProof/>
                <w:webHidden/>
                <w:sz w:val="24"/>
                <w:szCs w:val="24"/>
              </w:rPr>
              <w:t>76</w:t>
            </w:r>
          </w:ins>
          <w:ins w:id="136" w:author="Rozsenich Balázs" w:date="2015-04-28T20:31:00Z">
            <w:del w:id="137" w:author="Balázs Rozsenich" w:date="2015-04-30T00:34:00Z">
              <w:r w:rsidDel="0004568F">
                <w:rPr>
                  <w:rFonts w:ascii="Times New Roman" w:hAnsi="Times New Roman" w:cs="Times New Roman"/>
                  <w:noProof/>
                  <w:webHidden/>
                  <w:sz w:val="24"/>
                  <w:szCs w:val="24"/>
                </w:rPr>
                <w:delText>76</w:delText>
              </w:r>
            </w:del>
          </w:ins>
          <w:del w:id="138" w:author="Balázs Rozsenich" w:date="2015-04-30T00:34:00Z">
            <w:r w:rsidR="00BA72A9" w:rsidRPr="007D7D3C" w:rsidDel="0004568F">
              <w:rPr>
                <w:rFonts w:ascii="Times New Roman" w:hAnsi="Times New Roman" w:cs="Times New Roman"/>
                <w:noProof/>
                <w:webHidden/>
                <w:sz w:val="24"/>
                <w:szCs w:val="24"/>
              </w:rPr>
              <w:delText>77</w:delText>
            </w:r>
          </w:del>
          <w:r w:rsidR="00BA72A9" w:rsidRPr="007D7D3C">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7C29E1EF" w14:textId="77777777" w:rsidR="00BA72A9" w:rsidRPr="007D7D3C" w:rsidRDefault="00071113">
          <w:pPr>
            <w:pStyle w:val="TJ2"/>
            <w:tabs>
              <w:tab w:val="left" w:pos="880"/>
              <w:tab w:val="right" w:leader="dot" w:pos="7927"/>
            </w:tabs>
            <w:rPr>
              <w:rFonts w:ascii="Times New Roman" w:eastAsiaTheme="minorEastAsia" w:hAnsi="Times New Roman" w:cs="Times New Roman"/>
              <w:noProof/>
              <w:sz w:val="24"/>
              <w:szCs w:val="24"/>
              <w:lang w:eastAsia="hu-HU"/>
            </w:rPr>
          </w:pPr>
          <w:r>
            <w:fldChar w:fldCharType="begin"/>
          </w:r>
          <w:r>
            <w:instrText xml:space="preserve"> HYPERLINK \l "_Toc418004112" </w:instrText>
          </w:r>
          <w:r>
            <w:fldChar w:fldCharType="separate"/>
          </w:r>
          <w:r w:rsidR="00BA72A9" w:rsidRPr="007D7D3C">
            <w:rPr>
              <w:rStyle w:val="Hiperhivatkozs"/>
              <w:rFonts w:ascii="Times New Roman" w:hAnsi="Times New Roman" w:cs="Times New Roman"/>
              <w:noProof/>
              <w:sz w:val="24"/>
              <w:szCs w:val="24"/>
            </w:rPr>
            <w:t>[6]</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Foglalások (szálláskereső)</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_Toc418004112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ins w:id="139" w:author="Balázs Rozsenich" w:date="2015-04-30T00:34:00Z">
            <w:r w:rsidR="0004568F">
              <w:rPr>
                <w:rFonts w:ascii="Times New Roman" w:hAnsi="Times New Roman" w:cs="Times New Roman"/>
                <w:noProof/>
                <w:webHidden/>
                <w:sz w:val="24"/>
                <w:szCs w:val="24"/>
              </w:rPr>
              <w:t>77</w:t>
            </w:r>
          </w:ins>
          <w:ins w:id="140" w:author="Rozsenich Balázs" w:date="2015-04-28T20:31:00Z">
            <w:del w:id="141" w:author="Balázs Rozsenich" w:date="2015-04-30T00:34:00Z">
              <w:r w:rsidDel="0004568F">
                <w:rPr>
                  <w:rFonts w:ascii="Times New Roman" w:hAnsi="Times New Roman" w:cs="Times New Roman"/>
                  <w:noProof/>
                  <w:webHidden/>
                  <w:sz w:val="24"/>
                  <w:szCs w:val="24"/>
                </w:rPr>
                <w:delText>77</w:delText>
              </w:r>
            </w:del>
          </w:ins>
          <w:del w:id="142" w:author="Balázs Rozsenich" w:date="2015-04-30T00:34:00Z">
            <w:r w:rsidR="00BA72A9" w:rsidRPr="007D7D3C" w:rsidDel="0004568F">
              <w:rPr>
                <w:rFonts w:ascii="Times New Roman" w:hAnsi="Times New Roman" w:cs="Times New Roman"/>
                <w:noProof/>
                <w:webHidden/>
                <w:sz w:val="24"/>
                <w:szCs w:val="24"/>
              </w:rPr>
              <w:delText>78</w:delText>
            </w:r>
          </w:del>
          <w:r w:rsidR="00BA72A9" w:rsidRPr="007D7D3C">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DCD93B8" w14:textId="77777777" w:rsidR="00BA72A9" w:rsidRPr="007D7D3C" w:rsidRDefault="00071113">
          <w:pPr>
            <w:pStyle w:val="TJ2"/>
            <w:tabs>
              <w:tab w:val="left" w:pos="880"/>
              <w:tab w:val="right" w:leader="dot" w:pos="7927"/>
            </w:tabs>
            <w:rPr>
              <w:rFonts w:ascii="Times New Roman" w:eastAsiaTheme="minorEastAsia" w:hAnsi="Times New Roman" w:cs="Times New Roman"/>
              <w:noProof/>
              <w:sz w:val="24"/>
              <w:szCs w:val="24"/>
              <w:lang w:eastAsia="hu-HU"/>
            </w:rPr>
          </w:pPr>
          <w:r>
            <w:fldChar w:fldCharType="begin"/>
          </w:r>
          <w:r>
            <w:instrText xml:space="preserve"> HYPERLINK \l "_Toc418004113" </w:instrText>
          </w:r>
          <w:r>
            <w:fldChar w:fldCharType="separate"/>
          </w:r>
          <w:r w:rsidR="00BA72A9" w:rsidRPr="007D7D3C">
            <w:rPr>
              <w:rStyle w:val="Hiperhivatkozs"/>
              <w:rFonts w:ascii="Times New Roman" w:hAnsi="Times New Roman" w:cs="Times New Roman"/>
              <w:noProof/>
              <w:sz w:val="24"/>
              <w:szCs w:val="24"/>
            </w:rPr>
            <w:t>[7]</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Foglalások (szállásadó)</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_Toc418004113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ins w:id="143" w:author="Balázs Rozsenich" w:date="2015-04-30T00:34:00Z">
            <w:r w:rsidR="0004568F">
              <w:rPr>
                <w:rFonts w:ascii="Times New Roman" w:hAnsi="Times New Roman" w:cs="Times New Roman"/>
                <w:noProof/>
                <w:webHidden/>
                <w:sz w:val="24"/>
                <w:szCs w:val="24"/>
              </w:rPr>
              <w:t>77</w:t>
            </w:r>
          </w:ins>
          <w:ins w:id="144" w:author="Rozsenich Balázs" w:date="2015-04-28T20:31:00Z">
            <w:del w:id="145" w:author="Balázs Rozsenich" w:date="2015-04-30T00:34:00Z">
              <w:r w:rsidDel="0004568F">
                <w:rPr>
                  <w:rFonts w:ascii="Times New Roman" w:hAnsi="Times New Roman" w:cs="Times New Roman"/>
                  <w:noProof/>
                  <w:webHidden/>
                  <w:sz w:val="24"/>
                  <w:szCs w:val="24"/>
                </w:rPr>
                <w:delText>77</w:delText>
              </w:r>
            </w:del>
          </w:ins>
          <w:del w:id="146" w:author="Balázs Rozsenich" w:date="2015-04-30T00:34:00Z">
            <w:r w:rsidR="00BA72A9" w:rsidRPr="007D7D3C" w:rsidDel="0004568F">
              <w:rPr>
                <w:rFonts w:ascii="Times New Roman" w:hAnsi="Times New Roman" w:cs="Times New Roman"/>
                <w:noProof/>
                <w:webHidden/>
                <w:sz w:val="24"/>
                <w:szCs w:val="24"/>
              </w:rPr>
              <w:delText>78</w:delText>
            </w:r>
          </w:del>
          <w:r w:rsidR="00BA72A9" w:rsidRPr="007D7D3C">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2A8EA77" w14:textId="77777777" w:rsidR="00BA72A9" w:rsidRPr="007D7D3C" w:rsidRDefault="00071113">
          <w:pPr>
            <w:pStyle w:val="TJ2"/>
            <w:tabs>
              <w:tab w:val="left" w:pos="880"/>
              <w:tab w:val="right" w:leader="dot" w:pos="7927"/>
            </w:tabs>
            <w:rPr>
              <w:rFonts w:ascii="Times New Roman" w:eastAsiaTheme="minorEastAsia" w:hAnsi="Times New Roman" w:cs="Times New Roman"/>
              <w:noProof/>
              <w:sz w:val="24"/>
              <w:szCs w:val="24"/>
              <w:lang w:eastAsia="hu-HU"/>
            </w:rPr>
          </w:pPr>
          <w:r>
            <w:fldChar w:fldCharType="begin"/>
          </w:r>
          <w:r>
            <w:instrText xml:space="preserve"> HYPERLINK \l "_Toc418004114" </w:instrText>
          </w:r>
          <w:r>
            <w:fldChar w:fldCharType="separate"/>
          </w:r>
          <w:r w:rsidR="00BA72A9" w:rsidRPr="007D7D3C">
            <w:rPr>
              <w:rStyle w:val="Hiperhivatkozs"/>
              <w:rFonts w:ascii="Times New Roman" w:hAnsi="Times New Roman" w:cs="Times New Roman"/>
              <w:noProof/>
              <w:sz w:val="24"/>
              <w:szCs w:val="24"/>
            </w:rPr>
            <w:t>[8]</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Foglalás részletei (szálláskereső)</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_Toc418004114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ins w:id="147" w:author="Balázs Rozsenich" w:date="2015-04-30T00:34:00Z">
            <w:r w:rsidR="0004568F">
              <w:rPr>
                <w:rFonts w:ascii="Times New Roman" w:hAnsi="Times New Roman" w:cs="Times New Roman"/>
                <w:noProof/>
                <w:webHidden/>
                <w:sz w:val="24"/>
                <w:szCs w:val="24"/>
              </w:rPr>
              <w:t>78</w:t>
            </w:r>
          </w:ins>
          <w:ins w:id="148" w:author="Rozsenich Balázs" w:date="2015-04-28T20:31:00Z">
            <w:del w:id="149" w:author="Balázs Rozsenich" w:date="2015-04-30T00:34:00Z">
              <w:r w:rsidDel="0004568F">
                <w:rPr>
                  <w:rFonts w:ascii="Times New Roman" w:hAnsi="Times New Roman" w:cs="Times New Roman"/>
                  <w:noProof/>
                  <w:webHidden/>
                  <w:sz w:val="24"/>
                  <w:szCs w:val="24"/>
                </w:rPr>
                <w:delText>78</w:delText>
              </w:r>
            </w:del>
          </w:ins>
          <w:del w:id="150" w:author="Balázs Rozsenich" w:date="2015-04-30T00:34:00Z">
            <w:r w:rsidR="00BA72A9" w:rsidRPr="007D7D3C" w:rsidDel="0004568F">
              <w:rPr>
                <w:rFonts w:ascii="Times New Roman" w:hAnsi="Times New Roman" w:cs="Times New Roman"/>
                <w:noProof/>
                <w:webHidden/>
                <w:sz w:val="24"/>
                <w:szCs w:val="24"/>
              </w:rPr>
              <w:delText>79</w:delText>
            </w:r>
          </w:del>
          <w:r w:rsidR="00BA72A9" w:rsidRPr="007D7D3C">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5378B02" w14:textId="77777777" w:rsidR="00BA72A9" w:rsidRPr="007D7D3C" w:rsidRDefault="00071113">
          <w:pPr>
            <w:pStyle w:val="TJ2"/>
            <w:tabs>
              <w:tab w:val="left" w:pos="880"/>
              <w:tab w:val="right" w:leader="dot" w:pos="7927"/>
            </w:tabs>
            <w:rPr>
              <w:rFonts w:ascii="Times New Roman" w:eastAsiaTheme="minorEastAsia" w:hAnsi="Times New Roman" w:cs="Times New Roman"/>
              <w:noProof/>
              <w:sz w:val="24"/>
              <w:szCs w:val="24"/>
              <w:lang w:eastAsia="hu-HU"/>
            </w:rPr>
          </w:pPr>
          <w:r>
            <w:fldChar w:fldCharType="begin"/>
          </w:r>
          <w:r>
            <w:instrText xml:space="preserve"> HYPERLINK \l "_Toc418004115" </w:instrText>
          </w:r>
          <w:r>
            <w:fldChar w:fldCharType="separate"/>
          </w:r>
          <w:r w:rsidR="00BA72A9" w:rsidRPr="007D7D3C">
            <w:rPr>
              <w:rStyle w:val="Hiperhivatkozs"/>
              <w:rFonts w:ascii="Times New Roman" w:hAnsi="Times New Roman" w:cs="Times New Roman"/>
              <w:noProof/>
              <w:sz w:val="24"/>
              <w:szCs w:val="24"/>
            </w:rPr>
            <w:t>[9]</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Foglalás részletei (szállásadó)</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_Toc418004115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ins w:id="151" w:author="Balázs Rozsenich" w:date="2015-04-30T00:34:00Z">
            <w:r w:rsidR="0004568F">
              <w:rPr>
                <w:rFonts w:ascii="Times New Roman" w:hAnsi="Times New Roman" w:cs="Times New Roman"/>
                <w:noProof/>
                <w:webHidden/>
                <w:sz w:val="24"/>
                <w:szCs w:val="24"/>
              </w:rPr>
              <w:t>79</w:t>
            </w:r>
          </w:ins>
          <w:ins w:id="152" w:author="Rozsenich Balázs" w:date="2015-04-28T20:31:00Z">
            <w:del w:id="153" w:author="Balázs Rozsenich" w:date="2015-04-30T00:34:00Z">
              <w:r w:rsidDel="0004568F">
                <w:rPr>
                  <w:rFonts w:ascii="Times New Roman" w:hAnsi="Times New Roman" w:cs="Times New Roman"/>
                  <w:noProof/>
                  <w:webHidden/>
                  <w:sz w:val="24"/>
                  <w:szCs w:val="24"/>
                </w:rPr>
                <w:delText>79</w:delText>
              </w:r>
            </w:del>
          </w:ins>
          <w:del w:id="154" w:author="Balázs Rozsenich" w:date="2015-04-30T00:34:00Z">
            <w:r w:rsidR="00BA72A9" w:rsidRPr="007D7D3C" w:rsidDel="0004568F">
              <w:rPr>
                <w:rFonts w:ascii="Times New Roman" w:hAnsi="Times New Roman" w:cs="Times New Roman"/>
                <w:noProof/>
                <w:webHidden/>
                <w:sz w:val="24"/>
                <w:szCs w:val="24"/>
              </w:rPr>
              <w:delText>80</w:delText>
            </w:r>
          </w:del>
          <w:r w:rsidR="00BA72A9" w:rsidRPr="007D7D3C">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5EDC92E9" w14:textId="77777777" w:rsidR="00BA72A9" w:rsidRPr="007D7D3C" w:rsidRDefault="00071113">
          <w:pPr>
            <w:pStyle w:val="TJ2"/>
            <w:tabs>
              <w:tab w:val="left" w:pos="880"/>
              <w:tab w:val="right" w:leader="dot" w:pos="7927"/>
            </w:tabs>
            <w:rPr>
              <w:rFonts w:ascii="Times New Roman" w:eastAsiaTheme="minorEastAsia" w:hAnsi="Times New Roman" w:cs="Times New Roman"/>
              <w:noProof/>
              <w:sz w:val="24"/>
              <w:szCs w:val="24"/>
              <w:lang w:eastAsia="hu-HU"/>
            </w:rPr>
          </w:pPr>
          <w:r>
            <w:fldChar w:fldCharType="begin"/>
          </w:r>
          <w:r>
            <w:instrText xml:space="preserve"> HYPERLINK \l "_Toc418004116" </w:instrText>
          </w:r>
          <w:r>
            <w:fldChar w:fldCharType="separate"/>
          </w:r>
          <w:r w:rsidR="00BA72A9" w:rsidRPr="007D7D3C">
            <w:rPr>
              <w:rStyle w:val="Hiperhivatkozs"/>
              <w:rFonts w:ascii="Times New Roman" w:hAnsi="Times New Roman" w:cs="Times New Roman"/>
              <w:noProof/>
              <w:sz w:val="24"/>
              <w:szCs w:val="24"/>
            </w:rPr>
            <w:t>[10]</w:t>
          </w:r>
          <w:r w:rsidR="00BA72A9" w:rsidRPr="007D7D3C">
            <w:rPr>
              <w:rFonts w:ascii="Times New Roman" w:eastAsiaTheme="minorEastAsia" w:hAnsi="Times New Roman" w:cs="Times New Roman"/>
              <w:noProof/>
              <w:sz w:val="24"/>
              <w:szCs w:val="24"/>
              <w:lang w:eastAsia="hu-HU"/>
            </w:rPr>
            <w:tab/>
          </w:r>
          <w:r w:rsidR="00BA72A9" w:rsidRPr="007D7D3C">
            <w:rPr>
              <w:rStyle w:val="Hiperhivatkozs"/>
              <w:rFonts w:ascii="Times New Roman" w:hAnsi="Times New Roman" w:cs="Times New Roman"/>
              <w:noProof/>
              <w:sz w:val="24"/>
              <w:szCs w:val="24"/>
            </w:rPr>
            <w:t>Tesztelési eredmények</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_Toc418004116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ins w:id="155" w:author="Balázs Rozsenich" w:date="2015-04-30T00:34:00Z">
            <w:r w:rsidR="0004568F">
              <w:rPr>
                <w:rFonts w:ascii="Times New Roman" w:hAnsi="Times New Roman" w:cs="Times New Roman"/>
                <w:noProof/>
                <w:webHidden/>
                <w:sz w:val="24"/>
                <w:szCs w:val="24"/>
              </w:rPr>
              <w:t>80</w:t>
            </w:r>
          </w:ins>
          <w:ins w:id="156" w:author="Rozsenich Balázs" w:date="2015-04-28T20:31:00Z">
            <w:del w:id="157" w:author="Balázs Rozsenich" w:date="2015-04-30T00:34:00Z">
              <w:r w:rsidDel="0004568F">
                <w:rPr>
                  <w:rFonts w:ascii="Times New Roman" w:hAnsi="Times New Roman" w:cs="Times New Roman"/>
                  <w:noProof/>
                  <w:webHidden/>
                  <w:sz w:val="24"/>
                  <w:szCs w:val="24"/>
                </w:rPr>
                <w:delText>80</w:delText>
              </w:r>
            </w:del>
          </w:ins>
          <w:del w:id="158" w:author="Balázs Rozsenich" w:date="2015-04-30T00:34:00Z">
            <w:r w:rsidR="00BA72A9" w:rsidRPr="007D7D3C" w:rsidDel="0004568F">
              <w:rPr>
                <w:rFonts w:ascii="Times New Roman" w:hAnsi="Times New Roman" w:cs="Times New Roman"/>
                <w:noProof/>
                <w:webHidden/>
                <w:sz w:val="24"/>
                <w:szCs w:val="24"/>
              </w:rPr>
              <w:delText>81</w:delText>
            </w:r>
          </w:del>
          <w:r w:rsidR="00BA72A9" w:rsidRPr="007D7D3C">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4EFCD48D" w14:textId="77777777" w:rsidR="00BA72A9" w:rsidRPr="007D7D3C" w:rsidRDefault="00071113">
          <w:pPr>
            <w:pStyle w:val="TJ1"/>
            <w:tabs>
              <w:tab w:val="right" w:leader="dot" w:pos="7927"/>
            </w:tabs>
            <w:rPr>
              <w:rFonts w:ascii="Times New Roman" w:eastAsiaTheme="minorEastAsia" w:hAnsi="Times New Roman" w:cs="Times New Roman"/>
              <w:noProof/>
              <w:sz w:val="24"/>
              <w:szCs w:val="24"/>
              <w:lang w:eastAsia="hu-HU"/>
            </w:rPr>
          </w:pPr>
          <w:r>
            <w:fldChar w:fldCharType="begin"/>
          </w:r>
          <w:r>
            <w:instrText xml:space="preserve"> HYPERLINK \l "_Toc418004117" </w:instrText>
          </w:r>
          <w:r>
            <w:fldChar w:fldCharType="separate"/>
          </w:r>
          <w:r w:rsidR="00BA72A9" w:rsidRPr="007D7D3C">
            <w:rPr>
              <w:rStyle w:val="Hiperhivatkozs"/>
              <w:rFonts w:ascii="Times New Roman" w:hAnsi="Times New Roman" w:cs="Times New Roman"/>
              <w:noProof/>
              <w:sz w:val="24"/>
              <w:szCs w:val="24"/>
            </w:rPr>
            <w:t>CD Melléklet</w:t>
          </w:r>
          <w:r w:rsidR="00BA72A9" w:rsidRPr="007D7D3C">
            <w:rPr>
              <w:rFonts w:ascii="Times New Roman" w:hAnsi="Times New Roman" w:cs="Times New Roman"/>
              <w:noProof/>
              <w:webHidden/>
              <w:sz w:val="24"/>
              <w:szCs w:val="24"/>
            </w:rPr>
            <w:tab/>
          </w:r>
          <w:r w:rsidR="00BA72A9" w:rsidRPr="007D7D3C">
            <w:rPr>
              <w:rFonts w:ascii="Times New Roman" w:hAnsi="Times New Roman" w:cs="Times New Roman"/>
              <w:noProof/>
              <w:webHidden/>
              <w:sz w:val="24"/>
              <w:szCs w:val="24"/>
            </w:rPr>
            <w:fldChar w:fldCharType="begin"/>
          </w:r>
          <w:r w:rsidR="00BA72A9" w:rsidRPr="007D7D3C">
            <w:rPr>
              <w:rFonts w:ascii="Times New Roman" w:hAnsi="Times New Roman" w:cs="Times New Roman"/>
              <w:noProof/>
              <w:webHidden/>
              <w:sz w:val="24"/>
              <w:szCs w:val="24"/>
            </w:rPr>
            <w:instrText xml:space="preserve"> PAGEREF _Toc418004117 \h </w:instrText>
          </w:r>
          <w:r w:rsidR="00BA72A9" w:rsidRPr="007D7D3C">
            <w:rPr>
              <w:rFonts w:ascii="Times New Roman" w:hAnsi="Times New Roman" w:cs="Times New Roman"/>
              <w:noProof/>
              <w:webHidden/>
              <w:sz w:val="24"/>
              <w:szCs w:val="24"/>
            </w:rPr>
          </w:r>
          <w:r w:rsidR="00BA72A9" w:rsidRPr="007D7D3C">
            <w:rPr>
              <w:rFonts w:ascii="Times New Roman" w:hAnsi="Times New Roman" w:cs="Times New Roman"/>
              <w:noProof/>
              <w:webHidden/>
              <w:sz w:val="24"/>
              <w:szCs w:val="24"/>
            </w:rPr>
            <w:fldChar w:fldCharType="separate"/>
          </w:r>
          <w:ins w:id="159" w:author="Balázs Rozsenich" w:date="2015-04-30T00:34:00Z">
            <w:r w:rsidR="0004568F">
              <w:rPr>
                <w:rFonts w:ascii="Times New Roman" w:hAnsi="Times New Roman" w:cs="Times New Roman"/>
                <w:noProof/>
                <w:webHidden/>
                <w:sz w:val="24"/>
                <w:szCs w:val="24"/>
              </w:rPr>
              <w:t>84</w:t>
            </w:r>
          </w:ins>
          <w:ins w:id="160" w:author="Rozsenich Balázs" w:date="2015-04-28T20:31:00Z">
            <w:del w:id="161" w:author="Balázs Rozsenich" w:date="2015-04-30T00:34:00Z">
              <w:r w:rsidDel="0004568F">
                <w:rPr>
                  <w:rFonts w:ascii="Times New Roman" w:hAnsi="Times New Roman" w:cs="Times New Roman"/>
                  <w:noProof/>
                  <w:webHidden/>
                  <w:sz w:val="24"/>
                  <w:szCs w:val="24"/>
                </w:rPr>
                <w:delText>84</w:delText>
              </w:r>
            </w:del>
          </w:ins>
          <w:del w:id="162" w:author="Balázs Rozsenich" w:date="2015-04-30T00:34:00Z">
            <w:r w:rsidR="00BA72A9" w:rsidRPr="007D7D3C" w:rsidDel="0004568F">
              <w:rPr>
                <w:rFonts w:ascii="Times New Roman" w:hAnsi="Times New Roman" w:cs="Times New Roman"/>
                <w:noProof/>
                <w:webHidden/>
                <w:sz w:val="24"/>
                <w:szCs w:val="24"/>
              </w:rPr>
              <w:delText>85</w:delText>
            </w:r>
          </w:del>
          <w:r w:rsidR="00BA72A9" w:rsidRPr="007D7D3C">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3D2700A7" w14:textId="77777777" w:rsidR="00AA7E3A" w:rsidRPr="00A73828" w:rsidRDefault="00AA7E3A" w:rsidP="00AA7E3A">
          <w:pPr>
            <w:pStyle w:val="TJ2"/>
            <w:tabs>
              <w:tab w:val="left" w:pos="880"/>
              <w:tab w:val="right" w:leader="dot" w:pos="8261"/>
            </w:tabs>
            <w:rPr>
              <w:rFonts w:ascii="Times New Roman" w:hAnsi="Times New Roman" w:cs="Times New Roman"/>
              <w:sz w:val="24"/>
              <w:szCs w:val="24"/>
              <w:lang w:val="en-US"/>
            </w:rPr>
          </w:pPr>
          <w:r w:rsidRPr="007D7D3C">
            <w:rPr>
              <w:rFonts w:ascii="Times New Roman" w:hAnsi="Times New Roman" w:cs="Times New Roman"/>
              <w:b/>
              <w:bCs/>
              <w:sz w:val="24"/>
              <w:szCs w:val="24"/>
            </w:rPr>
            <w:fldChar w:fldCharType="end"/>
          </w:r>
        </w:p>
      </w:sdtContent>
    </w:sdt>
    <w:p w14:paraId="1C50CDDA" w14:textId="77777777" w:rsidR="000726F6" w:rsidRPr="00A73828" w:rsidRDefault="000726F6">
      <w:pPr>
        <w:rPr>
          <w:rFonts w:ascii="Times New Roman" w:hAnsi="Times New Roman" w:cs="Times New Roman"/>
          <w:sz w:val="24"/>
          <w:szCs w:val="24"/>
        </w:rPr>
        <w:sectPr w:rsidR="000726F6" w:rsidRPr="00A73828" w:rsidSect="007D7D3C">
          <w:headerReference w:type="default" r:id="rId10"/>
          <w:footerReference w:type="default" r:id="rId11"/>
          <w:headerReference w:type="first" r:id="rId12"/>
          <w:pgSz w:w="11907" w:h="16839" w:code="9"/>
          <w:pgMar w:top="1702" w:right="1702" w:bottom="1702" w:left="0" w:header="708" w:footer="708" w:gutter="2268"/>
          <w:pgNumType w:fmt="upperRoman"/>
          <w:cols w:space="708"/>
          <w:docGrid w:linePitch="360"/>
        </w:sectPr>
      </w:pPr>
    </w:p>
    <w:p w14:paraId="62F5ED19" w14:textId="77777777" w:rsidR="00F03841" w:rsidRPr="000C21EE" w:rsidRDefault="00D323D7" w:rsidP="007E7814">
      <w:pPr>
        <w:pStyle w:val="Cmsor1"/>
      </w:pPr>
      <w:bookmarkStart w:id="163" w:name="_Ref416182702"/>
      <w:bookmarkStart w:id="164" w:name="_Ref416182707"/>
      <w:bookmarkStart w:id="165" w:name="_Toc418004042"/>
      <w:r w:rsidRPr="000C21EE">
        <w:lastRenderedPageBreak/>
        <w:t>Bevezetés</w:t>
      </w:r>
      <w:bookmarkEnd w:id="163"/>
      <w:bookmarkEnd w:id="164"/>
      <w:bookmarkEnd w:id="165"/>
    </w:p>
    <w:p w14:paraId="0F95CE2C" w14:textId="73F4206D" w:rsidR="002B03D6" w:rsidRPr="002B03D6" w:rsidRDefault="002B03D6" w:rsidP="007E1A69">
      <w:pPr>
        <w:pStyle w:val="ThesisSzvegElsBekezds"/>
      </w:pPr>
      <w:r>
        <w:t xml:space="preserve">A szakdolgozatom témája egy olyan webalkalmazás elkészítése, amely csoportok (pl.: osztályok, baráti vagy üzleti társaságok) számára teszi egyszerűbbé a több szálláshelyen történő szobafoglalás menetét és kezelését. Az alkalmazás szempontjából fontos az internetes platform, mert így lehet a legolcsóbban a legszélesebb </w:t>
      </w:r>
      <w:r w:rsidR="00F95696">
        <w:t>felhasz</w:t>
      </w:r>
      <w:r>
        <w:t>n</w:t>
      </w:r>
      <w:r w:rsidR="00F95696">
        <w:t>álói körnek</w:t>
      </w:r>
      <w:r>
        <w:t xml:space="preserve"> elérhetővé tenni. A projekt munkacímének a </w:t>
      </w:r>
      <w:r w:rsidRPr="002B03D6">
        <w:rPr>
          <w:i/>
        </w:rPr>
        <w:t>VAGATO</w:t>
      </w:r>
      <w:r>
        <w:t xml:space="preserve"> szót választottam, amelyet a katalán </w:t>
      </w:r>
      <w:r w:rsidRPr="002B03D6">
        <w:rPr>
          <w:i/>
        </w:rPr>
        <w:t>vaganto</w:t>
      </w:r>
      <w:r w:rsidR="00B20A3A">
        <w:t xml:space="preserve"> szóból</w:t>
      </w:r>
      <w:r>
        <w:t xml:space="preserve"> </w:t>
      </w:r>
      <w:r w:rsidR="00F66B0A">
        <w:t xml:space="preserve">(jelentése: barangolás) </w:t>
      </w:r>
      <w:r>
        <w:t>képeztem.</w:t>
      </w:r>
    </w:p>
    <w:p w14:paraId="01132BA8" w14:textId="65EDF052" w:rsidR="003B446E" w:rsidRDefault="00D323D7" w:rsidP="00D323D7">
      <w:pPr>
        <w:pStyle w:val="Cmsor2"/>
        <w:rPr>
          <w:szCs w:val="24"/>
        </w:rPr>
      </w:pPr>
      <w:bookmarkStart w:id="166" w:name="_Ref416182634"/>
      <w:bookmarkStart w:id="167" w:name="_Ref416182654"/>
      <w:bookmarkStart w:id="168" w:name="_Ref416182661"/>
      <w:bookmarkStart w:id="169" w:name="_Ref416182712"/>
      <w:bookmarkStart w:id="170" w:name="_Ref416182717"/>
      <w:bookmarkStart w:id="171" w:name="_Ref416182720"/>
      <w:bookmarkStart w:id="172" w:name="_Ref416182727"/>
      <w:bookmarkStart w:id="173" w:name="_Toc418004043"/>
      <w:r w:rsidRPr="00964772">
        <w:rPr>
          <w:szCs w:val="24"/>
        </w:rPr>
        <w:t>A probléma</w:t>
      </w:r>
      <w:r w:rsidR="00C57A80">
        <w:rPr>
          <w:szCs w:val="24"/>
        </w:rPr>
        <w:t xml:space="preserve"> és megoldása</w:t>
      </w:r>
      <w:bookmarkEnd w:id="166"/>
      <w:bookmarkEnd w:id="167"/>
      <w:bookmarkEnd w:id="168"/>
      <w:bookmarkEnd w:id="169"/>
      <w:bookmarkEnd w:id="170"/>
      <w:bookmarkEnd w:id="171"/>
      <w:bookmarkEnd w:id="172"/>
      <w:bookmarkEnd w:id="173"/>
    </w:p>
    <w:p w14:paraId="577E6BF3" w14:textId="6FD1F59D" w:rsidR="002B03D6" w:rsidRDefault="005B0978" w:rsidP="007E1A69">
      <w:pPr>
        <w:pStyle w:val="ThesisSzvegElsBekezds"/>
      </w:pPr>
      <w:r>
        <w:t xml:space="preserve">A csoportos </w:t>
      </w:r>
      <w:del w:id="174" w:author="Rozsenich Balázs" w:date="2015-04-28T20:48:00Z">
        <w:r w:rsidDel="00417AE8">
          <w:delText xml:space="preserve">turizmus </w:delText>
        </w:r>
      </w:del>
      <w:ins w:id="175" w:author="Rozsenich Balázs" w:date="2015-04-28T20:48:00Z">
        <w:r w:rsidR="00417AE8">
          <w:t xml:space="preserve">utazás </w:t>
        </w:r>
      </w:ins>
      <w:r>
        <w:t xml:space="preserve">jelentős </w:t>
      </w:r>
      <w:r w:rsidR="00F0229A">
        <w:t>szereppel bír a turizmusban, gondol</w:t>
      </w:r>
      <w:r w:rsidR="00B20A3A">
        <w:t>junk csak a tavasszal és ősszel</w:t>
      </w:r>
      <w:r w:rsidR="00B66AAF">
        <w:t>,</w:t>
      </w:r>
      <w:r w:rsidR="00F0229A">
        <w:t xml:space="preserve"> százával kirándulni induló diákokra, a közös szórakozásra vágyó baráti társaságokra, vagy az egyéb, üzleti célból utazó társaság</w:t>
      </w:r>
      <w:r w:rsidR="00B02518">
        <w:t>okra. Egy csoport számára, különösen</w:t>
      </w:r>
      <w:r w:rsidR="00F0229A">
        <w:t xml:space="preserve"> </w:t>
      </w:r>
      <w:r w:rsidR="00B02518">
        <w:t>fő</w:t>
      </w:r>
      <w:r w:rsidR="00F0229A">
        <w:t xml:space="preserve">szezonban kivételesen nehéz mind árban, mind távolságban megfelelő szálláshelyet találni, illetve gyakran előfordul, hogy egy szálláshely nem képes megfelelő számú </w:t>
      </w:r>
      <w:del w:id="176" w:author="Rozsenich Balázs" w:date="2015-04-28T20:54:00Z">
        <w:r w:rsidR="00F0229A" w:rsidDel="003965AC">
          <w:delText xml:space="preserve">kapacitást </w:delText>
        </w:r>
      </w:del>
      <w:ins w:id="177" w:author="Rozsenich Balázs" w:date="2015-04-28T20:54:00Z">
        <w:r w:rsidR="003965AC">
          <w:t xml:space="preserve">szobát </w:t>
        </w:r>
      </w:ins>
      <w:r w:rsidR="00F0229A">
        <w:t>kínálni. A kapacitás korlátja leh</w:t>
      </w:r>
      <w:r w:rsidR="00B02518">
        <w:t>et az aktuális foglaltság, vagy</w:t>
      </w:r>
      <w:r w:rsidR="00F0229A">
        <w:t xml:space="preserve"> </w:t>
      </w:r>
      <w:r w:rsidR="00B02518">
        <w:t xml:space="preserve">– jellemzően </w:t>
      </w:r>
      <w:r w:rsidR="00F0229A">
        <w:t xml:space="preserve">kisebb </w:t>
      </w:r>
      <w:r w:rsidR="00B02518">
        <w:t xml:space="preserve">településeken – a </w:t>
      </w:r>
      <w:r w:rsidR="00F0229A">
        <w:t>szálláshelyek alapvető szobakínálatának csekélysége. Ilyen helyzetekben az utazásszervező feladata az, hogy összegyűjtse a szálláshelyek ajánlatait és az idővel versengve kalkulációk útján kiválassza a megfelelő szálláshelyek megfelelő</w:t>
      </w:r>
      <w:r w:rsidR="003F7BFB">
        <w:t xml:space="preserve"> szobáit.</w:t>
      </w:r>
    </w:p>
    <w:p w14:paraId="280031A8" w14:textId="77777777" w:rsidR="003F7BFB" w:rsidRDefault="003F7BFB" w:rsidP="003F7BFB">
      <w:pPr>
        <w:pStyle w:val="ThesisSzveg"/>
      </w:pPr>
      <w:r>
        <w:t>A szálláshelyek kiválasztása után az utazás</w:t>
      </w:r>
      <w:r w:rsidR="00B02518">
        <w:t>szervező szembesül a következő</w:t>
      </w:r>
      <w:r>
        <w:t xml:space="preserve"> problémával. Minden szálláshely egyedileg kezeli a foglalásokat, az utazásszervezőnek minden szálláshellyel külön-külön kell megegyeznie. Ez rengeteg, egymástól független ügyintézést és papírmunkát jelent és jelentősen megbonyolítja a folyamatot.</w:t>
      </w:r>
    </w:p>
    <w:p w14:paraId="3453506E" w14:textId="030CFCBE" w:rsidR="00DB1272" w:rsidRDefault="003F7BFB" w:rsidP="001B5F20">
      <w:pPr>
        <w:pStyle w:val="ThesisSzveg"/>
      </w:pPr>
      <w:r>
        <w:t xml:space="preserve">Az általam tervezett webalkalmazás a fent vázolt problémákat igyekszik feloldani és használható megoldást kínálni. A koncepció az, hogy a jelenleg szálláshely orientált piacot meg kell fordítani és a középpontba a szobákat kell helyezni. A szobának, csakúgy, mint a légkondicionálás vagy az ellátás, csak egy tulajdonsága az, hogy mely szálláshelyhez tartozik. A szálláshelyek adta kötöttségek feloldásával már könnyű elképzelni egy olyan portált, ami a szobákat, </w:t>
      </w:r>
      <w:r>
        <w:lastRenderedPageBreak/>
        <w:t xml:space="preserve">mint egy </w:t>
      </w:r>
      <w:r w:rsidR="00C57A80" w:rsidRPr="00B20A3A">
        <w:t>webshop</w:t>
      </w:r>
      <w:r w:rsidR="00C57A80">
        <w:t>ban</w:t>
      </w:r>
      <w:r>
        <w:t>, termékekként sorolja fel.</w:t>
      </w:r>
      <w:r w:rsidR="00C57A80">
        <w:t xml:space="preserve"> A szobák a szálláshelyektől függetlenül kereshetők, szűrhetők és foglalhatók. A szobák e fajta individuális termékként való kezelése a kulcs ahhoz, hogy az utazásszervező olyan foglalásokat tudjon összeállítani, amiben egyszerre jelenik meg több szálláshely több szobája egy közös felületen.</w:t>
      </w:r>
      <w:r w:rsidR="001B5F20">
        <w:t xml:space="preserve"> </w:t>
      </w:r>
      <w:r w:rsidR="008E1C07">
        <w:t>A felvázolt koncepció alapján belátható, hogy a szállásfoglalás megvalósítható úgy, hogy a szálláskereső a szállásfoglalási portál böngészése közben</w:t>
      </w:r>
      <w:r w:rsidR="00DB1272">
        <w:t xml:space="preserve"> egy virtuális kosárba helye</w:t>
      </w:r>
      <w:r w:rsidR="008E1C07">
        <w:t>zi a megfelelő szobákat és a</w:t>
      </w:r>
      <w:r w:rsidR="00DB1272">
        <w:t xml:space="preserve"> böngészés végén a kosarában lévő szo</w:t>
      </w:r>
      <w:r w:rsidR="008E1C07">
        <w:t>bákat egy foglalássá egyesíti, majd</w:t>
      </w:r>
      <w:r w:rsidR="00DB1272">
        <w:t xml:space="preserve"> a vendégadatok megadása után véglegesíti azt.</w:t>
      </w:r>
    </w:p>
    <w:p w14:paraId="7B416BCA" w14:textId="7FB73055" w:rsidR="000726F6" w:rsidRDefault="00E445B3" w:rsidP="00746569">
      <w:pPr>
        <w:pStyle w:val="ThesisSzveg"/>
      </w:pPr>
      <w:r>
        <w:t>A s</w:t>
      </w:r>
      <w:r w:rsidR="00BF0669">
        <w:t xml:space="preserve">zobák kiválasztásának folyamata bonyolult, azonban jól automatizálható. A keresés szempontjai </w:t>
      </w:r>
      <w:r w:rsidR="001B5F20">
        <w:t>szobák felszereltsége, a szolgáltatások és a foglaltság</w:t>
      </w:r>
      <w:r w:rsidR="00BF0669">
        <w:t xml:space="preserve">. Ezek a feltételek gyorsan és egyszerűen szűrhetők úgy, hogy az utazásszervező egy űrlapon megjelöli a kívánalmakat. A nagyobb nehézséget az ár, a minőség és a távolság feltételei adják. Az utazásszervező olyan szobákat akar, amik olcsók, ugyanakkor nincsenek távol egymástól; vagy a távolság nem számít, de legyenek minél jobb értékelésű szálláshelyeken. Az efféle szempontokhoz már nem elég szimplán sorrendbe állítani a szobákat és kiválasztani az első </w:t>
      </w:r>
      <w:r w:rsidR="00B20A3A">
        <w:t>néhány</w:t>
      </w:r>
      <w:r w:rsidR="00BF0669">
        <w:rPr>
          <w:i/>
        </w:rPr>
        <w:t xml:space="preserve"> </w:t>
      </w:r>
      <w:r w:rsidR="00BF0669">
        <w:t xml:space="preserve">darabot. </w:t>
      </w:r>
      <w:r w:rsidR="001B5F20">
        <w:t>Egy</w:t>
      </w:r>
      <w:r w:rsidR="00BF0669">
        <w:t xml:space="preserve"> optimális megoldás </w:t>
      </w:r>
      <w:r w:rsidR="001B5F20">
        <w:t xml:space="preserve">kiválasztása </w:t>
      </w:r>
      <w:r w:rsidR="00BF0669">
        <w:t>kísérletezés útján kézzel is elvégezhető, azonban kimondottan időigényes feladat. A webalkalmazásnak tehát rendelkeznie kell egy olyan funkcióval, ahol a kényelmi szempontok és a csoport létszáma szerint egy ár, távolság illetve minőség szerint optimális megoldást kap az utazásszervező arról, hogy mely szobákat kell lefoglalnia.</w:t>
      </w:r>
      <w:r w:rsidR="00746569">
        <w:t xml:space="preserve"> A felvázolt funkciót a rendszerben </w:t>
      </w:r>
      <w:r w:rsidR="00746569" w:rsidRPr="00746569">
        <w:rPr>
          <w:i/>
        </w:rPr>
        <w:t>intelligens keresés</w:t>
      </w:r>
      <w:r w:rsidR="00746569">
        <w:t xml:space="preserve">nek neveztem </w:t>
      </w:r>
      <w:commentRangeStart w:id="178"/>
      <w:r w:rsidR="00746569">
        <w:t>el.</w:t>
      </w:r>
      <w:commentRangeEnd w:id="178"/>
      <w:r w:rsidR="006F3871">
        <w:rPr>
          <w:rStyle w:val="Jegyzethivatkozs"/>
          <w:rFonts w:asciiTheme="minorHAnsi" w:hAnsiTheme="minorHAnsi"/>
        </w:rPr>
        <w:commentReference w:id="178"/>
      </w:r>
    </w:p>
    <w:p w14:paraId="6E073867" w14:textId="77777777" w:rsidR="004876B4" w:rsidRDefault="004876B4" w:rsidP="00746569">
      <w:pPr>
        <w:pStyle w:val="ThesisSzveg"/>
        <w:sectPr w:rsidR="004876B4" w:rsidSect="00061C88">
          <w:headerReference w:type="default" r:id="rId13"/>
          <w:pgSz w:w="11907" w:h="16839" w:code="9"/>
          <w:pgMar w:top="1701" w:right="1701" w:bottom="1701" w:left="0" w:header="709" w:footer="709" w:gutter="2268"/>
          <w:pgNumType w:start="1"/>
          <w:cols w:space="708"/>
          <w:docGrid w:linePitch="360"/>
        </w:sectPr>
      </w:pPr>
    </w:p>
    <w:p w14:paraId="17D130CD" w14:textId="77777777" w:rsidR="00D323D7" w:rsidRDefault="00F95696" w:rsidP="00F95696">
      <w:pPr>
        <w:pStyle w:val="Cmsor1"/>
      </w:pPr>
      <w:bookmarkStart w:id="179" w:name="_Toc418004044"/>
      <w:r>
        <w:lastRenderedPageBreak/>
        <w:t>Szálláskereső portálok</w:t>
      </w:r>
      <w:bookmarkEnd w:id="179"/>
    </w:p>
    <w:p w14:paraId="4F49EB3C" w14:textId="57CC9A41" w:rsidR="005B13BE" w:rsidRPr="005B13BE" w:rsidRDefault="005B13BE" w:rsidP="007E1A69">
      <w:pPr>
        <w:pStyle w:val="ThesisSzvegElsBekezds"/>
      </w:pPr>
      <w:r>
        <w:t>Ebben a fejezetben a magyar szálláskereső piac legnéps</w:t>
      </w:r>
      <w:r w:rsidR="00F95696">
        <w:t xml:space="preserve">zerűbb </w:t>
      </w:r>
      <w:r w:rsidR="001B5F20">
        <w:t>weboldalait</w:t>
      </w:r>
      <w:r w:rsidR="00F95696">
        <w:t xml:space="preserve"> vizsgálom meg a szerint, hogy milyen lehetőségeket kínálnak </w:t>
      </w:r>
      <w:del w:id="180" w:author="Rozsenich Balázs" w:date="2015-04-28T21:03:00Z">
        <w:r w:rsidR="00F95696" w:rsidDel="00C22D26">
          <w:delText xml:space="preserve">a </w:delText>
        </w:r>
      </w:del>
      <w:r w:rsidR="00F95696">
        <w:t>szobák, illetve szálláshelyek ke</w:t>
      </w:r>
      <w:r w:rsidR="001B5F20">
        <w:t>resésére</w:t>
      </w:r>
      <w:del w:id="181" w:author="Rozsenich Balázs" w:date="2015-04-28T21:03:00Z">
        <w:r w:rsidR="001B5F20" w:rsidDel="00C22D26">
          <w:delText>, szűrésére</w:delText>
        </w:r>
      </w:del>
      <w:ins w:id="182" w:author="Rozsenich Balázs" w:date="2015-04-28T21:03:00Z">
        <w:r w:rsidR="00C22D26">
          <w:t xml:space="preserve"> és foglalására</w:t>
        </w:r>
      </w:ins>
      <w:r w:rsidR="001B5F20">
        <w:t>. A vizsgálatom kitér arra</w:t>
      </w:r>
      <w:r w:rsidR="00F95696">
        <w:t>, hogy</w:t>
      </w:r>
      <w:r w:rsidR="001B5F20">
        <w:t xml:space="preserve"> ezek a weboldalak</w:t>
      </w:r>
      <w:r w:rsidR="00F95696">
        <w:t xml:space="preserve"> mennyire támogatják a csoportos szálláskeresés </w:t>
      </w:r>
      <w:r w:rsidR="00F95696">
        <w:fldChar w:fldCharType="begin"/>
      </w:r>
      <w:r w:rsidR="00F95696">
        <w:instrText xml:space="preserve"> REF _Ref416182727 \r \h </w:instrText>
      </w:r>
      <w:r w:rsidR="00F95696">
        <w:fldChar w:fldCharType="separate"/>
      </w:r>
      <w:r w:rsidR="0004568F">
        <w:t>1.1</w:t>
      </w:r>
      <w:r w:rsidR="00F95696">
        <w:fldChar w:fldCharType="end"/>
      </w:r>
      <w:r w:rsidR="00F95696">
        <w:t xml:space="preserve"> fejezetben bemutatott problémáit.</w:t>
      </w:r>
    </w:p>
    <w:p w14:paraId="61D23091" w14:textId="30FFD838" w:rsidR="00F2524C" w:rsidRDefault="001B5F20" w:rsidP="00F95696">
      <w:pPr>
        <w:pStyle w:val="Cmsor2"/>
      </w:pPr>
      <w:bookmarkStart w:id="183" w:name="_Ref416178501"/>
      <w:bookmarkStart w:id="184" w:name="_Toc418004045"/>
      <w:r>
        <w:t>Szállá</w:t>
      </w:r>
      <w:r w:rsidR="00F2524C">
        <w:t>s.hu</w:t>
      </w:r>
      <w:bookmarkEnd w:id="183"/>
      <w:bookmarkEnd w:id="184"/>
    </w:p>
    <w:p w14:paraId="579E075C" w14:textId="4B2DED98" w:rsidR="00030C2C" w:rsidRDefault="001B5F20" w:rsidP="007E1A69">
      <w:pPr>
        <w:pStyle w:val="ThesisSzvegElsBekezds"/>
      </w:pPr>
      <w:r>
        <w:t>A Szállá</w:t>
      </w:r>
      <w:r w:rsidR="004C6BBB">
        <w:t>s.hu egy magyar alapítású és fejlesztésű szálláskereső po</w:t>
      </w:r>
      <w:r>
        <w:t>rtál, amely 2007 óta üzemel. A Szállá</w:t>
      </w:r>
      <w:r w:rsidR="004C6BBB">
        <w:t>s.hu tekinthető a magyar szálláskereső piac legnépszerűbb szereplőjének. A szállásadók részére egységes megjelenést és könnyű foglalást ígér jutalékért cserébe.</w:t>
      </w:r>
    </w:p>
    <w:p w14:paraId="648D48B5" w14:textId="3C00B6B0" w:rsidR="004C6BBB" w:rsidRDefault="004C6BBB" w:rsidP="004C6BBB">
      <w:pPr>
        <w:pStyle w:val="ThesisSzveg"/>
      </w:pPr>
      <w:r>
        <w:t>A szálláskeresés során részletesen megadhatók a keresés feltételei hely, ár és szolgáltatások terén is. A találati listában szálláshelyek láthatók, eg</w:t>
      </w:r>
      <w:r w:rsidR="004721DB">
        <w:t>y szálláshelyet kiválasztva válnak</w:t>
      </w:r>
      <w:r>
        <w:t xml:space="preserve"> láthatóvá az </w:t>
      </w:r>
      <w:r w:rsidR="004721DB">
        <w:t>ajánlott szobák</w:t>
      </w:r>
      <w:r>
        <w:t>. Az utazó személyeket 30 felnőtt és 10 gyer</w:t>
      </w:r>
      <w:r w:rsidR="001B5F20">
        <w:t>m</w:t>
      </w:r>
      <w:r>
        <w:t xml:space="preserve">ek </w:t>
      </w:r>
      <w:r w:rsidR="004721DB">
        <w:t>számosságban maximalizálták a keresés során.</w:t>
      </w:r>
      <w:r w:rsidR="00530FAE">
        <w:t xml:space="preserve"> Egy foglalás csak egy szálláshely kínálatát tartalmazhatja.</w:t>
      </w:r>
    </w:p>
    <w:p w14:paraId="1B2B445D" w14:textId="77777777" w:rsidR="004721DB" w:rsidRPr="004C6BBB" w:rsidRDefault="004721DB" w:rsidP="004C6BBB">
      <w:pPr>
        <w:pStyle w:val="ThesisSzveg"/>
      </w:pPr>
      <w:r>
        <w:t>A portál rendelkezik értékelési rendszerrel.</w:t>
      </w:r>
    </w:p>
    <w:p w14:paraId="65EA59E2" w14:textId="77777777" w:rsidR="00F2524C" w:rsidRDefault="00F2524C" w:rsidP="000C21EE">
      <w:pPr>
        <w:pStyle w:val="Cmsor2"/>
      </w:pPr>
      <w:bookmarkStart w:id="185" w:name="_Ref416178494"/>
      <w:bookmarkStart w:id="186" w:name="_Toc418004046"/>
      <w:r>
        <w:t>Booking.com</w:t>
      </w:r>
      <w:bookmarkEnd w:id="185"/>
      <w:bookmarkEnd w:id="186"/>
    </w:p>
    <w:p w14:paraId="6A87127C" w14:textId="728B6AA2" w:rsidR="004721DB" w:rsidRDefault="001B5F20" w:rsidP="007E1A69">
      <w:pPr>
        <w:pStyle w:val="ThesisSzvegElsBekezds"/>
      </w:pPr>
      <w:r>
        <w:t>A B</w:t>
      </w:r>
      <w:r w:rsidR="00530FAE">
        <w:t>ooking.com egy nemzetközi szálláskereső portál, amely 2011</w:t>
      </w:r>
      <w:r w:rsidR="00CC6806">
        <w:t>-ben</w:t>
      </w:r>
      <w:r w:rsidR="00530FAE">
        <w:t xml:space="preserve"> lépett be a magyar szálláskereső piacra. A </w:t>
      </w:r>
      <w:r>
        <w:t>Szállá</w:t>
      </w:r>
      <w:r w:rsidR="00217914">
        <w:t>s.hu közvetlen riválisának</w:t>
      </w:r>
      <w:r w:rsidR="00530FAE">
        <w:t xml:space="preserve"> tekinthet</w:t>
      </w:r>
      <w:r w:rsidR="00AD281C">
        <w:t>ő, szolgáltatásaik megegyeznek. A szálláskeresők körében a portá</w:t>
      </w:r>
      <w:r>
        <w:t>l hasonló népszerűségű, mint a Szállá</w:t>
      </w:r>
      <w:r w:rsidR="00AD281C">
        <w:t>s.hu, emellett nemzetközi jelenléte miatt jelentős a külföldi szálláskeresők látogatottsága.</w:t>
      </w:r>
    </w:p>
    <w:p w14:paraId="5ADD01A7" w14:textId="2626F69A" w:rsidR="00530FAE" w:rsidRDefault="001B5F20" w:rsidP="00530FAE">
      <w:pPr>
        <w:pStyle w:val="ThesisSzveg"/>
      </w:pPr>
      <w:r>
        <w:t>A Szállá</w:t>
      </w:r>
      <w:r w:rsidR="00530FAE">
        <w:t>s.hu-hoz hasonlóan ezen a portálon is részletesen lehet szűrni a szálláshelyek tulajdonságait. A találatok között szintén a szálláshelyek jelennek meg, amelyeknek részletes leírásában tekinthetők meg a szobák.</w:t>
      </w:r>
      <w:r w:rsidR="00A709E9">
        <w:t xml:space="preserve"> A foglalásban csak egy szálláshely szobái szerepelhetnek. A keresés során maximálisan 30 felnőtt és 10 gyer</w:t>
      </w:r>
      <w:r>
        <w:t>m</w:t>
      </w:r>
      <w:r w:rsidR="00A709E9">
        <w:t>ek választható</w:t>
      </w:r>
      <w:r>
        <w:t xml:space="preserve"> ki</w:t>
      </w:r>
      <w:r w:rsidR="00A709E9">
        <w:t>.</w:t>
      </w:r>
    </w:p>
    <w:p w14:paraId="6B953F01" w14:textId="77777777" w:rsidR="00A709E9" w:rsidRPr="004721DB" w:rsidRDefault="00A709E9" w:rsidP="00530FAE">
      <w:pPr>
        <w:pStyle w:val="ThesisSzveg"/>
      </w:pPr>
      <w:r>
        <w:t>A portál rendelkezik értékelési rendszerrel.</w:t>
      </w:r>
    </w:p>
    <w:p w14:paraId="579EF350" w14:textId="77777777" w:rsidR="00F2524C" w:rsidRDefault="005B13BE" w:rsidP="000C21EE">
      <w:pPr>
        <w:pStyle w:val="Cmsor2"/>
      </w:pPr>
      <w:bookmarkStart w:id="187" w:name="_Toc418004047"/>
      <w:r>
        <w:lastRenderedPageBreak/>
        <w:t>Trivago.hu</w:t>
      </w:r>
      <w:bookmarkEnd w:id="187"/>
    </w:p>
    <w:p w14:paraId="07E917E9" w14:textId="5F468268" w:rsidR="00A74EB2" w:rsidRDefault="001B5F20" w:rsidP="007E1A69">
      <w:pPr>
        <w:pStyle w:val="ThesisSzvegElsBekezds"/>
      </w:pPr>
      <w:r>
        <w:t>A T</w:t>
      </w:r>
      <w:r w:rsidR="00030C2C">
        <w:t>rivago.hu a Trivago nemzetközi szálláskereső szolgáltatás Magyarországra készült változata</w:t>
      </w:r>
      <w:r w:rsidR="00EA4C61">
        <w:t>, amely 2012-ben indult el</w:t>
      </w:r>
      <w:ins w:id="188" w:author="Rozsenich Balázs" w:date="2015-04-28T21:09:00Z">
        <w:r w:rsidR="00C22D26">
          <w:t>.</w:t>
        </w:r>
      </w:ins>
      <w:r w:rsidR="00030C2C">
        <w:t xml:space="preserve"> A működése eltér az </w:t>
      </w:r>
      <w:r w:rsidR="004721DB">
        <w:fldChar w:fldCharType="begin"/>
      </w:r>
      <w:r w:rsidR="004721DB">
        <w:instrText xml:space="preserve"> REF _Ref416178501 \r \h </w:instrText>
      </w:r>
      <w:r w:rsidR="004721DB">
        <w:fldChar w:fldCharType="separate"/>
      </w:r>
      <w:r w:rsidR="0004568F">
        <w:t>2.1</w:t>
      </w:r>
      <w:r w:rsidR="004721DB">
        <w:fldChar w:fldCharType="end"/>
      </w:r>
      <w:r w:rsidR="00030C2C">
        <w:t xml:space="preserve"> és </w:t>
      </w:r>
      <w:r w:rsidR="004721DB">
        <w:fldChar w:fldCharType="begin"/>
      </w:r>
      <w:r w:rsidR="004721DB">
        <w:instrText xml:space="preserve"> REF _Ref416178494 \r \h </w:instrText>
      </w:r>
      <w:r w:rsidR="004721DB">
        <w:fldChar w:fldCharType="separate"/>
      </w:r>
      <w:r w:rsidR="0004568F">
        <w:t>2.2</w:t>
      </w:r>
      <w:r w:rsidR="004721DB">
        <w:fldChar w:fldCharType="end"/>
      </w:r>
      <w:r w:rsidR="00030C2C">
        <w:t xml:space="preserve"> fejezetekben tárgyalt portálokétól, ugyanis a Trivago csak összegyűjti más szálláskereső portálok </w:t>
      </w:r>
      <w:r w:rsidR="00A74EB2">
        <w:t>ajánlatait és azok közül keres.</w:t>
      </w:r>
    </w:p>
    <w:p w14:paraId="144702F0" w14:textId="7D49350C" w:rsidR="00030C2C" w:rsidRDefault="00030C2C" w:rsidP="00A74EB2">
      <w:pPr>
        <w:pStyle w:val="ThesisSzveg"/>
      </w:pPr>
      <w:r>
        <w:t xml:space="preserve">A keresési feltételekkel nagyvonalúan bánik, nem lehet elég részletesen beállítani a kívánalmakat. Lehet szűrni a teljes </w:t>
      </w:r>
      <w:r w:rsidR="004721DB">
        <w:t>foglalás ára és a talált szállás</w:t>
      </w:r>
      <w:r>
        <w:t>helyek városközponttól számított távolsága alapján. Az előző fejezetekben megvizsgált portálokhoz hasonlóan ez a rendszer sem képes a szobákat vegyesen ajánlani. A keresési találatok mindig egy-egy szálláshelyre vonatkoznak. Az utazó személyek kiválasztásakor maximum 16 felnőtt és 16 gyer</w:t>
      </w:r>
      <w:r w:rsidR="001B5F20">
        <w:t>m</w:t>
      </w:r>
      <w:r>
        <w:t>ek választható</w:t>
      </w:r>
      <w:r w:rsidR="001B5F20">
        <w:t xml:space="preserve"> ki</w:t>
      </w:r>
      <w:r>
        <w:t>.</w:t>
      </w:r>
    </w:p>
    <w:p w14:paraId="03487AFF" w14:textId="77777777" w:rsidR="00030C2C" w:rsidRDefault="00030C2C" w:rsidP="000C21EE">
      <w:pPr>
        <w:pStyle w:val="Cmsor2"/>
      </w:pPr>
      <w:bookmarkStart w:id="189" w:name="_Toc418004048"/>
      <w:r>
        <w:t>Konklúzió</w:t>
      </w:r>
      <w:bookmarkEnd w:id="189"/>
    </w:p>
    <w:p w14:paraId="0EA338E5" w14:textId="7A8CA8B1" w:rsidR="00530FAE" w:rsidRDefault="002A7B89" w:rsidP="007E1A69">
      <w:pPr>
        <w:pStyle w:val="ThesisSzvegElsBekezds"/>
      </w:pPr>
      <w:r>
        <w:t xml:space="preserve">A magyar szálláskereső piac </w:t>
      </w:r>
      <w:r w:rsidR="008313D3">
        <w:t>meghatározó szereplői</w:t>
      </w:r>
      <w:r>
        <w:t xml:space="preserve"> jó felületet nyújtanak az egyéni utazók számára. A vizsgált portálok előnyben részesítik a szálláshelyeket és jellemzően egy szálláshelyre koncentrálják ajánlataikat. A keresési szempontokat mindhárom portál esetében kielégítőnek találtam. Az utazó személyek száma a keresés során mindenütt korlátozott. Egyik portál sem képes több szálláshelyről származó szobákat egy foglalásként kezelni.</w:t>
      </w:r>
    </w:p>
    <w:p w14:paraId="26CA5BC6" w14:textId="77777777" w:rsidR="000726F6" w:rsidRDefault="00A74EB2" w:rsidP="00A74EB2">
      <w:pPr>
        <w:pStyle w:val="ThesisSzveg"/>
      </w:pPr>
      <w:r>
        <w:t xml:space="preserve">A </w:t>
      </w:r>
      <w:r w:rsidR="00F95696">
        <w:t>kutatásom</w:t>
      </w:r>
      <w:r>
        <w:t xml:space="preserve"> során nem találtam olyan szálláskereső portált, amely funkcionalitásában közvetlen vetélytársa vagy alternatívája lehetne az általam felvázolt rendszernek.</w:t>
      </w:r>
    </w:p>
    <w:p w14:paraId="259D5574" w14:textId="77777777" w:rsidR="00DF4EC7" w:rsidRDefault="00DF4EC7" w:rsidP="00A74EB2">
      <w:pPr>
        <w:pStyle w:val="ThesisSzveg"/>
        <w:sectPr w:rsidR="00DF4EC7" w:rsidSect="00FD5FB2">
          <w:headerReference w:type="default" r:id="rId14"/>
          <w:pgSz w:w="11907" w:h="16839" w:code="9"/>
          <w:pgMar w:top="1701" w:right="1701" w:bottom="1701" w:left="0" w:header="709" w:footer="709" w:gutter="2268"/>
          <w:cols w:space="708"/>
          <w:docGrid w:linePitch="360"/>
        </w:sectPr>
      </w:pPr>
    </w:p>
    <w:p w14:paraId="3C2F7659" w14:textId="77777777" w:rsidR="00DE3ECA" w:rsidRDefault="00F76177" w:rsidP="00DE3ECA">
      <w:pPr>
        <w:pStyle w:val="Cmsor1"/>
      </w:pPr>
      <w:bookmarkStart w:id="190" w:name="_Toc418004049"/>
      <w:r>
        <w:lastRenderedPageBreak/>
        <w:t>Matematikai optimalizálás</w:t>
      </w:r>
      <w:bookmarkEnd w:id="190"/>
    </w:p>
    <w:p w14:paraId="03DC0FC0" w14:textId="2FFCE1C6" w:rsidR="00383431" w:rsidRDefault="002124F2" w:rsidP="007E1A69">
      <w:pPr>
        <w:pStyle w:val="ThesisSzvegElsBekezds"/>
      </w:pPr>
      <w:r>
        <w:t xml:space="preserve">A matematikai optimalizálás a modernkori matematika </w:t>
      </w:r>
      <w:r w:rsidR="00332F70">
        <w:t xml:space="preserve">egyik </w:t>
      </w:r>
      <w:r>
        <w:t xml:space="preserve">legfontosabb és leggyorsabban fejlődő ágazata. </w:t>
      </w:r>
      <w:r w:rsidR="00383431">
        <w:t>A matematikai optimalizálás az alternatívák halmazán történő legjobb választás problémájával foglalkozik. A problémát korlátozások és célok írják le. A cél meghatározza azokat a feltételeket, amiknek a legjobb választásnak</w:t>
      </w:r>
      <w:r w:rsidR="008313D3">
        <w:t xml:space="preserve"> meg kell felelnie. Formálisabban megfogalmazva,</w:t>
      </w:r>
      <w:r w:rsidR="00383431">
        <w:t xml:space="preserve"> a matematikai optimalizálás egy valós függvény maximum vagy minimum értékének meghatározásával foglalkozik.</w:t>
      </w:r>
    </w:p>
    <w:p w14:paraId="2C54DCF1" w14:textId="77777777" w:rsidR="0035793B" w:rsidRPr="0035793B" w:rsidRDefault="0035793B" w:rsidP="0035793B">
      <w:pPr>
        <w:pStyle w:val="ThesisSzveg"/>
      </w:pPr>
      <w:r>
        <w:t>Optimalizálás helyett gyakran használatos a programozás megnevezés. A kifejezés nem egyenlő a számítógépes programozással. Az elnevezés Dantzig-tól származik, aki az 1940-es években az amerikai hadseregnél foglalkozott az ott programnak nevezett tréning és logisztika megszervezésének problémáin.</w:t>
      </w:r>
    </w:p>
    <w:p w14:paraId="4EACD920" w14:textId="136E283F" w:rsidR="002124F2" w:rsidRPr="002124F2" w:rsidRDefault="00C64659" w:rsidP="00383431">
      <w:pPr>
        <w:pStyle w:val="ThesisSzveg"/>
      </w:pPr>
      <w:r>
        <w:t>A következő</w:t>
      </w:r>
      <w:r w:rsidR="002124F2">
        <w:t xml:space="preserve"> fejezet</w:t>
      </w:r>
      <w:r>
        <w:t>ek</w:t>
      </w:r>
      <w:r w:rsidR="002124F2">
        <w:t>ben bemutatom a</w:t>
      </w:r>
      <w:r>
        <w:t>z optimalizálás</w:t>
      </w:r>
      <w:r w:rsidR="002124F2">
        <w:t xml:space="preserve"> kialakulását, </w:t>
      </w:r>
      <w:r w:rsidR="00F119DF">
        <w:t>a története során megemlítendő fontos személyeket</w:t>
      </w:r>
      <w:r>
        <w:t xml:space="preserve"> és eseményeket</w:t>
      </w:r>
      <w:r w:rsidR="00F119DF">
        <w:t>, illetve kitérek a vonatkozó optimalizálási osztályokra</w:t>
      </w:r>
      <w:r w:rsidR="008313D3">
        <w:t xml:space="preserve"> és alkalmazásokra</w:t>
      </w:r>
      <w:r w:rsidR="00F119DF">
        <w:t>.</w:t>
      </w:r>
    </w:p>
    <w:p w14:paraId="581276B7" w14:textId="77777777" w:rsidR="00EB5154" w:rsidRDefault="00F76177" w:rsidP="009B3C9E">
      <w:pPr>
        <w:pStyle w:val="Cmsor2"/>
      </w:pPr>
      <w:bookmarkStart w:id="191" w:name="_Toc418004050"/>
      <w:r>
        <w:t>A matematikai optimalizálás története</w:t>
      </w:r>
      <w:bookmarkEnd w:id="191"/>
    </w:p>
    <w:p w14:paraId="57613F5E" w14:textId="0EE94233" w:rsidR="000967F4" w:rsidRDefault="004F6466" w:rsidP="007E1A69">
      <w:pPr>
        <w:pStyle w:val="ThesisSzvegElsBekezds"/>
      </w:pPr>
      <w:r>
        <w:t>Az optimalizálási feladatok, ha nem is nev</w:t>
      </w:r>
      <w:r w:rsidR="002E66E7">
        <w:t>ezték nevén őket, már régóta fo</w:t>
      </w:r>
      <w:r>
        <w:t>g</w:t>
      </w:r>
      <w:r w:rsidR="002E66E7">
        <w:t>l</w:t>
      </w:r>
      <w:r>
        <w:t>alkoztatja a matematikusokat és gondolkodókat. Minden korban</w:t>
      </w:r>
      <w:r w:rsidR="00DF4EC7">
        <w:t>,</w:t>
      </w:r>
      <w:r>
        <w:t xml:space="preserve"> minden nagy birodalom és városállam vezetői szembesültek a mezőgazdaság és élelmezés, az é</w:t>
      </w:r>
      <w:r w:rsidR="0079501B">
        <w:t>lelmiszerelosztás problémáival. A hadjáratok során szintén nagy szükség</w:t>
      </w:r>
      <w:r w:rsidR="002E66E7">
        <w:t xml:space="preserve"> volt</w:t>
      </w:r>
      <w:r w:rsidR="0079501B">
        <w:t xml:space="preserve"> kielégítő, de nem pazarló</w:t>
      </w:r>
      <w:r w:rsidR="007C7165">
        <w:t>,</w:t>
      </w:r>
      <w:r w:rsidR="0079501B">
        <w:t xml:space="preserve"> vagyis végső soron optimális hadtáprendszer kialakítására.</w:t>
      </w:r>
      <w:r w:rsidR="007C7165">
        <w:t xml:space="preserve"> </w:t>
      </w:r>
      <w:r>
        <w:t>O</w:t>
      </w:r>
      <w:r w:rsidR="000967F4">
        <w:t xml:space="preserve">ptimalizálási feladatok megoldásával </w:t>
      </w:r>
      <w:r w:rsidR="007C7165">
        <w:t xml:space="preserve">tehát </w:t>
      </w:r>
      <w:r w:rsidR="000967F4">
        <w:t>már az ókorban</w:t>
      </w:r>
      <w:r w:rsidR="00622101">
        <w:t xml:space="preserve"> és a középkorban</w:t>
      </w:r>
      <w:r w:rsidR="000967F4">
        <w:t xml:space="preserve"> is foglalkoztak </w:t>
      </w:r>
      <w:r w:rsidR="007C7165">
        <w:t>a kor tudósai, matematikusai és mérnökei,</w:t>
      </w:r>
      <w:r>
        <w:t xml:space="preserve"> jóllehet</w:t>
      </w:r>
      <w:r w:rsidR="000967F4">
        <w:t xml:space="preserve"> ők maguk </w:t>
      </w:r>
      <w:r w:rsidR="00622101">
        <w:t>ezzel nem voltak tisztában</w:t>
      </w:r>
      <w:r w:rsidR="000967F4">
        <w:t>.</w:t>
      </w:r>
    </w:p>
    <w:p w14:paraId="48C8E0C6" w14:textId="4C8845D8" w:rsidR="00C6184B" w:rsidRDefault="000967F4" w:rsidP="00EA4387">
      <w:pPr>
        <w:pStyle w:val="ThesisSzveg"/>
      </w:pPr>
      <w:r>
        <w:t>Kr.e. 300 körül Eukleidész</w:t>
      </w:r>
      <w:r w:rsidR="00654EF7">
        <w:t>, görög matematikus</w:t>
      </w:r>
      <w:r>
        <w:t xml:space="preserve"> geometriai kutatásai során megoldotta a két pont legrövidebb távolságának és az élek teljes hosszával legnagyobb területet lefedő geometriai alakzat jelentette optimalizálási feladatokat. A kutatásának eredménye, hogy két pont között a legkisebb távolság az egyenes, míg a legnagyobb</w:t>
      </w:r>
      <w:r w:rsidR="008313D3">
        <w:t>, korlátozott teljes él hosszal</w:t>
      </w:r>
      <w:r>
        <w:t xml:space="preserve"> lefedhető terület a négyzet.</w:t>
      </w:r>
      <w:r w:rsidR="00EA4387">
        <w:t xml:space="preserve"> </w:t>
      </w:r>
      <w:r w:rsidR="00C6184B">
        <w:t xml:space="preserve">Kr. e. 100 körül Hérón, szintén görög matematikus és gépész </w:t>
      </w:r>
      <w:r w:rsidR="00C6184B" w:rsidRPr="00C6184B">
        <w:rPr>
          <w:i/>
        </w:rPr>
        <w:t>Catoptrica</w:t>
      </w:r>
      <w:r w:rsidR="00C6184B">
        <w:t xml:space="preserve"> című művében </w:t>
      </w:r>
      <w:r w:rsidR="00C6184B">
        <w:lastRenderedPageBreak/>
        <w:t xml:space="preserve">bebizonyította, hogy a tükörben </w:t>
      </w:r>
      <w:r w:rsidR="008313D3">
        <w:t>vissza</w:t>
      </w:r>
      <w:r w:rsidR="00C6184B">
        <w:t>tükröződő tárgyak fénye a lehető legrövidebb utat járja be. E felfedezés matematikai alapokra helyezve szintén optimalizálási feladatra vezethető vissza.</w:t>
      </w:r>
    </w:p>
    <w:p w14:paraId="5D63EDC9" w14:textId="77777777" w:rsidR="00622101" w:rsidRDefault="00622101" w:rsidP="000967F4">
      <w:pPr>
        <w:pStyle w:val="ThesisSzveg"/>
      </w:pPr>
      <w:r>
        <w:t xml:space="preserve">A variációszámítás kialakulásáig csak pár optimalizálási feladatot vizsgáltak a tudósok. A 17. és 18. században </w:t>
      </w:r>
      <w:r w:rsidR="0094076C">
        <w:t>több említésre méltó esemény is köthető a ma</w:t>
      </w:r>
      <w:r w:rsidR="00044097">
        <w:t>tematikai optimalizálás</w:t>
      </w:r>
      <w:r w:rsidR="0094076C">
        <w:t>hoz.</w:t>
      </w:r>
    </w:p>
    <w:p w14:paraId="5DA61A66" w14:textId="4AE549BD" w:rsidR="007E39DC" w:rsidRDefault="0094076C" w:rsidP="00EA4387">
      <w:pPr>
        <w:pStyle w:val="ThesisSzveg"/>
      </w:pPr>
      <w:r>
        <w:t xml:space="preserve">1615-ben Kepler </w:t>
      </w:r>
      <w:r w:rsidR="008313D3">
        <w:t>rájön</w:t>
      </w:r>
      <w:r>
        <w:t xml:space="preserve"> a</w:t>
      </w:r>
      <w:r w:rsidR="008313D3">
        <w:t xml:space="preserve"> boroshordó a kor szempontjai szerint</w:t>
      </w:r>
      <w:r>
        <w:t xml:space="preserve"> </w:t>
      </w:r>
      <w:r w:rsidR="008313D3">
        <w:t>optimális méretére</w:t>
      </w:r>
      <w:r>
        <w:t>. Ezen kívül megalkotja a titkárnő probléma, a dinamikus programozás egy népszerű alkalmazásának korai formuláját, ami</w:t>
      </w:r>
      <w:r w:rsidR="00EA4387">
        <w:t xml:space="preserve">kor új feleséget keres magának. </w:t>
      </w:r>
      <w:r>
        <w:t xml:space="preserve">1638-ban Galilei </w:t>
      </w:r>
      <w:r w:rsidR="00B66172">
        <w:t xml:space="preserve">másodfokú egyenletekkel próbálja leírni </w:t>
      </w:r>
      <w:r>
        <w:t>a fü</w:t>
      </w:r>
      <w:r w:rsidR="00B66172">
        <w:t>ggő lánc vagy kötél alakját</w:t>
      </w:r>
      <w:r>
        <w:t>, de kísérletei kudarcot vallanak.</w:t>
      </w:r>
      <w:r w:rsidR="00B66172">
        <w:t xml:space="preserve"> Galilei ott ejtett hibát, hogy azt feltételezte a lengő lánc egy hiperbolát formál. Az 1690-ben Jacob Bernoulli által megfogalmazott láncgörbe probléma megoldása s</w:t>
      </w:r>
      <w:r w:rsidR="00044097">
        <w:t>zintén matematikai optimalizálás</w:t>
      </w:r>
      <w:r w:rsidR="00B66172">
        <w:t>ra vezethető vissza.</w:t>
      </w:r>
      <w:r w:rsidR="00EA4387">
        <w:t xml:space="preserve"> </w:t>
      </w:r>
      <w:r w:rsidR="00B66172">
        <w:t xml:space="preserve">1646-ban Fermat megmutatja, hogy egy függvény szélsőértékeinél annak gradiense eltűnik. </w:t>
      </w:r>
      <w:r w:rsidR="00044097">
        <w:t>1657-ben általánosítja Hérón</w:t>
      </w:r>
      <w:r w:rsidR="003D6D85">
        <w:t>,</w:t>
      </w:r>
      <w:r w:rsidR="00044097">
        <w:t xml:space="preserve"> a fény útjára tett megállapítását, miként a fény bármely két pont között a lehetséges legrövidebb úton halad.</w:t>
      </w:r>
      <w:r w:rsidR="00EA4387">
        <w:t xml:space="preserve"> </w:t>
      </w:r>
      <w:r w:rsidR="00044097">
        <w:t>Az 1660-as és 1670-es években Newton és Leibniz megalkotják a matematikai analízist, amely a variációszámítás alapjává válik. Ezt követően felgyorsulnak az optimalizálás területén tett felfedezések és áttörések eseményei.</w:t>
      </w:r>
      <w:r w:rsidR="00EA4387">
        <w:t xml:space="preserve"> </w:t>
      </w:r>
      <w:r w:rsidR="00044097">
        <w:t xml:space="preserve">1687-ben Newton a legkisebb </w:t>
      </w:r>
      <w:r w:rsidR="007E39DC">
        <w:t>lég</w:t>
      </w:r>
      <w:r w:rsidR="00044097">
        <w:t>ellen</w:t>
      </w:r>
      <w:r w:rsidR="007E39DC">
        <w:t>állású testet keresi, ami egy minimalizálási problémához vezet.</w:t>
      </w:r>
      <w:r w:rsidR="00EA4387">
        <w:t xml:space="preserve"> </w:t>
      </w:r>
      <w:r w:rsidR="007E39DC" w:rsidRPr="007E39DC">
        <w:t>1696-ban Johann és Jacob Bernoulli a brachistochron probléma</w:t>
      </w:r>
      <w:r w:rsidR="007E39DC">
        <w:t xml:space="preserve"> kutatása során megteszik az első lépéseket a variációszámítás megszületéséhez.</w:t>
      </w:r>
    </w:p>
    <w:p w14:paraId="484FA7DA" w14:textId="77777777" w:rsidR="001E5536" w:rsidRDefault="008D2F32" w:rsidP="00EA4387">
      <w:pPr>
        <w:pStyle w:val="ThesisSzveg"/>
      </w:pPr>
      <w:r>
        <w:t xml:space="preserve">1712-ben König megmutatja, hogy a méhek által képzett méhsejt forma alakja optimális. Az eredményt a </w:t>
      </w:r>
      <w:r w:rsidR="00FA4ECA">
        <w:t>Francia Tudományos Akadémia isteni jelként aposztrofálja.</w:t>
      </w:r>
      <w:r w:rsidR="00EA4387">
        <w:t xml:space="preserve"> </w:t>
      </w:r>
      <w:r w:rsidR="00FA4ECA">
        <w:t>1740-től kezdve Euler publikációi nyomán globális figyelmet kapnak a variációszámítás területén végzett kutatások.</w:t>
      </w:r>
      <w:r w:rsidR="00EA4387">
        <w:t xml:space="preserve"> </w:t>
      </w:r>
      <w:r w:rsidR="00FA4ECA" w:rsidRPr="00FA4ECA">
        <w:t xml:space="preserve">1746-ban </w:t>
      </w:r>
      <w:hyperlink r:id="rId15" w:tooltip="Pierre Louis Maupertuis (a lap nem létezik)" w:history="1">
        <w:r w:rsidR="00FA4ECA" w:rsidRPr="00FA4ECA">
          <w:rPr>
            <w:rStyle w:val="Hiperhivatkozs"/>
            <w:color w:val="auto"/>
            <w:u w:val="none"/>
          </w:rPr>
          <w:t>Maupertuis</w:t>
        </w:r>
      </w:hyperlink>
      <w:r w:rsidR="00FA4ECA" w:rsidRPr="00FA4ECA">
        <w:t xml:space="preserve"> megfogalmazza a legkisebb hatás elvét, amit arra a feltevésére alapoz, hogy</w:t>
      </w:r>
      <w:r w:rsidR="00FA4ECA">
        <w:t xml:space="preserve"> a természetes mozgás szükségszerűen minimalizál valamilyen mennyiséget.</w:t>
      </w:r>
      <w:r w:rsidR="00EA4387">
        <w:t xml:space="preserve"> </w:t>
      </w:r>
      <w:r w:rsidR="00FA4ECA">
        <w:t xml:space="preserve">1754-ben a 19 éves Lagrange megteszi első felfedezéseit a variációszámítás területén. 1760-ban megfogalmazza Plateau minimális felületekre vonatkozó problémáját. </w:t>
      </w:r>
      <w:r w:rsidR="001E5536">
        <w:lastRenderedPageBreak/>
        <w:t>1930-ban egymástól függetlenül Jesse Douglass és Radó Tibor is megoldást talál a problémára.</w:t>
      </w:r>
      <w:r w:rsidR="00EA4387">
        <w:t xml:space="preserve"> </w:t>
      </w:r>
      <w:r w:rsidR="001E5536">
        <w:t>1784-ben Monge elkezdi vizsgálni a szállítási problémát, amely egy népszerű optimalizálási feladat.</w:t>
      </w:r>
    </w:p>
    <w:p w14:paraId="32E72625" w14:textId="206E99D9" w:rsidR="001E5536" w:rsidRDefault="003D6D85" w:rsidP="00FA4ECA">
      <w:pPr>
        <w:pStyle w:val="ThesisSzveg"/>
      </w:pPr>
      <w:r>
        <w:t>A 19.</w:t>
      </w:r>
      <w:r w:rsidR="001E5536">
        <w:t xml:space="preserve"> században Weierstrass, Steiner, Ha</w:t>
      </w:r>
      <w:r w:rsidR="009A662F">
        <w:t>m</w:t>
      </w:r>
      <w:r w:rsidR="001E5536">
        <w:t>ilton és Jacobi a variációszámítás területén végzett mélyebb kutatásai nyomán megjelennek az első optimalizálási algoritmusok.</w:t>
      </w:r>
    </w:p>
    <w:p w14:paraId="68AF2C03" w14:textId="7897FF3A" w:rsidR="001E5536" w:rsidRDefault="00C77309" w:rsidP="00FA4ECA">
      <w:pPr>
        <w:pStyle w:val="ThesisSzveg"/>
      </w:pPr>
      <w:r>
        <w:t xml:space="preserve">1806-ban Legendre bemutatja a legkisebb négyzetek módszerét, amelyet Gauss is magáénak tulajdonít. A módszer lényege az eltérések négyzetösszegének minimalizálása. </w:t>
      </w:r>
      <w:r w:rsidR="00A423CD">
        <w:t xml:space="preserve">1826-ban Fourier lineáris programozási problémát fogalmaz meg </w:t>
      </w:r>
      <w:r w:rsidR="003D6D85">
        <w:t xml:space="preserve">a </w:t>
      </w:r>
      <w:r w:rsidR="00A423CD">
        <w:t>mechanikában és valószínűség számításban felmerülő problémák megoldására. 1846</w:t>
      </w:r>
      <w:r w:rsidR="003D6D85">
        <w:t>-ban</w:t>
      </w:r>
      <w:r w:rsidR="00A423CD">
        <w:t xml:space="preserve"> Faustmann kidolgoz egy formulát az erdők újratelepítésével realizálható bevétel maximalizálására.</w:t>
      </w:r>
      <w:r w:rsidR="00B82D66">
        <w:t xml:space="preserve"> 1924-ben Bertil Ohlin megoldja Faustmann formuláját, még</w:t>
      </w:r>
      <w:r w:rsidR="005260F0">
        <w:t xml:space="preserve"> </w:t>
      </w:r>
      <w:r w:rsidR="00B82D66">
        <w:t>ha néhány erdész állítólagosan már az 1860-as években megoldotta azt. 1847-ben Cauchy megalkotja a gradiens módszert, amely egy optimalizálási algoritmus. 1857-ben Gibbs megmutatja, hogy a kémiai egyensúly egy energia minimum.</w:t>
      </w:r>
    </w:p>
    <w:p w14:paraId="23384F60" w14:textId="011A5312" w:rsidR="00DD7B15" w:rsidRDefault="00DD7B15" w:rsidP="00FA4ECA">
      <w:pPr>
        <w:pStyle w:val="ThesisSzveg"/>
      </w:pPr>
      <w:r>
        <w:t>A közgazdaságtanban, az 1870-es években</w:t>
      </w:r>
      <w:r w:rsidR="003D6D85">
        <w:t xml:space="preserve"> Walras és Cournot munkája nyomán</w:t>
      </w:r>
      <w:r>
        <w:t xml:space="preserve"> kialakuló határhaszon-elmélet</w:t>
      </w:r>
      <w:r w:rsidR="003D6D85">
        <w:t xml:space="preserve"> a közgazdászok figyelmét</w:t>
      </w:r>
      <w:r>
        <w:t xml:space="preserve"> a fogyasztói szükséglet maximalizálás</w:t>
      </w:r>
      <w:r w:rsidR="003D6D85">
        <w:t>ára tereli</w:t>
      </w:r>
      <w:r>
        <w:t>. Az optimalizálás a közgazdaságtan szerves részévé válik.</w:t>
      </w:r>
    </w:p>
    <w:p w14:paraId="4249D903" w14:textId="77777777" w:rsidR="0085600F" w:rsidRDefault="0085600F" w:rsidP="0085600F">
      <w:pPr>
        <w:pStyle w:val="ThesisSzveg"/>
      </w:pPr>
      <w:r>
        <w:t>A variációszámítás és az optimalizálás területei igazi fejlődést a 20. században mutatnak. A század második felétől, a kutatások az elektronikus számítógépek megjelenésével felgyorsulnak.</w:t>
      </w:r>
    </w:p>
    <w:p w14:paraId="26171857" w14:textId="0ECB4EA4" w:rsidR="009B2632" w:rsidRDefault="00DD7B15" w:rsidP="0085600F">
      <w:pPr>
        <w:pStyle w:val="ThesisSzveg"/>
      </w:pPr>
      <w:r>
        <w:t>1902-ben Farkas kidolgozza a Farkas-</w:t>
      </w:r>
      <w:r w:rsidR="00502272">
        <w:t xml:space="preserve">lemmát. A lemma jelentőségét csak 1950-ben fedezi fel két amerikai matematikus, Kuhn és Tucker. A felfedezés után a lemma a lineáris optimalizálás alaptételévé válik. 1905-ben Jensen kialakítja a konvexitás fogalmát és bemutatja az első konvex függvényeket. Minkowski 1911-ben mutatja be </w:t>
      </w:r>
      <w:r w:rsidR="003D6D85">
        <w:t xml:space="preserve">konvex halmazokon végzett vizsgálatainak </w:t>
      </w:r>
      <w:r w:rsidR="00502272">
        <w:t xml:space="preserve">első eredményeit. 1917-ben megjelenik az első optimalizálással foglalkozó kiadvány, amelynek címe </w:t>
      </w:r>
      <w:r w:rsidR="00502272" w:rsidRPr="00502272">
        <w:rPr>
          <w:i/>
        </w:rPr>
        <w:t>Theory of Maxima and Minima</w:t>
      </w:r>
      <w:r w:rsidR="009C04AD">
        <w:t>,</w:t>
      </w:r>
      <w:r w:rsidR="00502272">
        <w:t xml:space="preserve"> szerzője Harris Hancock. </w:t>
      </w:r>
      <w:r w:rsidR="003D6D85">
        <w:t>1925-ben Morse</w:t>
      </w:r>
      <w:r w:rsidR="009C04AD">
        <w:t xml:space="preserve"> elméletének publikálásával általánosítja a variációszámítás területét. A Morse </w:t>
      </w:r>
      <w:r w:rsidR="009C04AD">
        <w:lastRenderedPageBreak/>
        <w:t xml:space="preserve">elmélet a modern </w:t>
      </w:r>
      <w:r w:rsidR="009C04AD" w:rsidRPr="009B2632">
        <w:t xml:space="preserve">matematikai fizika egyik legfontosabb tétele. </w:t>
      </w:r>
      <w:r w:rsidR="009B3C9E" w:rsidRPr="009B2632">
        <w:t>1928-ban Ramsey a variációszámítást használja az optimális gazdasági növekedési vizsgálataihoz. Munkássága az 1950-es években kerül újra elő, az optimális növekedési elmélet fejlesztése során. 1932-ben Me</w:t>
      </w:r>
      <w:r w:rsidR="0085600F" w:rsidRPr="009B2632">
        <w:t xml:space="preserve">nger általánosan megfogalmazza </w:t>
      </w:r>
      <w:r w:rsidR="009B3C9E" w:rsidRPr="009B2632">
        <w:t>az utazó ügynök problémáját. 1939-ben Kantorovich publikálja lineáris programozási modelljét és megoldó algoritmusát a problémára. Később, 1975-ben Kantorovich és Koopmans a munkájukért Közgazdasági Nobel-emlékdíj</w:t>
      </w:r>
      <w:r w:rsidR="0085600F" w:rsidRPr="009B2632">
        <w:t>at kapnak.</w:t>
      </w:r>
    </w:p>
    <w:p w14:paraId="5F0D89AF" w14:textId="47BED60C" w:rsidR="009B2632" w:rsidRDefault="0085600F" w:rsidP="0085600F">
      <w:pPr>
        <w:pStyle w:val="ThesisSzveg"/>
      </w:pPr>
      <w:r w:rsidRPr="009B2632">
        <w:t>A II. világháború után az optimalizálás az operációkutatással párhuzamosan fejlődik. Az operációkutatás legnagyobb alakja Neumann, aki 1944-ben Morgensternnel együtt szekvenciális döntési problémákat oldanak meg dinamikus programozás alkalmazásával. 1947-ben az Amerikai Légierőnél dolgozó Dantzig</w:t>
      </w:r>
      <w:r w:rsidR="003D6D85">
        <w:t xml:space="preserve"> </w:t>
      </w:r>
      <w:r w:rsidR="00C5120E">
        <w:t>megalkotja</w:t>
      </w:r>
      <w:r w:rsidRPr="009B2632">
        <w:t xml:space="preserve"> a lineáris programozási feladatokat megoldó Szimplex módszert, ugyanebben az évben alakítja ki Neumann a lineáris </w:t>
      </w:r>
      <w:r w:rsidR="00383431">
        <w:t xml:space="preserve">programozási problémák </w:t>
      </w:r>
      <w:r w:rsidR="00AE7F9F">
        <w:t>dualitás</w:t>
      </w:r>
      <w:r w:rsidR="00900594">
        <w:t>-</w:t>
      </w:r>
      <w:r w:rsidR="00AE7F9F" w:rsidRPr="009B2632">
        <w:t>elméletét</w:t>
      </w:r>
      <w:r w:rsidRPr="009B2632">
        <w:t xml:space="preserve">. 1949-ben megtartják az első nemzetközi optimalizálásról szóló matematikai konferenciát Chicagoban </w:t>
      </w:r>
      <w:r w:rsidRPr="00BA0184">
        <w:rPr>
          <w:i/>
        </w:rPr>
        <w:t>International Symposium on Mathematical Programming</w:t>
      </w:r>
      <w:r w:rsidRPr="009B2632">
        <w:t xml:space="preserve"> címmel.</w:t>
      </w:r>
      <w:r w:rsidR="001E0DB8" w:rsidRPr="009B2632">
        <w:t xml:space="preserve"> 1951-ben Kuhn és Tucker,</w:t>
      </w:r>
      <w:r w:rsidRPr="009B2632">
        <w:t xml:space="preserve"> John (1948) és Karush (1939) után újra felfedezik ne</w:t>
      </w:r>
      <w:r w:rsidR="00BD602F">
        <w:t>mlineáris problémák optimalitás</w:t>
      </w:r>
      <w:r w:rsidR="00C5120E">
        <w:t>-</w:t>
      </w:r>
      <w:r w:rsidRPr="009B2632">
        <w:t>korlátait.</w:t>
      </w:r>
      <w:r w:rsidR="001E0DB8" w:rsidRPr="009B2632">
        <w:t xml:space="preserve"> 1954-ben Ford és Fulkerson hálózati problémák körében végzett kutatási nyomán kialakul a </w:t>
      </w:r>
      <w:r w:rsidR="009B2632">
        <w:t>kombinatorikus optimalizálás.</w:t>
      </w:r>
    </w:p>
    <w:p w14:paraId="2567F4BD" w14:textId="17124DC3" w:rsidR="00DD7B15" w:rsidRPr="009B2632" w:rsidRDefault="001E0DB8" w:rsidP="0085600F">
      <w:pPr>
        <w:pStyle w:val="ThesisSzveg"/>
      </w:pPr>
      <w:r w:rsidRPr="009B2632">
        <w:t>Az 1950-es évek második felétől az űrverseny ad újabb lökést az optimalizálás</w:t>
      </w:r>
      <w:r w:rsidR="003D6D85">
        <w:t xml:space="preserve"> területén</w:t>
      </w:r>
      <w:r w:rsidRPr="009B2632">
        <w:t>, a szabályozáselmélet megjelenésével pedig főleg az optimális szabályozás elméletének területén. 1956-ban Pontryagin és kutatócsoportja bemutatja a Maximum-elvet. A következő évben Bellman publikálja az Optimum-elvről szóló munkáját. 1960-ban Zoutendijk módszereket mutat be, amikkel a Szimplex módszer általánosítható és alkalmazható nemlineáris problémákon. Ugyanekkor Rosen, Wolfe és Powell is hasonló eredményekről számol be. 1963-ban Wilson</w:t>
      </w:r>
      <w:r w:rsidR="00AD683F" w:rsidRPr="009B2632">
        <w:t xml:space="preserve"> elsőként </w:t>
      </w:r>
      <w:r w:rsidRPr="009B2632">
        <w:t>találja</w:t>
      </w:r>
      <w:r w:rsidR="00AD683F" w:rsidRPr="009B2632">
        <w:t xml:space="preserve"> fel</w:t>
      </w:r>
      <w:r w:rsidRPr="009B2632">
        <w:t xml:space="preserve"> a </w:t>
      </w:r>
      <w:r w:rsidR="00AD683F" w:rsidRPr="009B2632">
        <w:t>szekvenciális kvadratikus programozást. A módszert később</w:t>
      </w:r>
      <w:r w:rsidR="00A91536">
        <w:t xml:space="preserve"> </w:t>
      </w:r>
      <w:r w:rsidR="00AD683F" w:rsidRPr="009B2632">
        <w:t>Han (1975) és Powell (1977) is sajátjaként mutatja be. 1984-ben Karmarkar lineáris programozási problémákhoz kifejlesztett polinomiális idejű</w:t>
      </w:r>
      <w:r w:rsidR="00AD683F" w:rsidRPr="00AD683F">
        <w:rPr>
          <w:color w:val="000000"/>
          <w:sz w:val="27"/>
          <w:szCs w:val="27"/>
          <w:shd w:val="clear" w:color="auto" w:fill="FFFFFF"/>
        </w:rPr>
        <w:t xml:space="preserve"> </w:t>
      </w:r>
      <w:r w:rsidR="00AD683F" w:rsidRPr="009B2632">
        <w:t xml:space="preserve">algoritmusa fellendülést hoz a belső pont módszerek használatában. Az 1960-70-es években kialakuló </w:t>
      </w:r>
      <w:r w:rsidR="005260F0" w:rsidRPr="009B2632">
        <w:t>komplexitás elmélet</w:t>
      </w:r>
      <w:r w:rsidR="00AD683F" w:rsidRPr="009B2632">
        <w:t xml:space="preserve"> érezhető hatást gyakorol az optimalizál</w:t>
      </w:r>
      <w:r w:rsidR="007E4CA7">
        <w:t>ás területén végzett kutatásokra</w:t>
      </w:r>
      <w:r w:rsidR="00AD683F" w:rsidRPr="009B2632">
        <w:t xml:space="preserve">. Az 1980-as évektől </w:t>
      </w:r>
      <w:r w:rsidR="00AD683F" w:rsidRPr="009B2632">
        <w:lastRenderedPageBreak/>
        <w:t>elérhetővé váló egyre olcsóbb és hatékonyabb számítógépek a globális optimalizálás és a nagyméretű problémák megoldására tereli a hangsúlyt. Az 1990-es években a belső pont módszereket kiterjesztik a szemidefinit optimalizálás területére.</w:t>
      </w:r>
    </w:p>
    <w:p w14:paraId="2024BB4C" w14:textId="77777777" w:rsidR="00F76177" w:rsidRDefault="00F76177" w:rsidP="009B3C9E">
      <w:pPr>
        <w:pStyle w:val="Cmsor2"/>
      </w:pPr>
      <w:bookmarkStart w:id="192" w:name="_Toc418004051"/>
      <w:r>
        <w:t xml:space="preserve">Matematikai </w:t>
      </w:r>
      <w:r w:rsidR="007C794E">
        <w:t>optimalizálási</w:t>
      </w:r>
      <w:r>
        <w:t xml:space="preserve"> feladat</w:t>
      </w:r>
      <w:bookmarkEnd w:id="192"/>
    </w:p>
    <w:p w14:paraId="3C3214C6" w14:textId="77777777" w:rsidR="007C794E" w:rsidRDefault="007C794E" w:rsidP="007E1A69">
      <w:pPr>
        <w:pStyle w:val="ThesisSzvegElsBekezds"/>
      </w:pPr>
      <w:r>
        <w:t>A matematikában és a számítástudományban optimalizálási problémának nevezünk egy feladatot, ha a cél egy probléma lehetséges megoldásai közül a legjobbat kiválasztani. Egy optimalizálási feladat a következő formában írható fel:</w:t>
      </w:r>
    </w:p>
    <w:p w14:paraId="6853B250" w14:textId="77777777" w:rsidR="007C794E" w:rsidRDefault="00870398" w:rsidP="007C794E">
      <w:pPr>
        <w:pStyle w:val="ThesisSzveg"/>
        <w:rPr>
          <w:rFonts w:eastAsiaTheme="minorEastAsia"/>
        </w:rPr>
      </w:pPr>
      <w:r>
        <w:t xml:space="preserve">Adott egy </w:t>
      </w:r>
      <m:oMath>
        <m:r>
          <w:rPr>
            <w:rFonts w:ascii="Cambria Math" w:hAnsi="Cambria Math"/>
          </w:rPr>
          <m:t>f:A→</m:t>
        </m:r>
        <m:r>
          <m:rPr>
            <m:sty m:val="b"/>
          </m:rPr>
          <w:rPr>
            <w:rFonts w:ascii="Cambria Math" w:eastAsiaTheme="minorEastAsia" w:hAnsi="Cambria Math"/>
          </w:rPr>
          <m:t>R</m:t>
        </m:r>
      </m:oMath>
      <w:r>
        <w:rPr>
          <w:rFonts w:eastAsiaTheme="minorEastAsia"/>
        </w:rPr>
        <w:t xml:space="preserve"> függvény, ami az </w:t>
      </w:r>
      <w:r w:rsidRPr="00870398">
        <w:rPr>
          <w:rFonts w:eastAsiaTheme="minorEastAsia"/>
          <w:i/>
        </w:rPr>
        <w:t>A</w:t>
      </w:r>
      <w:r>
        <w:rPr>
          <w:rFonts w:eastAsiaTheme="minorEastAsia"/>
          <w:i/>
        </w:rPr>
        <w:t xml:space="preserve"> </w:t>
      </w:r>
      <w:r>
        <w:rPr>
          <w:rFonts w:eastAsiaTheme="minorEastAsia"/>
        </w:rPr>
        <w:t>halmazból a valós számokba képez</w:t>
      </w:r>
    </w:p>
    <w:p w14:paraId="6DECA4B7" w14:textId="343DE5D7" w:rsidR="00870398" w:rsidRDefault="00870398" w:rsidP="007C794E">
      <w:pPr>
        <w:pStyle w:val="ThesisSzveg"/>
        <w:rPr>
          <w:rFonts w:eastAsiaTheme="minorEastAsia"/>
        </w:rPr>
      </w:pPr>
      <w:r>
        <w:t xml:space="preserve">Keressük </w:t>
      </w:r>
      <w:r w:rsidRPr="00870398">
        <w:rPr>
          <w:i/>
        </w:rPr>
        <w:t>x</w:t>
      </w:r>
      <w:r w:rsidRPr="00870398">
        <w:rPr>
          <w:i/>
          <w:vertAlign w:val="subscript"/>
        </w:rPr>
        <w:t>0</w:t>
      </w:r>
      <w:r>
        <w:t xml:space="preserve">-t úgy, hogy </w:t>
      </w:r>
      <m:oMath>
        <m:r>
          <w:rPr>
            <w:rFonts w:ascii="Cambria Math" w:hAnsi="Cambria Math"/>
          </w:rPr>
          <m:t>∀x∈A |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rPr>
          <m:t>≤f(x)</m:t>
        </m:r>
      </m:oMath>
      <w:r>
        <w:rPr>
          <w:rFonts w:eastAsiaTheme="minorEastAsia"/>
        </w:rPr>
        <w:t xml:space="preserve"> minimalizálás vagy </w:t>
      </w:r>
      <w:r w:rsidR="007E4CA7">
        <w:rPr>
          <w:rFonts w:eastAsiaTheme="minorEastAsia"/>
        </w:rPr>
        <w:br/>
      </w:r>
      <m:oMath>
        <m:r>
          <w:rPr>
            <w:rFonts w:ascii="Cambria Math" w:eastAsiaTheme="minorEastAsia" w:hAnsi="Cambria Math"/>
          </w:rPr>
          <m:t>∀x∈A | 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≥f(x)</m:t>
        </m:r>
      </m:oMath>
      <w:r>
        <w:rPr>
          <w:rFonts w:eastAsiaTheme="minorEastAsia"/>
        </w:rPr>
        <w:t xml:space="preserve"> maximalizálás esetén.</w:t>
      </w:r>
    </w:p>
    <w:p w14:paraId="2A77F1C6" w14:textId="45A74531" w:rsidR="00491449" w:rsidRDefault="00491449" w:rsidP="007C794E">
      <w:pPr>
        <w:pStyle w:val="ThesisSzveg"/>
        <w:rPr>
          <w:rFonts w:eastAsiaTheme="minorEastAsia"/>
        </w:rPr>
      </w:pPr>
      <w:r>
        <w:rPr>
          <w:rFonts w:eastAsiaTheme="minorEastAsia"/>
        </w:rPr>
        <w:t>A fenti formulával sok, valós életbeli probléma általánosan modellezhető. A fizika</w:t>
      </w:r>
      <w:r w:rsidR="007E4CA7">
        <w:rPr>
          <w:rFonts w:eastAsiaTheme="minorEastAsia"/>
        </w:rPr>
        <w:t>,</w:t>
      </w:r>
      <w:r>
        <w:rPr>
          <w:rFonts w:eastAsiaTheme="minorEastAsia"/>
        </w:rPr>
        <w:t xml:space="preserve"> illetve a gépi látás területén a fenti formulát az energiaminimalizálás modellezésére használják, ahol </w:t>
      </w:r>
      <w:r>
        <w:rPr>
          <w:rFonts w:eastAsiaTheme="minorEastAsia"/>
          <w:i/>
        </w:rPr>
        <w:t>f</w:t>
      </w:r>
      <w:r>
        <w:rPr>
          <w:rFonts w:eastAsiaTheme="minorEastAsia"/>
        </w:rPr>
        <w:t xml:space="preserve"> a modellezett rendszer energiája.</w:t>
      </w:r>
    </w:p>
    <w:p w14:paraId="568304FB" w14:textId="0093B68C" w:rsidR="006A7FB4" w:rsidRDefault="003908DF" w:rsidP="007C794E">
      <w:pPr>
        <w:pStyle w:val="ThesisSzveg"/>
      </w:pPr>
      <w:r>
        <w:t xml:space="preserve">Az </w:t>
      </w:r>
      <w:r>
        <w:rPr>
          <w:i/>
        </w:rPr>
        <w:t>A</w:t>
      </w:r>
      <w:r>
        <w:t xml:space="preserve"> halmaz jellemzően az </w:t>
      </w:r>
      <w:r w:rsidR="00C5120E">
        <w:t>euklideszi</w:t>
      </w:r>
      <w:r>
        <w:t xml:space="preserve"> </w:t>
      </w:r>
      <m:oMath>
        <m:sSup>
          <m:sSupPr>
            <m:ctrlPr>
              <w:rPr>
                <w:rFonts w:ascii="Cambria Math" w:hAnsi="Cambria Math"/>
                <w:i/>
              </w:rPr>
            </m:ctrlPr>
          </m:sSupPr>
          <m:e>
            <m:r>
              <m:rPr>
                <m:sty m:val="b"/>
              </m:rPr>
              <w:rPr>
                <w:rFonts w:ascii="Cambria Math" w:hAnsi="Cambria Math"/>
              </w:rPr>
              <m:t>R</m:t>
            </m:r>
          </m:e>
          <m:sup>
            <m:r>
              <w:rPr>
                <w:rFonts w:ascii="Cambria Math" w:hAnsi="Cambria Math"/>
              </w:rPr>
              <m:t>n</m:t>
            </m:r>
          </m:sup>
        </m:sSup>
      </m:oMath>
      <w:r w:rsidRPr="003908DF">
        <w:t xml:space="preserve"> </w:t>
      </w:r>
      <w:r>
        <w:t xml:space="preserve">tér részhalmaza, ahol </w:t>
      </w:r>
      <w:r>
        <w:rPr>
          <w:i/>
        </w:rPr>
        <w:t>A</w:t>
      </w:r>
      <w:r>
        <w:t xml:space="preserve"> elemeinek egy sor egyenlőségi és egyenlőtlenségi feltételnek kell megfelelniük. </w:t>
      </w:r>
      <w:r>
        <w:rPr>
          <w:i/>
        </w:rPr>
        <w:t>A</w:t>
      </w:r>
      <w:r>
        <w:t xml:space="preserve"> az </w:t>
      </w:r>
      <w:r>
        <w:rPr>
          <w:i/>
        </w:rPr>
        <w:t>f</w:t>
      </w:r>
      <w:r>
        <w:t xml:space="preserve"> függvény értelmezési tartománya, más szavakkal a keresési terület vagy választási halmaz. </w:t>
      </w:r>
      <w:r>
        <w:rPr>
          <w:i/>
        </w:rPr>
        <w:t>A</w:t>
      </w:r>
      <w:r>
        <w:t xml:space="preserve"> elemeit lehetséges megoldásoknak nevezzük.</w:t>
      </w:r>
      <w:r w:rsidR="005E2101">
        <w:t xml:space="preserve"> Az </w:t>
      </w:r>
      <w:r w:rsidR="005E2101">
        <w:rPr>
          <w:i/>
        </w:rPr>
        <w:t>f</w:t>
      </w:r>
      <w:r w:rsidR="005E2101">
        <w:t xml:space="preserve"> függvénynek több elnevezése létezik. Általában célfüggvénynek nevezzük, minimalizálás esetén használatos a költségfüggvény, maximalizálás esetén a hasznossági függvény, egyes alkalmazási területeken az energiafüggvény elnevezés. Egy lehetséges megoldás</w:t>
      </w:r>
      <w:r w:rsidR="00404972">
        <w:t>t,</w:t>
      </w:r>
      <w:r w:rsidR="005E2101">
        <w:t xml:space="preserve"> ami </w:t>
      </w:r>
      <w:r w:rsidR="007E4CA7">
        <w:t xml:space="preserve">céltól függően </w:t>
      </w:r>
      <w:r w:rsidR="005E2101">
        <w:t>mi</w:t>
      </w:r>
      <w:r w:rsidR="007E4CA7">
        <w:t>nimalizálja vagy maximalizálja</w:t>
      </w:r>
      <w:r w:rsidR="005E2101">
        <w:t xml:space="preserve"> a célfüggvényt</w:t>
      </w:r>
      <w:r w:rsidR="007E4CA7">
        <w:t>,</w:t>
      </w:r>
      <w:r w:rsidR="005E2101">
        <w:t xml:space="preserve"> optimális </w:t>
      </w:r>
      <w:r w:rsidR="00404972">
        <w:t>megoldásnak nevez</w:t>
      </w:r>
      <w:r w:rsidR="005E2101">
        <w:t>ü</w:t>
      </w:r>
      <w:r w:rsidR="00404972">
        <w:t>n</w:t>
      </w:r>
      <w:r w:rsidR="005E2101">
        <w:t>k.</w:t>
      </w:r>
    </w:p>
    <w:p w14:paraId="7B62F908" w14:textId="367DBF2F" w:rsidR="00404972" w:rsidRDefault="00404972" w:rsidP="007C794E">
      <w:pPr>
        <w:pStyle w:val="ThesisSzveg"/>
      </w:pPr>
      <w:r>
        <w:t>A matematikában általános</w:t>
      </w:r>
      <w:r w:rsidR="007E4CA7">
        <w:t>an</w:t>
      </w:r>
      <w:r>
        <w:t xml:space="preserve"> elfogadott, hogy minden optimalizálási problémát minimalizálásként kell felírni. Általánosságban, ha a</w:t>
      </w:r>
      <w:r w:rsidR="007D5753">
        <w:t xml:space="preserve"> </w:t>
      </w:r>
      <w:r>
        <w:t>célfüggvény és a</w:t>
      </w:r>
      <w:r w:rsidR="007D5753">
        <w:t xml:space="preserve"> megoldási halmaz nem konvex, a minimalizálási problémának több lokális minimuma is létezhet. Egy lokális minimum az az </w:t>
      </w:r>
      <w:r w:rsidR="007D5753">
        <w:rPr>
          <w:i/>
        </w:rPr>
        <w:t>x</w:t>
      </w:r>
      <w:r w:rsidR="007D5753">
        <w:rPr>
          <w:i/>
          <w:vertAlign w:val="superscript"/>
        </w:rPr>
        <w:t>*</w:t>
      </w:r>
      <w:r w:rsidR="007D5753">
        <w:t xml:space="preserve"> pont, aminek létezik </w:t>
      </w:r>
      <w:r w:rsidR="007D5753">
        <w:rPr>
          <w:rFonts w:eastAsiaTheme="minorEastAsia"/>
        </w:rPr>
        <w:t xml:space="preserve">olyan </w:t>
      </w:r>
      <m:oMath>
        <m:r>
          <w:rPr>
            <w:rFonts w:ascii="Cambria Math" w:hAnsi="Cambria Math"/>
          </w:rPr>
          <m:t>δ&gt;0</m:t>
        </m:r>
      </m:oMath>
      <w:r w:rsidR="007D5753">
        <w:t xml:space="preserve"> környezete ahol nem található nálánál kisebb érték. Formálisan:</w:t>
      </w:r>
    </w:p>
    <w:p w14:paraId="1EF89EAC" w14:textId="77777777" w:rsidR="007D5753" w:rsidRPr="007D5753" w:rsidRDefault="00A21AF9" w:rsidP="007C794E">
      <w:pPr>
        <w:pStyle w:val="ThesisSzveg"/>
        <w:rPr>
          <w:rFonts w:eastAsiaTheme="minorEastAsia"/>
        </w:rPr>
      </w:pPr>
      <m:oMathPara>
        <m:oMath>
          <m:d>
            <m:dPr>
              <m:begChr m:val="‖"/>
              <m:endChr m:val="‖"/>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≤δ; f</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≤f(x)</m:t>
          </m:r>
        </m:oMath>
      </m:oMathPara>
    </w:p>
    <w:p w14:paraId="42EBDC37" w14:textId="77777777" w:rsidR="007D5753" w:rsidRDefault="00DB03C0" w:rsidP="007C794E">
      <w:pPr>
        <w:pStyle w:val="ThesisSzveg"/>
      </w:pPr>
      <w:r>
        <w:lastRenderedPageBreak/>
        <w:t>A lokális maximum a fenti formulához hasonlóan definiálható.</w:t>
      </w:r>
    </w:p>
    <w:p w14:paraId="6D6BF881" w14:textId="044E3622" w:rsidR="00DB03C0" w:rsidRPr="007D5753" w:rsidRDefault="00DB03C0" w:rsidP="007C794E">
      <w:pPr>
        <w:pStyle w:val="ThesisSzveg"/>
      </w:pPr>
      <w:r>
        <w:t xml:space="preserve">A nagy számban </w:t>
      </w:r>
      <w:r w:rsidR="007E4CA7">
        <w:t>létező</w:t>
      </w:r>
      <w:r>
        <w:t xml:space="preserve"> nem-konvex problémákat megoldó algoritmusok nem tudnak különbséget tenni a lokális és globális minimum között, és a probléma megoldás</w:t>
      </w:r>
      <w:r w:rsidR="007E4CA7">
        <w:t>aként</w:t>
      </w:r>
      <w:r>
        <w:t xml:space="preserve"> a helyi minimumot </w:t>
      </w:r>
      <w:r w:rsidR="007E4CA7">
        <w:t>szolgáltatják</w:t>
      </w:r>
      <w:r>
        <w:t>. Az alkalmazott matematika és a numerikus analízis globális optimalizálás ágazata foglalkozik olyan determinisztikus algoritmusok kifejlesztésével</w:t>
      </w:r>
      <w:r w:rsidR="008A2551">
        <w:t>,</w:t>
      </w:r>
      <w:r>
        <w:t xml:space="preserve"> amelyek véges időn belül képesek a </w:t>
      </w:r>
      <w:r w:rsidR="00A2099A">
        <w:t>valós minimális megoldáshoz konvergálni.</w:t>
      </w:r>
    </w:p>
    <w:p w14:paraId="6229547D" w14:textId="77777777" w:rsidR="00F76177" w:rsidRDefault="00F76177" w:rsidP="00F76177">
      <w:pPr>
        <w:pStyle w:val="Cmsor2"/>
      </w:pPr>
      <w:bookmarkStart w:id="193" w:name="_Toc418004052"/>
      <w:r>
        <w:t xml:space="preserve">Lineáris </w:t>
      </w:r>
      <w:r w:rsidR="00CC34DE">
        <w:t>optimalizálási</w:t>
      </w:r>
      <w:r>
        <w:t xml:space="preserve"> feladat</w:t>
      </w:r>
      <w:bookmarkEnd w:id="193"/>
    </w:p>
    <w:p w14:paraId="669B2157" w14:textId="60900C71" w:rsidR="003507B2" w:rsidRDefault="00CC34DE" w:rsidP="007E1A69">
      <w:pPr>
        <w:pStyle w:val="ThesisSzvegElsBekezds"/>
      </w:pPr>
      <w:r>
        <w:t>A lineáris optimalizálás a matematikai optimalizálás egy speciális esete. A lineáris optimalizálás</w:t>
      </w:r>
      <w:r w:rsidR="00E45F61">
        <w:t xml:space="preserve"> módszerével megoldhatók </w:t>
      </w:r>
      <w:r w:rsidR="0045402E">
        <w:t>az</w:t>
      </w:r>
      <w:r w:rsidR="00E45F61">
        <w:t>on</w:t>
      </w:r>
      <w:r w:rsidR="0045402E">
        <w:t xml:space="preserve"> optimalizálás</w:t>
      </w:r>
      <w:r w:rsidR="00E45F61">
        <w:t>i feladatok, aho</w:t>
      </w:r>
      <w:r w:rsidR="0045402E">
        <w:t>l a c</w:t>
      </w:r>
      <w:r w:rsidR="00E45F61">
        <w:t>élfüggvény lineáris függvény és a korlátozások lineáris egyenlőségek vagy egyenlőtlenségek. A lineáris optimalizálási feladat megoldási halmaza egy konvex politóp, am</w:t>
      </w:r>
      <w:r w:rsidR="007E4CA7">
        <w:t>it véges sok fél-tér határol</w:t>
      </w:r>
      <w:r w:rsidR="00E45F61">
        <w:t xml:space="preserve">, </w:t>
      </w:r>
      <w:r w:rsidR="007E4CA7">
        <w:t>a</w:t>
      </w:r>
      <w:r w:rsidR="00E45F61">
        <w:t xml:space="preserve">melyek mindegyikét lineáris egyenlőtlenségek határoznak meg. </w:t>
      </w:r>
      <w:r w:rsidR="00DC6461">
        <w:t>A probléma célfüggvénye a</w:t>
      </w:r>
      <w:r w:rsidR="00E45F61">
        <w:t xml:space="preserve"> poliéderen értelmezett valós értékű </w:t>
      </w:r>
      <w:r w:rsidR="00DC6461">
        <w:t>affin transzformáció. A lineáris optimalizálási algoritmus a poliéderen keresi azt a pontot, ahol a célfüggvény értéke optimális.</w:t>
      </w:r>
    </w:p>
    <w:p w14:paraId="685AEFF4" w14:textId="03D614C1" w:rsidR="00691F77" w:rsidRDefault="00691F77" w:rsidP="00691F77">
      <w:pPr>
        <w:pStyle w:val="ThesisSzveg"/>
      </w:pPr>
      <w:r>
        <w:t xml:space="preserve">A lineáris </w:t>
      </w:r>
      <w:r w:rsidR="007E4CA7">
        <w:t>optimalizálási</w:t>
      </w:r>
      <w:r>
        <w:t xml:space="preserve"> feladat</w:t>
      </w:r>
      <w:r w:rsidR="00ED7CFA">
        <w:t xml:space="preserve"> általános mátrix alakja a</w:t>
      </w:r>
      <w:r>
        <w:t xml:space="preserve"> következőképen írható fel:</w:t>
      </w:r>
    </w:p>
    <w:p w14:paraId="03B44C52" w14:textId="77777777" w:rsidR="00ED7CFA" w:rsidRPr="001D3E44" w:rsidRDefault="001D3E44" w:rsidP="00ED7CFA">
      <w:pPr>
        <w:pStyle w:val="ThesisSzveg"/>
        <w:rPr>
          <w:rFonts w:eastAsiaTheme="minorEastAsia"/>
        </w:rPr>
      </w:pPr>
      <m:oMathPara>
        <m:oMath>
          <m:r>
            <w:rPr>
              <w:rFonts w:ascii="Cambria Math" w:hAnsi="Cambria Math"/>
            </w:rPr>
            <m:t>x≥0</m:t>
          </m:r>
          <m:r>
            <m:rPr>
              <m:sty m:val="p"/>
            </m:rPr>
            <w:rPr>
              <w:rFonts w:ascii="Cambria Math" w:hAnsi="Cambria Math"/>
            </w:rPr>
            <w:br/>
          </m:r>
        </m:oMath>
        <m:oMath>
          <m:r>
            <w:rPr>
              <w:rFonts w:ascii="Cambria Math" w:eastAsiaTheme="minorEastAsia" w:hAnsi="Cambria Math"/>
            </w:rPr>
            <m:t>A∙x≥b</m:t>
          </m:r>
          <m:r>
            <m:rPr>
              <m:sty m:val="p"/>
            </m:rPr>
            <w:rPr>
              <w:rFonts w:ascii="Cambria Math" w:eastAsiaTheme="minorEastAsia" w:hAnsi="Cambria Math"/>
            </w:rPr>
            <w:br/>
          </m:r>
        </m:oMath>
        <m:oMath>
          <m:r>
            <w:rPr>
              <w:rFonts w:ascii="Cambria Math" w:eastAsiaTheme="minorEastAsia" w:hAnsi="Cambria Math"/>
            </w:rPr>
            <m:t>z=</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T</m:t>
              </m:r>
            </m:sup>
          </m:sSup>
          <m:r>
            <w:rPr>
              <w:rFonts w:ascii="Cambria Math" w:eastAsiaTheme="minorEastAsia" w:hAnsi="Cambria Math"/>
            </w:rPr>
            <m:t>∙x→min;</m:t>
          </m:r>
        </m:oMath>
      </m:oMathPara>
    </w:p>
    <w:p w14:paraId="36E08FC0" w14:textId="77777777" w:rsidR="001D3E44" w:rsidRDefault="001D3E44" w:rsidP="00ED7CFA">
      <w:pPr>
        <w:pStyle w:val="ThesisSzveg"/>
        <w:rPr>
          <w:rFonts w:eastAsiaTheme="minorEastAsia"/>
        </w:rPr>
      </w:pPr>
      <w:r>
        <w:rPr>
          <w:rFonts w:eastAsiaTheme="minorEastAsia"/>
        </w:rPr>
        <w:t>vagy másként:</w:t>
      </w:r>
    </w:p>
    <w:p w14:paraId="5FF787CC" w14:textId="77777777" w:rsidR="001D3E44" w:rsidRPr="00764BA5" w:rsidRDefault="00A21AF9" w:rsidP="00ED7CFA">
      <w:pPr>
        <w:pStyle w:val="ThesisSzveg"/>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min</m:t>
                  </m:r>
                </m:e>
                <m:lim/>
              </m:limLow>
            </m:fName>
            <m:e>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T</m:t>
                      </m:r>
                    </m:sup>
                  </m:sSup>
                  <m:r>
                    <w:rPr>
                      <w:rFonts w:ascii="Cambria Math" w:eastAsiaTheme="minorEastAsia" w:hAnsi="Cambria Math"/>
                    </w:rPr>
                    <m:t>x : Ax≥b,  x≥0</m:t>
                  </m:r>
                </m:e>
              </m:d>
            </m:e>
          </m:func>
          <m:r>
            <w:rPr>
              <w:rFonts w:ascii="Cambria Math" w:eastAsiaTheme="minorEastAsia" w:hAnsi="Cambria Math"/>
            </w:rPr>
            <m:t>,</m:t>
          </m:r>
        </m:oMath>
      </m:oMathPara>
    </w:p>
    <w:p w14:paraId="36218F27" w14:textId="24C6D1BC" w:rsidR="00A91536" w:rsidRDefault="00764BA5" w:rsidP="00AA5DE9">
      <w:pPr>
        <w:pStyle w:val="ThesisSzveg"/>
        <w:rPr>
          <w:rFonts w:eastAsiaTheme="minorEastAsia"/>
        </w:rPr>
      </w:pPr>
      <w:r>
        <w:rPr>
          <w:rFonts w:eastAsiaTheme="minorEastAsia"/>
        </w:rPr>
        <w:t xml:space="preserve">ahol </w:t>
      </w:r>
      <m:oMath>
        <m:r>
          <w:rPr>
            <w:rFonts w:ascii="Cambria Math" w:eastAsiaTheme="minorEastAsia" w:hAnsi="Cambria Math"/>
          </w:rPr>
          <m:t>A∈</m:t>
        </m:r>
        <m:sSup>
          <m:sSupPr>
            <m:ctrlPr>
              <w:rPr>
                <w:rFonts w:ascii="Cambria Math" w:eastAsiaTheme="minorEastAsia" w:hAnsi="Cambria Math"/>
                <w:b/>
              </w:rPr>
            </m:ctrlPr>
          </m:sSupPr>
          <m:e>
            <m:r>
              <m:rPr>
                <m:sty m:val="b"/>
              </m:rPr>
              <w:rPr>
                <w:rFonts w:ascii="Cambria Math" w:eastAsiaTheme="minorEastAsia" w:hAnsi="Cambria Math"/>
              </w:rPr>
              <m:t>R</m:t>
            </m:r>
          </m:e>
          <m:sup>
            <m:r>
              <m:rPr>
                <m:sty m:val="bi"/>
              </m:rPr>
              <w:rPr>
                <w:rFonts w:ascii="Cambria Math" w:eastAsiaTheme="minorEastAsia" w:hAnsi="Cambria Math"/>
              </w:rPr>
              <m:t>m×n</m:t>
            </m:r>
          </m:sup>
        </m:sSup>
      </m:oMath>
      <w:r>
        <w:rPr>
          <w:rFonts w:eastAsiaTheme="minorEastAsia"/>
        </w:rPr>
        <w:t xml:space="preserve">, </w:t>
      </w:r>
      <m:oMath>
        <m:r>
          <w:rPr>
            <w:rFonts w:ascii="Cambria Math" w:eastAsiaTheme="minorEastAsia" w:hAnsi="Cambria Math"/>
          </w:rPr>
          <m:t>b∈</m:t>
        </m:r>
        <m:sSup>
          <m:sSupPr>
            <m:ctrlPr>
              <w:rPr>
                <w:rFonts w:ascii="Cambria Math" w:eastAsiaTheme="minorEastAsia" w:hAnsi="Cambria Math"/>
                <w:i/>
              </w:rPr>
            </m:ctrlPr>
          </m:sSupPr>
          <m:e>
            <m:r>
              <m:rPr>
                <m:sty m:val="b"/>
              </m:rPr>
              <w:rPr>
                <w:rFonts w:ascii="Cambria Math" w:eastAsiaTheme="minorEastAsia" w:hAnsi="Cambria Math"/>
              </w:rPr>
              <m:t>R</m:t>
            </m:r>
          </m:e>
          <m:sup>
            <m:r>
              <w:rPr>
                <w:rFonts w:ascii="Cambria Math" w:eastAsiaTheme="minorEastAsia" w:hAnsi="Cambria Math"/>
              </w:rPr>
              <m:t>m</m:t>
            </m:r>
          </m:sup>
        </m:sSup>
      </m:oMath>
      <w:r>
        <w:rPr>
          <w:rFonts w:eastAsiaTheme="minorEastAsia"/>
        </w:rPr>
        <w:t xml:space="preserve">, </w:t>
      </w:r>
      <m:oMath>
        <m:r>
          <w:rPr>
            <w:rFonts w:ascii="Cambria Math" w:eastAsiaTheme="minorEastAsia" w:hAnsi="Cambria Math"/>
          </w:rPr>
          <m:t>c,x∈</m:t>
        </m:r>
        <m:sSup>
          <m:sSupPr>
            <m:ctrlPr>
              <w:rPr>
                <w:rFonts w:ascii="Cambria Math" w:eastAsiaTheme="minorEastAsia" w:hAnsi="Cambria Math"/>
                <w:i/>
              </w:rPr>
            </m:ctrlPr>
          </m:sSupPr>
          <m:e>
            <m:r>
              <m:rPr>
                <m:sty m:val="b"/>
              </m:rPr>
              <w:rPr>
                <w:rFonts w:ascii="Cambria Math" w:eastAsiaTheme="minorEastAsia" w:hAnsi="Cambria Math"/>
              </w:rPr>
              <m:t>R</m:t>
            </m:r>
          </m:e>
          <m:sup>
            <m:r>
              <w:rPr>
                <w:rFonts w:ascii="Cambria Math" w:eastAsiaTheme="minorEastAsia" w:hAnsi="Cambria Math"/>
              </w:rPr>
              <m:t>n</m:t>
            </m:r>
          </m:sup>
        </m:sSup>
      </m:oMath>
      <w:r>
        <w:rPr>
          <w:rFonts w:eastAsiaTheme="minorEastAsia"/>
        </w:rPr>
        <w:t xml:space="preserve">. A formulában </w:t>
      </w:r>
      <w:r>
        <w:rPr>
          <w:rFonts w:eastAsiaTheme="minorEastAsia"/>
          <w:i/>
        </w:rPr>
        <w:t>x</w:t>
      </w:r>
      <w:r>
        <w:rPr>
          <w:rFonts w:eastAsiaTheme="minorEastAsia"/>
        </w:rPr>
        <w:t xml:space="preserve"> a változók vektora, </w:t>
      </w:r>
      <w:r>
        <w:rPr>
          <w:rFonts w:eastAsiaTheme="minorEastAsia"/>
          <w:i/>
        </w:rPr>
        <w:t xml:space="preserve">c </w:t>
      </w:r>
      <w:r>
        <w:rPr>
          <w:rFonts w:eastAsiaTheme="minorEastAsia"/>
        </w:rPr>
        <w:t xml:space="preserve">a célfüggvény együtthatóinak vektora, </w:t>
      </w:r>
      <w:r>
        <w:rPr>
          <w:rFonts w:eastAsiaTheme="minorEastAsia"/>
          <w:i/>
        </w:rPr>
        <w:t>b</w:t>
      </w:r>
      <w:r w:rsidRPr="00764BA5">
        <w:rPr>
          <w:rFonts w:eastAsiaTheme="minorEastAsia"/>
        </w:rPr>
        <w:t xml:space="preserve"> </w:t>
      </w:r>
      <w:r>
        <w:rPr>
          <w:rFonts w:eastAsiaTheme="minorEastAsia"/>
        </w:rPr>
        <w:t xml:space="preserve">kapacitásvektor, </w:t>
      </w:r>
      <w:r>
        <w:rPr>
          <w:rFonts w:eastAsiaTheme="minorEastAsia"/>
          <w:i/>
        </w:rPr>
        <w:t>A</w:t>
      </w:r>
      <w:r w:rsidR="00D42989">
        <w:rPr>
          <w:rFonts w:eastAsiaTheme="minorEastAsia"/>
        </w:rPr>
        <w:t xml:space="preserve"> pedig a technikai</w:t>
      </w:r>
      <w:r>
        <w:rPr>
          <w:rFonts w:eastAsiaTheme="minorEastAsia"/>
        </w:rPr>
        <w:t xml:space="preserve"> együtthatómátrix.</w:t>
      </w:r>
      <w:r w:rsidR="00D42989">
        <w:rPr>
          <w:rFonts w:eastAsiaTheme="minorEastAsia"/>
        </w:rPr>
        <w:t xml:space="preserve"> Az </w:t>
      </w:r>
      <m:oMath>
        <m:r>
          <w:rPr>
            <w:rFonts w:ascii="Cambria Math" w:eastAsiaTheme="minorEastAsia" w:hAnsi="Cambria Math"/>
          </w:rPr>
          <m:t>Ax≥b</m:t>
        </m:r>
      </m:oMath>
      <w:r w:rsidR="00D42989">
        <w:rPr>
          <w:rFonts w:eastAsiaTheme="minorEastAsia"/>
        </w:rPr>
        <w:t xml:space="preserve"> és</w:t>
      </w:r>
      <m:oMath>
        <m:r>
          <w:rPr>
            <w:rFonts w:ascii="Cambria Math" w:eastAsiaTheme="minorEastAsia" w:hAnsi="Cambria Math"/>
          </w:rPr>
          <m:t xml:space="preserve"> x≥0</m:t>
        </m:r>
      </m:oMath>
      <w:r w:rsidR="00D42989">
        <w:rPr>
          <w:rFonts w:eastAsiaTheme="minorEastAsia"/>
        </w:rPr>
        <w:t xml:space="preserve"> korlátozások hat</w:t>
      </w:r>
      <w:r w:rsidR="00AA5DE9">
        <w:rPr>
          <w:rFonts w:eastAsiaTheme="minorEastAsia"/>
        </w:rPr>
        <w:t>ározzák meg azt a konv</w:t>
      </w:r>
      <w:r w:rsidR="00D42989">
        <w:rPr>
          <w:rFonts w:eastAsiaTheme="minorEastAsia"/>
        </w:rPr>
        <w:t xml:space="preserve">ex </w:t>
      </w:r>
      <w:r w:rsidR="005260F0">
        <w:rPr>
          <w:rFonts w:eastAsiaTheme="minorEastAsia"/>
        </w:rPr>
        <w:t>politópot,</w:t>
      </w:r>
      <w:r w:rsidR="00D42989">
        <w:rPr>
          <w:rFonts w:eastAsiaTheme="minorEastAsia"/>
        </w:rPr>
        <w:t xml:space="preserve"> ami </w:t>
      </w:r>
      <w:r w:rsidR="007E4CA7">
        <w:rPr>
          <w:rFonts w:eastAsiaTheme="minorEastAsia"/>
        </w:rPr>
        <w:t xml:space="preserve">felett </w:t>
      </w:r>
      <w:r w:rsidR="00D42989">
        <w:rPr>
          <w:rFonts w:eastAsiaTheme="minorEastAsia"/>
        </w:rPr>
        <w:t>a célfüggvény optimalizálandó.</w:t>
      </w:r>
    </w:p>
    <w:p w14:paraId="407D902D" w14:textId="3DCEBF73" w:rsidR="00D42989" w:rsidRDefault="00A91536" w:rsidP="00AA5DE9">
      <w:pPr>
        <w:pStyle w:val="ThesisSzveg"/>
        <w:rPr>
          <w:rFonts w:eastAsiaTheme="minorEastAsia"/>
        </w:rPr>
      </w:pPr>
      <w:r>
        <w:rPr>
          <w:rFonts w:eastAsiaTheme="minorEastAsia"/>
        </w:rPr>
        <w:lastRenderedPageBreak/>
        <w:t xml:space="preserve">Az optimális megoldás létezése nem szükséges feltétel. Tekintsük a következő két korlátozást </w:t>
      </w:r>
      <w:r>
        <w:rPr>
          <w:rFonts w:eastAsiaTheme="minorEastAsia"/>
          <w:i/>
        </w:rPr>
        <w:t>x</w:t>
      </w:r>
      <w:r>
        <w:rPr>
          <w:rFonts w:eastAsiaTheme="minorEastAsia"/>
        </w:rPr>
        <w:t xml:space="preserve">-re: </w:t>
      </w:r>
      <m:oMath>
        <m:r>
          <w:rPr>
            <w:rFonts w:ascii="Cambria Math" w:hAnsi="Cambria Math"/>
          </w:rPr>
          <m:t>x≥2</m:t>
        </m:r>
      </m:oMath>
      <w:r>
        <w:rPr>
          <w:rFonts w:eastAsiaTheme="minorEastAsia"/>
        </w:rPr>
        <w:t xml:space="preserve"> és </w:t>
      </w:r>
      <m:oMath>
        <m:r>
          <w:rPr>
            <w:rFonts w:ascii="Cambria Math" w:hAnsi="Cambria Math"/>
          </w:rPr>
          <m:t>x≤1</m:t>
        </m:r>
      </m:oMath>
      <w:r>
        <w:rPr>
          <w:rFonts w:eastAsiaTheme="minorEastAsia"/>
        </w:rPr>
        <w:t xml:space="preserve">. Ez esetben a korlátozások által képzett tereknek nincs metszette, az optimalizálási feladat megoldhatatlan. Egy másik példában </w:t>
      </w:r>
      <w:r w:rsidR="007E4CA7">
        <w:rPr>
          <w:rFonts w:eastAsiaTheme="minorEastAsia"/>
        </w:rPr>
        <w:t>tegyük fel</w:t>
      </w:r>
      <w:r>
        <w:rPr>
          <w:rFonts w:eastAsiaTheme="minorEastAsia"/>
        </w:rPr>
        <w:t>, hogy a korlátozások által képzett pol</w:t>
      </w:r>
      <w:r w:rsidR="00C5120E">
        <w:rPr>
          <w:rFonts w:eastAsiaTheme="minorEastAsia"/>
        </w:rPr>
        <w:t>i</w:t>
      </w:r>
      <w:r>
        <w:rPr>
          <w:rFonts w:eastAsiaTheme="minorEastAsia"/>
        </w:rPr>
        <w:t>tóp korlátlan a célfüggvény gradiensének irányában (amely esetben a célfüggvény gradiense megegyezik a célfüggvény együttható vektorával). Ekkor belátható, hogy az optimális megoldás véges időn belül nem elérhető.</w:t>
      </w:r>
      <w:r w:rsidR="002E66E7">
        <w:rPr>
          <w:rFonts w:eastAsiaTheme="minorEastAsia"/>
        </w:rPr>
        <w:t xml:space="preserve"> Azonban a lineáris optimalizálás alaptétele kimondja, hogy ha egy lineáris problémának van opti</w:t>
      </w:r>
      <w:r w:rsidR="00201ACE">
        <w:rPr>
          <w:rFonts w:eastAsiaTheme="minorEastAsia"/>
        </w:rPr>
        <w:t>mális megoldása,</w:t>
      </w:r>
      <w:r w:rsidR="002E66E7">
        <w:rPr>
          <w:rFonts w:eastAsiaTheme="minorEastAsia"/>
        </w:rPr>
        <w:t xml:space="preserve"> akkor</w:t>
      </w:r>
      <w:r w:rsidR="00201ACE">
        <w:rPr>
          <w:rFonts w:eastAsiaTheme="minorEastAsia"/>
        </w:rPr>
        <w:t>,</w:t>
      </w:r>
      <w:r w:rsidR="002E66E7">
        <w:rPr>
          <w:rFonts w:eastAsiaTheme="minorEastAsia"/>
        </w:rPr>
        <w:t xml:space="preserve"> az megtalálható a konvex poliéder sarokpontjainak vizsgálatával.</w:t>
      </w:r>
    </w:p>
    <w:p w14:paraId="311EB166" w14:textId="51A6180F" w:rsidR="00443005" w:rsidRDefault="00443005" w:rsidP="00AA5DE9">
      <w:pPr>
        <w:pStyle w:val="ThesisSzveg"/>
        <w:rPr>
          <w:rFonts w:eastAsiaTheme="minorEastAsia"/>
        </w:rPr>
      </w:pPr>
      <w:r>
        <w:rPr>
          <w:rFonts w:eastAsiaTheme="minorEastAsia"/>
        </w:rPr>
        <w:t>A lineáris optimalizálási feladatok megoldására alapvetően három módszer kínálkozik. Az egyszerű, legfeljebb kétváltozós problémák megoldhatóak grafikus úton, míg a bonyolultabb feladatokhoz valamilyen Szimplex vagy belsőpontos módszert alkalmazó algoritmus használható.</w:t>
      </w:r>
    </w:p>
    <w:p w14:paraId="2D259955" w14:textId="1E84A1D2" w:rsidR="00F76177" w:rsidRDefault="00443005" w:rsidP="00D42989">
      <w:pPr>
        <w:pStyle w:val="Cmsor2"/>
      </w:pPr>
      <w:bookmarkStart w:id="194" w:name="_Toc418004053"/>
      <w:r>
        <w:t>Nemlineáris optimalizálási</w:t>
      </w:r>
      <w:r w:rsidR="00F76177">
        <w:t xml:space="preserve"> feladat</w:t>
      </w:r>
      <w:bookmarkEnd w:id="194"/>
    </w:p>
    <w:p w14:paraId="16782F64" w14:textId="74CB2EEA" w:rsidR="003507B2" w:rsidRDefault="00E14D8C" w:rsidP="007E1A69">
      <w:pPr>
        <w:pStyle w:val="ThesisSzvegElsBekezds"/>
      </w:pPr>
      <w:r>
        <w:t xml:space="preserve">Nemlineáris optimalizálásról beszélünk akkor, ha a megoldandó probléma egyenlőségekkel vagy egyenlőtlenségekkel korlátozott, valós értékű változókat alkalmaz, a cél maximalizálás vagy minimalizálás és a korlátozások vagy a célfüggvény bármelyike nemlineáris függvény. </w:t>
      </w:r>
      <w:r w:rsidR="00443005">
        <w:t>A nemline</w:t>
      </w:r>
      <w:r w:rsidR="00DC71BB">
        <w:t>áris optimalizálás</w:t>
      </w:r>
      <w:r w:rsidR="00443005">
        <w:t xml:space="preserve"> a lineáris opti</w:t>
      </w:r>
      <w:r>
        <w:t>malizálás</w:t>
      </w:r>
      <w:r w:rsidR="00443005">
        <w:t xml:space="preserve"> általánosítása.</w:t>
      </w:r>
    </w:p>
    <w:p w14:paraId="31D3CE1B" w14:textId="62FC876C" w:rsidR="00DC71BB" w:rsidRDefault="00DC71BB" w:rsidP="00DC71BB">
      <w:pPr>
        <w:pStyle w:val="Cmsor2"/>
      </w:pPr>
      <w:bookmarkStart w:id="195" w:name="_Toc418004054"/>
      <w:r>
        <w:t>Alkalmazási területek</w:t>
      </w:r>
      <w:bookmarkEnd w:id="195"/>
    </w:p>
    <w:p w14:paraId="7A3A61EE" w14:textId="71C2C24C" w:rsidR="00DC71BB" w:rsidRPr="00DC71BB" w:rsidDel="00B07717" w:rsidRDefault="00DC71BB" w:rsidP="007E1A69">
      <w:pPr>
        <w:pStyle w:val="ThesisSzvegElsBekezds"/>
        <w:rPr>
          <w:del w:id="196" w:author="Rozsenich Balázs" w:date="2015-04-28T17:41:00Z"/>
        </w:rPr>
      </w:pPr>
      <w:r>
        <w:t xml:space="preserve">A matematikai optimalizálás, azon belül a lineáris és nemlineáris optimalizálás széleskörűen alkalmazott világszerte, szinte minden tudományterületen és az iparban. Optimalizálási feladatok gyakran előfordulnak az operációkutatás, logisztika, közgazdaságtan, kémia és fizika területén. Ilyen jellemző problémák például a portfólió kiválasztás, </w:t>
      </w:r>
      <w:r w:rsidR="006C0662">
        <w:t>ellátás tervezés, ütemezés, fuvarozási és egyéb logisztikai problémák vagy a hálózattervezés.</w:t>
      </w:r>
    </w:p>
    <w:p w14:paraId="1BBEDD2E" w14:textId="77777777" w:rsidR="00E257D0" w:rsidDel="00B07717" w:rsidRDefault="00E257D0" w:rsidP="00E257D0">
      <w:pPr>
        <w:pStyle w:val="ThesisSzveg"/>
        <w:rPr>
          <w:del w:id="197" w:author="Rozsenich Balázs" w:date="2015-04-28T17:41:00Z"/>
        </w:rPr>
      </w:pPr>
    </w:p>
    <w:p w14:paraId="0437FCFD" w14:textId="77777777" w:rsidR="00E257D0" w:rsidRPr="00E257D0" w:rsidRDefault="00E257D0">
      <w:pPr>
        <w:pStyle w:val="ThesisSzvegElsBekezds"/>
        <w:sectPr w:rsidR="00E257D0" w:rsidRPr="00E257D0" w:rsidSect="00FD5FB2">
          <w:headerReference w:type="default" r:id="rId16"/>
          <w:headerReference w:type="first" r:id="rId17"/>
          <w:pgSz w:w="11907" w:h="16839" w:code="9"/>
          <w:pgMar w:top="1701" w:right="1701" w:bottom="1701" w:left="0" w:header="709" w:footer="709" w:gutter="2268"/>
          <w:cols w:space="708"/>
          <w:docGrid w:linePitch="360"/>
        </w:sectPr>
        <w:pPrChange w:id="198" w:author="Rozsenich Balázs" w:date="2015-04-28T17:41:00Z">
          <w:pPr>
            <w:pStyle w:val="ThesisSzveg"/>
            <w:ind w:firstLine="0"/>
          </w:pPr>
        </w:pPrChange>
      </w:pPr>
    </w:p>
    <w:p w14:paraId="72F13020" w14:textId="77777777" w:rsidR="00D323D7" w:rsidRDefault="00E40DAB" w:rsidP="000C21EE">
      <w:pPr>
        <w:pStyle w:val="Cmsor1"/>
      </w:pPr>
      <w:bookmarkStart w:id="199" w:name="_Ref416281637"/>
      <w:bookmarkStart w:id="200" w:name="_Toc418004055"/>
      <w:r w:rsidRPr="00964772">
        <w:lastRenderedPageBreak/>
        <w:t>Ruby on Rails</w:t>
      </w:r>
      <w:bookmarkEnd w:id="199"/>
      <w:bookmarkEnd w:id="200"/>
    </w:p>
    <w:p w14:paraId="29D04100" w14:textId="48774B7A" w:rsidR="000726F6" w:rsidRDefault="00EA7F60" w:rsidP="007E1A69">
      <w:pPr>
        <w:pStyle w:val="ThesisSzvegElsBekezds"/>
      </w:pPr>
      <w:r>
        <w:t>A Ruby on Rails – röviden Rails – egy</w:t>
      </w:r>
      <w:r w:rsidR="005B57DF">
        <w:t xml:space="preserve"> közel 10 éves múltra visszatekintő</w:t>
      </w:r>
      <w:r w:rsidR="00817998">
        <w:t>, nyílt forrás</w:t>
      </w:r>
      <w:r w:rsidR="005B57DF">
        <w:t>kódú,</w:t>
      </w:r>
      <w:r>
        <w:t xml:space="preserve"> Ruby nyelven íródott</w:t>
      </w:r>
      <w:r w:rsidR="005B57DF">
        <w:t>,</w:t>
      </w:r>
      <w:r>
        <w:t xml:space="preserve"> webalkalmazások </w:t>
      </w:r>
      <w:r w:rsidR="00866F88">
        <w:t>készítésére alkal</w:t>
      </w:r>
      <w:r>
        <w:t>m</w:t>
      </w:r>
      <w:r w:rsidR="00866F88">
        <w:t>a</w:t>
      </w:r>
      <w:r>
        <w:t xml:space="preserve">s keretrendszer. </w:t>
      </w:r>
      <w:r w:rsidR="005B57DF">
        <w:t>Világszerte népszerű a fejlesztők körében és több neves weboldal is ezt a rendszert használja, úgy, mint a Twitter, a GitHub vagy a Shopify.</w:t>
      </w:r>
    </w:p>
    <w:p w14:paraId="7480711A" w14:textId="5C09E92D" w:rsidR="002F3064" w:rsidRPr="002F3064" w:rsidRDefault="002F3064" w:rsidP="002F3064">
      <w:pPr>
        <w:pStyle w:val="ThesisSzveg"/>
      </w:pPr>
      <w:r>
        <w:t>A Ruby nyelv, amely a Rails alapját képzi, egy nyílt forráskódú, az egyszerűséget és a produktivitást szem előtt tartó</w:t>
      </w:r>
      <w:r w:rsidR="00011456">
        <w:t>,</w:t>
      </w:r>
      <w:r>
        <w:t xml:space="preserve"> erősen objektum orientált programozási nyelv. Megalkotója </w:t>
      </w:r>
      <w:r w:rsidRPr="002F3064">
        <w:t>Yukihiro “Matz” Matsumoto</w:t>
      </w:r>
      <w:r>
        <w:t xml:space="preserve"> japán programozó, aki 1995 decemberében tette közzé a nyelv első változatát.</w:t>
      </w:r>
    </w:p>
    <w:p w14:paraId="352FE425" w14:textId="2161A296" w:rsidR="005B57DF" w:rsidRDefault="005B57DF" w:rsidP="005B57DF">
      <w:pPr>
        <w:pStyle w:val="ThesisSzveg"/>
      </w:pPr>
      <w:r>
        <w:t>David Heinemeier Hansson a 37si</w:t>
      </w:r>
      <w:r w:rsidR="00011456">
        <w:t>gnals számára készített projekt-</w:t>
      </w:r>
      <w:r>
        <w:t>menedzsment rendszer fejlesztése közben alkotta meg a</w:t>
      </w:r>
      <w:r w:rsidR="00011456">
        <w:t xml:space="preserve"> Ruby on</w:t>
      </w:r>
      <w:r>
        <w:t xml:space="preserve"> Rails keretrendszert. A keretrendszer első, nyílt forráskódú kiadása 2004-ben történt, Hansson azonban 2005 februárjáig nem adott változtatási jogot senkinek. Az 1.0 verzió 2005 decemberében került kiadásra. </w:t>
      </w:r>
      <w:r w:rsidR="008C3C38">
        <w:t xml:space="preserve">A jelenlegi legfrissebb verzió a 4.2.1, amely 2015 márciusában jelent meg. Érdekesség, hogy a keretrendszer bárki számára elérhető </w:t>
      </w:r>
      <w:r w:rsidR="008C3C38" w:rsidRPr="008C3C38">
        <w:rPr>
          <w:i/>
        </w:rPr>
        <w:t>repository</w:t>
      </w:r>
      <w:r w:rsidR="008C3C38">
        <w:t>-ja a GitHub-on</w:t>
      </w:r>
      <w:r w:rsidR="00011456">
        <w:rPr>
          <w:rStyle w:val="Lbjegyzet-hivatkozs"/>
        </w:rPr>
        <w:footnoteReference w:id="2"/>
      </w:r>
      <w:r w:rsidR="00011456">
        <w:t xml:space="preserve"> szabadon</w:t>
      </w:r>
      <w:r w:rsidR="008C3C38">
        <w:t xml:space="preserve"> böngészhető, amely szintén a Rails keretrendszert használja. A </w:t>
      </w:r>
      <w:r w:rsidR="008C3C38" w:rsidRPr="008C3C38">
        <w:rPr>
          <w:i/>
        </w:rPr>
        <w:t>repository</w:t>
      </w:r>
      <w:r w:rsidR="008C3C38">
        <w:t xml:space="preserve"> 2015 tavaszán több, mint 50.000 </w:t>
      </w:r>
      <w:r w:rsidR="008C3C38">
        <w:rPr>
          <w:i/>
        </w:rPr>
        <w:t>commit</w:t>
      </w:r>
      <w:r w:rsidR="008C3C38">
        <w:t xml:space="preserve">-ot, 259 kiadást és közel 2700 közreműködő fejlesztőt számlál. A keretrendszer már a kezdetektől hatalmas népszerűségre tett szert, igazi fénykorát 2005 és 2008 között élte. Bár a Python Django már 2006 óta </w:t>
      </w:r>
      <w:r w:rsidR="002E2DC9">
        <w:t>ellenfele és a Java alapú keretrendszerek mindig is népszerűbbek voltak nála az üzleti megrendelők kö</w:t>
      </w:r>
      <w:r w:rsidR="007E4CA7">
        <w:t>rében</w:t>
      </w:r>
      <w:r w:rsidR="002E2DC9">
        <w:t xml:space="preserve">, a piaci részesedése a mai napig meghatározó. A 2010-es évektől a Node.js, a Laravel és egyéb divatos PHP és Javascript alapú keretrendszerek hasonló népszerűségi növekedést </w:t>
      </w:r>
      <w:r w:rsidR="00A95E01">
        <w:t>mutatnak, mint a Rails a 2000-es évek közepén</w:t>
      </w:r>
      <w:r w:rsidR="00202C4B">
        <w:t>. Manapság a</w:t>
      </w:r>
      <w:r w:rsidR="00A95E01">
        <w:t xml:space="preserve"> </w:t>
      </w:r>
      <w:r w:rsidR="00202C4B">
        <w:t xml:space="preserve">Ruby on </w:t>
      </w:r>
      <w:r w:rsidR="00A95E01">
        <w:t xml:space="preserve">Rails népszerűsége szinte megegyezik </w:t>
      </w:r>
      <w:r w:rsidR="00D7117E">
        <w:t>a Java alapú keretrendszerekkel, de elmarad a divatos PHP és Javascript alapú megoldásoktól.</w:t>
      </w:r>
    </w:p>
    <w:p w14:paraId="23976103" w14:textId="5AEEF1E6" w:rsidR="00817998" w:rsidRDefault="00817998" w:rsidP="005B57DF">
      <w:pPr>
        <w:pStyle w:val="ThesisSzveg"/>
      </w:pPr>
      <w:r>
        <w:t>A Rails egy szoftver könyvtár, amely a Ruby nyelv kiegészítése, és mint olyan, a RubyGem csomagkezelővel telepíthető, több más kiegészítővel együtt. A Rails a Ruby nyelvet kombinálja webes technológiákkal, úgy, mint</w:t>
      </w:r>
      <w:r w:rsidR="007E4CA7">
        <w:t xml:space="preserve"> a</w:t>
      </w:r>
      <w:r>
        <w:t xml:space="preserve"> HTML,</w:t>
      </w:r>
      <w:r w:rsidR="007E4CA7">
        <w:t xml:space="preserve"> a </w:t>
      </w:r>
      <w:r>
        <w:t xml:space="preserve">CSS </w:t>
      </w:r>
      <w:r>
        <w:lastRenderedPageBreak/>
        <w:t>és</w:t>
      </w:r>
      <w:r w:rsidR="007E4CA7">
        <w:t xml:space="preserve"> a</w:t>
      </w:r>
      <w:r>
        <w:t xml:space="preserve"> Javascript. Működését tekintve szerveroldali megoldás.</w:t>
      </w:r>
      <w:r w:rsidR="00596AE4">
        <w:t xml:space="preserve"> A Rails alkalmazások az MVC (Model-View-Controller) tervezési mintát követik. A keretrendszer működése és használata négy alapelvet követ:</w:t>
      </w:r>
    </w:p>
    <w:p w14:paraId="2B525A30" w14:textId="4D42AD7F" w:rsidR="004D7F8C" w:rsidRDefault="00596AE4">
      <w:pPr>
        <w:pStyle w:val="ThesisSzveg"/>
        <w:numPr>
          <w:ilvl w:val="0"/>
          <w:numId w:val="24"/>
        </w:numPr>
        <w:tabs>
          <w:tab w:val="left" w:pos="7881"/>
        </w:tabs>
        <w:ind w:left="992" w:hanging="357"/>
        <w:rPr>
          <w:b/>
        </w:rPr>
        <w:pPrChange w:id="201" w:author="Rozsenich Balázs" w:date="2015-04-28T22:00:00Z">
          <w:pPr>
            <w:pStyle w:val="ThesisSzveg"/>
            <w:numPr>
              <w:numId w:val="24"/>
            </w:numPr>
            <w:tabs>
              <w:tab w:val="left" w:pos="7938"/>
            </w:tabs>
            <w:ind w:left="992" w:hanging="357"/>
          </w:pPr>
        </w:pPrChange>
      </w:pPr>
      <w:r w:rsidRPr="00596AE4">
        <w:rPr>
          <w:b/>
        </w:rPr>
        <w:t>A Rails makacs</w:t>
      </w:r>
      <w:ins w:id="202" w:author="Rozsenich Balázs" w:date="2015-04-28T22:00:00Z">
        <w:r w:rsidR="001B3972">
          <w:rPr>
            <w:b/>
          </w:rPr>
          <w:tab/>
        </w:r>
      </w:ins>
      <w:del w:id="203" w:author="Rozsenich Balázs" w:date="2015-04-28T22:00:00Z">
        <w:r w:rsidR="009D08A0" w:rsidDel="001B3972">
          <w:rPr>
            <w:b/>
          </w:rPr>
          <w:tab/>
        </w:r>
      </w:del>
      <w:r w:rsidRPr="00596AE4">
        <w:rPr>
          <w:b/>
        </w:rPr>
        <w:br/>
      </w:r>
      <w:r>
        <w:t xml:space="preserve">A ’90-es években a webalkalmazásokat </w:t>
      </w:r>
      <w:r w:rsidR="004D7F8C">
        <w:t xml:space="preserve">főleg Perl nyelven írták, amely úgy hirdette magát, mint egy nyelv, amiben egy probléma számtalan módon megoldható. Ezzel szemben a Rails keretrendszerben minden gyakori, a webfejlesztés során előforduló problémának létezik egy jó megoldása, az úgynevezett </w:t>
      </w:r>
      <w:r w:rsidR="004D7F8C" w:rsidRPr="004D7F8C">
        <w:rPr>
          <w:i/>
        </w:rPr>
        <w:t>Rails way</w:t>
      </w:r>
      <w:r w:rsidR="004D7F8C">
        <w:t>. Ha a fejlesztő követi a Rails ajánlott konvencióit, akkor kevesebb döntéssel szembesül, tudván, hogy a legtöbb problémának már létezik használható megoldása.</w:t>
      </w:r>
    </w:p>
    <w:p w14:paraId="33512229" w14:textId="01B0BD20" w:rsidR="004D7F8C" w:rsidRPr="009D08A0" w:rsidRDefault="004D7F8C">
      <w:pPr>
        <w:pStyle w:val="ThesisSzveg"/>
        <w:numPr>
          <w:ilvl w:val="0"/>
          <w:numId w:val="24"/>
        </w:numPr>
        <w:tabs>
          <w:tab w:val="left" w:pos="7881"/>
        </w:tabs>
        <w:ind w:left="992" w:hanging="357"/>
        <w:rPr>
          <w:b/>
        </w:rPr>
        <w:pPrChange w:id="204" w:author="Rozsenich Balázs" w:date="2015-04-28T22:00:00Z">
          <w:pPr>
            <w:pStyle w:val="ThesisSzveg"/>
            <w:numPr>
              <w:numId w:val="24"/>
            </w:numPr>
            <w:ind w:left="993" w:hanging="360"/>
          </w:pPr>
        </w:pPrChange>
      </w:pPr>
      <w:r>
        <w:rPr>
          <w:b/>
        </w:rPr>
        <w:t xml:space="preserve">A Rails </w:t>
      </w:r>
      <w:r w:rsidRPr="004D7F8C">
        <w:rPr>
          <w:b/>
        </w:rPr>
        <w:t>omakase</w:t>
      </w:r>
      <w:ins w:id="205" w:author="Rozsenich Balázs" w:date="2015-04-28T22:00:00Z">
        <w:r w:rsidR="001B3972">
          <w:rPr>
            <w:b/>
          </w:rPr>
          <w:tab/>
        </w:r>
      </w:ins>
      <w:del w:id="206" w:author="Rozsenich Balázs" w:date="2015-04-28T22:00:00Z">
        <w:r w:rsidR="009D08A0" w:rsidDel="001B3972">
          <w:rPr>
            <w:b/>
          </w:rPr>
          <w:tab/>
        </w:r>
      </w:del>
      <w:del w:id="207" w:author="Rozsenich Balázs" w:date="2015-04-28T21:59:00Z">
        <w:r w:rsidR="009D08A0" w:rsidDel="001B3972">
          <w:rPr>
            <w:b/>
          </w:rPr>
          <w:tab/>
        </w:r>
        <w:r w:rsidR="009D08A0" w:rsidDel="001B3972">
          <w:rPr>
            <w:b/>
          </w:rPr>
          <w:tab/>
        </w:r>
      </w:del>
      <w:r>
        <w:rPr>
          <w:b/>
        </w:rPr>
        <w:br/>
      </w:r>
      <w:r>
        <w:t xml:space="preserve">Az </w:t>
      </w:r>
      <w:r w:rsidRPr="004D7F8C">
        <w:rPr>
          <w:i/>
        </w:rPr>
        <w:t>omakase</w:t>
      </w:r>
      <w:r>
        <w:t xml:space="preserve"> egy japán kifejezés, jelentése </w:t>
      </w:r>
      <w:r w:rsidRPr="004D7F8C">
        <w:rPr>
          <w:i/>
        </w:rPr>
        <w:t>„Csináld ahogy akarod!”</w:t>
      </w:r>
      <w:r>
        <w:t xml:space="preserve">. A kifejezés a sushi éttermekben használatos, amikor a vendég egy </w:t>
      </w:r>
      <w:r w:rsidRPr="004D7F8C">
        <w:rPr>
          <w:i/>
        </w:rPr>
        <w:t>omakase</w:t>
      </w:r>
      <w:r>
        <w:t xml:space="preserve"> fogást kér a séftől. Ekkor a séf összeállít egy saját ízlése és stílusa szerint kellemes válogatást. </w:t>
      </w:r>
      <w:r w:rsidR="009D08A0">
        <w:t>A Rails omakase jellege azt jelenti, hogy a vezető fejlesztők – köztük az alapító, Heinemeier Hansson – tapasztalataik és egyéni döntéseik alakítják a keretrendszert. Természetesen a fejlesztők számításba veszik más, a projektben résztvevő fejlesztők véleményét is.</w:t>
      </w:r>
    </w:p>
    <w:p w14:paraId="42387B72" w14:textId="13FFA2B6" w:rsidR="009D08A0" w:rsidRPr="004E46A1" w:rsidRDefault="009D08A0">
      <w:pPr>
        <w:pStyle w:val="ThesisSzveg"/>
        <w:numPr>
          <w:ilvl w:val="0"/>
          <w:numId w:val="24"/>
        </w:numPr>
        <w:tabs>
          <w:tab w:val="left" w:pos="7881"/>
        </w:tabs>
        <w:ind w:left="992" w:hanging="357"/>
        <w:rPr>
          <w:b/>
        </w:rPr>
        <w:pPrChange w:id="208" w:author="Rozsenich Balázs" w:date="2015-04-28T22:00:00Z">
          <w:pPr>
            <w:pStyle w:val="ThesisSzveg"/>
            <w:numPr>
              <w:numId w:val="24"/>
            </w:numPr>
            <w:ind w:left="993" w:hanging="360"/>
          </w:pPr>
        </w:pPrChange>
      </w:pPr>
      <w:r>
        <w:rPr>
          <w:b/>
        </w:rPr>
        <w:t>Konvenció a konfiguráció felett</w:t>
      </w:r>
      <w:del w:id="209" w:author="Rozsenich Balázs" w:date="2015-04-28T21:59:00Z">
        <w:r w:rsidDel="001B3972">
          <w:rPr>
            <w:b/>
          </w:rPr>
          <w:tab/>
        </w:r>
      </w:del>
      <w:r w:rsidR="004E46A1">
        <w:rPr>
          <w:b/>
        </w:rPr>
        <w:t xml:space="preserve"> (Convention over configuration</w:t>
      </w:r>
      <w:ins w:id="210" w:author="Rozsenich Balázs" w:date="2015-04-28T22:00:00Z">
        <w:r w:rsidR="001B3972">
          <w:rPr>
            <w:b/>
          </w:rPr>
          <w:t>)</w:t>
        </w:r>
        <w:r w:rsidR="001B3972">
          <w:rPr>
            <w:b/>
          </w:rPr>
          <w:tab/>
        </w:r>
      </w:ins>
      <w:del w:id="211" w:author="Rozsenich Balázs" w:date="2015-04-28T22:00:00Z">
        <w:r w:rsidR="004E46A1" w:rsidDel="001B3972">
          <w:rPr>
            <w:b/>
          </w:rPr>
          <w:delText>)</w:delText>
        </w:r>
      </w:del>
      <w:del w:id="212" w:author="Rozsenich Balázs" w:date="2015-04-28T21:59:00Z">
        <w:r w:rsidR="004E46A1" w:rsidDel="001B3972">
          <w:rPr>
            <w:b/>
          </w:rPr>
          <w:tab/>
        </w:r>
      </w:del>
      <w:r>
        <w:rPr>
          <w:b/>
        </w:rPr>
        <w:br/>
      </w:r>
      <w:r>
        <w:t xml:space="preserve">A Rails keretrendszer egy gazdag, konvenciókra épülő mechanizmust mutatott be a 2000-es évek közepén. Jelentősége, hogy </w:t>
      </w:r>
      <w:r w:rsidR="00B214BE">
        <w:t>egy</w:t>
      </w:r>
      <w:r w:rsidR="004E46A1">
        <w:t xml:space="preserve"> alkalmazás</w:t>
      </w:r>
      <w:r w:rsidR="00B214BE">
        <w:t xml:space="preserve"> a</w:t>
      </w:r>
      <w:r w:rsidR="004E46A1">
        <w:t xml:space="preserve"> mű</w:t>
      </w:r>
      <w:r w:rsidR="00B214BE">
        <w:t>ködéséhez nem igényel</w:t>
      </w:r>
      <w:r w:rsidR="004E46A1">
        <w:t xml:space="preserve"> rengeteg konfigurációs fájlt. A Rails rendszer feltételezi, hogy a fejlesztő követi a szabályokat. A szabályok leginkább a modellek, vezérlők, adatbázis táblák és metódusok nevezéktanát határozzák meg. Sokszor fontos, hogy az angol helyesírás szerint helyesen határozzuk meg a neveket, mert a rendszer több helyen támaszkodik az egyes számú elnevezésből képzett többes számú kifejezésekre. A konvenciók szigorú megkövetelése a produktivitást helyezi előtérbe.</w:t>
      </w:r>
    </w:p>
    <w:p w14:paraId="3140B7CA" w14:textId="512F2596" w:rsidR="004E46A1" w:rsidRPr="002B7A2E" w:rsidRDefault="004E46A1">
      <w:pPr>
        <w:pStyle w:val="ThesisSzveg"/>
        <w:numPr>
          <w:ilvl w:val="0"/>
          <w:numId w:val="24"/>
        </w:numPr>
        <w:tabs>
          <w:tab w:val="left" w:pos="7881"/>
        </w:tabs>
        <w:ind w:left="992" w:hanging="357"/>
        <w:rPr>
          <w:b/>
        </w:rPr>
        <w:pPrChange w:id="213" w:author="Rozsenich Balázs" w:date="2015-04-28T22:01:00Z">
          <w:pPr>
            <w:pStyle w:val="ThesisSzveg"/>
            <w:numPr>
              <w:numId w:val="24"/>
            </w:numPr>
            <w:ind w:left="993" w:hanging="360"/>
          </w:pPr>
        </w:pPrChange>
      </w:pPr>
      <w:r>
        <w:rPr>
          <w:b/>
        </w:rPr>
        <w:lastRenderedPageBreak/>
        <w:t>Ne ismételd magadat (Don’t Repeat Yourself, DRY</w:t>
      </w:r>
      <w:ins w:id="214" w:author="Rozsenich Balázs" w:date="2015-04-28T22:00:00Z">
        <w:r w:rsidR="001B3972">
          <w:rPr>
            <w:b/>
          </w:rPr>
          <w:t>)</w:t>
        </w:r>
      </w:ins>
      <w:ins w:id="215" w:author="Rozsenich Balázs" w:date="2015-04-28T22:01:00Z">
        <w:r w:rsidR="001B3972">
          <w:rPr>
            <w:b/>
          </w:rPr>
          <w:tab/>
        </w:r>
      </w:ins>
      <w:del w:id="216" w:author="Rozsenich Balázs" w:date="2015-04-28T22:00:00Z">
        <w:r w:rsidDel="001B3972">
          <w:rPr>
            <w:b/>
          </w:rPr>
          <w:delText>)</w:delText>
        </w:r>
      </w:del>
      <w:del w:id="217" w:author="Rozsenich Balázs" w:date="2015-04-28T21:59:00Z">
        <w:r w:rsidDel="001B3972">
          <w:rPr>
            <w:b/>
          </w:rPr>
          <w:tab/>
        </w:r>
      </w:del>
      <w:r>
        <w:rPr>
          <w:b/>
        </w:rPr>
        <w:br/>
      </w:r>
      <w:r>
        <w:t xml:space="preserve">Az angol kifejezésből </w:t>
      </w:r>
      <w:r w:rsidR="00F04471">
        <w:t xml:space="preserve">képzett </w:t>
      </w:r>
      <w:r w:rsidRPr="00F04471">
        <w:rPr>
          <w:i/>
        </w:rPr>
        <w:t>DRY</w:t>
      </w:r>
      <w:r w:rsidR="00F04471">
        <w:t xml:space="preserve"> mozaikszóként</w:t>
      </w:r>
      <w:r>
        <w:t xml:space="preserve"> emlegetett </w:t>
      </w:r>
      <w:r w:rsidR="00F04471">
        <w:t>szoftverfej</w:t>
      </w:r>
      <w:r>
        <w:t>l</w:t>
      </w:r>
      <w:r w:rsidR="00F04471">
        <w:t>e</w:t>
      </w:r>
      <w:r>
        <w:t xml:space="preserve">sztési </w:t>
      </w:r>
      <w:r w:rsidR="00F04471">
        <w:t>alapelvet</w:t>
      </w:r>
      <w:r>
        <w:t xml:space="preserve"> Andy Hunt és Dave Thomas fogalmazta meg </w:t>
      </w:r>
      <w:r w:rsidR="00F04471">
        <w:t>és a Rails fejlesztők körében erősen szorgalmazott szemléletmód. Az elv lényege, hogy a fejlesztő kerülje el a kód ismétlést, mert minden duplikátum bonyolítja az elkészülő rendszert. Az elvhez szorosan kötődnek a hatékony szoftvertervezési minták és a kód újrahasznosítás technikája.</w:t>
      </w:r>
    </w:p>
    <w:p w14:paraId="14BB82DD" w14:textId="78982396" w:rsidR="00760F6A" w:rsidRDefault="002B7A2E" w:rsidP="00760F6A">
      <w:pPr>
        <w:pStyle w:val="ThesisSzveg"/>
      </w:pPr>
      <w:r>
        <w:t xml:space="preserve">A produktivitást és gyors fejlesztést támogatja a RubyGems csomagkezelő, amellyel rengeteg, egyéni és általános problémát megoldó kiegészítő modul telepíthető és illeszthető a Rails alkalmazásokhoz. A kiegészítők összefoglaló neve </w:t>
      </w:r>
      <w:commentRangeStart w:id="218"/>
      <w:r w:rsidRPr="002B7A2E">
        <w:rPr>
          <w:i/>
        </w:rPr>
        <w:t>gem</w:t>
      </w:r>
      <w:r>
        <w:t>.</w:t>
      </w:r>
      <w:commentRangeEnd w:id="218"/>
      <w:r w:rsidR="00466E1B">
        <w:rPr>
          <w:rStyle w:val="Jegyzethivatkozs"/>
          <w:rFonts w:asciiTheme="minorHAnsi" w:hAnsiTheme="minorHAnsi"/>
        </w:rPr>
        <w:commentReference w:id="218"/>
      </w:r>
    </w:p>
    <w:p w14:paraId="1DB497BD" w14:textId="77777777" w:rsidR="004876B4" w:rsidRPr="00E257D0" w:rsidRDefault="004876B4" w:rsidP="00760F6A">
      <w:pPr>
        <w:pStyle w:val="ThesisSzveg"/>
        <w:sectPr w:rsidR="004876B4" w:rsidRPr="00E257D0" w:rsidSect="00FD5FB2">
          <w:headerReference w:type="default" r:id="rId18"/>
          <w:pgSz w:w="11907" w:h="16839" w:code="9"/>
          <w:pgMar w:top="1701" w:right="1701" w:bottom="1701" w:left="0" w:header="709" w:footer="709" w:gutter="2268"/>
          <w:cols w:space="708"/>
          <w:docGrid w:linePitch="360"/>
        </w:sectPr>
      </w:pPr>
    </w:p>
    <w:p w14:paraId="7949A4BA" w14:textId="77777777" w:rsidR="00E40DAB" w:rsidRPr="000C21EE" w:rsidRDefault="00E40DAB" w:rsidP="000C21EE">
      <w:pPr>
        <w:pStyle w:val="Cmsor1"/>
      </w:pPr>
      <w:bookmarkStart w:id="219" w:name="_Ref416280987"/>
      <w:bookmarkStart w:id="220" w:name="_Toc418004056"/>
      <w:r w:rsidRPr="000C21EE">
        <w:lastRenderedPageBreak/>
        <w:t>Specifikáció</w:t>
      </w:r>
      <w:bookmarkEnd w:id="219"/>
      <w:bookmarkEnd w:id="220"/>
    </w:p>
    <w:p w14:paraId="19417F3D" w14:textId="1EDDCBE5" w:rsidR="00731836" w:rsidRDefault="00731836" w:rsidP="007E1A69">
      <w:pPr>
        <w:pStyle w:val="ThesisSzvegElsBekezds"/>
      </w:pPr>
      <w:r>
        <w:t xml:space="preserve">A feladat teljesítéséhez egy webalkalmazás tervezése és implementálása volt a cél. A webes technológia választásának oka, hogy a már megszokott és ismert szálláskereső portálokhoz hasonuljon. Ezen kívül az internetes platformra való fejlesztéssel lehet a legolcsóbban és leggyorsabban a legszélesebb felhasználói kört elérni. A manapság rendelkezésre álló úgynevezett </w:t>
      </w:r>
      <w:r w:rsidRPr="00731836">
        <w:rPr>
          <w:i/>
        </w:rPr>
        <w:t>responsive</w:t>
      </w:r>
      <w:r>
        <w:t xml:space="preserve">, magyarul alkalmazkodó web </w:t>
      </w:r>
      <w:r w:rsidR="001A4BC1">
        <w:t>dizájn</w:t>
      </w:r>
      <w:r>
        <w:t>ok alkalmassá tesznek egy weboldalt arra, hogy egyszerre legyen áttekinthető és kezelhető minden képernyőméreten.</w:t>
      </w:r>
    </w:p>
    <w:p w14:paraId="00BB10D2" w14:textId="77CD711E" w:rsidR="00664C0E" w:rsidRPr="00746569" w:rsidRDefault="00664C0E" w:rsidP="00664C0E">
      <w:pPr>
        <w:pStyle w:val="Cmsor2"/>
      </w:pPr>
      <w:bookmarkStart w:id="221" w:name="_Ref416274789"/>
      <w:bookmarkStart w:id="222" w:name="_Toc418004057"/>
      <w:r>
        <w:t>Szereplők</w:t>
      </w:r>
      <w:bookmarkEnd w:id="221"/>
      <w:bookmarkEnd w:id="222"/>
    </w:p>
    <w:p w14:paraId="2380EA9C" w14:textId="77777777" w:rsidR="00664C0E" w:rsidRDefault="00664C0E" w:rsidP="007E1A69">
      <w:pPr>
        <w:pStyle w:val="ThesisSzvegElsBekezds"/>
      </w:pPr>
      <w:r>
        <w:t>A tervezett rendszerben négy felhasználói szerepkör különül el, amelyek a következők:</w:t>
      </w:r>
    </w:p>
    <w:p w14:paraId="23B51D7E" w14:textId="77777777" w:rsidR="00664C0E" w:rsidRDefault="00664C0E" w:rsidP="00664C0E">
      <w:pPr>
        <w:pStyle w:val="ThesisSzveg"/>
        <w:numPr>
          <w:ilvl w:val="0"/>
          <w:numId w:val="10"/>
        </w:numPr>
        <w:ind w:left="1134" w:hanging="447"/>
      </w:pPr>
      <w:r w:rsidRPr="003E5879">
        <w:rPr>
          <w:b/>
        </w:rPr>
        <w:t>Látogató</w:t>
      </w:r>
      <w:r w:rsidRPr="003E5879">
        <w:t>: bejelentkezés nélkül böngészi a portál publikus tartalmát.</w:t>
      </w:r>
    </w:p>
    <w:p w14:paraId="7639404D" w14:textId="77777777" w:rsidR="00664C0E" w:rsidRDefault="00664C0E" w:rsidP="00664C0E">
      <w:pPr>
        <w:pStyle w:val="ThesisSzveg"/>
        <w:numPr>
          <w:ilvl w:val="0"/>
          <w:numId w:val="10"/>
        </w:numPr>
        <w:ind w:left="1134" w:hanging="447"/>
      </w:pPr>
      <w:r w:rsidRPr="003E5879">
        <w:rPr>
          <w:b/>
        </w:rPr>
        <w:t>Szálláskereső</w:t>
      </w:r>
      <w:r w:rsidRPr="003E5879">
        <w:t>: bejelentkezés után szobát keres és foglal</w:t>
      </w:r>
    </w:p>
    <w:p w14:paraId="0D64C426" w14:textId="77777777" w:rsidR="00664C0E" w:rsidRDefault="00664C0E" w:rsidP="00664C0E">
      <w:pPr>
        <w:pStyle w:val="ThesisSzveg"/>
        <w:numPr>
          <w:ilvl w:val="0"/>
          <w:numId w:val="10"/>
        </w:numPr>
        <w:ind w:left="1134" w:hanging="447"/>
      </w:pPr>
      <w:r w:rsidRPr="003E5879">
        <w:rPr>
          <w:b/>
        </w:rPr>
        <w:t>Szállásadó</w:t>
      </w:r>
      <w:r w:rsidRPr="003E5879">
        <w:t>: bejelentkezés után szobákat hirdet, foglalásokat kezel</w:t>
      </w:r>
    </w:p>
    <w:p w14:paraId="6DC58C8A" w14:textId="77777777" w:rsidR="00664C0E" w:rsidRPr="00664C0E" w:rsidRDefault="00664C0E" w:rsidP="00664C0E">
      <w:pPr>
        <w:pStyle w:val="ThesisSzveg"/>
        <w:numPr>
          <w:ilvl w:val="0"/>
          <w:numId w:val="10"/>
        </w:numPr>
        <w:ind w:left="1134" w:hanging="447"/>
      </w:pPr>
      <w:r w:rsidRPr="003E5879">
        <w:rPr>
          <w:b/>
        </w:rPr>
        <w:t>Adminisztrátor</w:t>
      </w:r>
      <w:r w:rsidRPr="003E5879">
        <w:t>: bejelentkezés után a rendszer törzsadatait és beállításait kezeli</w:t>
      </w:r>
    </w:p>
    <w:p w14:paraId="4EAD86D0" w14:textId="77777777" w:rsidR="00E40DAB" w:rsidRDefault="00731836" w:rsidP="000C21EE">
      <w:pPr>
        <w:pStyle w:val="Cmsor2"/>
      </w:pPr>
      <w:bookmarkStart w:id="223" w:name="_Toc418004058"/>
      <w:r w:rsidRPr="000C21EE">
        <w:t>Funkcionális</w:t>
      </w:r>
      <w:r>
        <w:t xml:space="preserve"> </w:t>
      </w:r>
      <w:r w:rsidRPr="000C21EE">
        <w:t>k</w:t>
      </w:r>
      <w:r w:rsidR="00E40DAB" w:rsidRPr="000C21EE">
        <w:t>övetelmények</w:t>
      </w:r>
      <w:bookmarkEnd w:id="223"/>
    </w:p>
    <w:p w14:paraId="7219BCFD" w14:textId="29DE3444" w:rsidR="006119CE" w:rsidRDefault="006119CE" w:rsidP="007E1A69">
      <w:pPr>
        <w:pStyle w:val="ThesisSzvegElsBekezds"/>
      </w:pPr>
      <w:r>
        <w:t xml:space="preserve">A fejezet a webalkalmazással szemben támasztott </w:t>
      </w:r>
      <w:r w:rsidR="00B214BE">
        <w:t xml:space="preserve">funkcionális </w:t>
      </w:r>
      <w:r>
        <w:t>követelményeket és elvárásokat taglalja.</w:t>
      </w:r>
    </w:p>
    <w:p w14:paraId="60743789" w14:textId="47E6E0CC" w:rsidR="008C5264" w:rsidRDefault="008C5264">
      <w:pPr>
        <w:pStyle w:val="Cmsor3"/>
      </w:pPr>
      <w:bookmarkStart w:id="224" w:name="_Ref416275175"/>
      <w:bookmarkStart w:id="225" w:name="_Toc418004059"/>
      <w:r>
        <w:t>Felhasználói fiókok</w:t>
      </w:r>
      <w:bookmarkEnd w:id="224"/>
      <w:bookmarkEnd w:id="225"/>
    </w:p>
    <w:p w14:paraId="658365E6" w14:textId="13505945" w:rsidR="008C5264" w:rsidRPr="008C5264" w:rsidRDefault="008C5264" w:rsidP="007E1A69">
      <w:pPr>
        <w:pStyle w:val="ThesisSzvegElsBekezds"/>
      </w:pPr>
      <w:r>
        <w:t xml:space="preserve">A rendszernek tudnia kell kezelnie az </w:t>
      </w:r>
      <w:r>
        <w:fldChar w:fldCharType="begin"/>
      </w:r>
      <w:r>
        <w:instrText xml:space="preserve"> REF _Ref416274789 \r \h </w:instrText>
      </w:r>
      <w:r>
        <w:fldChar w:fldCharType="separate"/>
      </w:r>
      <w:r w:rsidR="0004568F">
        <w:t>5.1</w:t>
      </w:r>
      <w:r>
        <w:fldChar w:fldCharType="end"/>
      </w:r>
      <w:r>
        <w:t>-ben meghatározott felhasználói szerepköröket. Minden bejelentkezéshez kötött szerepkörnek tudnia kell regisztrálni, bejelentkezni és kijelentkezni a rendszerből. Adminisztrátort csak adminisztrátor regisztrálhat. A ren</w:t>
      </w:r>
      <w:r w:rsidR="00B214BE">
        <w:t>dszernek tudnia kell szerepkörön</w:t>
      </w:r>
      <w:r>
        <w:t>ként eltérő tartalmat megjeleníteni.</w:t>
      </w:r>
    </w:p>
    <w:p w14:paraId="7CE90E4E" w14:textId="468D1C57" w:rsidR="00731836" w:rsidRDefault="00746569">
      <w:pPr>
        <w:pStyle w:val="Cmsor3"/>
      </w:pPr>
      <w:bookmarkStart w:id="226" w:name="_Toc418004060"/>
      <w:r>
        <w:t>Szobák szűrése</w:t>
      </w:r>
      <w:bookmarkEnd w:id="226"/>
    </w:p>
    <w:p w14:paraId="13D6B9CE" w14:textId="1693175D" w:rsidR="00746569" w:rsidRPr="00746569" w:rsidRDefault="00746569" w:rsidP="007E1A69">
      <w:pPr>
        <w:pStyle w:val="ThesisSzvegElsBekezds"/>
      </w:pPr>
      <w:r>
        <w:t xml:space="preserve">A látogatónak és a szálláskeresőnek lehetőséget kell biztosítani a szobák szűrésére. A szűrési feltételek között szerepelnie kell a </w:t>
      </w:r>
      <w:r w:rsidR="00DC2762">
        <w:t xml:space="preserve">szálláshely szolgáltatásainak, a szoba </w:t>
      </w:r>
      <w:r w:rsidR="00DC2762">
        <w:lastRenderedPageBreak/>
        <w:t>felszereltségének, a szoba elérhetőségét jelző kezdő- és végdátumnak, a szoba típusát jelző ágyak számának</w:t>
      </w:r>
      <w:ins w:id="227" w:author="Rozsenich Balázs" w:date="2015-04-28T22:03:00Z">
        <w:r w:rsidR="007B00B7">
          <w:t>,</w:t>
        </w:r>
      </w:ins>
      <w:r w:rsidR="00DC2762">
        <w:t xml:space="preserve"> valamint a városnak.</w:t>
      </w:r>
    </w:p>
    <w:p w14:paraId="2FA2C3DE" w14:textId="7E538038" w:rsidR="00746569" w:rsidRDefault="00746569">
      <w:pPr>
        <w:pStyle w:val="Cmsor3"/>
      </w:pPr>
      <w:bookmarkStart w:id="228" w:name="_Toc418004061"/>
      <w:r>
        <w:t>Szobafoglalás</w:t>
      </w:r>
      <w:bookmarkEnd w:id="228"/>
    </w:p>
    <w:p w14:paraId="1240DFB0" w14:textId="39256FED" w:rsidR="00746569" w:rsidRDefault="00DC2762" w:rsidP="007E1A69">
      <w:pPr>
        <w:pStyle w:val="ThesisSzvegElsBekezds"/>
      </w:pPr>
      <w:r>
        <w:t>A szálláskeres</w:t>
      </w:r>
      <w:r w:rsidR="001702C8">
        <w:t>ő csak a kiválasztott időszak szerint a</w:t>
      </w:r>
      <w:r w:rsidR="00B35EA3">
        <w:t xml:space="preserve"> rendszerben</w:t>
      </w:r>
      <w:r>
        <w:t xml:space="preserve"> elérhetőként nyilvántartott szobákat foglalhatja le. </w:t>
      </w:r>
      <w:r w:rsidR="00213230">
        <w:t>A foglalás véglegesítése előtt a szálláskeresőnek minden vendég adatát meg kell adnia.</w:t>
      </w:r>
    </w:p>
    <w:p w14:paraId="5DD213B7" w14:textId="77777777" w:rsidR="00213230" w:rsidRDefault="00213230" w:rsidP="00213230">
      <w:pPr>
        <w:pStyle w:val="ThesisSzveg"/>
      </w:pPr>
      <w:r>
        <w:t>A szobafoglalásról minden szállásadónak egyénileg kell visszajelzést készítenie. A szobafoglalást el lehet fogadni és vissza lehet utasítani. Egy foglalás akkor tekinthető teljesíthetőnek, ha minden szállásadó pozitív visszajelzést küldött. A foglalás nem teljesíthető, ha legalább egy szállásadó negatív visszajelzést küldött.</w:t>
      </w:r>
    </w:p>
    <w:p w14:paraId="5F4B36D5" w14:textId="1074CCC8" w:rsidR="00213230" w:rsidRDefault="00213230" w:rsidP="00213230">
      <w:pPr>
        <w:pStyle w:val="ThesisSzveg"/>
      </w:pPr>
      <w:r>
        <w:t xml:space="preserve">A szobafoglalások a szálláskereső és a szállásadó részéről is </w:t>
      </w:r>
      <w:r w:rsidR="007F3F7E">
        <w:t xml:space="preserve">legyenek </w:t>
      </w:r>
      <w:r>
        <w:t>bármikor visszakereshetők és megtekinthetők.</w:t>
      </w:r>
    </w:p>
    <w:p w14:paraId="63838409" w14:textId="77777777" w:rsidR="00832F53" w:rsidRDefault="00832F53">
      <w:pPr>
        <w:pStyle w:val="Cmsor3"/>
      </w:pPr>
      <w:bookmarkStart w:id="229" w:name="_Toc418004062"/>
      <w:r>
        <w:t>Értékelés</w:t>
      </w:r>
      <w:bookmarkEnd w:id="229"/>
    </w:p>
    <w:p w14:paraId="476D345F" w14:textId="14E960AC" w:rsidR="00832F53" w:rsidRDefault="00832F53" w:rsidP="007E1A69">
      <w:pPr>
        <w:pStyle w:val="ThesisSzvegElsBekezds"/>
      </w:pPr>
      <w:r>
        <w:t>A teljesült szobafoglalások esetén, az utazás befejező dátumát követően a szálláskereső értékelheti a meglátogatott szálláshelyeket</w:t>
      </w:r>
      <w:r w:rsidR="007F3F7E">
        <w:t xml:space="preserve"> szövegesen és egy 1-től 10-ig terjedő skálán, ahol 10 a legjobb értékelés</w:t>
      </w:r>
      <w:r w:rsidR="00C5120E">
        <w:t>.</w:t>
      </w:r>
    </w:p>
    <w:p w14:paraId="437EF7F4" w14:textId="117C849B" w:rsidR="00832F53" w:rsidRDefault="00832F53">
      <w:pPr>
        <w:pStyle w:val="Cmsor3"/>
      </w:pPr>
      <w:bookmarkStart w:id="230" w:name="_Toc418004063"/>
      <w:r>
        <w:t>Intelligens keresés</w:t>
      </w:r>
      <w:bookmarkEnd w:id="230"/>
    </w:p>
    <w:p w14:paraId="78FB2481" w14:textId="3B2C02A2" w:rsidR="00832F53" w:rsidRPr="00832F53" w:rsidRDefault="00832F53" w:rsidP="007E1A69">
      <w:pPr>
        <w:pStyle w:val="ThesisSzvegElsBekezds"/>
      </w:pPr>
      <w:r>
        <w:t>Az intelligens keresés funkció ár és távolság, vagy ezek kombinációja szerint</w:t>
      </w:r>
      <w:r w:rsidR="007F3F7E">
        <w:t xml:space="preserve"> legyen</w:t>
      </w:r>
      <w:r>
        <w:t xml:space="preserve"> képes automatikus </w:t>
      </w:r>
      <w:r w:rsidR="007F3F7E">
        <w:t xml:space="preserve">szoba </w:t>
      </w:r>
      <w:r>
        <w:t>ajánlást készíteni. A választható szempontok mellett figyelembe kell vennie a szálláshelyek értékeléseit és törekednie kell a jobb értékelésűek ajánlására.</w:t>
      </w:r>
    </w:p>
    <w:p w14:paraId="55B45309" w14:textId="33F1B63F" w:rsidR="00746569" w:rsidRDefault="00746569">
      <w:pPr>
        <w:pStyle w:val="Cmsor3"/>
      </w:pPr>
      <w:bookmarkStart w:id="231" w:name="_Toc418004064"/>
      <w:r>
        <w:t>Törzsadatok</w:t>
      </w:r>
      <w:bookmarkEnd w:id="231"/>
    </w:p>
    <w:p w14:paraId="01E268F3" w14:textId="77777777" w:rsidR="00746569" w:rsidRDefault="00B35EA3" w:rsidP="007E1A69">
      <w:pPr>
        <w:pStyle w:val="ThesisSzvegElsBekezds"/>
      </w:pPr>
      <w:r>
        <w:t>Az adminisztrátornak a rendszerben megjelenő törzsadatokat tudnia kell szerkeszteni és bővíteni.</w:t>
      </w:r>
    </w:p>
    <w:p w14:paraId="65E0DC3C" w14:textId="65E8D91E" w:rsidR="00D1044B" w:rsidRDefault="00D1044B">
      <w:pPr>
        <w:pStyle w:val="Cmsor3"/>
      </w:pPr>
      <w:bookmarkStart w:id="232" w:name="_Toc418004065"/>
      <w:r>
        <w:t>Tartós címek</w:t>
      </w:r>
      <w:bookmarkEnd w:id="232"/>
    </w:p>
    <w:p w14:paraId="7E6DDF35" w14:textId="77777777" w:rsidR="00D1044B" w:rsidRPr="00D1044B" w:rsidRDefault="00D1044B" w:rsidP="007E1A69">
      <w:pPr>
        <w:pStyle w:val="ThesisSzvegElsBekezds"/>
      </w:pPr>
      <w:r>
        <w:t>A rendszerben megjelenő oldalak címeit és a keresések eredményoldalaira mutató címeket úgy kell kialakítani, hogy azok bármikor újra meglátogathatóak és linkelhetőek legyenek.</w:t>
      </w:r>
    </w:p>
    <w:p w14:paraId="5818FD4C" w14:textId="13368AD0" w:rsidR="00731836" w:rsidRDefault="00731836" w:rsidP="00731836">
      <w:pPr>
        <w:pStyle w:val="Cmsor2"/>
        <w:rPr>
          <w:szCs w:val="24"/>
        </w:rPr>
      </w:pPr>
      <w:bookmarkStart w:id="233" w:name="_Toc418004066"/>
      <w:r w:rsidRPr="00964772">
        <w:rPr>
          <w:szCs w:val="24"/>
        </w:rPr>
        <w:lastRenderedPageBreak/>
        <w:t>Célcsoport</w:t>
      </w:r>
      <w:bookmarkEnd w:id="233"/>
    </w:p>
    <w:p w14:paraId="51BA2EFD" w14:textId="5FFA74E4" w:rsidR="000726F6" w:rsidRDefault="00F2524C" w:rsidP="007E1A69">
      <w:pPr>
        <w:pStyle w:val="ThesisSzvegElsBekezds"/>
      </w:pPr>
      <w:r>
        <w:t>A</w:t>
      </w:r>
      <w:r w:rsidR="004C5FFD">
        <w:t xml:space="preserve"> webalkal</w:t>
      </w:r>
      <w:r>
        <w:t>m</w:t>
      </w:r>
      <w:r w:rsidR="004C5FFD">
        <w:t>a</w:t>
      </w:r>
      <w:r>
        <w:t xml:space="preserve">zás felhasználói célcsoportjaként a szállásadó szerepkör részéről a jellemzően </w:t>
      </w:r>
      <w:del w:id="234" w:author="Rozsenich Balázs" w:date="2015-04-28T22:11:00Z">
        <w:r w:rsidDel="00276AA1">
          <w:delText xml:space="preserve">vidéki, </w:delText>
        </w:r>
      </w:del>
      <w:r>
        <w:t>alacsony kapacitású panziókat és apartmanokat azonosítottam. Számukra a rendszer ugyanúgy a foglalások egyszerű kezelhetőségét nyújtja, mint a szálláskeresők számára. A szálláskereső szerepkör szempontjából a célcsoport tagjaiként az iskolai kirándulásokat szervező osztályfőnök, a baráti társaságok, illetve az üzleti célból szállást kereső szervezőket tekintem.</w:t>
      </w:r>
    </w:p>
    <w:p w14:paraId="078F24B0" w14:textId="77777777" w:rsidR="00B92F11" w:rsidRPr="00B92F11" w:rsidRDefault="00B92F11" w:rsidP="00B92F11">
      <w:pPr>
        <w:pStyle w:val="ThesisSzveg"/>
        <w:sectPr w:rsidR="00B92F11" w:rsidRPr="00B92F11" w:rsidSect="00FD5FB2">
          <w:headerReference w:type="default" r:id="rId19"/>
          <w:pgSz w:w="11907" w:h="16839" w:code="9"/>
          <w:pgMar w:top="1701" w:right="1701" w:bottom="1701" w:left="0" w:header="709" w:footer="709" w:gutter="2268"/>
          <w:cols w:space="708"/>
          <w:docGrid w:linePitch="360"/>
        </w:sectPr>
      </w:pPr>
    </w:p>
    <w:p w14:paraId="6EA98CB4" w14:textId="77777777" w:rsidR="00D323D7" w:rsidRDefault="00D323D7" w:rsidP="000C21EE">
      <w:pPr>
        <w:pStyle w:val="Cmsor1"/>
      </w:pPr>
      <w:bookmarkStart w:id="235" w:name="_Toc418004067"/>
      <w:r w:rsidRPr="00964772">
        <w:lastRenderedPageBreak/>
        <w:t>Tervezés</w:t>
      </w:r>
      <w:bookmarkEnd w:id="235"/>
    </w:p>
    <w:p w14:paraId="7987CBB3" w14:textId="77777777" w:rsidR="00530FAE" w:rsidRPr="00530FAE" w:rsidRDefault="001B7E1A" w:rsidP="007E1A69">
      <w:pPr>
        <w:pStyle w:val="ThesisSzvegElsBekezds"/>
      </w:pPr>
      <w:r>
        <w:t>A fejezet a feladat megvalósításához szükséges tervezés eredményét mutatja be. A fejezet kitér az alkalmazásban megjelenő folyamatok tárgyalására, bemutatja az intelligens keresés m</w:t>
      </w:r>
      <w:r w:rsidR="002131AC">
        <w:t>űködéséhez szükséges optimalizálási</w:t>
      </w:r>
      <w:r>
        <w:t xml:space="preserve"> modelleket. A fejezet második felében a tervezett adatbázis entitásai és a megvalósítás során felhasznált technológiákról lesz szó.</w:t>
      </w:r>
    </w:p>
    <w:p w14:paraId="699E8B09" w14:textId="00BBEB95" w:rsidR="00530FAE" w:rsidRDefault="00D323D7" w:rsidP="00530FAE">
      <w:pPr>
        <w:pStyle w:val="Cmsor2"/>
        <w:rPr>
          <w:szCs w:val="24"/>
        </w:rPr>
      </w:pPr>
      <w:bookmarkStart w:id="236" w:name="_Toc418004068"/>
      <w:r w:rsidRPr="00964772">
        <w:rPr>
          <w:szCs w:val="24"/>
        </w:rPr>
        <w:t>A rendszerben megjelenő fő folyamatok</w:t>
      </w:r>
      <w:bookmarkEnd w:id="236"/>
    </w:p>
    <w:p w14:paraId="0248BF9A" w14:textId="0696AEB7" w:rsidR="00591A83" w:rsidRPr="00591A83" w:rsidRDefault="00591A83" w:rsidP="007E1A69">
      <w:pPr>
        <w:pStyle w:val="ThesisSzvegElsBekezds"/>
      </w:pPr>
      <w:del w:id="237" w:author="Rozsenich Balázs" w:date="2015-04-28T17:51:00Z">
        <w:r w:rsidDel="00006229">
          <w:delText>Ez a</w:delText>
        </w:r>
      </w:del>
      <w:ins w:id="238" w:author="Rozsenich Balázs" w:date="2015-04-28T17:51:00Z">
        <w:r w:rsidR="00006229">
          <w:t>A</w:t>
        </w:r>
      </w:ins>
      <w:r>
        <w:t xml:space="preserve"> fejezet a rendszerben megjelenő fő interakciós és háttérfolyamatokat mutatja be.</w:t>
      </w:r>
    </w:p>
    <w:p w14:paraId="3BEB1691" w14:textId="39ABD2F6" w:rsidR="00965E6C" w:rsidRDefault="00965E6C">
      <w:pPr>
        <w:pStyle w:val="Cmsor3"/>
      </w:pPr>
      <w:bookmarkStart w:id="239" w:name="_Toc418004069"/>
      <w:r w:rsidRPr="00964772">
        <w:t>Szobafoglalás</w:t>
      </w:r>
      <w:bookmarkEnd w:id="239"/>
    </w:p>
    <w:p w14:paraId="44CD852E" w14:textId="26525D78" w:rsidR="00591A83" w:rsidRPr="00591A83" w:rsidRDefault="00591A83" w:rsidP="007E1A69">
      <w:pPr>
        <w:pStyle w:val="ThesisSzvegElsBekezds"/>
      </w:pPr>
      <w:r>
        <w:t>A szobafoglalás folyamatában a bejelentkezett szálláskereső valamelyik keresési mechanizmust választva feltölti a virtuális kosarát a foglalni kívánt szobákkal. A kosár feltöltése után a szálláskereső véglegesíti a foglalását, megadja a foglalásban részt vevő vendégek adatait és a foglalást elküldi.</w:t>
      </w:r>
      <w:r w:rsidR="00662DE1">
        <w:t xml:space="preserve"> Az alább</w:t>
      </w:r>
      <w:r w:rsidR="008D01FB">
        <w:t xml:space="preserve">i ábra a folyamat lépéseit </w:t>
      </w:r>
      <w:r w:rsidR="00662DE1">
        <w:t>mutatja be</w:t>
      </w:r>
      <w:r w:rsidR="007F3F7E">
        <w:t xml:space="preserve"> részletesen</w:t>
      </w:r>
      <w:r w:rsidR="00662DE1">
        <w:t>.</w:t>
      </w:r>
    </w:p>
    <w:bookmarkStart w:id="240" w:name="_1491308527"/>
    <w:bookmarkEnd w:id="240"/>
    <w:p w14:paraId="1B7B11A7" w14:textId="06F5C036" w:rsidR="00036A18" w:rsidRDefault="00AB7FF4" w:rsidP="0096144D">
      <w:pPr>
        <w:pStyle w:val="ThesisSzvegElsBekezds"/>
        <w:jc w:val="center"/>
      </w:pPr>
      <w:r>
        <w:object w:dxaOrig="8790" w:dyaOrig="5790" w14:anchorId="738499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pt;height:258.75pt" o:ole="">
            <v:imagedata r:id="rId20" o:title=""/>
          </v:shape>
          <o:OLEObject Type="Link" ProgID="Visio.Drawing.15" ShapeID="_x0000_i1025" DrawAspect="Content" r:id="rId21" UpdateMode="Always">
            <o:LinkType>EnhancedMetaFile</o:LinkType>
            <o:LockedField>false</o:LockedField>
            <o:FieldCodes>\f 0 \* MERGEFORMAT</o:FieldCodes>
          </o:OLEObject>
        </w:object>
      </w:r>
    </w:p>
    <w:p w14:paraId="5B60E246" w14:textId="1536BC03" w:rsidR="00A034AC" w:rsidRPr="00036A18" w:rsidRDefault="003C03EA" w:rsidP="007D2C37">
      <w:pPr>
        <w:pStyle w:val="ThesisKpalrs"/>
      </w:pPr>
      <w:r>
        <w:fldChar w:fldCharType="begin"/>
      </w:r>
      <w:r>
        <w:instrText xml:space="preserve"> STYLEREF 1 \s </w:instrText>
      </w:r>
      <w:r>
        <w:fldChar w:fldCharType="separate"/>
      </w:r>
      <w:bookmarkStart w:id="241" w:name="_Toc418007421"/>
      <w:r w:rsidR="0004568F">
        <w:t>6</w:t>
      </w:r>
      <w:r>
        <w:fldChar w:fldCharType="end"/>
      </w:r>
      <w:r>
        <w:t>.</w:t>
      </w:r>
      <w:r>
        <w:fldChar w:fldCharType="begin"/>
      </w:r>
      <w:r>
        <w:instrText xml:space="preserve"> SEQ ábra \* ARABIC \s 1 </w:instrText>
      </w:r>
      <w:r>
        <w:fldChar w:fldCharType="separate"/>
      </w:r>
      <w:r w:rsidR="0004568F">
        <w:t>1</w:t>
      </w:r>
      <w:r>
        <w:fldChar w:fldCharType="end"/>
      </w:r>
      <w:r w:rsidR="00036A18" w:rsidRPr="00036A18">
        <w:t xml:space="preserve"> </w:t>
      </w:r>
      <w:r w:rsidR="0033408E">
        <w:t xml:space="preserve">ábra </w:t>
      </w:r>
      <w:r w:rsidR="00036A18" w:rsidRPr="00036A18">
        <w:t>Szobafoglalás folyamata</w:t>
      </w:r>
      <w:bookmarkEnd w:id="241"/>
    </w:p>
    <w:p w14:paraId="2ED57085" w14:textId="77777777" w:rsidR="00965E6C" w:rsidRDefault="00965E6C">
      <w:pPr>
        <w:pStyle w:val="Cmsor3"/>
      </w:pPr>
      <w:bookmarkStart w:id="242" w:name="_Toc418004070"/>
      <w:r w:rsidRPr="00964772">
        <w:lastRenderedPageBreak/>
        <w:t>Foglalás visszaigazolás</w:t>
      </w:r>
      <w:bookmarkEnd w:id="242"/>
    </w:p>
    <w:p w14:paraId="4D4A7708" w14:textId="2F44B907" w:rsidR="00662DE1" w:rsidRPr="00662DE1" w:rsidRDefault="00662DE1" w:rsidP="007E1A69">
      <w:pPr>
        <w:pStyle w:val="ThesisSzvegElsBekezds"/>
      </w:pPr>
      <w:r>
        <w:t xml:space="preserve">A rendszerbe érkező szobafoglalásokat a szállásadóknak </w:t>
      </w:r>
      <w:r w:rsidR="007F3F7E">
        <w:t>egyénileg</w:t>
      </w:r>
      <w:r>
        <w:t xml:space="preserve"> vissza kell igazolniuk. A foglalás állapota csak akkor változhat meg, ha minden</w:t>
      </w:r>
      <w:r w:rsidR="007F3F7E">
        <w:t>, a foglalásban részt vevő</w:t>
      </w:r>
      <w:r>
        <w:t xml:space="preserve"> szállásadó megtette visszajelzését.</w:t>
      </w:r>
      <w:r w:rsidR="00657979">
        <w:t xml:space="preserve"> Az alábbi ábra bemutatja a visszaigazolás folyamatát a foglalás szempontjából.</w:t>
      </w:r>
    </w:p>
    <w:bookmarkStart w:id="243" w:name="_1491308531"/>
    <w:bookmarkEnd w:id="243"/>
    <w:p w14:paraId="3CC54A25" w14:textId="79B90758" w:rsidR="00036A18" w:rsidRDefault="00AB7FF4" w:rsidP="00624250">
      <w:pPr>
        <w:pStyle w:val="ThesisSzvegElsBekezds"/>
        <w:jc w:val="center"/>
      </w:pPr>
      <w:r>
        <w:object w:dxaOrig="6015" w:dyaOrig="5280" w14:anchorId="410B5B67">
          <v:shape id="_x0000_i1026" type="#_x0000_t75" style="width:338.25pt;height:295.5pt" o:ole="">
            <v:imagedata r:id="rId22" o:title=""/>
          </v:shape>
          <o:OLEObject Type="Link" ProgID="Visio.Drawing.15" ShapeID="_x0000_i1026" DrawAspect="Content" r:id="rId23" UpdateMode="Always">
            <o:LinkType>EnhancedMetaFile</o:LinkType>
            <o:LockedField>false</o:LockedField>
            <o:FieldCodes>\f 0 \* MERGEFORMAT</o:FieldCodes>
          </o:OLEObject>
        </w:object>
      </w:r>
    </w:p>
    <w:p w14:paraId="77BA37EB" w14:textId="4E94BFFA" w:rsidR="00530FAE" w:rsidRPr="00036A18" w:rsidRDefault="003C03EA" w:rsidP="007D2C37">
      <w:pPr>
        <w:pStyle w:val="ThesisKpalrs"/>
        <w:rPr>
          <w:sz w:val="28"/>
        </w:rPr>
      </w:pPr>
      <w:r>
        <w:fldChar w:fldCharType="begin"/>
      </w:r>
      <w:r>
        <w:instrText xml:space="preserve"> STYLEREF 1 \s </w:instrText>
      </w:r>
      <w:r>
        <w:fldChar w:fldCharType="separate"/>
      </w:r>
      <w:bookmarkStart w:id="244" w:name="_Toc418007422"/>
      <w:r w:rsidR="0004568F">
        <w:t>6</w:t>
      </w:r>
      <w:r>
        <w:fldChar w:fldCharType="end"/>
      </w:r>
      <w:r>
        <w:t>.</w:t>
      </w:r>
      <w:r>
        <w:fldChar w:fldCharType="begin"/>
      </w:r>
      <w:r>
        <w:instrText xml:space="preserve"> SEQ ábra \* ARABIC \s 1 </w:instrText>
      </w:r>
      <w:r>
        <w:fldChar w:fldCharType="separate"/>
      </w:r>
      <w:r w:rsidR="0004568F">
        <w:t>2</w:t>
      </w:r>
      <w:r>
        <w:fldChar w:fldCharType="end"/>
      </w:r>
      <w:r w:rsidR="0033408E">
        <w:t xml:space="preserve"> ábra</w:t>
      </w:r>
      <w:r w:rsidR="00036A18" w:rsidRPr="00036A18">
        <w:t xml:space="preserve"> Foglalás visszaigazolás folyamata</w:t>
      </w:r>
      <w:bookmarkEnd w:id="244"/>
    </w:p>
    <w:p w14:paraId="3E002157" w14:textId="77777777" w:rsidR="00657979" w:rsidRDefault="00657979" w:rsidP="00657979">
      <w:pPr>
        <w:pStyle w:val="ThesisSzveg"/>
      </w:pPr>
      <w:r>
        <w:t>Miután minden szállásadó visszaigazolta a rá vonatkozó szobákat, a rendszer új állapotba lépteti a foglalást. A foglalás teljesíthető állapotúvá válik, ha minden szállásadó pozitív visszajelzést adott. A foglalás nem teljesíthető állapotú lesz, ha legalább egy szállásadó negatív választ adott.</w:t>
      </w:r>
    </w:p>
    <w:p w14:paraId="260BE0E5" w14:textId="77777777" w:rsidR="00591A83" w:rsidRDefault="00591A83">
      <w:pPr>
        <w:pStyle w:val="Cmsor3"/>
      </w:pPr>
      <w:bookmarkStart w:id="245" w:name="_Toc418004071"/>
      <w:r>
        <w:t>Intelligens keresés</w:t>
      </w:r>
      <w:bookmarkEnd w:id="245"/>
    </w:p>
    <w:p w14:paraId="30BF8650" w14:textId="77777777" w:rsidR="00657979" w:rsidRPr="00657979" w:rsidRDefault="00657979" w:rsidP="007E1A69">
      <w:pPr>
        <w:pStyle w:val="ThesisSzvegElsBekezds"/>
      </w:pPr>
      <w:r>
        <w:t>Az intelligens keresés háttérfolyamatát a rendszer a szálláskereső által megadott keresési feltételek alapján végzi el. A folyamat lépéseit részletezi az alábbi ábra.</w:t>
      </w:r>
    </w:p>
    <w:bookmarkStart w:id="246" w:name="_1491308550"/>
    <w:bookmarkEnd w:id="246"/>
    <w:p w14:paraId="3E906BBA" w14:textId="1C44F494" w:rsidR="00036A18" w:rsidRDefault="00AB7FF4" w:rsidP="0096144D">
      <w:pPr>
        <w:pStyle w:val="ThesisSzvegElsBekezds"/>
        <w:jc w:val="center"/>
      </w:pPr>
      <w:r>
        <w:object w:dxaOrig="7695" w:dyaOrig="4260" w14:anchorId="6BBE539C">
          <v:shape id="_x0000_i1027" type="#_x0000_t75" style="width:389.25pt;height:3in" o:ole="">
            <v:imagedata r:id="rId24" o:title=""/>
          </v:shape>
          <o:OLEObject Type="Link" ProgID="Visio.Drawing.15" ShapeID="_x0000_i1027" DrawAspect="Content" r:id="rId25" UpdateMode="Always">
            <o:LinkType>EnhancedMetaFile</o:LinkType>
            <o:LockedField>false</o:LockedField>
            <o:FieldCodes>\f 0 \* MERGEFORMAT</o:FieldCodes>
          </o:OLEObject>
        </w:object>
      </w:r>
    </w:p>
    <w:p w14:paraId="45818F0B" w14:textId="14E5422C" w:rsidR="00B50DD1" w:rsidRPr="00036A18" w:rsidRDefault="003C03EA" w:rsidP="007D2C37">
      <w:pPr>
        <w:pStyle w:val="ThesisKpalrs"/>
        <w:rPr>
          <w:sz w:val="28"/>
          <w:szCs w:val="22"/>
        </w:rPr>
      </w:pPr>
      <w:r>
        <w:fldChar w:fldCharType="begin"/>
      </w:r>
      <w:r>
        <w:instrText xml:space="preserve"> STYLEREF 1 \s </w:instrText>
      </w:r>
      <w:r>
        <w:fldChar w:fldCharType="separate"/>
      </w:r>
      <w:bookmarkStart w:id="247" w:name="_Toc418007423"/>
      <w:r w:rsidR="0004568F">
        <w:t>6</w:t>
      </w:r>
      <w:r>
        <w:fldChar w:fldCharType="end"/>
      </w:r>
      <w:r>
        <w:t>.</w:t>
      </w:r>
      <w:r>
        <w:fldChar w:fldCharType="begin"/>
      </w:r>
      <w:r>
        <w:instrText xml:space="preserve"> SEQ ábra \* ARABIC \s 1 </w:instrText>
      </w:r>
      <w:r>
        <w:fldChar w:fldCharType="separate"/>
      </w:r>
      <w:r w:rsidR="0004568F">
        <w:t>3</w:t>
      </w:r>
      <w:r>
        <w:fldChar w:fldCharType="end"/>
      </w:r>
      <w:r w:rsidR="0033408E">
        <w:t xml:space="preserve"> ábra</w:t>
      </w:r>
      <w:r w:rsidR="00036A18" w:rsidRPr="00036A18">
        <w:t xml:space="preserve"> Intelligens keresés háttérfolyamata</w:t>
      </w:r>
      <w:bookmarkEnd w:id="247"/>
    </w:p>
    <w:p w14:paraId="165975FC" w14:textId="0BA9C2C4" w:rsidR="00591A83" w:rsidRPr="00591A83" w:rsidRDefault="00657979" w:rsidP="00B50DD1">
      <w:pPr>
        <w:pStyle w:val="ThesisSzveg"/>
      </w:pPr>
      <w:r>
        <w:t>A rendszer nem tud közvetlenül kommu</w:t>
      </w:r>
      <w:r w:rsidR="00E626C9">
        <w:t>nikálni a nemlineáris feladatmegoldó eszközzel</w:t>
      </w:r>
      <w:r>
        <w:t xml:space="preserve"> ezért előbb a szűrési feltételek szerint kiválogatott szobák a</w:t>
      </w:r>
      <w:r w:rsidR="00974AB9">
        <w:t>lapján elkészíti az optimalizálás</w:t>
      </w:r>
      <w:r>
        <w:t xml:space="preserve">hoz szükséges adatmodellt és azt, az adatbázisból kiolvasott </w:t>
      </w:r>
      <w:r w:rsidR="00657A18">
        <w:t xml:space="preserve">optimalizálási </w:t>
      </w:r>
      <w:r>
        <w:t>modellel együtt fájlba írja. Ezután parancssorból végzi a nemlineáris megoldó futását és az eredmények kiolvasását.</w:t>
      </w:r>
    </w:p>
    <w:p w14:paraId="011007FD" w14:textId="77777777" w:rsidR="00D323D7" w:rsidRDefault="00D323D7" w:rsidP="00E40DAB">
      <w:pPr>
        <w:pStyle w:val="Cmsor2"/>
        <w:rPr>
          <w:szCs w:val="24"/>
        </w:rPr>
      </w:pPr>
      <w:bookmarkStart w:id="248" w:name="_Ref416689743"/>
      <w:bookmarkStart w:id="249" w:name="_Ref416701623"/>
      <w:bookmarkStart w:id="250" w:name="_Ref416702238"/>
      <w:bookmarkStart w:id="251" w:name="_Toc418004072"/>
      <w:r w:rsidRPr="00964772">
        <w:rPr>
          <w:szCs w:val="24"/>
        </w:rPr>
        <w:t xml:space="preserve">Nemlineáris </w:t>
      </w:r>
      <w:r w:rsidR="00E67576">
        <w:rPr>
          <w:szCs w:val="24"/>
        </w:rPr>
        <w:t>optimalizálási</w:t>
      </w:r>
      <w:r w:rsidRPr="00964772">
        <w:rPr>
          <w:szCs w:val="24"/>
        </w:rPr>
        <w:t xml:space="preserve"> model</w:t>
      </w:r>
      <w:r w:rsidR="00A7689A">
        <w:rPr>
          <w:szCs w:val="24"/>
        </w:rPr>
        <w:t>l</w:t>
      </w:r>
      <w:bookmarkEnd w:id="248"/>
      <w:bookmarkEnd w:id="249"/>
      <w:bookmarkEnd w:id="250"/>
      <w:bookmarkEnd w:id="251"/>
    </w:p>
    <w:p w14:paraId="5F0F144E" w14:textId="77777777" w:rsidR="002922C9" w:rsidRDefault="00974AB9" w:rsidP="002922C9">
      <w:pPr>
        <w:pStyle w:val="ThesisSzveg"/>
      </w:pPr>
      <w:r>
        <w:t>A nemlineáris optimalizálás</w:t>
      </w:r>
      <w:r w:rsidR="00240B48">
        <w:t xml:space="preserve"> során a cél az, hogy </w:t>
      </w:r>
      <w:r w:rsidR="00D47E9D">
        <w:t xml:space="preserve">az </w:t>
      </w:r>
      <w:r w:rsidR="00240B48">
        <w:t>ár,</w:t>
      </w:r>
      <w:r w:rsidR="00D47E9D">
        <w:t xml:space="preserve"> a</w:t>
      </w:r>
      <w:r w:rsidR="00240B48">
        <w:t xml:space="preserve"> távolság, illetve</w:t>
      </w:r>
      <w:r w:rsidR="00D47E9D">
        <w:t xml:space="preserve"> a</w:t>
      </w:r>
      <w:r w:rsidR="00240B48">
        <w:t xml:space="preserve"> minőség szempontjából optimális megoldást kell találni. A minőség, vagyis a szobák a szálláshelytől örökölt értékelése minden modellben megjelenik, hiszen cél az is, hogy a szálláskereső számára nem csak racionálisan, de emocionálisan is elfogadható megoldást kínáljon a rendszer. Az ár és a távolság választható külön-külön és együttesen is. Tehát három különféle modellt kellett kialakítanom.</w:t>
      </w:r>
    </w:p>
    <w:p w14:paraId="608AD24C" w14:textId="3B5A2735" w:rsidR="00240B48" w:rsidRDefault="00240B48" w:rsidP="002922C9">
      <w:pPr>
        <w:pStyle w:val="ThesisSzveg"/>
      </w:pPr>
      <w:r>
        <w:t>A modellek kialakítása során figyelembe kellett vennem, hogy a különböző szempontokhoz különböző nagyságrendű és szórású értékek tartoznak. Az ár jellemzően tízezres</w:t>
      </w:r>
      <w:r w:rsidR="00657A18">
        <w:t xml:space="preserve"> nagyságrendű érték. A távolság jellemzően a pár tizedes és pár tízes nagyságrend között mozog</w:t>
      </w:r>
      <w:r>
        <w:t xml:space="preserve">. Az értékelés egy </w:t>
      </w:r>
      <w:r w:rsidR="00657A18">
        <w:t xml:space="preserve">rögzített, </w:t>
      </w:r>
      <w:r>
        <w:t>1-től 10-ig terjedő skálán számított átlagos érték. A nemlineáris modellben a célfüggvény a kifejezés minimalizálására törekszik</w:t>
      </w:r>
      <w:ins w:id="252" w:author="Rozsenich Balázs" w:date="2015-04-28T22:19:00Z">
        <w:r w:rsidR="00276AA1">
          <w:t>, e</w:t>
        </w:r>
      </w:ins>
      <w:del w:id="253" w:author="Rozsenich Balázs" w:date="2015-04-28T22:19:00Z">
        <w:r w:rsidDel="00276AA1">
          <w:delText>. E</w:delText>
        </w:r>
      </w:del>
      <w:r>
        <w:t xml:space="preserve">záltal belátható, hogy a nagyobb nagyságrendű </w:t>
      </w:r>
      <w:r>
        <w:lastRenderedPageBreak/>
        <w:t xml:space="preserve">értékektől fog függni a megoldás. Ez a </w:t>
      </w:r>
      <w:del w:id="254" w:author="Rozsenich Balázs" w:date="2015-04-28T22:19:00Z">
        <w:r w:rsidDel="00276AA1">
          <w:delText xml:space="preserve">megoldás </w:delText>
        </w:r>
      </w:del>
      <w:ins w:id="255" w:author="Rozsenich Balázs" w:date="2015-04-28T22:19:00Z">
        <w:r w:rsidR="00276AA1">
          <w:t xml:space="preserve">feladat </w:t>
        </w:r>
      </w:ins>
      <w:r>
        <w:t>szempontjából</w:t>
      </w:r>
      <w:r w:rsidR="00657A18">
        <w:t xml:space="preserve"> nem megfelelő, hiszen</w:t>
      </w:r>
      <w:r>
        <w:t xml:space="preserve"> minden </w:t>
      </w:r>
      <w:r w:rsidR="006A5C5F">
        <w:t>szempontnak egyenlően kell teljesülnie.</w:t>
      </w:r>
    </w:p>
    <w:p w14:paraId="48B28A5F" w14:textId="145DC7CD" w:rsidR="006A5C5F" w:rsidRDefault="006A5C5F" w:rsidP="002922C9">
      <w:pPr>
        <w:pStyle w:val="ThesisSzveg"/>
      </w:pPr>
      <w:r>
        <w:t>A különböző nagyságrendű értékeket két módszerrel tettem összehasonlíthatóvá. Az első módszerem az, hogy az ár és távolság értékeket nem közvetlenül használom fel az adatmodellben</w:t>
      </w:r>
      <w:ins w:id="256" w:author="Rozsenich Balázs" w:date="2015-04-28T22:20:00Z">
        <w:r w:rsidR="00276AA1">
          <w:t>, hanem azokat a lejegyzés előtt átalakítom</w:t>
        </w:r>
      </w:ins>
      <w:del w:id="257" w:author="Rozsenich Balázs" w:date="2015-04-28T22:20:00Z">
        <w:r w:rsidDel="00276AA1">
          <w:delText xml:space="preserve">. Az adatmodellbe jegyzés előtt </w:delText>
        </w:r>
        <w:r w:rsidR="00657A18" w:rsidDel="00276AA1">
          <w:delText xml:space="preserve">az értékeket </w:delText>
        </w:r>
        <w:r w:rsidR="007D2C37" w:rsidDel="00276AA1">
          <w:delText>átalakítom</w:delText>
        </w:r>
      </w:del>
      <w:r w:rsidR="007D2C37">
        <w:t xml:space="preserve">. </w:t>
      </w:r>
      <w:r w:rsidR="00657A18">
        <w:t xml:space="preserve">Az átalakítás során az értékeket a sokaság legkisebb értékéhez viszonyítom, és azt határozom meg, hogy egy érték a legkisebb érték hányszorosa. </w:t>
      </w:r>
      <w:del w:id="258" w:author="Rozsenich Balázs" w:date="2015-04-28T22:21:00Z">
        <w:r w:rsidR="00657A18" w:rsidDel="003401A6">
          <w:delText>Az átalakításra</w:delText>
        </w:r>
      </w:del>
      <w:ins w:id="259" w:author="Rozsenich Balázs" w:date="2015-04-28T22:21:00Z">
        <w:r w:rsidR="003401A6">
          <w:t>Erre</w:t>
        </w:r>
      </w:ins>
      <w:r w:rsidR="00657A18">
        <w:t xml:space="preserve"> mutat példát az alábbi két ábra.</w:t>
      </w:r>
    </w:p>
    <w:p w14:paraId="43189DDD" w14:textId="4628B9B3" w:rsidR="007D2C37" w:rsidRPr="007D2C37" w:rsidRDefault="00AB7FF4" w:rsidP="007900F1">
      <w:pPr>
        <w:pStyle w:val="ThesisSzvegElsBekezds"/>
        <w:jc w:val="center"/>
      </w:pPr>
      <w:r>
        <w:object w:dxaOrig="7740" w:dyaOrig="465" w14:anchorId="4A11A1B9">
          <v:shape id="_x0000_i1028" type="#_x0000_t75" style="width:387pt;height:23.25pt" o:ole="">
            <v:imagedata r:id="rId26" o:title=""/>
          </v:shape>
          <o:OLEObject Type="Link" ProgID="Visio.Drawing.15" ShapeID="_x0000_i1028" DrawAspect="Content" r:id="rId27" UpdateMode="Always">
            <o:LinkType>EnhancedMetaFile</o:LinkType>
            <o:LockedField>false</o:LockedField>
            <o:FieldCodes>\f 0 \* MERGEFORMAT</o:FieldCodes>
          </o:OLEObject>
        </w:object>
      </w:r>
    </w:p>
    <w:p w14:paraId="5287EEE7" w14:textId="5C0B7329" w:rsidR="007A25F2" w:rsidRPr="007A25F2" w:rsidRDefault="003C03EA" w:rsidP="007D2C37">
      <w:pPr>
        <w:pStyle w:val="ThesisKpalrs"/>
      </w:pPr>
      <w:r>
        <w:fldChar w:fldCharType="begin"/>
      </w:r>
      <w:r>
        <w:instrText xml:space="preserve"> STYLEREF 1 \s </w:instrText>
      </w:r>
      <w:r>
        <w:fldChar w:fldCharType="separate"/>
      </w:r>
      <w:bookmarkStart w:id="260" w:name="_Toc418007424"/>
      <w:r w:rsidR="0004568F">
        <w:t>6</w:t>
      </w:r>
      <w:r>
        <w:fldChar w:fldCharType="end"/>
      </w:r>
      <w:r>
        <w:t>.</w:t>
      </w:r>
      <w:r>
        <w:fldChar w:fldCharType="begin"/>
      </w:r>
      <w:r>
        <w:instrText xml:space="preserve"> SEQ ábra \* ARABIC \s 1 </w:instrText>
      </w:r>
      <w:r>
        <w:fldChar w:fldCharType="separate"/>
      </w:r>
      <w:r w:rsidR="0004568F">
        <w:t>4</w:t>
      </w:r>
      <w:r>
        <w:fldChar w:fldCharType="end"/>
      </w:r>
      <w:r w:rsidR="007A25F2" w:rsidRPr="007A25F2">
        <w:t xml:space="preserve"> </w:t>
      </w:r>
      <w:r w:rsidR="0033408E">
        <w:t xml:space="preserve">ábra </w:t>
      </w:r>
      <w:r w:rsidR="007D2C37">
        <w:t>Árak átalakítása</w:t>
      </w:r>
      <w:r w:rsidR="00D3792F">
        <w:t xml:space="preserve"> (Ft)</w:t>
      </w:r>
      <w:bookmarkEnd w:id="260"/>
    </w:p>
    <w:p w14:paraId="43E4F0C1" w14:textId="16AF1D16" w:rsidR="007A25F2" w:rsidRDefault="00AB7FF4" w:rsidP="007900F1">
      <w:pPr>
        <w:pStyle w:val="ThesisSzvegElsBekezds"/>
        <w:jc w:val="center"/>
      </w:pPr>
      <w:r>
        <w:object w:dxaOrig="4980" w:dyaOrig="465" w14:anchorId="09ACCDA6">
          <v:shape id="_x0000_i1029" type="#_x0000_t75" style="width:269.25pt;height:24.75pt" o:ole="">
            <v:imagedata r:id="rId28" o:title=""/>
          </v:shape>
          <o:OLEObject Type="Link" ProgID="Visio.Drawing.15" ShapeID="_x0000_i1029" DrawAspect="Content" r:id="rId29" UpdateMode="Always">
            <o:LinkType>EnhancedMetaFile</o:LinkType>
            <o:LockedField>false</o:LockedField>
            <o:FieldCodes>\f 0 \* MERGEFORMAT</o:FieldCodes>
          </o:OLEObject>
        </w:object>
      </w:r>
    </w:p>
    <w:p w14:paraId="40F4F7FA" w14:textId="7548273D" w:rsidR="007A25F2" w:rsidRPr="007A25F2" w:rsidRDefault="003C03EA" w:rsidP="007D2C37">
      <w:pPr>
        <w:pStyle w:val="ThesisKpalrs"/>
      </w:pPr>
      <w:r>
        <w:fldChar w:fldCharType="begin"/>
      </w:r>
      <w:r>
        <w:instrText xml:space="preserve"> STYLEREF 1 \s </w:instrText>
      </w:r>
      <w:r>
        <w:fldChar w:fldCharType="separate"/>
      </w:r>
      <w:bookmarkStart w:id="261" w:name="_Toc418007425"/>
      <w:r w:rsidR="0004568F">
        <w:t>6</w:t>
      </w:r>
      <w:r>
        <w:fldChar w:fldCharType="end"/>
      </w:r>
      <w:r>
        <w:t>.</w:t>
      </w:r>
      <w:r>
        <w:fldChar w:fldCharType="begin"/>
      </w:r>
      <w:r>
        <w:instrText xml:space="preserve"> SEQ ábra \* ARABIC \s 1 </w:instrText>
      </w:r>
      <w:r>
        <w:fldChar w:fldCharType="separate"/>
      </w:r>
      <w:r w:rsidR="0004568F">
        <w:t>5</w:t>
      </w:r>
      <w:r>
        <w:fldChar w:fldCharType="end"/>
      </w:r>
      <w:r w:rsidR="0033408E">
        <w:t xml:space="preserve"> ábra</w:t>
      </w:r>
      <w:r w:rsidR="007A25F2" w:rsidRPr="007A25F2">
        <w:t xml:space="preserve"> Távolságok </w:t>
      </w:r>
      <w:r w:rsidR="007D2C37">
        <w:t>átalakítása</w:t>
      </w:r>
      <w:r w:rsidR="00D3792F">
        <w:t xml:space="preserve"> (km)</w:t>
      </w:r>
      <w:bookmarkEnd w:id="261"/>
    </w:p>
    <w:p w14:paraId="665CB813" w14:textId="760F4A55" w:rsidR="007D2C37" w:rsidRDefault="007D2C37" w:rsidP="002922C9">
      <w:pPr>
        <w:pStyle w:val="ThesisSzveg"/>
      </w:pPr>
      <w:r>
        <w:t>Az árak és távolságok új értékeinek nagyságrendje és szórása is hasonló, tehát az értékek össze</w:t>
      </w:r>
      <w:r w:rsidR="00DA694E">
        <w:t>hasonlíthatók. A módszer előnye továbbá, hogy megtartja a</w:t>
      </w:r>
      <w:r>
        <w:t xml:space="preserve"> kiugró </w:t>
      </w:r>
      <w:r w:rsidR="00E824F4">
        <w:t>szélső</w:t>
      </w:r>
      <w:r>
        <w:t>értékek</w:t>
      </w:r>
      <w:r w:rsidR="00DA694E">
        <w:t>et</w:t>
      </w:r>
      <w:r>
        <w:t>.</w:t>
      </w:r>
    </w:p>
    <w:p w14:paraId="1637F881" w14:textId="44FCD4FA" w:rsidR="006A5C5F" w:rsidRPr="00D9577F" w:rsidRDefault="00E824F4" w:rsidP="002922C9">
      <w:pPr>
        <w:pStyle w:val="ThesisSzveg"/>
      </w:pPr>
      <w:r>
        <w:t>A fenti konverziós módszert az értékelésekre nem alkalmaztam, mert azok rögzített skálán,</w:t>
      </w:r>
      <w:r w:rsidR="00DD5AD6">
        <w:t xml:space="preserve"> </w:t>
      </w:r>
      <w:r w:rsidR="00657A18">
        <w:t>alapjában véve is egy 10-hez viszonyuló értékeket tartalmazó sokaság</w:t>
      </w:r>
      <w:r w:rsidR="00DD5AD6">
        <w:t xml:space="preserve">. </w:t>
      </w:r>
      <w:r w:rsidR="003A58E5">
        <w:t xml:space="preserve">Mivel azonban a célfüggvény kiértékelése során a cél az, hogy a </w:t>
      </w:r>
      <w:r w:rsidR="00657A18">
        <w:t>találatok</w:t>
      </w:r>
      <w:r w:rsidR="003A58E5">
        <w:t>ra általánosan legyen igaz az ár, távolság és értékelések támasztotta feltételek, ezért a</w:t>
      </w:r>
      <w:r w:rsidR="00657A18">
        <w:t>z ár, távolság és értékelés</w:t>
      </w:r>
      <w:r w:rsidR="003A58E5">
        <w:t xml:space="preserve"> sokaságok tulajdonságát vizsgálom</w:t>
      </w:r>
      <w:r w:rsidR="00657A18">
        <w:t xml:space="preserve"> relatív szórás útján</w:t>
      </w:r>
      <w:r w:rsidR="003A58E5">
        <w:t>. Egy olyan speciális relatív szórási képletet alkalmazok, ahol a szórást nem</w:t>
      </w:r>
      <w:r w:rsidR="00402DF7">
        <w:t xml:space="preserve"> a középértékhez közelítem, ha</w:t>
      </w:r>
      <w:r w:rsidR="003E53B0">
        <w:t>nem az ár- és távolság</w:t>
      </w:r>
      <w:r w:rsidR="00402DF7">
        <w:t xml:space="preserve"> esetében a </w:t>
      </w:r>
      <w:r w:rsidR="003A58E5">
        <w:t>mindenkori legkisebb</w:t>
      </w:r>
      <w:r w:rsidR="00402DF7">
        <w:t xml:space="preserve"> 1 értékhez, míg az értékelések esetében, a legnagyobb 10 értékhez. A relatí</w:t>
      </w:r>
      <w:r w:rsidR="003E53B0">
        <w:t xml:space="preserve">v szórás eredménye egy százalékérték, vagyis a célfüggvény </w:t>
      </w:r>
      <w:r w:rsidR="00402DF7">
        <w:t>három százalékérték összegét minimalizálja.</w:t>
      </w:r>
      <w:r w:rsidR="00595C5B">
        <w:t xml:space="preserve"> Az alábbi képlet az alkalmazott rela</w:t>
      </w:r>
      <w:r w:rsidR="00D9577F">
        <w:t xml:space="preserve">tív szórási képletet mutatja be, ahol </w:t>
      </w:r>
      <w:r w:rsidR="00D9577F">
        <w:rPr>
          <w:i/>
        </w:rPr>
        <w:t>s</w:t>
      </w:r>
      <w:r w:rsidR="00D9577F" w:rsidRPr="00D9577F">
        <w:rPr>
          <w:i/>
          <w:vertAlign w:val="subscript"/>
        </w:rPr>
        <w:t>i</w:t>
      </w:r>
      <w:r w:rsidR="00D9577F">
        <w:t xml:space="preserve"> a vizsgált sokaság egy értéke, </w:t>
      </w:r>
      <w:r w:rsidR="00E7459E">
        <w:rPr>
          <w:i/>
        </w:rPr>
        <w:t>x</w:t>
      </w:r>
      <w:r w:rsidR="00D9577F" w:rsidRPr="00D9577F">
        <w:rPr>
          <w:i/>
          <w:vertAlign w:val="subscript"/>
        </w:rPr>
        <w:t>i</w:t>
      </w:r>
      <w:r w:rsidR="00D9577F">
        <w:t xml:space="preserve"> a bináris súly, </w:t>
      </w:r>
      <w:r w:rsidR="00D9577F">
        <w:rPr>
          <w:i/>
        </w:rPr>
        <w:t>s</w:t>
      </w:r>
      <w:r w:rsidR="00D9577F" w:rsidRPr="00D9577F">
        <w:rPr>
          <w:i/>
          <w:vertAlign w:val="subscript"/>
        </w:rPr>
        <w:t>min</w:t>
      </w:r>
      <w:r w:rsidR="00D9577F">
        <w:rPr>
          <w:i/>
        </w:rPr>
        <w:t xml:space="preserve"> </w:t>
      </w:r>
      <w:r w:rsidR="00D9577F">
        <w:t>a vizsgált sokaság lehetséges legkisebb értéke.</w:t>
      </w:r>
    </w:p>
    <w:p w14:paraId="7C451ED6" w14:textId="77777777" w:rsidR="00D9577F" w:rsidRDefault="00A21AF9" w:rsidP="00D9577F">
      <w:pPr>
        <w:pStyle w:val="ThesisSzveg"/>
        <w:keepNext/>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min</m:t>
                                  </m:r>
                                </m:sub>
                              </m:sSub>
                              <m:r>
                                <w:rPr>
                                  <w:rFonts w:ascii="Cambria Math" w:eastAsiaTheme="minorEastAsia" w:hAnsi="Cambria Math"/>
                                </w:rPr>
                                <m:t>)</m:t>
                              </m:r>
                            </m:e>
                            <m:sup>
                              <m:r>
                                <w:rPr>
                                  <w:rFonts w:ascii="Cambria Math" w:eastAsiaTheme="minorEastAsia" w:hAnsi="Cambria Math"/>
                                </w:rPr>
                                <m:t>2</m:t>
                              </m:r>
                            </m:sup>
                          </m:sSup>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min</m:t>
                  </m:r>
                </m:sub>
              </m:sSub>
            </m:den>
          </m:f>
        </m:oMath>
      </m:oMathPara>
    </w:p>
    <w:bookmarkStart w:id="262" w:name="_Ref416195890"/>
    <w:bookmarkStart w:id="263" w:name="_Ref416195882"/>
    <w:p w14:paraId="02BCFDDE" w14:textId="77777777" w:rsidR="003B4E81" w:rsidRPr="00D9577F" w:rsidRDefault="003620FF" w:rsidP="007D2C37">
      <w:pPr>
        <w:pStyle w:val="ThesisKpalrs"/>
      </w:pPr>
      <w:r>
        <w:fldChar w:fldCharType="begin"/>
      </w:r>
      <w:r>
        <w:instrText xml:space="preserve"> STYLEREF 1 \s </w:instrText>
      </w:r>
      <w:r>
        <w:fldChar w:fldCharType="separate"/>
      </w:r>
      <w:bookmarkStart w:id="264" w:name="_Toc418007441"/>
      <w:r w:rsidR="0004568F">
        <w:t>6</w:t>
      </w:r>
      <w:r>
        <w:fldChar w:fldCharType="end"/>
      </w:r>
      <w:r>
        <w:t>.</w:t>
      </w:r>
      <w:r w:rsidR="00CC3AF8">
        <w:rPr>
          <w:noProof w:val="0"/>
        </w:rPr>
        <w:fldChar w:fldCharType="begin"/>
      </w:r>
      <w:r w:rsidR="00CC3AF8">
        <w:instrText xml:space="preserve"> SEQ egyenlet \* ARABIC \s 1 </w:instrText>
      </w:r>
      <w:r w:rsidR="00CC3AF8">
        <w:rPr>
          <w:noProof w:val="0"/>
        </w:rPr>
        <w:fldChar w:fldCharType="separate"/>
      </w:r>
      <w:r w:rsidR="0004568F">
        <w:t>1</w:t>
      </w:r>
      <w:r w:rsidR="00CC3AF8">
        <w:fldChar w:fldCharType="end"/>
      </w:r>
      <w:bookmarkEnd w:id="262"/>
      <w:r w:rsidR="00D9577F" w:rsidRPr="00D9577F">
        <w:t xml:space="preserve"> </w:t>
      </w:r>
      <w:r w:rsidR="0033408E">
        <w:t xml:space="preserve">képlet </w:t>
      </w:r>
      <w:r w:rsidR="00D9577F" w:rsidRPr="00D9577F">
        <w:t>Speciális relatív szórás képlet</w:t>
      </w:r>
      <w:bookmarkEnd w:id="263"/>
      <w:bookmarkEnd w:id="264"/>
    </w:p>
    <w:p w14:paraId="2763E685" w14:textId="77777777" w:rsidR="00402DF7" w:rsidRDefault="00402DF7" w:rsidP="002922C9">
      <w:pPr>
        <w:pStyle w:val="ThesisSzveg"/>
      </w:pPr>
      <w:r>
        <w:t xml:space="preserve">A fenti módszerekkel el tudtam érni, hogy több, különböző nagyságrendű sokaságot összehasonlítsak és a célfüggvény kiértékelésekor az algoritmus </w:t>
      </w:r>
      <w:r w:rsidR="00595C5B">
        <w:t>azokat egyenlőként kezelje.</w:t>
      </w:r>
    </w:p>
    <w:p w14:paraId="3E8F50FD" w14:textId="72797185" w:rsidR="00D9577F" w:rsidRDefault="00D9577F" w:rsidP="002922C9">
      <w:pPr>
        <w:pStyle w:val="ThesisSzveg"/>
      </w:pPr>
      <w:r>
        <w:t xml:space="preserve">A </w:t>
      </w:r>
      <w:r>
        <w:fldChar w:fldCharType="begin"/>
      </w:r>
      <w:r>
        <w:instrText xml:space="preserve"> REF _Ref416195890 \h </w:instrText>
      </w:r>
      <w:r>
        <w:fldChar w:fldCharType="separate"/>
      </w:r>
      <w:r w:rsidR="0004568F">
        <w:rPr>
          <w:noProof/>
        </w:rPr>
        <w:t>6</w:t>
      </w:r>
      <w:r w:rsidR="0004568F">
        <w:t>.</w:t>
      </w:r>
      <w:r w:rsidR="0004568F">
        <w:rPr>
          <w:noProof/>
        </w:rPr>
        <w:t>1</w:t>
      </w:r>
      <w:r>
        <w:fldChar w:fldCharType="end"/>
      </w:r>
      <w:r w:rsidR="00E7459E">
        <w:t xml:space="preserve"> ábrán bemutatott képlet</w:t>
      </w:r>
      <w:r w:rsidR="003B03C6">
        <w:t>ből belátható, hogy az optimalizálás célfüggvénye nem lineáris, vagyis az optimalizálási feladat egy nemlineáris probléma megoldása.</w:t>
      </w:r>
    </w:p>
    <w:p w14:paraId="1B22CE22" w14:textId="14C05FB9" w:rsidR="003E5879" w:rsidRDefault="003B03C6" w:rsidP="00D162E6">
      <w:pPr>
        <w:pStyle w:val="ThesisSzveg"/>
      </w:pPr>
      <w:r>
        <w:t>A három kialakított modell m</w:t>
      </w:r>
      <w:r w:rsidR="003C484E">
        <w:t>indegyik</w:t>
      </w:r>
      <w:r>
        <w:t>e</w:t>
      </w:r>
      <w:r w:rsidR="003C484E">
        <w:t xml:space="preserve"> bináris változókat használ, amik azt mutatják, hogy mely szobákat kell a megoldáshalmazba beválasztani.</w:t>
      </w:r>
      <w:r w:rsidR="00794671">
        <w:t xml:space="preserve"> </w:t>
      </w:r>
      <w:r w:rsidR="00FA3129">
        <w:t xml:space="preserve">A modellekhez alapvetően két adatra van szükség. Az első a szobák halmaza, amely minden eleméhez </w:t>
      </w:r>
      <w:r>
        <w:t>tartozik két bázisparaméter, amely minden esetben megadandó. Ez a</w:t>
      </w:r>
      <w:r w:rsidR="00FA3129">
        <w:t xml:space="preserve"> kapacitás és</w:t>
      </w:r>
      <w:r>
        <w:t xml:space="preserve"> az</w:t>
      </w:r>
      <w:r w:rsidR="00FA3129">
        <w:t xml:space="preserve"> </w:t>
      </w:r>
      <w:r>
        <w:t>értékelés</w:t>
      </w:r>
      <w:r w:rsidR="00FA3129">
        <w:t>. A második</w:t>
      </w:r>
      <w:r>
        <w:t xml:space="preserve"> szükséges</w:t>
      </w:r>
      <w:r w:rsidR="00FA3129">
        <w:t xml:space="preserve"> adat a vendégek</w:t>
      </w:r>
      <w:r w:rsidR="003E5879">
        <w:t xml:space="preserve"> száma</w:t>
      </w:r>
      <w:r w:rsidR="00D162E6">
        <w:t>.</w:t>
      </w:r>
      <w:r w:rsidR="00FA3129">
        <w:t xml:space="preserve"> Az optimalizálási szempontok szerint a szobák további paraméterekkel bővülnek. Az alábbi ábra a szobák halmazának egy elemét és a hozzá kapcsolódó vá</w:t>
      </w:r>
      <w:r>
        <w:t>ltozót, valamint a két bázisparaméter</w:t>
      </w:r>
      <w:r w:rsidR="00FA3129">
        <w:t>t mutatja be.</w:t>
      </w:r>
    </w:p>
    <w:bookmarkStart w:id="265" w:name="_1491308535"/>
    <w:bookmarkEnd w:id="265"/>
    <w:p w14:paraId="214AA820" w14:textId="2A5DF565" w:rsidR="0033408E" w:rsidRDefault="00AB7FF4" w:rsidP="0033408E">
      <w:pPr>
        <w:pStyle w:val="ThesisSzveg"/>
        <w:keepNext/>
        <w:jc w:val="center"/>
      </w:pPr>
      <w:r>
        <w:object w:dxaOrig="3915" w:dyaOrig="1050" w14:anchorId="2FC31865">
          <v:shape id="_x0000_i1030" type="#_x0000_t75" style="width:194.25pt;height:50.25pt" o:ole="">
            <v:imagedata r:id="rId30" o:title=""/>
          </v:shape>
          <o:OLEObject Type="Link" ProgID="Visio.Drawing.15" ShapeID="_x0000_i1030" DrawAspect="Content" r:id="rId31" UpdateMode="Always">
            <o:LinkType>EnhancedMetaFile</o:LinkType>
            <o:LockedField>false</o:LockedField>
            <o:FieldCodes>\f 0</o:FieldCodes>
          </o:OLEObject>
        </w:object>
      </w:r>
    </w:p>
    <w:p w14:paraId="482088D3" w14:textId="7B7A2731" w:rsidR="00816B34" w:rsidRPr="0033408E" w:rsidRDefault="003C03EA" w:rsidP="007D2C37">
      <w:pPr>
        <w:pStyle w:val="ThesisKpalrs"/>
      </w:pPr>
      <w:r>
        <w:fldChar w:fldCharType="begin"/>
      </w:r>
      <w:r>
        <w:instrText xml:space="preserve"> STYLEREF 1 \s </w:instrText>
      </w:r>
      <w:r>
        <w:fldChar w:fldCharType="separate"/>
      </w:r>
      <w:bookmarkStart w:id="266" w:name="_Toc418007426"/>
      <w:r w:rsidR="0004568F">
        <w:t>6</w:t>
      </w:r>
      <w:r>
        <w:fldChar w:fldCharType="end"/>
      </w:r>
      <w:r>
        <w:t>.</w:t>
      </w:r>
      <w:r>
        <w:fldChar w:fldCharType="begin"/>
      </w:r>
      <w:r>
        <w:instrText xml:space="preserve"> SEQ ábra \* ARABIC \s 1 </w:instrText>
      </w:r>
      <w:r>
        <w:fldChar w:fldCharType="separate"/>
      </w:r>
      <w:r w:rsidR="0004568F">
        <w:t>6</w:t>
      </w:r>
      <w:r>
        <w:fldChar w:fldCharType="end"/>
      </w:r>
      <w:r w:rsidR="0033408E" w:rsidRPr="0033408E">
        <w:t xml:space="preserve"> ábra A model</w:t>
      </w:r>
      <w:r w:rsidR="00C24803">
        <w:t>lben megjelenő szoba objektum</w:t>
      </w:r>
      <w:r w:rsidR="0033408E" w:rsidRPr="0033408E">
        <w:t xml:space="preserve"> a hozzá kapcsolódó változó</w:t>
      </w:r>
      <w:r w:rsidR="00C24803">
        <w:t>val</w:t>
      </w:r>
      <w:r w:rsidR="0033408E" w:rsidRPr="0033408E">
        <w:t xml:space="preserve"> és </w:t>
      </w:r>
      <w:r w:rsidR="00C24803">
        <w:t>bázis</w:t>
      </w:r>
      <w:r w:rsidR="0033408E" w:rsidRPr="0033408E">
        <w:t>paraméterek</w:t>
      </w:r>
      <w:r w:rsidR="00C24803">
        <w:t>kel</w:t>
      </w:r>
      <w:bookmarkEnd w:id="266"/>
    </w:p>
    <w:p w14:paraId="232DDF25" w14:textId="3073F7B4" w:rsidR="003C484E" w:rsidRPr="00794671" w:rsidRDefault="00794671" w:rsidP="00B357F2">
      <w:pPr>
        <w:pStyle w:val="ThesisSzveg"/>
      </w:pPr>
      <w:r>
        <w:t xml:space="preserve">Mindhárom modellben </w:t>
      </w:r>
      <w:r w:rsidR="00B357F2">
        <w:t>egy</w:t>
      </w:r>
      <w:r>
        <w:t xml:space="preserve"> alapvető korlátozást vezettem be, egyértelmű módon</w:t>
      </w:r>
      <w:r w:rsidR="00B357F2">
        <w:t xml:space="preserve"> azt</w:t>
      </w:r>
      <w:r>
        <w:t>, hogy a kiválasztott szobák kapacitása legyen</w:t>
      </w:r>
      <w:r w:rsidR="00C24803">
        <w:t xml:space="preserve"> egyenlő</w:t>
      </w:r>
      <w:r>
        <w:t xml:space="preserve"> a vendégek számával.</w:t>
      </w:r>
    </w:p>
    <w:p w14:paraId="31D655C6" w14:textId="77777777" w:rsidR="00794671" w:rsidRPr="00595C5B" w:rsidRDefault="00A21AF9" w:rsidP="00794671">
      <w:pPr>
        <w:pStyle w:val="ThesisSzveg"/>
        <w:keepNext/>
      </w:pPr>
      <m:oMathPara>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e>
          </m:nary>
          <m:r>
            <w:rPr>
              <w:rFonts w:ascii="Cambria Math" w:hAnsi="Cambria Math"/>
            </w:rPr>
            <m:t>=v</m:t>
          </m:r>
        </m:oMath>
      </m:oMathPara>
    </w:p>
    <w:p w14:paraId="06A563C7" w14:textId="77777777" w:rsidR="00794671" w:rsidRDefault="00CC3AF8" w:rsidP="007D2C37">
      <w:pPr>
        <w:pStyle w:val="ThesisKpalrs"/>
      </w:pPr>
      <w:r>
        <w:rPr>
          <w:noProof w:val="0"/>
        </w:rPr>
        <w:fldChar w:fldCharType="begin"/>
      </w:r>
      <w:r>
        <w:instrText xml:space="preserve"> STYLEREF 1 \s </w:instrText>
      </w:r>
      <w:r>
        <w:rPr>
          <w:noProof w:val="0"/>
        </w:rPr>
        <w:fldChar w:fldCharType="separate"/>
      </w:r>
      <w:bookmarkStart w:id="267" w:name="_Toc418007442"/>
      <w:r w:rsidR="0004568F">
        <w:t>6</w:t>
      </w:r>
      <w:r>
        <w:fldChar w:fldCharType="end"/>
      </w:r>
      <w:r w:rsidR="003620FF">
        <w:t>.</w:t>
      </w:r>
      <w:r>
        <w:rPr>
          <w:noProof w:val="0"/>
        </w:rPr>
        <w:fldChar w:fldCharType="begin"/>
      </w:r>
      <w:r>
        <w:instrText xml:space="preserve"> SEQ egyenlet \* ARABIC \s 1 </w:instrText>
      </w:r>
      <w:r>
        <w:rPr>
          <w:noProof w:val="0"/>
        </w:rPr>
        <w:fldChar w:fldCharType="separate"/>
      </w:r>
      <w:r w:rsidR="0004568F">
        <w:t>2</w:t>
      </w:r>
      <w:r>
        <w:fldChar w:fldCharType="end"/>
      </w:r>
      <w:r w:rsidR="00794671" w:rsidRPr="00794671">
        <w:t xml:space="preserve"> </w:t>
      </w:r>
      <w:r w:rsidR="0033408E">
        <w:t xml:space="preserve">képlet </w:t>
      </w:r>
      <w:r w:rsidR="00B357F2">
        <w:t>Korlátozás a vendégek száma alapján</w:t>
      </w:r>
      <w:bookmarkEnd w:id="267"/>
    </w:p>
    <w:p w14:paraId="11F16A6A" w14:textId="77777777" w:rsidR="00B357F2" w:rsidRDefault="00B357F2" w:rsidP="00B357F2">
      <w:pPr>
        <w:pStyle w:val="ThesisSzveg"/>
      </w:pPr>
      <w:r>
        <w:lastRenderedPageBreak/>
        <w:t xml:space="preserve">A fenti képletben </w:t>
      </w:r>
      <w:r>
        <w:rPr>
          <w:i/>
        </w:rPr>
        <w:t>f</w:t>
      </w:r>
      <w:r w:rsidRPr="00794671">
        <w:rPr>
          <w:i/>
          <w:vertAlign w:val="subscript"/>
        </w:rPr>
        <w:t>i</w:t>
      </w:r>
      <w:r>
        <w:t xml:space="preserve"> bináris változó, </w:t>
      </w:r>
      <w:r>
        <w:rPr>
          <w:i/>
        </w:rPr>
        <w:t>c</w:t>
      </w:r>
      <w:r w:rsidRPr="00B357F2">
        <w:rPr>
          <w:i/>
          <w:vertAlign w:val="subscript"/>
        </w:rPr>
        <w:t>i</w:t>
      </w:r>
      <w:r>
        <w:t xml:space="preserve"> az </w:t>
      </w:r>
      <w:r w:rsidRPr="00B357F2">
        <w:rPr>
          <w:i/>
        </w:rPr>
        <w:t>i</w:t>
      </w:r>
      <w:r>
        <w:t xml:space="preserve">-edik szoba kapacitása, </w:t>
      </w:r>
      <w:r w:rsidR="00E7459E">
        <w:rPr>
          <w:i/>
        </w:rPr>
        <w:t>v</w:t>
      </w:r>
      <w:r>
        <w:t xml:space="preserve"> pedig a vendégek </w:t>
      </w:r>
      <w:r w:rsidR="00E7459E">
        <w:t>száma</w:t>
      </w:r>
      <w:r>
        <w:t>.</w:t>
      </w:r>
    </w:p>
    <w:p w14:paraId="1C249D57" w14:textId="77777777" w:rsidR="00965E6C" w:rsidRDefault="00965E6C">
      <w:pPr>
        <w:pStyle w:val="Cmsor3"/>
      </w:pPr>
      <w:bookmarkStart w:id="268" w:name="_Ref416201495"/>
      <w:bookmarkStart w:id="269" w:name="_Toc418004073"/>
      <w:r w:rsidRPr="00964772">
        <w:t xml:space="preserve">Olcsó </w:t>
      </w:r>
      <w:r w:rsidR="00240B48">
        <w:t>modell</w:t>
      </w:r>
      <w:bookmarkEnd w:id="268"/>
      <w:bookmarkEnd w:id="269"/>
    </w:p>
    <w:p w14:paraId="43B4D1C5" w14:textId="77777777" w:rsidR="004676DB" w:rsidRDefault="000F2550" w:rsidP="007E1A69">
      <w:pPr>
        <w:pStyle w:val="ThesisSzvegElsBekezds"/>
      </w:pPr>
      <w:r>
        <w:t>Az olcsó</w:t>
      </w:r>
      <w:r w:rsidR="001032A6">
        <w:t xml:space="preserve"> modell azokat a szobákat adja eredményül, amelyek a legolcsóbbak és a lehető l</w:t>
      </w:r>
      <w:r w:rsidR="004676DB">
        <w:t>egmagasabb értékeléssel bírnak.</w:t>
      </w:r>
    </w:p>
    <w:bookmarkStart w:id="270" w:name="_1491308537"/>
    <w:bookmarkEnd w:id="270"/>
    <w:p w14:paraId="0AE05121" w14:textId="2C037742" w:rsidR="0033408E" w:rsidRDefault="00AB7FF4" w:rsidP="0018760A">
      <w:pPr>
        <w:pStyle w:val="ThesisSzvegElsBekezds"/>
        <w:jc w:val="center"/>
      </w:pPr>
      <w:r>
        <w:object w:dxaOrig="5250" w:dyaOrig="1050" w14:anchorId="6A8BA192">
          <v:shape id="_x0000_i1031" type="#_x0000_t75" style="width:273.75pt;height:57.75pt" o:ole="">
            <v:imagedata r:id="rId32" o:title=""/>
          </v:shape>
          <o:OLEObject Type="Link" ProgID="Visio.Drawing.15" ShapeID="_x0000_i1031" DrawAspect="Content" r:id="rId33" UpdateMode="Always">
            <o:LinkType>EnhancedMetaFile</o:LinkType>
            <o:LockedField>false</o:LockedField>
            <o:FieldCodes>\f 0 \* MERGEFORMAT</o:FieldCodes>
          </o:OLEObject>
        </w:object>
      </w:r>
    </w:p>
    <w:p w14:paraId="5A951B4E" w14:textId="3F3DD818" w:rsidR="00E364C5" w:rsidRDefault="003C03EA" w:rsidP="007D2C37">
      <w:pPr>
        <w:pStyle w:val="ThesisKpalrs"/>
      </w:pPr>
      <w:r>
        <w:fldChar w:fldCharType="begin"/>
      </w:r>
      <w:r>
        <w:instrText xml:space="preserve"> STYLEREF 1 \s </w:instrText>
      </w:r>
      <w:r>
        <w:fldChar w:fldCharType="separate"/>
      </w:r>
      <w:bookmarkStart w:id="271" w:name="_Toc418007427"/>
      <w:r w:rsidR="0004568F">
        <w:t>6</w:t>
      </w:r>
      <w:r>
        <w:fldChar w:fldCharType="end"/>
      </w:r>
      <w:r>
        <w:t>.</w:t>
      </w:r>
      <w:r>
        <w:fldChar w:fldCharType="begin"/>
      </w:r>
      <w:r>
        <w:instrText xml:space="preserve"> SEQ ábra \* ARABIC \s 1 </w:instrText>
      </w:r>
      <w:r>
        <w:fldChar w:fldCharType="separate"/>
      </w:r>
      <w:r w:rsidR="0004568F">
        <w:t>7</w:t>
      </w:r>
      <w:r>
        <w:fldChar w:fldCharType="end"/>
      </w:r>
      <w:r w:rsidR="0033408E">
        <w:t xml:space="preserve"> ábra Az olcsó modellhez szükséges paraméterek</w:t>
      </w:r>
      <w:bookmarkEnd w:id="271"/>
    </w:p>
    <w:p w14:paraId="254561A5" w14:textId="77777777" w:rsidR="001032A6" w:rsidRDefault="004676DB" w:rsidP="004676DB">
      <w:pPr>
        <w:pStyle w:val="ThesisSzveg"/>
      </w:pPr>
      <w:r>
        <w:t>Ahogy azt a fenti ábra is mutatja, ehhez a modellhez a szoba halmaz paramét</w:t>
      </w:r>
      <w:r w:rsidR="00B91650">
        <w:t>erlistáját ki kell egészíteni a</w:t>
      </w:r>
      <w:r>
        <w:t xml:space="preserve"> szobák árával.</w:t>
      </w:r>
    </w:p>
    <w:p w14:paraId="71BFB667" w14:textId="34F3E8CA" w:rsidR="0033408E" w:rsidRDefault="00A21AF9" w:rsidP="0033408E">
      <w:pPr>
        <w:pStyle w:val="ThesisSzveg"/>
        <w:keepNex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limLow>
            </m:fName>
            <m:e>
              <m:f>
                <m:fPr>
                  <m:ctrlPr>
                    <w:del w:id="272" w:author="Rozsenich Balázs" w:date="2015-04-28T17:46:00Z">
                      <w:rPr>
                        <w:rFonts w:ascii="Cambria Math" w:eastAsiaTheme="minorEastAsia" w:hAnsi="Cambria Math"/>
                        <w:i/>
                      </w:rPr>
                    </w:del>
                  </m:ctrlPr>
                </m:fPr>
                <m:num>
                  <m:rad>
                    <m:radPr>
                      <m:degHide m:val="1"/>
                      <m:ctrlPr>
                        <w:del w:id="273" w:author="Rozsenich Balázs" w:date="2015-04-28T17:46:00Z">
                          <w:rPr>
                            <w:rFonts w:ascii="Cambria Math" w:eastAsiaTheme="minorEastAsia" w:hAnsi="Cambria Math"/>
                            <w:i/>
                          </w:rPr>
                        </w:del>
                      </m:ctrlPr>
                    </m:radPr>
                    <m:deg/>
                    <m:e>
                      <m:f>
                        <m:fPr>
                          <m:ctrlPr>
                            <w:del w:id="274" w:author="Rozsenich Balázs" w:date="2015-04-28T17:46:00Z">
                              <w:rPr>
                                <w:rFonts w:ascii="Cambria Math" w:eastAsiaTheme="minorEastAsia" w:hAnsi="Cambria Math"/>
                                <w:i/>
                              </w:rPr>
                            </w:del>
                          </m:ctrlPr>
                        </m:fPr>
                        <m:num>
                          <m:nary>
                            <m:naryPr>
                              <m:chr m:val="∑"/>
                              <m:limLoc m:val="undOvr"/>
                              <m:ctrlPr>
                                <w:del w:id="275" w:author="Rozsenich Balázs" w:date="2015-04-28T17:46:00Z">
                                  <w:rPr>
                                    <w:rFonts w:ascii="Cambria Math" w:eastAsiaTheme="minorEastAsia" w:hAnsi="Cambria Math"/>
                                    <w:i/>
                                  </w:rPr>
                                </w:del>
                              </m:ctrlPr>
                            </m:naryPr>
                            <m:sub>
                              <m:r>
                                <w:del w:id="276" w:author="Rozsenich Balázs" w:date="2015-04-28T17:46:00Z">
                                  <w:rPr>
                                    <w:rFonts w:ascii="Cambria Math" w:eastAsiaTheme="minorEastAsia" w:hAnsi="Cambria Math"/>
                                  </w:rPr>
                                  <m:t>i=1</m:t>
                                </w:del>
                              </m:r>
                            </m:sub>
                            <m:sup>
                              <m:r>
                                <w:del w:id="277" w:author="Rozsenich Balázs" w:date="2015-04-28T17:46:00Z">
                                  <w:rPr>
                                    <w:rFonts w:ascii="Cambria Math" w:eastAsiaTheme="minorEastAsia" w:hAnsi="Cambria Math"/>
                                  </w:rPr>
                                  <m:t>n</m:t>
                                </w:del>
                              </m:r>
                            </m:sup>
                            <m:e>
                              <m:sSup>
                                <m:sSupPr>
                                  <m:ctrlPr>
                                    <w:del w:id="278" w:author="Rozsenich Balázs" w:date="2015-04-28T17:46:00Z">
                                      <w:rPr>
                                        <w:rFonts w:ascii="Cambria Math" w:eastAsiaTheme="minorEastAsia" w:hAnsi="Cambria Math"/>
                                        <w:i/>
                                      </w:rPr>
                                    </w:del>
                                  </m:ctrlPr>
                                </m:sSupPr>
                                <m:e>
                                  <m:sSub>
                                    <m:sSubPr>
                                      <m:ctrlPr>
                                        <w:del w:id="279" w:author="Rozsenich Balázs" w:date="2015-04-28T17:46:00Z">
                                          <w:rPr>
                                            <w:rFonts w:ascii="Cambria Math" w:eastAsiaTheme="minorEastAsia" w:hAnsi="Cambria Math"/>
                                            <w:i/>
                                          </w:rPr>
                                        </w:del>
                                      </m:ctrlPr>
                                    </m:sSubPr>
                                    <m:e>
                                      <m:r>
                                        <w:del w:id="280" w:author="Rozsenich Balázs" w:date="2015-04-28T17:46:00Z">
                                          <w:rPr>
                                            <w:rFonts w:ascii="Cambria Math" w:eastAsiaTheme="minorEastAsia" w:hAnsi="Cambria Math"/>
                                          </w:rPr>
                                          <m:t>x</m:t>
                                        </w:del>
                                      </m:r>
                                    </m:e>
                                    <m:sub>
                                      <m:r>
                                        <w:del w:id="281" w:author="Rozsenich Balázs" w:date="2015-04-28T17:46:00Z">
                                          <w:rPr>
                                            <w:rFonts w:ascii="Cambria Math" w:eastAsiaTheme="minorEastAsia" w:hAnsi="Cambria Math"/>
                                          </w:rPr>
                                          <m:t>i</m:t>
                                        </w:del>
                                      </m:r>
                                    </m:sub>
                                  </m:sSub>
                                  <m:r>
                                    <w:del w:id="282" w:author="Rozsenich Balázs" w:date="2015-04-28T17:46:00Z">
                                      <w:rPr>
                                        <w:rFonts w:ascii="Cambria Math" w:eastAsiaTheme="minorEastAsia" w:hAnsi="Cambria Math"/>
                                      </w:rPr>
                                      <m:t>(</m:t>
                                    </w:del>
                                  </m:r>
                                  <m:sSub>
                                    <m:sSubPr>
                                      <m:ctrlPr>
                                        <w:del w:id="283" w:author="Rozsenich Balázs" w:date="2015-04-28T17:46:00Z">
                                          <w:rPr>
                                            <w:rFonts w:ascii="Cambria Math" w:eastAsiaTheme="minorEastAsia" w:hAnsi="Cambria Math"/>
                                            <w:i/>
                                          </w:rPr>
                                        </w:del>
                                      </m:ctrlPr>
                                    </m:sSubPr>
                                    <m:e>
                                      <m:r>
                                        <w:del w:id="284" w:author="Rozsenich Balázs" w:date="2015-04-28T17:46:00Z">
                                          <w:rPr>
                                            <w:rFonts w:ascii="Cambria Math" w:eastAsiaTheme="minorEastAsia" w:hAnsi="Cambria Math"/>
                                          </w:rPr>
                                          <m:t>p</m:t>
                                        </w:del>
                                      </m:r>
                                    </m:e>
                                    <m:sub>
                                      <m:r>
                                        <w:del w:id="285" w:author="Rozsenich Balázs" w:date="2015-04-28T17:46:00Z">
                                          <w:rPr>
                                            <w:rFonts w:ascii="Cambria Math" w:eastAsiaTheme="minorEastAsia" w:hAnsi="Cambria Math"/>
                                          </w:rPr>
                                          <m:t>i</m:t>
                                        </w:del>
                                      </m:r>
                                    </m:sub>
                                  </m:sSub>
                                  <m:r>
                                    <w:del w:id="286" w:author="Rozsenich Balázs" w:date="2015-04-28T17:46:00Z">
                                      <w:rPr>
                                        <w:rFonts w:ascii="Cambria Math" w:eastAsiaTheme="minorEastAsia" w:hAnsi="Cambria Math"/>
                                      </w:rPr>
                                      <m:t>-</m:t>
                                    </w:del>
                                  </m:r>
                                  <m:sSub>
                                    <m:sSubPr>
                                      <m:ctrlPr>
                                        <w:del w:id="287" w:author="Rozsenich Balázs" w:date="2015-04-28T17:46:00Z">
                                          <w:rPr>
                                            <w:rFonts w:ascii="Cambria Math" w:eastAsiaTheme="minorEastAsia" w:hAnsi="Cambria Math"/>
                                            <w:i/>
                                          </w:rPr>
                                        </w:del>
                                      </m:ctrlPr>
                                    </m:sSubPr>
                                    <m:e>
                                      <m:r>
                                        <w:del w:id="288" w:author="Rozsenich Balázs" w:date="2015-04-28T17:46:00Z">
                                          <w:rPr>
                                            <w:rFonts w:ascii="Cambria Math" w:eastAsiaTheme="minorEastAsia" w:hAnsi="Cambria Math"/>
                                          </w:rPr>
                                          <m:t>p</m:t>
                                        </w:del>
                                      </m:r>
                                    </m:e>
                                    <m:sub>
                                      <m:r>
                                        <w:del w:id="289" w:author="Rozsenich Balázs" w:date="2015-04-28T17:46:00Z">
                                          <w:rPr>
                                            <w:rFonts w:ascii="Cambria Math" w:eastAsiaTheme="minorEastAsia" w:hAnsi="Cambria Math"/>
                                          </w:rPr>
                                          <m:t>min</m:t>
                                        </w:del>
                                      </m:r>
                                    </m:sub>
                                  </m:sSub>
                                  <m:r>
                                    <w:del w:id="290" w:author="Rozsenich Balázs" w:date="2015-04-28T17:46:00Z">
                                      <w:rPr>
                                        <w:rFonts w:ascii="Cambria Math" w:eastAsiaTheme="minorEastAsia" w:hAnsi="Cambria Math"/>
                                      </w:rPr>
                                      <m:t>)</m:t>
                                    </w:del>
                                  </m:r>
                                </m:e>
                                <m:sup>
                                  <m:r>
                                    <w:del w:id="291" w:author="Rozsenich Balázs" w:date="2015-04-28T17:46:00Z">
                                      <w:rPr>
                                        <w:rFonts w:ascii="Cambria Math" w:eastAsiaTheme="minorEastAsia" w:hAnsi="Cambria Math"/>
                                      </w:rPr>
                                      <m:t>2</m:t>
                                    </w:del>
                                  </m:r>
                                </m:sup>
                              </m:sSup>
                            </m:e>
                          </m:nary>
                        </m:num>
                        <m:den>
                          <m:nary>
                            <m:naryPr>
                              <m:chr m:val="∑"/>
                              <m:limLoc m:val="subSup"/>
                              <m:ctrlPr>
                                <w:del w:id="292" w:author="Rozsenich Balázs" w:date="2015-04-28T17:46:00Z">
                                  <w:rPr>
                                    <w:rFonts w:ascii="Cambria Math" w:eastAsiaTheme="minorEastAsia" w:hAnsi="Cambria Math"/>
                                    <w:i/>
                                  </w:rPr>
                                </w:del>
                              </m:ctrlPr>
                            </m:naryPr>
                            <m:sub>
                              <m:r>
                                <w:del w:id="293" w:author="Rozsenich Balázs" w:date="2015-04-28T17:46:00Z">
                                  <w:rPr>
                                    <w:rFonts w:ascii="Cambria Math" w:eastAsiaTheme="minorEastAsia" w:hAnsi="Cambria Math"/>
                                  </w:rPr>
                                  <m:t>i=1</m:t>
                                </w:del>
                              </m:r>
                            </m:sub>
                            <m:sup>
                              <m:r>
                                <w:del w:id="294" w:author="Rozsenich Balázs" w:date="2015-04-28T17:46:00Z">
                                  <w:rPr>
                                    <w:rFonts w:ascii="Cambria Math" w:eastAsiaTheme="minorEastAsia" w:hAnsi="Cambria Math"/>
                                  </w:rPr>
                                  <m:t>n</m:t>
                                </w:del>
                              </m:r>
                            </m:sup>
                            <m:e>
                              <m:sSub>
                                <m:sSubPr>
                                  <m:ctrlPr>
                                    <w:del w:id="295" w:author="Rozsenich Balázs" w:date="2015-04-28T17:46:00Z">
                                      <w:rPr>
                                        <w:rFonts w:ascii="Cambria Math" w:eastAsiaTheme="minorEastAsia" w:hAnsi="Cambria Math"/>
                                        <w:i/>
                                      </w:rPr>
                                    </w:del>
                                  </m:ctrlPr>
                                </m:sSubPr>
                                <m:e>
                                  <m:r>
                                    <w:del w:id="296" w:author="Rozsenich Balázs" w:date="2015-04-28T17:46:00Z">
                                      <w:rPr>
                                        <w:rFonts w:ascii="Cambria Math" w:eastAsiaTheme="minorEastAsia" w:hAnsi="Cambria Math"/>
                                      </w:rPr>
                                      <m:t>x</m:t>
                                    </w:del>
                                  </m:r>
                                </m:e>
                                <m:sub>
                                  <m:r>
                                    <w:del w:id="297" w:author="Rozsenich Balázs" w:date="2015-04-28T17:46:00Z">
                                      <w:rPr>
                                        <w:rFonts w:ascii="Cambria Math" w:eastAsiaTheme="minorEastAsia" w:hAnsi="Cambria Math"/>
                                      </w:rPr>
                                      <m:t>i</m:t>
                                    </w:del>
                                  </m:r>
                                </m:sub>
                              </m:sSub>
                            </m:e>
                          </m:nary>
                        </m:den>
                      </m:f>
                    </m:e>
                  </m:rad>
                </m:num>
                <m:den>
                  <m:sSub>
                    <m:sSubPr>
                      <m:ctrlPr>
                        <w:del w:id="298" w:author="Rozsenich Balázs" w:date="2015-04-28T17:46:00Z">
                          <w:rPr>
                            <w:rFonts w:ascii="Cambria Math" w:eastAsiaTheme="minorEastAsia" w:hAnsi="Cambria Math"/>
                            <w:i/>
                          </w:rPr>
                        </w:del>
                      </m:ctrlPr>
                    </m:sSubPr>
                    <m:e>
                      <m:r>
                        <w:del w:id="299" w:author="Rozsenich Balázs" w:date="2015-04-28T17:46:00Z">
                          <w:rPr>
                            <w:rFonts w:ascii="Cambria Math" w:eastAsiaTheme="minorEastAsia" w:hAnsi="Cambria Math"/>
                          </w:rPr>
                          <m:t>p</m:t>
                        </w:del>
                      </m:r>
                    </m:e>
                    <m:sub>
                      <m:r>
                        <w:del w:id="300" w:author="Rozsenich Balázs" w:date="2015-04-28T17:46:00Z">
                          <w:rPr>
                            <w:rFonts w:ascii="Cambria Math" w:eastAsiaTheme="minorEastAsia" w:hAnsi="Cambria Math"/>
                          </w:rPr>
                          <m:t>min</m:t>
                        </w:del>
                      </m:r>
                    </m:sub>
                  </m:sSub>
                </m:den>
              </m:f>
              <m:r>
                <w:del w:id="301" w:author="Rozsenich Balázs" w:date="2015-04-28T17:46:00Z">
                  <w:rPr>
                    <w:rFonts w:ascii="Cambria Math" w:eastAsiaTheme="minorEastAsia" w:hAnsi="Cambria Math"/>
                  </w:rPr>
                  <m:t xml:space="preserve">+ </m:t>
                </w:del>
              </m:r>
              <m:f>
                <m:fPr>
                  <m:ctrlPr>
                    <w:del w:id="302" w:author="Rozsenich Balázs" w:date="2015-04-28T17:46:00Z">
                      <w:rPr>
                        <w:rFonts w:ascii="Cambria Math" w:eastAsiaTheme="minorEastAsia" w:hAnsi="Cambria Math"/>
                        <w:i/>
                      </w:rPr>
                    </w:del>
                  </m:ctrlPr>
                </m:fPr>
                <m:num>
                  <m:rad>
                    <m:radPr>
                      <m:degHide m:val="1"/>
                      <m:ctrlPr>
                        <w:del w:id="303" w:author="Rozsenich Balázs" w:date="2015-04-28T17:46:00Z">
                          <w:rPr>
                            <w:rFonts w:ascii="Cambria Math" w:eastAsiaTheme="minorEastAsia" w:hAnsi="Cambria Math"/>
                            <w:i/>
                          </w:rPr>
                        </w:del>
                      </m:ctrlPr>
                    </m:radPr>
                    <m:deg/>
                    <m:e>
                      <m:f>
                        <m:fPr>
                          <m:ctrlPr>
                            <w:del w:id="304" w:author="Rozsenich Balázs" w:date="2015-04-28T17:46:00Z">
                              <w:rPr>
                                <w:rFonts w:ascii="Cambria Math" w:eastAsiaTheme="minorEastAsia" w:hAnsi="Cambria Math"/>
                                <w:i/>
                              </w:rPr>
                            </w:del>
                          </m:ctrlPr>
                        </m:fPr>
                        <m:num>
                          <m:nary>
                            <m:naryPr>
                              <m:chr m:val="∑"/>
                              <m:limLoc m:val="undOvr"/>
                              <m:ctrlPr>
                                <w:del w:id="305" w:author="Rozsenich Balázs" w:date="2015-04-28T17:46:00Z">
                                  <w:rPr>
                                    <w:rFonts w:ascii="Cambria Math" w:eastAsiaTheme="minorEastAsia" w:hAnsi="Cambria Math"/>
                                    <w:i/>
                                  </w:rPr>
                                </w:del>
                              </m:ctrlPr>
                            </m:naryPr>
                            <m:sub>
                              <m:r>
                                <w:del w:id="306" w:author="Rozsenich Balázs" w:date="2015-04-28T17:46:00Z">
                                  <w:rPr>
                                    <w:rFonts w:ascii="Cambria Math" w:eastAsiaTheme="minorEastAsia" w:hAnsi="Cambria Math"/>
                                  </w:rPr>
                                  <m:t>i=1</m:t>
                                </w:del>
                              </m:r>
                            </m:sub>
                            <m:sup>
                              <m:r>
                                <w:del w:id="307" w:author="Rozsenich Balázs" w:date="2015-04-28T17:46:00Z">
                                  <w:rPr>
                                    <w:rFonts w:ascii="Cambria Math" w:eastAsiaTheme="minorEastAsia" w:hAnsi="Cambria Math"/>
                                  </w:rPr>
                                  <m:t>n</m:t>
                                </w:del>
                              </m:r>
                            </m:sup>
                            <m:e>
                              <m:sSup>
                                <m:sSupPr>
                                  <m:ctrlPr>
                                    <w:del w:id="308" w:author="Rozsenich Balázs" w:date="2015-04-28T17:46:00Z">
                                      <w:rPr>
                                        <w:rFonts w:ascii="Cambria Math" w:eastAsiaTheme="minorEastAsia" w:hAnsi="Cambria Math"/>
                                        <w:i/>
                                      </w:rPr>
                                    </w:del>
                                  </m:ctrlPr>
                                </m:sSupPr>
                                <m:e>
                                  <m:sSub>
                                    <m:sSubPr>
                                      <m:ctrlPr>
                                        <w:del w:id="309" w:author="Rozsenich Balázs" w:date="2015-04-28T17:46:00Z">
                                          <w:rPr>
                                            <w:rFonts w:ascii="Cambria Math" w:eastAsiaTheme="minorEastAsia" w:hAnsi="Cambria Math"/>
                                            <w:i/>
                                          </w:rPr>
                                        </w:del>
                                      </m:ctrlPr>
                                    </m:sSubPr>
                                    <m:e>
                                      <m:r>
                                        <w:del w:id="310" w:author="Rozsenich Balázs" w:date="2015-04-28T17:46:00Z">
                                          <w:rPr>
                                            <w:rFonts w:ascii="Cambria Math" w:eastAsiaTheme="minorEastAsia" w:hAnsi="Cambria Math"/>
                                          </w:rPr>
                                          <m:t>x</m:t>
                                        </w:del>
                                      </m:r>
                                    </m:e>
                                    <m:sub>
                                      <m:r>
                                        <w:del w:id="311" w:author="Rozsenich Balázs" w:date="2015-04-28T17:46:00Z">
                                          <w:rPr>
                                            <w:rFonts w:ascii="Cambria Math" w:eastAsiaTheme="minorEastAsia" w:hAnsi="Cambria Math"/>
                                          </w:rPr>
                                          <m:t>i</m:t>
                                        </w:del>
                                      </m:r>
                                    </m:sub>
                                  </m:sSub>
                                  <m:r>
                                    <w:del w:id="312" w:author="Rozsenich Balázs" w:date="2015-04-28T17:46:00Z">
                                      <w:rPr>
                                        <w:rFonts w:ascii="Cambria Math" w:eastAsiaTheme="minorEastAsia" w:hAnsi="Cambria Math"/>
                                      </w:rPr>
                                      <m:t>(</m:t>
                                    </w:del>
                                  </m:r>
                                  <m:sSub>
                                    <m:sSubPr>
                                      <m:ctrlPr>
                                        <w:del w:id="313" w:author="Rozsenich Balázs" w:date="2015-04-28T17:46:00Z">
                                          <w:rPr>
                                            <w:rFonts w:ascii="Cambria Math" w:eastAsiaTheme="minorEastAsia" w:hAnsi="Cambria Math"/>
                                            <w:i/>
                                          </w:rPr>
                                        </w:del>
                                      </m:ctrlPr>
                                    </m:sSubPr>
                                    <m:e>
                                      <m:r>
                                        <w:del w:id="314" w:author="Rozsenich Balázs" w:date="2015-04-28T17:46:00Z">
                                          <w:rPr>
                                            <w:rFonts w:ascii="Cambria Math" w:eastAsiaTheme="minorEastAsia" w:hAnsi="Cambria Math"/>
                                          </w:rPr>
                                          <m:t>r</m:t>
                                        </w:del>
                                      </m:r>
                                    </m:e>
                                    <m:sub>
                                      <m:r>
                                        <w:del w:id="315" w:author="Rozsenich Balázs" w:date="2015-04-28T17:46:00Z">
                                          <w:rPr>
                                            <w:rFonts w:ascii="Cambria Math" w:eastAsiaTheme="minorEastAsia" w:hAnsi="Cambria Math"/>
                                          </w:rPr>
                                          <m:t>i</m:t>
                                        </w:del>
                                      </m:r>
                                    </m:sub>
                                  </m:sSub>
                                  <m:r>
                                    <w:del w:id="316" w:author="Rozsenich Balázs" w:date="2015-04-28T17:46:00Z">
                                      <w:rPr>
                                        <w:rFonts w:ascii="Cambria Math" w:eastAsiaTheme="minorEastAsia" w:hAnsi="Cambria Math"/>
                                      </w:rPr>
                                      <m:t>-</m:t>
                                    </w:del>
                                  </m:r>
                                  <m:sSub>
                                    <m:sSubPr>
                                      <m:ctrlPr>
                                        <w:del w:id="317" w:author="Rozsenich Balázs" w:date="2015-04-28T17:46:00Z">
                                          <w:rPr>
                                            <w:rFonts w:ascii="Cambria Math" w:eastAsiaTheme="minorEastAsia" w:hAnsi="Cambria Math"/>
                                            <w:i/>
                                          </w:rPr>
                                        </w:del>
                                      </m:ctrlPr>
                                    </m:sSubPr>
                                    <m:e>
                                      <m:r>
                                        <w:del w:id="318" w:author="Rozsenich Balázs" w:date="2015-04-28T17:46:00Z">
                                          <w:rPr>
                                            <w:rFonts w:ascii="Cambria Math" w:eastAsiaTheme="minorEastAsia" w:hAnsi="Cambria Math"/>
                                          </w:rPr>
                                          <m:t>r</m:t>
                                        </w:del>
                                      </m:r>
                                    </m:e>
                                    <m:sub>
                                      <m:r>
                                        <w:del w:id="319" w:author="Rozsenich Balázs" w:date="2015-04-28T17:46:00Z">
                                          <w:rPr>
                                            <w:rFonts w:ascii="Cambria Math" w:eastAsiaTheme="minorEastAsia" w:hAnsi="Cambria Math"/>
                                          </w:rPr>
                                          <m:t>max</m:t>
                                        </w:del>
                                      </m:r>
                                    </m:sub>
                                  </m:sSub>
                                  <m:r>
                                    <w:del w:id="320" w:author="Rozsenich Balázs" w:date="2015-04-28T17:46:00Z">
                                      <w:rPr>
                                        <w:rFonts w:ascii="Cambria Math" w:eastAsiaTheme="minorEastAsia" w:hAnsi="Cambria Math"/>
                                      </w:rPr>
                                      <m:t>)</m:t>
                                    </w:del>
                                  </m:r>
                                </m:e>
                                <m:sup>
                                  <m:r>
                                    <w:del w:id="321" w:author="Rozsenich Balázs" w:date="2015-04-28T17:46:00Z">
                                      <w:rPr>
                                        <w:rFonts w:ascii="Cambria Math" w:eastAsiaTheme="minorEastAsia" w:hAnsi="Cambria Math"/>
                                      </w:rPr>
                                      <m:t>2</m:t>
                                    </w:del>
                                  </m:r>
                                </m:sup>
                              </m:sSup>
                            </m:e>
                          </m:nary>
                        </m:num>
                        <m:den>
                          <m:nary>
                            <m:naryPr>
                              <m:chr m:val="∑"/>
                              <m:limLoc m:val="subSup"/>
                              <m:ctrlPr>
                                <w:del w:id="322" w:author="Rozsenich Balázs" w:date="2015-04-28T17:46:00Z">
                                  <w:rPr>
                                    <w:rFonts w:ascii="Cambria Math" w:eastAsiaTheme="minorEastAsia" w:hAnsi="Cambria Math"/>
                                    <w:i/>
                                  </w:rPr>
                                </w:del>
                              </m:ctrlPr>
                            </m:naryPr>
                            <m:sub>
                              <m:r>
                                <w:del w:id="323" w:author="Rozsenich Balázs" w:date="2015-04-28T17:46:00Z">
                                  <w:rPr>
                                    <w:rFonts w:ascii="Cambria Math" w:eastAsiaTheme="minorEastAsia" w:hAnsi="Cambria Math"/>
                                  </w:rPr>
                                  <m:t>i=1</m:t>
                                </w:del>
                              </m:r>
                            </m:sub>
                            <m:sup>
                              <m:r>
                                <w:del w:id="324" w:author="Rozsenich Balázs" w:date="2015-04-28T17:46:00Z">
                                  <w:rPr>
                                    <w:rFonts w:ascii="Cambria Math" w:eastAsiaTheme="minorEastAsia" w:hAnsi="Cambria Math"/>
                                  </w:rPr>
                                  <m:t>n</m:t>
                                </w:del>
                              </m:r>
                            </m:sup>
                            <m:e>
                              <m:sSub>
                                <m:sSubPr>
                                  <m:ctrlPr>
                                    <w:del w:id="325" w:author="Rozsenich Balázs" w:date="2015-04-28T17:46:00Z">
                                      <w:rPr>
                                        <w:rFonts w:ascii="Cambria Math" w:eastAsiaTheme="minorEastAsia" w:hAnsi="Cambria Math"/>
                                        <w:i/>
                                      </w:rPr>
                                    </w:del>
                                  </m:ctrlPr>
                                </m:sSubPr>
                                <m:e>
                                  <m:r>
                                    <w:del w:id="326" w:author="Rozsenich Balázs" w:date="2015-04-28T17:46:00Z">
                                      <w:rPr>
                                        <w:rFonts w:ascii="Cambria Math" w:eastAsiaTheme="minorEastAsia" w:hAnsi="Cambria Math"/>
                                      </w:rPr>
                                      <m:t>x</m:t>
                                    </w:del>
                                  </m:r>
                                </m:e>
                                <m:sub>
                                  <m:r>
                                    <w:del w:id="327" w:author="Rozsenich Balázs" w:date="2015-04-28T17:46:00Z">
                                      <w:rPr>
                                        <w:rFonts w:ascii="Cambria Math" w:eastAsiaTheme="minorEastAsia" w:hAnsi="Cambria Math"/>
                                      </w:rPr>
                                      <m:t>i</m:t>
                                    </w:del>
                                  </m:r>
                                </m:sub>
                              </m:sSub>
                            </m:e>
                          </m:nary>
                        </m:den>
                      </m:f>
                    </m:e>
                  </m:rad>
                </m:num>
                <m:den>
                  <m:sSub>
                    <m:sSubPr>
                      <m:ctrlPr>
                        <w:del w:id="328" w:author="Rozsenich Balázs" w:date="2015-04-28T17:46:00Z">
                          <w:rPr>
                            <w:rFonts w:ascii="Cambria Math" w:eastAsiaTheme="minorEastAsia" w:hAnsi="Cambria Math"/>
                            <w:i/>
                          </w:rPr>
                        </w:del>
                      </m:ctrlPr>
                    </m:sSubPr>
                    <m:e>
                      <m:r>
                        <w:del w:id="329" w:author="Rozsenich Balázs" w:date="2015-04-28T17:46:00Z">
                          <w:rPr>
                            <w:rFonts w:ascii="Cambria Math" w:eastAsiaTheme="minorEastAsia" w:hAnsi="Cambria Math"/>
                          </w:rPr>
                          <m:t>r</m:t>
                        </w:del>
                      </m:r>
                    </m:e>
                    <m:sub>
                      <m:r>
                        <w:del w:id="330" w:author="Rozsenich Balázs" w:date="2015-04-28T17:46:00Z">
                          <w:rPr>
                            <w:rFonts w:ascii="Cambria Math" w:eastAsiaTheme="minorEastAsia" w:hAnsi="Cambria Math"/>
                          </w:rPr>
                          <m:t>max</m:t>
                        </w:del>
                      </m:r>
                    </m:sub>
                  </m:sSub>
                </m:den>
              </m:f>
              <m:d>
                <m:dPr>
                  <m:ctrlPr>
                    <w:ins w:id="331" w:author="Rozsenich Balázs" w:date="2015-04-28T17:46:00Z">
                      <w:rPr>
                        <w:rFonts w:ascii="Cambria Math" w:eastAsiaTheme="minorEastAsia" w:hAnsi="Cambria Math"/>
                        <w:i/>
                      </w:rPr>
                    </w:ins>
                  </m:ctrlPr>
                </m:dPr>
                <m:e>
                  <m:f>
                    <m:fPr>
                      <m:ctrlPr>
                        <w:ins w:id="332" w:author="Rozsenich Balázs" w:date="2015-04-28T17:46:00Z">
                          <w:rPr>
                            <w:rFonts w:ascii="Cambria Math" w:eastAsiaTheme="minorEastAsia" w:hAnsi="Cambria Math"/>
                            <w:i/>
                          </w:rPr>
                        </w:ins>
                      </m:ctrlPr>
                    </m:fPr>
                    <m:num>
                      <m:rad>
                        <m:radPr>
                          <m:degHide m:val="1"/>
                          <m:ctrlPr>
                            <w:ins w:id="333" w:author="Rozsenich Balázs" w:date="2015-04-28T17:46:00Z">
                              <w:rPr>
                                <w:rFonts w:ascii="Cambria Math" w:eastAsiaTheme="minorEastAsia" w:hAnsi="Cambria Math"/>
                                <w:i/>
                              </w:rPr>
                            </w:ins>
                          </m:ctrlPr>
                        </m:radPr>
                        <m:deg/>
                        <m:e>
                          <m:f>
                            <m:fPr>
                              <m:ctrlPr>
                                <w:ins w:id="334" w:author="Rozsenich Balázs" w:date="2015-04-28T17:46:00Z">
                                  <w:rPr>
                                    <w:rFonts w:ascii="Cambria Math" w:eastAsiaTheme="minorEastAsia" w:hAnsi="Cambria Math"/>
                                    <w:i/>
                                  </w:rPr>
                                </w:ins>
                              </m:ctrlPr>
                            </m:fPr>
                            <m:num>
                              <m:nary>
                                <m:naryPr>
                                  <m:chr m:val="∑"/>
                                  <m:limLoc m:val="undOvr"/>
                                  <m:ctrlPr>
                                    <w:ins w:id="335" w:author="Rozsenich Balázs" w:date="2015-04-28T17:46:00Z">
                                      <w:rPr>
                                        <w:rFonts w:ascii="Cambria Math" w:eastAsiaTheme="minorEastAsia" w:hAnsi="Cambria Math"/>
                                        <w:i/>
                                      </w:rPr>
                                    </w:ins>
                                  </m:ctrlPr>
                                </m:naryPr>
                                <m:sub>
                                  <m:r>
                                    <w:ins w:id="336" w:author="Rozsenich Balázs" w:date="2015-04-28T17:46:00Z">
                                      <w:rPr>
                                        <w:rFonts w:ascii="Cambria Math" w:eastAsiaTheme="minorEastAsia" w:hAnsi="Cambria Math"/>
                                      </w:rPr>
                                      <m:t>i=1</m:t>
                                    </w:ins>
                                  </m:r>
                                </m:sub>
                                <m:sup>
                                  <m:r>
                                    <w:ins w:id="337" w:author="Rozsenich Balázs" w:date="2015-04-28T17:46:00Z">
                                      <w:rPr>
                                        <w:rFonts w:ascii="Cambria Math" w:eastAsiaTheme="minorEastAsia" w:hAnsi="Cambria Math"/>
                                      </w:rPr>
                                      <m:t>n</m:t>
                                    </w:ins>
                                  </m:r>
                                </m:sup>
                                <m:e>
                                  <m:sSup>
                                    <m:sSupPr>
                                      <m:ctrlPr>
                                        <w:ins w:id="338" w:author="Rozsenich Balázs" w:date="2015-04-28T17:46:00Z">
                                          <w:rPr>
                                            <w:rFonts w:ascii="Cambria Math" w:eastAsiaTheme="minorEastAsia" w:hAnsi="Cambria Math"/>
                                            <w:i/>
                                          </w:rPr>
                                        </w:ins>
                                      </m:ctrlPr>
                                    </m:sSupPr>
                                    <m:e>
                                      <m:sSub>
                                        <m:sSubPr>
                                          <m:ctrlPr>
                                            <w:ins w:id="339" w:author="Rozsenich Balázs" w:date="2015-04-28T17:46:00Z">
                                              <w:rPr>
                                                <w:rFonts w:ascii="Cambria Math" w:eastAsiaTheme="minorEastAsia" w:hAnsi="Cambria Math"/>
                                                <w:i/>
                                              </w:rPr>
                                            </w:ins>
                                          </m:ctrlPr>
                                        </m:sSubPr>
                                        <m:e>
                                          <m:r>
                                            <w:ins w:id="340" w:author="Rozsenich Balázs" w:date="2015-04-28T17:46:00Z">
                                              <w:rPr>
                                                <w:rFonts w:ascii="Cambria Math" w:eastAsiaTheme="minorEastAsia" w:hAnsi="Cambria Math"/>
                                              </w:rPr>
                                              <m:t>x</m:t>
                                            </w:ins>
                                          </m:r>
                                        </m:e>
                                        <m:sub>
                                          <m:r>
                                            <w:ins w:id="341" w:author="Rozsenich Balázs" w:date="2015-04-28T17:46:00Z">
                                              <w:rPr>
                                                <w:rFonts w:ascii="Cambria Math" w:eastAsiaTheme="minorEastAsia" w:hAnsi="Cambria Math"/>
                                              </w:rPr>
                                              <m:t>i</m:t>
                                            </w:ins>
                                          </m:r>
                                        </m:sub>
                                      </m:sSub>
                                      <m:r>
                                        <w:ins w:id="342" w:author="Rozsenich Balázs" w:date="2015-04-28T17:46:00Z">
                                          <w:rPr>
                                            <w:rFonts w:ascii="Cambria Math" w:eastAsiaTheme="minorEastAsia" w:hAnsi="Cambria Math"/>
                                          </w:rPr>
                                          <m:t>(</m:t>
                                        </w:ins>
                                      </m:r>
                                      <m:sSub>
                                        <m:sSubPr>
                                          <m:ctrlPr>
                                            <w:ins w:id="343" w:author="Rozsenich Balázs" w:date="2015-04-28T17:46:00Z">
                                              <w:rPr>
                                                <w:rFonts w:ascii="Cambria Math" w:eastAsiaTheme="minorEastAsia" w:hAnsi="Cambria Math"/>
                                                <w:i/>
                                              </w:rPr>
                                            </w:ins>
                                          </m:ctrlPr>
                                        </m:sSubPr>
                                        <m:e>
                                          <m:r>
                                            <w:ins w:id="344" w:author="Rozsenich Balázs" w:date="2015-04-28T17:46:00Z">
                                              <w:rPr>
                                                <w:rFonts w:ascii="Cambria Math" w:eastAsiaTheme="minorEastAsia" w:hAnsi="Cambria Math"/>
                                              </w:rPr>
                                              <m:t>p</m:t>
                                            </w:ins>
                                          </m:r>
                                        </m:e>
                                        <m:sub>
                                          <m:r>
                                            <w:ins w:id="345" w:author="Rozsenich Balázs" w:date="2015-04-28T17:46:00Z">
                                              <w:rPr>
                                                <w:rFonts w:ascii="Cambria Math" w:eastAsiaTheme="minorEastAsia" w:hAnsi="Cambria Math"/>
                                              </w:rPr>
                                              <m:t>i</m:t>
                                            </w:ins>
                                          </m:r>
                                        </m:sub>
                                      </m:sSub>
                                      <m:r>
                                        <w:ins w:id="346" w:author="Rozsenich Balázs" w:date="2015-04-28T17:46:00Z">
                                          <w:rPr>
                                            <w:rFonts w:ascii="Cambria Math" w:eastAsiaTheme="minorEastAsia" w:hAnsi="Cambria Math"/>
                                          </w:rPr>
                                          <m:t>-</m:t>
                                        </w:ins>
                                      </m:r>
                                      <m:sSub>
                                        <m:sSubPr>
                                          <m:ctrlPr>
                                            <w:ins w:id="347" w:author="Rozsenich Balázs" w:date="2015-04-28T17:46:00Z">
                                              <w:rPr>
                                                <w:rFonts w:ascii="Cambria Math" w:eastAsiaTheme="minorEastAsia" w:hAnsi="Cambria Math"/>
                                                <w:i/>
                                              </w:rPr>
                                            </w:ins>
                                          </m:ctrlPr>
                                        </m:sSubPr>
                                        <m:e>
                                          <m:r>
                                            <w:ins w:id="348" w:author="Rozsenich Balázs" w:date="2015-04-28T17:46:00Z">
                                              <w:rPr>
                                                <w:rFonts w:ascii="Cambria Math" w:eastAsiaTheme="minorEastAsia" w:hAnsi="Cambria Math"/>
                                              </w:rPr>
                                              <m:t>p</m:t>
                                            </w:ins>
                                          </m:r>
                                        </m:e>
                                        <m:sub>
                                          <m:r>
                                            <w:ins w:id="349" w:author="Rozsenich Balázs" w:date="2015-04-28T17:46:00Z">
                                              <w:rPr>
                                                <w:rFonts w:ascii="Cambria Math" w:eastAsiaTheme="minorEastAsia" w:hAnsi="Cambria Math"/>
                                              </w:rPr>
                                              <m:t>min</m:t>
                                            </w:ins>
                                          </m:r>
                                        </m:sub>
                                      </m:sSub>
                                      <m:r>
                                        <w:ins w:id="350" w:author="Rozsenich Balázs" w:date="2015-04-28T17:46:00Z">
                                          <w:rPr>
                                            <w:rFonts w:ascii="Cambria Math" w:eastAsiaTheme="minorEastAsia" w:hAnsi="Cambria Math"/>
                                          </w:rPr>
                                          <m:t>)</m:t>
                                        </w:ins>
                                      </m:r>
                                    </m:e>
                                    <m:sup>
                                      <m:r>
                                        <w:ins w:id="351" w:author="Rozsenich Balázs" w:date="2015-04-28T17:46:00Z">
                                          <w:rPr>
                                            <w:rFonts w:ascii="Cambria Math" w:eastAsiaTheme="minorEastAsia" w:hAnsi="Cambria Math"/>
                                          </w:rPr>
                                          <m:t>2</m:t>
                                        </w:ins>
                                      </m:r>
                                    </m:sup>
                                  </m:sSup>
                                </m:e>
                              </m:nary>
                            </m:num>
                            <m:den>
                              <m:nary>
                                <m:naryPr>
                                  <m:chr m:val="∑"/>
                                  <m:limLoc m:val="subSup"/>
                                  <m:ctrlPr>
                                    <w:ins w:id="352" w:author="Rozsenich Balázs" w:date="2015-04-28T17:46:00Z">
                                      <w:rPr>
                                        <w:rFonts w:ascii="Cambria Math" w:eastAsiaTheme="minorEastAsia" w:hAnsi="Cambria Math"/>
                                        <w:i/>
                                      </w:rPr>
                                    </w:ins>
                                  </m:ctrlPr>
                                </m:naryPr>
                                <m:sub>
                                  <m:r>
                                    <w:ins w:id="353" w:author="Rozsenich Balázs" w:date="2015-04-28T17:46:00Z">
                                      <w:rPr>
                                        <w:rFonts w:ascii="Cambria Math" w:eastAsiaTheme="minorEastAsia" w:hAnsi="Cambria Math"/>
                                      </w:rPr>
                                      <m:t>i=1</m:t>
                                    </w:ins>
                                  </m:r>
                                </m:sub>
                                <m:sup>
                                  <m:r>
                                    <w:ins w:id="354" w:author="Rozsenich Balázs" w:date="2015-04-28T17:46:00Z">
                                      <w:rPr>
                                        <w:rFonts w:ascii="Cambria Math" w:eastAsiaTheme="minorEastAsia" w:hAnsi="Cambria Math"/>
                                      </w:rPr>
                                      <m:t>n</m:t>
                                    </w:ins>
                                  </m:r>
                                </m:sup>
                                <m:e>
                                  <m:sSub>
                                    <m:sSubPr>
                                      <m:ctrlPr>
                                        <w:ins w:id="355" w:author="Rozsenich Balázs" w:date="2015-04-28T17:46:00Z">
                                          <w:rPr>
                                            <w:rFonts w:ascii="Cambria Math" w:eastAsiaTheme="minorEastAsia" w:hAnsi="Cambria Math"/>
                                            <w:i/>
                                          </w:rPr>
                                        </w:ins>
                                      </m:ctrlPr>
                                    </m:sSubPr>
                                    <m:e>
                                      <m:r>
                                        <w:ins w:id="356" w:author="Rozsenich Balázs" w:date="2015-04-28T17:46:00Z">
                                          <w:rPr>
                                            <w:rFonts w:ascii="Cambria Math" w:eastAsiaTheme="minorEastAsia" w:hAnsi="Cambria Math"/>
                                          </w:rPr>
                                          <m:t>x</m:t>
                                        </w:ins>
                                      </m:r>
                                    </m:e>
                                    <m:sub>
                                      <m:r>
                                        <w:ins w:id="357" w:author="Rozsenich Balázs" w:date="2015-04-28T17:46:00Z">
                                          <w:rPr>
                                            <w:rFonts w:ascii="Cambria Math" w:eastAsiaTheme="minorEastAsia" w:hAnsi="Cambria Math"/>
                                          </w:rPr>
                                          <m:t>i</m:t>
                                        </w:ins>
                                      </m:r>
                                    </m:sub>
                                  </m:sSub>
                                </m:e>
                              </m:nary>
                            </m:den>
                          </m:f>
                        </m:e>
                      </m:rad>
                    </m:num>
                    <m:den>
                      <m:sSub>
                        <m:sSubPr>
                          <m:ctrlPr>
                            <w:ins w:id="358" w:author="Rozsenich Balázs" w:date="2015-04-28T17:46:00Z">
                              <w:rPr>
                                <w:rFonts w:ascii="Cambria Math" w:eastAsiaTheme="minorEastAsia" w:hAnsi="Cambria Math"/>
                                <w:i/>
                              </w:rPr>
                            </w:ins>
                          </m:ctrlPr>
                        </m:sSubPr>
                        <m:e>
                          <m:r>
                            <w:ins w:id="359" w:author="Rozsenich Balázs" w:date="2015-04-28T17:46:00Z">
                              <w:rPr>
                                <w:rFonts w:ascii="Cambria Math" w:eastAsiaTheme="minorEastAsia" w:hAnsi="Cambria Math"/>
                              </w:rPr>
                              <m:t>p</m:t>
                            </w:ins>
                          </m:r>
                        </m:e>
                        <m:sub>
                          <m:r>
                            <w:ins w:id="360" w:author="Rozsenich Balázs" w:date="2015-04-28T17:46:00Z">
                              <w:rPr>
                                <w:rFonts w:ascii="Cambria Math" w:eastAsiaTheme="minorEastAsia" w:hAnsi="Cambria Math"/>
                              </w:rPr>
                              <m:t>min</m:t>
                            </w:ins>
                          </m:r>
                        </m:sub>
                      </m:sSub>
                    </m:den>
                  </m:f>
                  <m:r>
                    <w:ins w:id="361" w:author="Rozsenich Balázs" w:date="2015-04-28T17:46:00Z">
                      <w:rPr>
                        <w:rFonts w:ascii="Cambria Math" w:eastAsiaTheme="minorEastAsia" w:hAnsi="Cambria Math"/>
                      </w:rPr>
                      <m:t xml:space="preserve">+ </m:t>
                    </w:ins>
                  </m:r>
                  <m:f>
                    <m:fPr>
                      <m:ctrlPr>
                        <w:ins w:id="362" w:author="Rozsenich Balázs" w:date="2015-04-28T17:46:00Z">
                          <w:rPr>
                            <w:rFonts w:ascii="Cambria Math" w:eastAsiaTheme="minorEastAsia" w:hAnsi="Cambria Math"/>
                            <w:i/>
                          </w:rPr>
                        </w:ins>
                      </m:ctrlPr>
                    </m:fPr>
                    <m:num>
                      <m:rad>
                        <m:radPr>
                          <m:degHide m:val="1"/>
                          <m:ctrlPr>
                            <w:ins w:id="363" w:author="Rozsenich Balázs" w:date="2015-04-28T17:46:00Z">
                              <w:rPr>
                                <w:rFonts w:ascii="Cambria Math" w:eastAsiaTheme="minorEastAsia" w:hAnsi="Cambria Math"/>
                                <w:i/>
                              </w:rPr>
                            </w:ins>
                          </m:ctrlPr>
                        </m:radPr>
                        <m:deg/>
                        <m:e>
                          <m:f>
                            <m:fPr>
                              <m:ctrlPr>
                                <w:ins w:id="364" w:author="Rozsenich Balázs" w:date="2015-04-28T17:46:00Z">
                                  <w:rPr>
                                    <w:rFonts w:ascii="Cambria Math" w:eastAsiaTheme="minorEastAsia" w:hAnsi="Cambria Math"/>
                                    <w:i/>
                                  </w:rPr>
                                </w:ins>
                              </m:ctrlPr>
                            </m:fPr>
                            <m:num>
                              <m:nary>
                                <m:naryPr>
                                  <m:chr m:val="∑"/>
                                  <m:limLoc m:val="undOvr"/>
                                  <m:ctrlPr>
                                    <w:ins w:id="365" w:author="Rozsenich Balázs" w:date="2015-04-28T17:46:00Z">
                                      <w:rPr>
                                        <w:rFonts w:ascii="Cambria Math" w:eastAsiaTheme="minorEastAsia" w:hAnsi="Cambria Math"/>
                                        <w:i/>
                                      </w:rPr>
                                    </w:ins>
                                  </m:ctrlPr>
                                </m:naryPr>
                                <m:sub>
                                  <m:r>
                                    <w:ins w:id="366" w:author="Rozsenich Balázs" w:date="2015-04-28T17:46:00Z">
                                      <w:rPr>
                                        <w:rFonts w:ascii="Cambria Math" w:eastAsiaTheme="minorEastAsia" w:hAnsi="Cambria Math"/>
                                      </w:rPr>
                                      <m:t>i=1</m:t>
                                    </w:ins>
                                  </m:r>
                                </m:sub>
                                <m:sup>
                                  <m:r>
                                    <w:ins w:id="367" w:author="Rozsenich Balázs" w:date="2015-04-28T17:46:00Z">
                                      <w:rPr>
                                        <w:rFonts w:ascii="Cambria Math" w:eastAsiaTheme="minorEastAsia" w:hAnsi="Cambria Math"/>
                                      </w:rPr>
                                      <m:t>n</m:t>
                                    </w:ins>
                                  </m:r>
                                </m:sup>
                                <m:e>
                                  <m:sSup>
                                    <m:sSupPr>
                                      <m:ctrlPr>
                                        <w:ins w:id="368" w:author="Rozsenich Balázs" w:date="2015-04-28T17:46:00Z">
                                          <w:rPr>
                                            <w:rFonts w:ascii="Cambria Math" w:eastAsiaTheme="minorEastAsia" w:hAnsi="Cambria Math"/>
                                            <w:i/>
                                          </w:rPr>
                                        </w:ins>
                                      </m:ctrlPr>
                                    </m:sSupPr>
                                    <m:e>
                                      <m:sSub>
                                        <m:sSubPr>
                                          <m:ctrlPr>
                                            <w:ins w:id="369" w:author="Rozsenich Balázs" w:date="2015-04-28T17:46:00Z">
                                              <w:rPr>
                                                <w:rFonts w:ascii="Cambria Math" w:eastAsiaTheme="minorEastAsia" w:hAnsi="Cambria Math"/>
                                                <w:i/>
                                              </w:rPr>
                                            </w:ins>
                                          </m:ctrlPr>
                                        </m:sSubPr>
                                        <m:e>
                                          <m:r>
                                            <w:ins w:id="370" w:author="Rozsenich Balázs" w:date="2015-04-28T17:46:00Z">
                                              <w:rPr>
                                                <w:rFonts w:ascii="Cambria Math" w:eastAsiaTheme="minorEastAsia" w:hAnsi="Cambria Math"/>
                                              </w:rPr>
                                              <m:t>x</m:t>
                                            </w:ins>
                                          </m:r>
                                        </m:e>
                                        <m:sub>
                                          <m:r>
                                            <w:ins w:id="371" w:author="Rozsenich Balázs" w:date="2015-04-28T17:46:00Z">
                                              <w:rPr>
                                                <w:rFonts w:ascii="Cambria Math" w:eastAsiaTheme="minorEastAsia" w:hAnsi="Cambria Math"/>
                                              </w:rPr>
                                              <m:t>i</m:t>
                                            </w:ins>
                                          </m:r>
                                        </m:sub>
                                      </m:sSub>
                                      <m:r>
                                        <w:ins w:id="372" w:author="Rozsenich Balázs" w:date="2015-04-28T17:46:00Z">
                                          <w:rPr>
                                            <w:rFonts w:ascii="Cambria Math" w:eastAsiaTheme="minorEastAsia" w:hAnsi="Cambria Math"/>
                                          </w:rPr>
                                          <m:t>(</m:t>
                                        </w:ins>
                                      </m:r>
                                      <m:sSub>
                                        <m:sSubPr>
                                          <m:ctrlPr>
                                            <w:ins w:id="373" w:author="Rozsenich Balázs" w:date="2015-04-28T17:46:00Z">
                                              <w:rPr>
                                                <w:rFonts w:ascii="Cambria Math" w:eastAsiaTheme="minorEastAsia" w:hAnsi="Cambria Math"/>
                                                <w:i/>
                                              </w:rPr>
                                            </w:ins>
                                          </m:ctrlPr>
                                        </m:sSubPr>
                                        <m:e>
                                          <m:r>
                                            <w:ins w:id="374" w:author="Rozsenich Balázs" w:date="2015-04-28T17:46:00Z">
                                              <w:rPr>
                                                <w:rFonts w:ascii="Cambria Math" w:eastAsiaTheme="minorEastAsia" w:hAnsi="Cambria Math"/>
                                              </w:rPr>
                                              <m:t>r</m:t>
                                            </w:ins>
                                          </m:r>
                                        </m:e>
                                        <m:sub>
                                          <m:r>
                                            <w:ins w:id="375" w:author="Rozsenich Balázs" w:date="2015-04-28T17:46:00Z">
                                              <w:rPr>
                                                <w:rFonts w:ascii="Cambria Math" w:eastAsiaTheme="minorEastAsia" w:hAnsi="Cambria Math"/>
                                              </w:rPr>
                                              <m:t>i</m:t>
                                            </w:ins>
                                          </m:r>
                                        </m:sub>
                                      </m:sSub>
                                      <m:r>
                                        <w:ins w:id="376" w:author="Rozsenich Balázs" w:date="2015-04-28T17:46:00Z">
                                          <w:rPr>
                                            <w:rFonts w:ascii="Cambria Math" w:eastAsiaTheme="minorEastAsia" w:hAnsi="Cambria Math"/>
                                          </w:rPr>
                                          <m:t>-</m:t>
                                        </w:ins>
                                      </m:r>
                                      <m:sSub>
                                        <m:sSubPr>
                                          <m:ctrlPr>
                                            <w:ins w:id="377" w:author="Rozsenich Balázs" w:date="2015-04-28T17:46:00Z">
                                              <w:rPr>
                                                <w:rFonts w:ascii="Cambria Math" w:eastAsiaTheme="minorEastAsia" w:hAnsi="Cambria Math"/>
                                                <w:i/>
                                              </w:rPr>
                                            </w:ins>
                                          </m:ctrlPr>
                                        </m:sSubPr>
                                        <m:e>
                                          <m:r>
                                            <w:ins w:id="378" w:author="Rozsenich Balázs" w:date="2015-04-28T17:46:00Z">
                                              <w:rPr>
                                                <w:rFonts w:ascii="Cambria Math" w:eastAsiaTheme="minorEastAsia" w:hAnsi="Cambria Math"/>
                                              </w:rPr>
                                              <m:t>r</m:t>
                                            </w:ins>
                                          </m:r>
                                        </m:e>
                                        <m:sub>
                                          <m:r>
                                            <w:ins w:id="379" w:author="Rozsenich Balázs" w:date="2015-04-28T17:46:00Z">
                                              <w:rPr>
                                                <w:rFonts w:ascii="Cambria Math" w:eastAsiaTheme="minorEastAsia" w:hAnsi="Cambria Math"/>
                                              </w:rPr>
                                              <m:t>max</m:t>
                                            </w:ins>
                                          </m:r>
                                        </m:sub>
                                      </m:sSub>
                                      <m:r>
                                        <w:ins w:id="380" w:author="Rozsenich Balázs" w:date="2015-04-28T17:46:00Z">
                                          <w:rPr>
                                            <w:rFonts w:ascii="Cambria Math" w:eastAsiaTheme="minorEastAsia" w:hAnsi="Cambria Math"/>
                                          </w:rPr>
                                          <m:t>)</m:t>
                                        </w:ins>
                                      </m:r>
                                    </m:e>
                                    <m:sup>
                                      <m:r>
                                        <w:ins w:id="381" w:author="Rozsenich Balázs" w:date="2015-04-28T17:46:00Z">
                                          <w:rPr>
                                            <w:rFonts w:ascii="Cambria Math" w:eastAsiaTheme="minorEastAsia" w:hAnsi="Cambria Math"/>
                                          </w:rPr>
                                          <m:t>2</m:t>
                                        </w:ins>
                                      </m:r>
                                    </m:sup>
                                  </m:sSup>
                                </m:e>
                              </m:nary>
                            </m:num>
                            <m:den>
                              <m:nary>
                                <m:naryPr>
                                  <m:chr m:val="∑"/>
                                  <m:limLoc m:val="subSup"/>
                                  <m:ctrlPr>
                                    <w:ins w:id="382" w:author="Rozsenich Balázs" w:date="2015-04-28T17:46:00Z">
                                      <w:rPr>
                                        <w:rFonts w:ascii="Cambria Math" w:eastAsiaTheme="minorEastAsia" w:hAnsi="Cambria Math"/>
                                        <w:i/>
                                      </w:rPr>
                                    </w:ins>
                                  </m:ctrlPr>
                                </m:naryPr>
                                <m:sub>
                                  <m:r>
                                    <w:ins w:id="383" w:author="Rozsenich Balázs" w:date="2015-04-28T17:46:00Z">
                                      <w:rPr>
                                        <w:rFonts w:ascii="Cambria Math" w:eastAsiaTheme="minorEastAsia" w:hAnsi="Cambria Math"/>
                                      </w:rPr>
                                      <m:t>i=1</m:t>
                                    </w:ins>
                                  </m:r>
                                </m:sub>
                                <m:sup>
                                  <m:r>
                                    <w:ins w:id="384" w:author="Rozsenich Balázs" w:date="2015-04-28T17:46:00Z">
                                      <w:rPr>
                                        <w:rFonts w:ascii="Cambria Math" w:eastAsiaTheme="minorEastAsia" w:hAnsi="Cambria Math"/>
                                      </w:rPr>
                                      <m:t>n</m:t>
                                    </w:ins>
                                  </m:r>
                                </m:sup>
                                <m:e>
                                  <m:sSub>
                                    <m:sSubPr>
                                      <m:ctrlPr>
                                        <w:ins w:id="385" w:author="Rozsenich Balázs" w:date="2015-04-28T17:46:00Z">
                                          <w:rPr>
                                            <w:rFonts w:ascii="Cambria Math" w:eastAsiaTheme="minorEastAsia" w:hAnsi="Cambria Math"/>
                                            <w:i/>
                                          </w:rPr>
                                        </w:ins>
                                      </m:ctrlPr>
                                    </m:sSubPr>
                                    <m:e>
                                      <m:r>
                                        <w:ins w:id="386" w:author="Rozsenich Balázs" w:date="2015-04-28T17:46:00Z">
                                          <w:rPr>
                                            <w:rFonts w:ascii="Cambria Math" w:eastAsiaTheme="minorEastAsia" w:hAnsi="Cambria Math"/>
                                          </w:rPr>
                                          <m:t>x</m:t>
                                        </w:ins>
                                      </m:r>
                                    </m:e>
                                    <m:sub>
                                      <m:r>
                                        <w:ins w:id="387" w:author="Rozsenich Balázs" w:date="2015-04-28T17:46:00Z">
                                          <w:rPr>
                                            <w:rFonts w:ascii="Cambria Math" w:eastAsiaTheme="minorEastAsia" w:hAnsi="Cambria Math"/>
                                          </w:rPr>
                                          <m:t>i</m:t>
                                        </w:ins>
                                      </m:r>
                                    </m:sub>
                                  </m:sSub>
                                </m:e>
                              </m:nary>
                            </m:den>
                          </m:f>
                        </m:e>
                      </m:rad>
                    </m:num>
                    <m:den>
                      <m:sSub>
                        <m:sSubPr>
                          <m:ctrlPr>
                            <w:ins w:id="388" w:author="Rozsenich Balázs" w:date="2015-04-28T17:46:00Z">
                              <w:rPr>
                                <w:rFonts w:ascii="Cambria Math" w:eastAsiaTheme="minorEastAsia" w:hAnsi="Cambria Math"/>
                                <w:i/>
                              </w:rPr>
                            </w:ins>
                          </m:ctrlPr>
                        </m:sSubPr>
                        <m:e>
                          <m:r>
                            <w:ins w:id="389" w:author="Rozsenich Balázs" w:date="2015-04-28T17:46:00Z">
                              <w:rPr>
                                <w:rFonts w:ascii="Cambria Math" w:eastAsiaTheme="minorEastAsia" w:hAnsi="Cambria Math"/>
                              </w:rPr>
                              <m:t>r</m:t>
                            </w:ins>
                          </m:r>
                        </m:e>
                        <m:sub>
                          <m:r>
                            <w:ins w:id="390" w:author="Rozsenich Balázs" w:date="2015-04-28T17:46:00Z">
                              <w:rPr>
                                <w:rFonts w:ascii="Cambria Math" w:eastAsiaTheme="minorEastAsia" w:hAnsi="Cambria Math"/>
                              </w:rPr>
                              <m:t>max</m:t>
                            </w:ins>
                          </m:r>
                        </m:sub>
                      </m:sSub>
                    </m:den>
                  </m:f>
                </m:e>
              </m:d>
            </m:e>
          </m:func>
        </m:oMath>
      </m:oMathPara>
    </w:p>
    <w:p w14:paraId="62C587D9" w14:textId="77777777" w:rsidR="000F2550" w:rsidRDefault="00CC3AF8" w:rsidP="007D2C37">
      <w:pPr>
        <w:pStyle w:val="ThesisKpalrs"/>
      </w:pPr>
      <w:r>
        <w:rPr>
          <w:noProof w:val="0"/>
        </w:rPr>
        <w:fldChar w:fldCharType="begin"/>
      </w:r>
      <w:r>
        <w:instrText xml:space="preserve"> STYLEREF 1 \s </w:instrText>
      </w:r>
      <w:r>
        <w:rPr>
          <w:noProof w:val="0"/>
        </w:rPr>
        <w:fldChar w:fldCharType="separate"/>
      </w:r>
      <w:bookmarkStart w:id="391" w:name="_Toc418007443"/>
      <w:r w:rsidR="0004568F">
        <w:t>6</w:t>
      </w:r>
      <w:r>
        <w:fldChar w:fldCharType="end"/>
      </w:r>
      <w:r w:rsidR="003620FF">
        <w:t>.</w:t>
      </w:r>
      <w:r>
        <w:rPr>
          <w:noProof w:val="0"/>
        </w:rPr>
        <w:fldChar w:fldCharType="begin"/>
      </w:r>
      <w:r>
        <w:instrText xml:space="preserve"> SEQ egyenlet \* ARABIC \s 1 </w:instrText>
      </w:r>
      <w:r>
        <w:rPr>
          <w:noProof w:val="0"/>
        </w:rPr>
        <w:fldChar w:fldCharType="separate"/>
      </w:r>
      <w:r w:rsidR="0004568F">
        <w:t>3</w:t>
      </w:r>
      <w:r>
        <w:fldChar w:fldCharType="end"/>
      </w:r>
      <w:r w:rsidR="0033408E">
        <w:t xml:space="preserve"> képlet Az olcsó modell célfüggvénye</w:t>
      </w:r>
      <w:bookmarkEnd w:id="391"/>
    </w:p>
    <w:p w14:paraId="4EF9888A" w14:textId="77777777" w:rsidR="008019D9" w:rsidRPr="001032A6" w:rsidRDefault="008019D9" w:rsidP="008019D9">
      <w:pPr>
        <w:pStyle w:val="ThesisSzveg"/>
      </w:pPr>
      <w:r>
        <w:t xml:space="preserve">A modell célfüggvényét a fenti ábra mutatja be, ahol </w:t>
      </w:r>
      <w:r>
        <w:rPr>
          <w:i/>
        </w:rPr>
        <w:t>p</w:t>
      </w:r>
      <w:r w:rsidRPr="00482529">
        <w:rPr>
          <w:i/>
          <w:vertAlign w:val="subscript"/>
        </w:rPr>
        <w:t>i</w:t>
      </w:r>
      <w:r>
        <w:rPr>
          <w:i/>
        </w:rPr>
        <w:t xml:space="preserve"> </w:t>
      </w:r>
      <w:r>
        <w:t xml:space="preserve">az i-edik szoba ára, </w:t>
      </w:r>
      <w:r>
        <w:rPr>
          <w:i/>
        </w:rPr>
        <w:t>p</w:t>
      </w:r>
      <w:r w:rsidRPr="00482529">
        <w:rPr>
          <w:i/>
          <w:vertAlign w:val="subscript"/>
        </w:rPr>
        <w:t>min</w:t>
      </w:r>
      <w:r>
        <w:t xml:space="preserve"> a legalacsonyabb szobaár a sokaságban, </w:t>
      </w:r>
      <w:r>
        <w:rPr>
          <w:i/>
        </w:rPr>
        <w:t>r</w:t>
      </w:r>
      <w:r w:rsidRPr="00482529">
        <w:rPr>
          <w:i/>
          <w:vertAlign w:val="subscript"/>
        </w:rPr>
        <w:t>i</w:t>
      </w:r>
      <w:r>
        <w:t xml:space="preserve"> az i-edik szoba átlagos értékelése </w:t>
      </w:r>
      <w:r w:rsidRPr="00482529">
        <w:rPr>
          <w:i/>
        </w:rPr>
        <w:t>r</w:t>
      </w:r>
      <w:r w:rsidRPr="00482529">
        <w:rPr>
          <w:i/>
          <w:vertAlign w:val="subscript"/>
        </w:rPr>
        <w:t>max</w:t>
      </w:r>
      <w:r>
        <w:t xml:space="preserve"> pedig a lehetséges legmagasabb értékelés.</w:t>
      </w:r>
    </w:p>
    <w:p w14:paraId="55F807DF" w14:textId="77777777" w:rsidR="00965E6C" w:rsidRDefault="00965E6C">
      <w:pPr>
        <w:pStyle w:val="Cmsor3"/>
      </w:pPr>
      <w:bookmarkStart w:id="392" w:name="_Ref416201499"/>
      <w:bookmarkStart w:id="393" w:name="_Toc418004074"/>
      <w:r w:rsidRPr="00964772">
        <w:t xml:space="preserve">Közeli </w:t>
      </w:r>
      <w:r w:rsidR="00240B48">
        <w:t>modell</w:t>
      </w:r>
      <w:bookmarkEnd w:id="392"/>
      <w:bookmarkEnd w:id="393"/>
    </w:p>
    <w:p w14:paraId="2752EBE0" w14:textId="77777777" w:rsidR="004676DB" w:rsidRDefault="000F2550" w:rsidP="007E1A69">
      <w:pPr>
        <w:pStyle w:val="ThesisSzvegElsBekezds"/>
      </w:pPr>
      <w:r>
        <w:t>A közeli modell</w:t>
      </w:r>
      <w:r w:rsidR="00482529">
        <w:t xml:space="preserve"> azokat a szobákat választja ki, amelyek egymáshoz képest a legközelebb helyezkednek el</w:t>
      </w:r>
      <w:r>
        <w:t xml:space="preserve"> és a lehető legmagasabb értékeléssel bírnak</w:t>
      </w:r>
      <w:r w:rsidR="004676DB">
        <w:t>.</w:t>
      </w:r>
    </w:p>
    <w:bookmarkStart w:id="394" w:name="_1491308540"/>
    <w:bookmarkEnd w:id="394"/>
    <w:p w14:paraId="332FBF80" w14:textId="1A65C8F0" w:rsidR="003620FF" w:rsidRDefault="00AB7FF4" w:rsidP="007D53F0">
      <w:pPr>
        <w:pStyle w:val="ThesisSzvegElsBekezds"/>
        <w:jc w:val="center"/>
      </w:pPr>
      <w:r>
        <w:object w:dxaOrig="6435" w:dyaOrig="1050" w14:anchorId="09C257CD">
          <v:shape id="_x0000_i1032" type="#_x0000_t75" style="width:324pt;height:50.25pt" o:ole="">
            <v:imagedata r:id="rId34" o:title=""/>
          </v:shape>
          <o:OLEObject Type="Link" ProgID="Visio.Drawing.15" ShapeID="_x0000_i1032" DrawAspect="Content" r:id="rId35" UpdateMode="Always">
            <o:LinkType>EnhancedMetaFile</o:LinkType>
            <o:LockedField>false</o:LockedField>
            <o:FieldCodes>\f 0 \* MERGEFORMAT</o:FieldCodes>
          </o:OLEObject>
        </w:object>
      </w:r>
    </w:p>
    <w:p w14:paraId="49D26425" w14:textId="2C9CD489" w:rsidR="0033408E" w:rsidRDefault="003C03EA" w:rsidP="007D2C37">
      <w:pPr>
        <w:pStyle w:val="ThesisKpalrs"/>
      </w:pPr>
      <w:r>
        <w:fldChar w:fldCharType="begin"/>
      </w:r>
      <w:r>
        <w:instrText xml:space="preserve"> STYLEREF 1 \s </w:instrText>
      </w:r>
      <w:r>
        <w:fldChar w:fldCharType="separate"/>
      </w:r>
      <w:bookmarkStart w:id="395" w:name="_Toc418007428"/>
      <w:r w:rsidR="0004568F">
        <w:t>6</w:t>
      </w:r>
      <w:r>
        <w:fldChar w:fldCharType="end"/>
      </w:r>
      <w:r>
        <w:t>.</w:t>
      </w:r>
      <w:r>
        <w:fldChar w:fldCharType="begin"/>
      </w:r>
      <w:r>
        <w:instrText xml:space="preserve"> SEQ ábra \* ARABIC \s 1 </w:instrText>
      </w:r>
      <w:r>
        <w:fldChar w:fldCharType="separate"/>
      </w:r>
      <w:r w:rsidR="0004568F">
        <w:t>8</w:t>
      </w:r>
      <w:r>
        <w:fldChar w:fldCharType="end"/>
      </w:r>
      <w:r w:rsidR="003620FF">
        <w:t xml:space="preserve"> ábra A közeli modellhez szükséges paraméterek</w:t>
      </w:r>
      <w:bookmarkEnd w:id="395"/>
    </w:p>
    <w:p w14:paraId="2758C6B2" w14:textId="57C40FC8" w:rsidR="00530FAE" w:rsidRDefault="004D06E6" w:rsidP="004676DB">
      <w:pPr>
        <w:pStyle w:val="ThesisSzveg"/>
      </w:pPr>
      <w:r>
        <w:t>A távolságok tárolásához egy, a szobák halmazán képzett Descartes szorzatból kialakított</w:t>
      </w:r>
      <w:r w:rsidR="00482529">
        <w:t xml:space="preserve"> mátrixra van szüksé</w:t>
      </w:r>
      <w:r w:rsidR="00C24803">
        <w:t xml:space="preserve">g. Ezen a mátrixon van értelmezve a </w:t>
      </w:r>
      <w:r>
        <w:lastRenderedPageBreak/>
        <w:t>tá</w:t>
      </w:r>
      <w:r w:rsidR="00C24803">
        <w:t>volság paraméter</w:t>
      </w:r>
      <w:r>
        <w:t>, ahogy az a fenti ábrán is látható</w:t>
      </w:r>
      <w:r w:rsidR="00482529">
        <w:t>. A közös szálláshelyen lévő szobák távolsága 0</w:t>
      </w:r>
      <w:r w:rsidR="00C24803">
        <w:t>, azonban, hogy a relatív szórás számolható legyen, minden távolság értéket</w:t>
      </w:r>
      <w:r w:rsidR="00006895">
        <w:t xml:space="preserve"> 1-gyel növeltem</w:t>
      </w:r>
      <w:r w:rsidR="00482529">
        <w:t>.</w:t>
      </w:r>
    </w:p>
    <w:p w14:paraId="13CB59AF" w14:textId="614B921D" w:rsidR="003620FF" w:rsidRDefault="00A21AF9" w:rsidP="003620FF">
      <w:pPr>
        <w:pStyle w:val="ThesisSzveg"/>
        <w:keepNex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limLow>
            </m:fName>
            <m:e>
              <m:d>
                <m:dPr>
                  <m:ctrlPr>
                    <w:ins w:id="396" w:author="Rozsenich Balázs" w:date="2015-04-28T17:45:00Z">
                      <w:rPr>
                        <w:rFonts w:ascii="Cambria Math" w:hAnsi="Cambria Math"/>
                        <w:i/>
                      </w:rPr>
                    </w:ins>
                  </m:ctrlPr>
                </m:dPr>
                <m:e>
                  <m:f>
                    <m:fPr>
                      <m:ctrlPr>
                        <w:ins w:id="397" w:author="Rozsenich Balázs" w:date="2015-04-28T17:46:00Z">
                          <w:rPr>
                            <w:rFonts w:ascii="Cambria Math" w:eastAsiaTheme="minorEastAsia" w:hAnsi="Cambria Math"/>
                            <w:i/>
                          </w:rPr>
                        </w:ins>
                      </m:ctrlPr>
                    </m:fPr>
                    <m:num>
                      <m:rad>
                        <m:radPr>
                          <m:degHide m:val="1"/>
                          <m:ctrlPr>
                            <w:ins w:id="398" w:author="Rozsenich Balázs" w:date="2015-04-28T17:46:00Z">
                              <w:rPr>
                                <w:rFonts w:ascii="Cambria Math" w:eastAsiaTheme="minorEastAsia" w:hAnsi="Cambria Math"/>
                                <w:i/>
                              </w:rPr>
                            </w:ins>
                          </m:ctrlPr>
                        </m:radPr>
                        <m:deg/>
                        <m:e>
                          <m:f>
                            <m:fPr>
                              <m:ctrlPr>
                                <w:ins w:id="399" w:author="Rozsenich Balázs" w:date="2015-04-28T17:46:00Z">
                                  <w:rPr>
                                    <w:rFonts w:ascii="Cambria Math" w:eastAsiaTheme="minorEastAsia" w:hAnsi="Cambria Math"/>
                                    <w:i/>
                                  </w:rPr>
                                </w:ins>
                              </m:ctrlPr>
                            </m:fPr>
                            <m:num>
                              <m:nary>
                                <m:naryPr>
                                  <m:chr m:val="∑"/>
                                  <m:limLoc m:val="undOvr"/>
                                  <m:ctrlPr>
                                    <w:ins w:id="400" w:author="Rozsenich Balázs" w:date="2015-04-28T17:46:00Z">
                                      <w:rPr>
                                        <w:rFonts w:ascii="Cambria Math" w:eastAsiaTheme="minorEastAsia" w:hAnsi="Cambria Math"/>
                                        <w:i/>
                                      </w:rPr>
                                    </w:ins>
                                  </m:ctrlPr>
                                </m:naryPr>
                                <m:sub>
                                  <m:r>
                                    <w:ins w:id="401" w:author="Rozsenich Balázs" w:date="2015-04-28T17:46:00Z">
                                      <w:rPr>
                                        <w:rFonts w:ascii="Cambria Math" w:eastAsiaTheme="minorEastAsia" w:hAnsi="Cambria Math"/>
                                      </w:rPr>
                                      <m:t>i=1</m:t>
                                    </w:ins>
                                  </m:r>
                                </m:sub>
                                <m:sup>
                                  <m:r>
                                    <w:ins w:id="402" w:author="Rozsenich Balázs" w:date="2015-04-28T17:46:00Z">
                                      <w:rPr>
                                        <w:rFonts w:ascii="Cambria Math" w:eastAsiaTheme="minorEastAsia" w:hAnsi="Cambria Math"/>
                                      </w:rPr>
                                      <m:t>n</m:t>
                                    </w:ins>
                                  </m:r>
                                </m:sup>
                                <m:e>
                                  <m:nary>
                                    <m:naryPr>
                                      <m:chr m:val="∑"/>
                                      <m:limLoc m:val="undOvr"/>
                                      <m:ctrlPr>
                                        <w:ins w:id="403" w:author="Rozsenich Balázs" w:date="2015-04-28T17:46:00Z">
                                          <w:rPr>
                                            <w:rFonts w:ascii="Cambria Math" w:eastAsiaTheme="minorEastAsia" w:hAnsi="Cambria Math"/>
                                            <w:i/>
                                          </w:rPr>
                                        </w:ins>
                                      </m:ctrlPr>
                                    </m:naryPr>
                                    <m:sub>
                                      <m:r>
                                        <w:ins w:id="404" w:author="Rozsenich Balázs" w:date="2015-04-28T17:46:00Z">
                                          <w:rPr>
                                            <w:rFonts w:ascii="Cambria Math" w:eastAsiaTheme="minorEastAsia" w:hAnsi="Cambria Math"/>
                                          </w:rPr>
                                          <m:t>j=1</m:t>
                                        </w:ins>
                                      </m:r>
                                    </m:sub>
                                    <m:sup>
                                      <m:r>
                                        <w:ins w:id="405" w:author="Rozsenich Balázs" w:date="2015-04-28T17:46:00Z">
                                          <w:rPr>
                                            <w:rFonts w:ascii="Cambria Math" w:eastAsiaTheme="minorEastAsia" w:hAnsi="Cambria Math"/>
                                          </w:rPr>
                                          <m:t>n</m:t>
                                        </w:ins>
                                      </m:r>
                                    </m:sup>
                                    <m:e>
                                      <m:sSub>
                                        <m:sSubPr>
                                          <m:ctrlPr>
                                            <w:ins w:id="406" w:author="Rozsenich Balázs" w:date="2015-04-28T17:46:00Z">
                                              <w:rPr>
                                                <w:rFonts w:ascii="Cambria Math" w:eastAsiaTheme="minorEastAsia" w:hAnsi="Cambria Math"/>
                                                <w:i/>
                                              </w:rPr>
                                            </w:ins>
                                          </m:ctrlPr>
                                        </m:sSubPr>
                                        <m:e>
                                          <m:r>
                                            <w:ins w:id="407" w:author="Rozsenich Balázs" w:date="2015-04-28T17:46:00Z">
                                              <w:rPr>
                                                <w:rFonts w:ascii="Cambria Math" w:eastAsiaTheme="minorEastAsia" w:hAnsi="Cambria Math"/>
                                              </w:rPr>
                                              <m:t>x</m:t>
                                            </w:ins>
                                          </m:r>
                                        </m:e>
                                        <m:sub>
                                          <m:r>
                                            <w:ins w:id="408" w:author="Rozsenich Balázs" w:date="2015-04-28T17:46:00Z">
                                              <w:rPr>
                                                <w:rFonts w:ascii="Cambria Math" w:eastAsiaTheme="minorEastAsia" w:hAnsi="Cambria Math"/>
                                              </w:rPr>
                                              <m:t>i</m:t>
                                            </w:ins>
                                          </m:r>
                                        </m:sub>
                                      </m:sSub>
                                      <m:sSub>
                                        <m:sSubPr>
                                          <m:ctrlPr>
                                            <w:ins w:id="409" w:author="Rozsenich Balázs" w:date="2015-04-28T17:46:00Z">
                                              <w:rPr>
                                                <w:rFonts w:ascii="Cambria Math" w:eastAsiaTheme="minorEastAsia" w:hAnsi="Cambria Math"/>
                                                <w:i/>
                                              </w:rPr>
                                            </w:ins>
                                          </m:ctrlPr>
                                        </m:sSubPr>
                                        <m:e>
                                          <m:r>
                                            <w:ins w:id="410" w:author="Rozsenich Balázs" w:date="2015-04-28T17:46:00Z">
                                              <w:rPr>
                                                <w:rFonts w:ascii="Cambria Math" w:eastAsiaTheme="minorEastAsia" w:hAnsi="Cambria Math"/>
                                              </w:rPr>
                                              <m:t>x</m:t>
                                            </w:ins>
                                          </m:r>
                                        </m:e>
                                        <m:sub>
                                          <m:r>
                                            <w:ins w:id="411" w:author="Rozsenich Balázs" w:date="2015-04-28T17:46:00Z">
                                              <w:rPr>
                                                <w:rFonts w:ascii="Cambria Math" w:eastAsiaTheme="minorEastAsia" w:hAnsi="Cambria Math"/>
                                              </w:rPr>
                                              <m:t>j</m:t>
                                            </w:ins>
                                          </m:r>
                                        </m:sub>
                                      </m:sSub>
                                      <m:sSup>
                                        <m:sSupPr>
                                          <m:ctrlPr>
                                            <w:ins w:id="412" w:author="Rozsenich Balázs" w:date="2015-04-28T17:46:00Z">
                                              <w:rPr>
                                                <w:rFonts w:ascii="Cambria Math" w:eastAsiaTheme="minorEastAsia" w:hAnsi="Cambria Math"/>
                                                <w:i/>
                                              </w:rPr>
                                            </w:ins>
                                          </m:ctrlPr>
                                        </m:sSupPr>
                                        <m:e>
                                          <m:r>
                                            <w:ins w:id="413" w:author="Rozsenich Balázs" w:date="2015-04-28T17:46:00Z">
                                              <w:rPr>
                                                <w:rFonts w:ascii="Cambria Math" w:eastAsiaTheme="minorEastAsia" w:hAnsi="Cambria Math"/>
                                              </w:rPr>
                                              <m:t>(</m:t>
                                            </w:ins>
                                          </m:r>
                                          <m:sSub>
                                            <m:sSubPr>
                                              <m:ctrlPr>
                                                <w:ins w:id="414" w:author="Rozsenich Balázs" w:date="2015-04-28T17:46:00Z">
                                                  <w:rPr>
                                                    <w:rFonts w:ascii="Cambria Math" w:eastAsiaTheme="minorEastAsia" w:hAnsi="Cambria Math"/>
                                                    <w:i/>
                                                  </w:rPr>
                                                </w:ins>
                                              </m:ctrlPr>
                                            </m:sSubPr>
                                            <m:e>
                                              <m:r>
                                                <w:ins w:id="415" w:author="Rozsenich Balázs" w:date="2015-04-28T17:46:00Z">
                                                  <w:rPr>
                                                    <w:rFonts w:ascii="Cambria Math" w:eastAsiaTheme="minorEastAsia" w:hAnsi="Cambria Math"/>
                                                  </w:rPr>
                                                  <m:t>d</m:t>
                                                </w:ins>
                                              </m:r>
                                            </m:e>
                                            <m:sub>
                                              <m:r>
                                                <w:ins w:id="416" w:author="Rozsenich Balázs" w:date="2015-04-28T17:46:00Z">
                                                  <w:rPr>
                                                    <w:rFonts w:ascii="Cambria Math" w:eastAsiaTheme="minorEastAsia" w:hAnsi="Cambria Math"/>
                                                  </w:rPr>
                                                  <m:t>ij</m:t>
                                                </w:ins>
                                              </m:r>
                                            </m:sub>
                                          </m:sSub>
                                          <m:sSub>
                                            <m:sSubPr>
                                              <m:ctrlPr>
                                                <w:ins w:id="417" w:author="Rozsenich Balázs" w:date="2015-04-28T17:46:00Z">
                                                  <w:rPr>
                                                    <w:rFonts w:ascii="Cambria Math" w:eastAsiaTheme="minorEastAsia" w:hAnsi="Cambria Math"/>
                                                    <w:i/>
                                                  </w:rPr>
                                                </w:ins>
                                              </m:ctrlPr>
                                            </m:sSubPr>
                                            <m:e>
                                              <m:r>
                                                <w:ins w:id="418" w:author="Rozsenich Balázs" w:date="2015-04-28T17:46:00Z">
                                                  <w:rPr>
                                                    <w:rFonts w:ascii="Cambria Math" w:eastAsiaTheme="minorEastAsia" w:hAnsi="Cambria Math"/>
                                                  </w:rPr>
                                                  <m:t>-d</m:t>
                                                </w:ins>
                                              </m:r>
                                            </m:e>
                                            <m:sub>
                                              <m:r>
                                                <w:ins w:id="419" w:author="Rozsenich Balázs" w:date="2015-04-28T17:46:00Z">
                                                  <w:rPr>
                                                    <w:rFonts w:ascii="Cambria Math" w:eastAsiaTheme="minorEastAsia" w:hAnsi="Cambria Math"/>
                                                  </w:rPr>
                                                  <m:t>min</m:t>
                                                </w:ins>
                                              </m:r>
                                            </m:sub>
                                          </m:sSub>
                                          <m:r>
                                            <w:ins w:id="420" w:author="Rozsenich Balázs" w:date="2015-04-28T17:46:00Z">
                                              <w:rPr>
                                                <w:rFonts w:ascii="Cambria Math" w:eastAsiaTheme="minorEastAsia" w:hAnsi="Cambria Math"/>
                                              </w:rPr>
                                              <m:t>)</m:t>
                                            </w:ins>
                                          </m:r>
                                        </m:e>
                                        <m:sup>
                                          <m:r>
                                            <w:ins w:id="421" w:author="Rozsenich Balázs" w:date="2015-04-28T17:46:00Z">
                                              <w:rPr>
                                                <w:rFonts w:ascii="Cambria Math" w:eastAsiaTheme="minorEastAsia" w:hAnsi="Cambria Math"/>
                                              </w:rPr>
                                              <m:t>2</m:t>
                                            </w:ins>
                                          </m:r>
                                        </m:sup>
                                      </m:sSup>
                                    </m:e>
                                  </m:nary>
                                </m:e>
                              </m:nary>
                            </m:num>
                            <m:den>
                              <m:nary>
                                <m:naryPr>
                                  <m:chr m:val="∑"/>
                                  <m:limLoc m:val="subSup"/>
                                  <m:ctrlPr>
                                    <w:ins w:id="422" w:author="Rozsenich Balázs" w:date="2015-04-28T17:46:00Z">
                                      <w:rPr>
                                        <w:rFonts w:ascii="Cambria Math" w:eastAsiaTheme="minorEastAsia" w:hAnsi="Cambria Math"/>
                                        <w:i/>
                                      </w:rPr>
                                    </w:ins>
                                  </m:ctrlPr>
                                </m:naryPr>
                                <m:sub>
                                  <m:r>
                                    <w:ins w:id="423" w:author="Rozsenich Balázs" w:date="2015-04-28T17:46:00Z">
                                      <w:rPr>
                                        <w:rFonts w:ascii="Cambria Math" w:eastAsiaTheme="minorEastAsia" w:hAnsi="Cambria Math"/>
                                      </w:rPr>
                                      <m:t>i=1</m:t>
                                    </w:ins>
                                  </m:r>
                                </m:sub>
                                <m:sup>
                                  <m:r>
                                    <w:ins w:id="424" w:author="Rozsenich Balázs" w:date="2015-04-28T17:46:00Z">
                                      <w:rPr>
                                        <w:rFonts w:ascii="Cambria Math" w:eastAsiaTheme="minorEastAsia" w:hAnsi="Cambria Math"/>
                                      </w:rPr>
                                      <m:t>n</m:t>
                                    </w:ins>
                                  </m:r>
                                </m:sup>
                                <m:e>
                                  <m:sSub>
                                    <m:sSubPr>
                                      <m:ctrlPr>
                                        <w:ins w:id="425" w:author="Rozsenich Balázs" w:date="2015-04-28T17:46:00Z">
                                          <w:rPr>
                                            <w:rFonts w:ascii="Cambria Math" w:eastAsiaTheme="minorEastAsia" w:hAnsi="Cambria Math"/>
                                            <w:i/>
                                          </w:rPr>
                                        </w:ins>
                                      </m:ctrlPr>
                                    </m:sSubPr>
                                    <m:e>
                                      <m:r>
                                        <w:ins w:id="426" w:author="Rozsenich Balázs" w:date="2015-04-28T17:46:00Z">
                                          <w:rPr>
                                            <w:rFonts w:ascii="Cambria Math" w:eastAsiaTheme="minorEastAsia" w:hAnsi="Cambria Math"/>
                                          </w:rPr>
                                          <m:t>x</m:t>
                                        </w:ins>
                                      </m:r>
                                    </m:e>
                                    <m:sub>
                                      <m:r>
                                        <w:ins w:id="427" w:author="Rozsenich Balázs" w:date="2015-04-28T17:46:00Z">
                                          <w:rPr>
                                            <w:rFonts w:ascii="Cambria Math" w:eastAsiaTheme="minorEastAsia" w:hAnsi="Cambria Math"/>
                                          </w:rPr>
                                          <m:t>i</m:t>
                                        </w:ins>
                                      </m:r>
                                    </m:sub>
                                  </m:sSub>
                                </m:e>
                              </m:nary>
                            </m:den>
                          </m:f>
                        </m:e>
                      </m:rad>
                    </m:num>
                    <m:den>
                      <m:sSub>
                        <m:sSubPr>
                          <m:ctrlPr>
                            <w:ins w:id="428" w:author="Rozsenich Balázs" w:date="2015-04-28T17:46:00Z">
                              <w:rPr>
                                <w:rFonts w:ascii="Cambria Math" w:eastAsiaTheme="minorEastAsia" w:hAnsi="Cambria Math"/>
                                <w:i/>
                              </w:rPr>
                            </w:ins>
                          </m:ctrlPr>
                        </m:sSubPr>
                        <m:e>
                          <m:r>
                            <w:ins w:id="429" w:author="Rozsenich Balázs" w:date="2015-04-28T17:46:00Z">
                              <w:rPr>
                                <w:rFonts w:ascii="Cambria Math" w:eastAsiaTheme="minorEastAsia" w:hAnsi="Cambria Math"/>
                              </w:rPr>
                              <m:t>d</m:t>
                            </w:ins>
                          </m:r>
                        </m:e>
                        <m:sub>
                          <m:r>
                            <w:ins w:id="430" w:author="Rozsenich Balázs" w:date="2015-04-28T17:46:00Z">
                              <w:rPr>
                                <w:rFonts w:ascii="Cambria Math" w:eastAsiaTheme="minorEastAsia" w:hAnsi="Cambria Math"/>
                              </w:rPr>
                              <m:t>min</m:t>
                            </w:ins>
                          </m:r>
                        </m:sub>
                      </m:sSub>
                    </m:den>
                  </m:f>
                  <m:r>
                    <w:ins w:id="431" w:author="Rozsenich Balázs" w:date="2015-04-28T17:46:00Z">
                      <w:rPr>
                        <w:rFonts w:ascii="Cambria Math" w:eastAsiaTheme="minorEastAsia" w:hAnsi="Cambria Math"/>
                      </w:rPr>
                      <m:t xml:space="preserve">+ </m:t>
                    </w:ins>
                  </m:r>
                  <m:f>
                    <m:fPr>
                      <m:ctrlPr>
                        <w:ins w:id="432" w:author="Rozsenich Balázs" w:date="2015-04-28T17:46:00Z">
                          <w:rPr>
                            <w:rFonts w:ascii="Cambria Math" w:eastAsiaTheme="minorEastAsia" w:hAnsi="Cambria Math"/>
                            <w:i/>
                          </w:rPr>
                        </w:ins>
                      </m:ctrlPr>
                    </m:fPr>
                    <m:num>
                      <m:rad>
                        <m:radPr>
                          <m:degHide m:val="1"/>
                          <m:ctrlPr>
                            <w:ins w:id="433" w:author="Rozsenich Balázs" w:date="2015-04-28T17:46:00Z">
                              <w:rPr>
                                <w:rFonts w:ascii="Cambria Math" w:eastAsiaTheme="minorEastAsia" w:hAnsi="Cambria Math"/>
                                <w:i/>
                              </w:rPr>
                            </w:ins>
                          </m:ctrlPr>
                        </m:radPr>
                        <m:deg/>
                        <m:e>
                          <m:f>
                            <m:fPr>
                              <m:ctrlPr>
                                <w:ins w:id="434" w:author="Rozsenich Balázs" w:date="2015-04-28T17:46:00Z">
                                  <w:rPr>
                                    <w:rFonts w:ascii="Cambria Math" w:eastAsiaTheme="minorEastAsia" w:hAnsi="Cambria Math"/>
                                    <w:i/>
                                  </w:rPr>
                                </w:ins>
                              </m:ctrlPr>
                            </m:fPr>
                            <m:num>
                              <m:nary>
                                <m:naryPr>
                                  <m:chr m:val="∑"/>
                                  <m:limLoc m:val="undOvr"/>
                                  <m:ctrlPr>
                                    <w:ins w:id="435" w:author="Rozsenich Balázs" w:date="2015-04-28T17:46:00Z">
                                      <w:rPr>
                                        <w:rFonts w:ascii="Cambria Math" w:eastAsiaTheme="minorEastAsia" w:hAnsi="Cambria Math"/>
                                        <w:i/>
                                      </w:rPr>
                                    </w:ins>
                                  </m:ctrlPr>
                                </m:naryPr>
                                <m:sub>
                                  <m:r>
                                    <w:ins w:id="436" w:author="Rozsenich Balázs" w:date="2015-04-28T17:46:00Z">
                                      <w:rPr>
                                        <w:rFonts w:ascii="Cambria Math" w:eastAsiaTheme="minorEastAsia" w:hAnsi="Cambria Math"/>
                                      </w:rPr>
                                      <m:t>i=1</m:t>
                                    </w:ins>
                                  </m:r>
                                </m:sub>
                                <m:sup>
                                  <m:r>
                                    <w:ins w:id="437" w:author="Rozsenich Balázs" w:date="2015-04-28T17:46:00Z">
                                      <w:rPr>
                                        <w:rFonts w:ascii="Cambria Math" w:eastAsiaTheme="minorEastAsia" w:hAnsi="Cambria Math"/>
                                      </w:rPr>
                                      <m:t>n</m:t>
                                    </w:ins>
                                  </m:r>
                                </m:sup>
                                <m:e>
                                  <m:sSup>
                                    <m:sSupPr>
                                      <m:ctrlPr>
                                        <w:ins w:id="438" w:author="Rozsenich Balázs" w:date="2015-04-28T17:46:00Z">
                                          <w:rPr>
                                            <w:rFonts w:ascii="Cambria Math" w:eastAsiaTheme="minorEastAsia" w:hAnsi="Cambria Math"/>
                                            <w:i/>
                                          </w:rPr>
                                        </w:ins>
                                      </m:ctrlPr>
                                    </m:sSupPr>
                                    <m:e>
                                      <m:sSub>
                                        <m:sSubPr>
                                          <m:ctrlPr>
                                            <w:ins w:id="439" w:author="Rozsenich Balázs" w:date="2015-04-28T17:46:00Z">
                                              <w:rPr>
                                                <w:rFonts w:ascii="Cambria Math" w:eastAsiaTheme="minorEastAsia" w:hAnsi="Cambria Math"/>
                                                <w:i/>
                                              </w:rPr>
                                            </w:ins>
                                          </m:ctrlPr>
                                        </m:sSubPr>
                                        <m:e>
                                          <m:r>
                                            <w:ins w:id="440" w:author="Rozsenich Balázs" w:date="2015-04-28T17:46:00Z">
                                              <w:rPr>
                                                <w:rFonts w:ascii="Cambria Math" w:eastAsiaTheme="minorEastAsia" w:hAnsi="Cambria Math"/>
                                              </w:rPr>
                                              <m:t>x</m:t>
                                            </w:ins>
                                          </m:r>
                                        </m:e>
                                        <m:sub>
                                          <m:r>
                                            <w:ins w:id="441" w:author="Rozsenich Balázs" w:date="2015-04-28T17:46:00Z">
                                              <w:rPr>
                                                <w:rFonts w:ascii="Cambria Math" w:eastAsiaTheme="minorEastAsia" w:hAnsi="Cambria Math"/>
                                              </w:rPr>
                                              <m:t>i</m:t>
                                            </w:ins>
                                          </m:r>
                                        </m:sub>
                                      </m:sSub>
                                      <m:r>
                                        <w:ins w:id="442" w:author="Rozsenich Balázs" w:date="2015-04-28T17:46:00Z">
                                          <w:rPr>
                                            <w:rFonts w:ascii="Cambria Math" w:eastAsiaTheme="minorEastAsia" w:hAnsi="Cambria Math"/>
                                          </w:rPr>
                                          <m:t>(</m:t>
                                        </w:ins>
                                      </m:r>
                                      <m:sSub>
                                        <m:sSubPr>
                                          <m:ctrlPr>
                                            <w:ins w:id="443" w:author="Rozsenich Balázs" w:date="2015-04-28T17:46:00Z">
                                              <w:rPr>
                                                <w:rFonts w:ascii="Cambria Math" w:eastAsiaTheme="minorEastAsia" w:hAnsi="Cambria Math"/>
                                                <w:i/>
                                              </w:rPr>
                                            </w:ins>
                                          </m:ctrlPr>
                                        </m:sSubPr>
                                        <m:e>
                                          <m:r>
                                            <w:ins w:id="444" w:author="Rozsenich Balázs" w:date="2015-04-28T17:46:00Z">
                                              <w:rPr>
                                                <w:rFonts w:ascii="Cambria Math" w:eastAsiaTheme="minorEastAsia" w:hAnsi="Cambria Math"/>
                                              </w:rPr>
                                              <m:t>r</m:t>
                                            </w:ins>
                                          </m:r>
                                        </m:e>
                                        <m:sub>
                                          <m:r>
                                            <w:ins w:id="445" w:author="Rozsenich Balázs" w:date="2015-04-28T17:46:00Z">
                                              <w:rPr>
                                                <w:rFonts w:ascii="Cambria Math" w:eastAsiaTheme="minorEastAsia" w:hAnsi="Cambria Math"/>
                                              </w:rPr>
                                              <m:t>i</m:t>
                                            </w:ins>
                                          </m:r>
                                        </m:sub>
                                      </m:sSub>
                                      <m:r>
                                        <w:ins w:id="446" w:author="Rozsenich Balázs" w:date="2015-04-28T17:46:00Z">
                                          <w:rPr>
                                            <w:rFonts w:ascii="Cambria Math" w:eastAsiaTheme="minorEastAsia" w:hAnsi="Cambria Math"/>
                                          </w:rPr>
                                          <m:t>-</m:t>
                                        </w:ins>
                                      </m:r>
                                      <m:sSub>
                                        <m:sSubPr>
                                          <m:ctrlPr>
                                            <w:ins w:id="447" w:author="Rozsenich Balázs" w:date="2015-04-28T17:46:00Z">
                                              <w:rPr>
                                                <w:rFonts w:ascii="Cambria Math" w:eastAsiaTheme="minorEastAsia" w:hAnsi="Cambria Math"/>
                                                <w:i/>
                                              </w:rPr>
                                            </w:ins>
                                          </m:ctrlPr>
                                        </m:sSubPr>
                                        <m:e>
                                          <m:r>
                                            <w:ins w:id="448" w:author="Rozsenich Balázs" w:date="2015-04-28T17:46:00Z">
                                              <w:rPr>
                                                <w:rFonts w:ascii="Cambria Math" w:eastAsiaTheme="minorEastAsia" w:hAnsi="Cambria Math"/>
                                              </w:rPr>
                                              <m:t>r</m:t>
                                            </w:ins>
                                          </m:r>
                                        </m:e>
                                        <m:sub>
                                          <m:r>
                                            <w:ins w:id="449" w:author="Rozsenich Balázs" w:date="2015-04-28T17:46:00Z">
                                              <w:rPr>
                                                <w:rFonts w:ascii="Cambria Math" w:eastAsiaTheme="minorEastAsia" w:hAnsi="Cambria Math"/>
                                              </w:rPr>
                                              <m:t>max</m:t>
                                            </w:ins>
                                          </m:r>
                                        </m:sub>
                                      </m:sSub>
                                      <m:r>
                                        <w:ins w:id="450" w:author="Rozsenich Balázs" w:date="2015-04-28T17:46:00Z">
                                          <w:rPr>
                                            <w:rFonts w:ascii="Cambria Math" w:eastAsiaTheme="minorEastAsia" w:hAnsi="Cambria Math"/>
                                          </w:rPr>
                                          <m:t>)</m:t>
                                        </w:ins>
                                      </m:r>
                                    </m:e>
                                    <m:sup>
                                      <m:r>
                                        <w:ins w:id="451" w:author="Rozsenich Balázs" w:date="2015-04-28T17:46:00Z">
                                          <w:rPr>
                                            <w:rFonts w:ascii="Cambria Math" w:eastAsiaTheme="minorEastAsia" w:hAnsi="Cambria Math"/>
                                          </w:rPr>
                                          <m:t>2</m:t>
                                        </w:ins>
                                      </m:r>
                                    </m:sup>
                                  </m:sSup>
                                </m:e>
                              </m:nary>
                            </m:num>
                            <m:den>
                              <m:nary>
                                <m:naryPr>
                                  <m:chr m:val="∑"/>
                                  <m:limLoc m:val="subSup"/>
                                  <m:ctrlPr>
                                    <w:ins w:id="452" w:author="Rozsenich Balázs" w:date="2015-04-28T17:46:00Z">
                                      <w:rPr>
                                        <w:rFonts w:ascii="Cambria Math" w:eastAsiaTheme="minorEastAsia" w:hAnsi="Cambria Math"/>
                                        <w:i/>
                                      </w:rPr>
                                    </w:ins>
                                  </m:ctrlPr>
                                </m:naryPr>
                                <m:sub>
                                  <m:r>
                                    <w:ins w:id="453" w:author="Rozsenich Balázs" w:date="2015-04-28T17:46:00Z">
                                      <w:rPr>
                                        <w:rFonts w:ascii="Cambria Math" w:eastAsiaTheme="minorEastAsia" w:hAnsi="Cambria Math"/>
                                      </w:rPr>
                                      <m:t>i=1</m:t>
                                    </w:ins>
                                  </m:r>
                                </m:sub>
                                <m:sup>
                                  <m:r>
                                    <w:ins w:id="454" w:author="Rozsenich Balázs" w:date="2015-04-28T17:46:00Z">
                                      <w:rPr>
                                        <w:rFonts w:ascii="Cambria Math" w:eastAsiaTheme="minorEastAsia" w:hAnsi="Cambria Math"/>
                                      </w:rPr>
                                      <m:t>n</m:t>
                                    </w:ins>
                                  </m:r>
                                </m:sup>
                                <m:e>
                                  <m:sSub>
                                    <m:sSubPr>
                                      <m:ctrlPr>
                                        <w:ins w:id="455" w:author="Rozsenich Balázs" w:date="2015-04-28T17:46:00Z">
                                          <w:rPr>
                                            <w:rFonts w:ascii="Cambria Math" w:eastAsiaTheme="minorEastAsia" w:hAnsi="Cambria Math"/>
                                            <w:i/>
                                          </w:rPr>
                                        </w:ins>
                                      </m:ctrlPr>
                                    </m:sSubPr>
                                    <m:e>
                                      <m:r>
                                        <w:ins w:id="456" w:author="Rozsenich Balázs" w:date="2015-04-28T17:46:00Z">
                                          <w:rPr>
                                            <w:rFonts w:ascii="Cambria Math" w:eastAsiaTheme="minorEastAsia" w:hAnsi="Cambria Math"/>
                                          </w:rPr>
                                          <m:t>x</m:t>
                                        </w:ins>
                                      </m:r>
                                    </m:e>
                                    <m:sub>
                                      <m:r>
                                        <w:ins w:id="457" w:author="Rozsenich Balázs" w:date="2015-04-28T17:46:00Z">
                                          <w:rPr>
                                            <w:rFonts w:ascii="Cambria Math" w:eastAsiaTheme="minorEastAsia" w:hAnsi="Cambria Math"/>
                                          </w:rPr>
                                          <m:t>i</m:t>
                                        </w:ins>
                                      </m:r>
                                    </m:sub>
                                  </m:sSub>
                                </m:e>
                              </m:nary>
                            </m:den>
                          </m:f>
                        </m:e>
                      </m:rad>
                    </m:num>
                    <m:den>
                      <m:sSub>
                        <m:sSubPr>
                          <m:ctrlPr>
                            <w:ins w:id="458" w:author="Rozsenich Balázs" w:date="2015-04-28T17:46:00Z">
                              <w:rPr>
                                <w:rFonts w:ascii="Cambria Math" w:eastAsiaTheme="minorEastAsia" w:hAnsi="Cambria Math"/>
                                <w:i/>
                              </w:rPr>
                            </w:ins>
                          </m:ctrlPr>
                        </m:sSubPr>
                        <m:e>
                          <m:r>
                            <w:ins w:id="459" w:author="Rozsenich Balázs" w:date="2015-04-28T17:46:00Z">
                              <w:rPr>
                                <w:rFonts w:ascii="Cambria Math" w:eastAsiaTheme="minorEastAsia" w:hAnsi="Cambria Math"/>
                              </w:rPr>
                              <m:t>r</m:t>
                            </w:ins>
                          </m:r>
                        </m:e>
                        <m:sub>
                          <m:r>
                            <w:ins w:id="460" w:author="Rozsenich Balázs" w:date="2015-04-28T17:46:00Z">
                              <w:rPr>
                                <w:rFonts w:ascii="Cambria Math" w:eastAsiaTheme="minorEastAsia" w:hAnsi="Cambria Math"/>
                              </w:rPr>
                              <m:t>max</m:t>
                            </w:ins>
                          </m:r>
                        </m:sub>
                      </m:sSub>
                    </m:den>
                  </m:f>
                </m:e>
              </m:d>
              <m:f>
                <m:fPr>
                  <m:ctrlPr>
                    <w:del w:id="461" w:author="Rozsenich Balázs" w:date="2015-04-28T17:46:00Z">
                      <w:rPr>
                        <w:rFonts w:ascii="Cambria Math" w:eastAsiaTheme="minorEastAsia" w:hAnsi="Cambria Math"/>
                        <w:i/>
                      </w:rPr>
                    </w:del>
                  </m:ctrlPr>
                </m:fPr>
                <m:num>
                  <m:rad>
                    <m:radPr>
                      <m:degHide m:val="1"/>
                      <m:ctrlPr>
                        <w:del w:id="462" w:author="Rozsenich Balázs" w:date="2015-04-28T17:46:00Z">
                          <w:rPr>
                            <w:rFonts w:ascii="Cambria Math" w:eastAsiaTheme="minorEastAsia" w:hAnsi="Cambria Math"/>
                            <w:i/>
                          </w:rPr>
                        </w:del>
                      </m:ctrlPr>
                    </m:radPr>
                    <m:deg/>
                    <m:e>
                      <m:f>
                        <m:fPr>
                          <m:ctrlPr>
                            <w:del w:id="463" w:author="Rozsenich Balázs" w:date="2015-04-28T17:46:00Z">
                              <w:rPr>
                                <w:rFonts w:ascii="Cambria Math" w:eastAsiaTheme="minorEastAsia" w:hAnsi="Cambria Math"/>
                                <w:i/>
                              </w:rPr>
                            </w:del>
                          </m:ctrlPr>
                        </m:fPr>
                        <m:num>
                          <m:nary>
                            <m:naryPr>
                              <m:chr m:val="∑"/>
                              <m:limLoc m:val="undOvr"/>
                              <m:ctrlPr>
                                <w:del w:id="464" w:author="Rozsenich Balázs" w:date="2015-04-28T17:46:00Z">
                                  <w:rPr>
                                    <w:rFonts w:ascii="Cambria Math" w:eastAsiaTheme="minorEastAsia" w:hAnsi="Cambria Math"/>
                                    <w:i/>
                                  </w:rPr>
                                </w:del>
                              </m:ctrlPr>
                            </m:naryPr>
                            <m:sub>
                              <m:r>
                                <w:del w:id="465" w:author="Rozsenich Balázs" w:date="2015-04-28T17:46:00Z">
                                  <w:rPr>
                                    <w:rFonts w:ascii="Cambria Math" w:eastAsiaTheme="minorEastAsia" w:hAnsi="Cambria Math"/>
                                  </w:rPr>
                                  <m:t>i=1</m:t>
                                </w:del>
                              </m:r>
                            </m:sub>
                            <m:sup>
                              <m:r>
                                <w:del w:id="466" w:author="Rozsenich Balázs" w:date="2015-04-28T17:46:00Z">
                                  <w:rPr>
                                    <w:rFonts w:ascii="Cambria Math" w:eastAsiaTheme="minorEastAsia" w:hAnsi="Cambria Math"/>
                                  </w:rPr>
                                  <m:t>n</m:t>
                                </w:del>
                              </m:r>
                            </m:sup>
                            <m:e>
                              <m:nary>
                                <m:naryPr>
                                  <m:chr m:val="∑"/>
                                  <m:limLoc m:val="undOvr"/>
                                  <m:ctrlPr>
                                    <w:del w:id="467" w:author="Rozsenich Balázs" w:date="2015-04-28T17:46:00Z">
                                      <w:rPr>
                                        <w:rFonts w:ascii="Cambria Math" w:eastAsiaTheme="minorEastAsia" w:hAnsi="Cambria Math"/>
                                        <w:i/>
                                      </w:rPr>
                                    </w:del>
                                  </m:ctrlPr>
                                </m:naryPr>
                                <m:sub>
                                  <m:r>
                                    <w:del w:id="468" w:author="Rozsenich Balázs" w:date="2015-04-28T17:46:00Z">
                                      <w:rPr>
                                        <w:rFonts w:ascii="Cambria Math" w:eastAsiaTheme="minorEastAsia" w:hAnsi="Cambria Math"/>
                                      </w:rPr>
                                      <m:t>j=1</m:t>
                                    </w:del>
                                  </m:r>
                                </m:sub>
                                <m:sup>
                                  <m:r>
                                    <w:del w:id="469" w:author="Rozsenich Balázs" w:date="2015-04-28T17:46:00Z">
                                      <w:rPr>
                                        <w:rFonts w:ascii="Cambria Math" w:eastAsiaTheme="minorEastAsia" w:hAnsi="Cambria Math"/>
                                      </w:rPr>
                                      <m:t>n</m:t>
                                    </w:del>
                                  </m:r>
                                </m:sup>
                                <m:e>
                                  <m:sSub>
                                    <m:sSubPr>
                                      <m:ctrlPr>
                                        <w:del w:id="470" w:author="Rozsenich Balázs" w:date="2015-04-28T17:46:00Z">
                                          <w:rPr>
                                            <w:rFonts w:ascii="Cambria Math" w:eastAsiaTheme="minorEastAsia" w:hAnsi="Cambria Math"/>
                                            <w:i/>
                                          </w:rPr>
                                        </w:del>
                                      </m:ctrlPr>
                                    </m:sSubPr>
                                    <m:e>
                                      <m:r>
                                        <w:del w:id="471" w:author="Rozsenich Balázs" w:date="2015-04-28T17:46:00Z">
                                          <w:rPr>
                                            <w:rFonts w:ascii="Cambria Math" w:eastAsiaTheme="minorEastAsia" w:hAnsi="Cambria Math"/>
                                          </w:rPr>
                                          <m:t>x</m:t>
                                        </w:del>
                                      </m:r>
                                    </m:e>
                                    <m:sub>
                                      <m:r>
                                        <w:del w:id="472" w:author="Rozsenich Balázs" w:date="2015-04-28T17:46:00Z">
                                          <w:rPr>
                                            <w:rFonts w:ascii="Cambria Math" w:eastAsiaTheme="minorEastAsia" w:hAnsi="Cambria Math"/>
                                          </w:rPr>
                                          <m:t>i</m:t>
                                        </w:del>
                                      </m:r>
                                    </m:sub>
                                  </m:sSub>
                                  <m:sSub>
                                    <m:sSubPr>
                                      <m:ctrlPr>
                                        <w:del w:id="473" w:author="Rozsenich Balázs" w:date="2015-04-28T17:46:00Z">
                                          <w:rPr>
                                            <w:rFonts w:ascii="Cambria Math" w:eastAsiaTheme="minorEastAsia" w:hAnsi="Cambria Math"/>
                                            <w:i/>
                                          </w:rPr>
                                        </w:del>
                                      </m:ctrlPr>
                                    </m:sSubPr>
                                    <m:e>
                                      <m:r>
                                        <w:del w:id="474" w:author="Rozsenich Balázs" w:date="2015-04-28T17:46:00Z">
                                          <w:rPr>
                                            <w:rFonts w:ascii="Cambria Math" w:eastAsiaTheme="minorEastAsia" w:hAnsi="Cambria Math"/>
                                          </w:rPr>
                                          <m:t>x</m:t>
                                        </w:del>
                                      </m:r>
                                    </m:e>
                                    <m:sub>
                                      <m:r>
                                        <w:del w:id="475" w:author="Rozsenich Balázs" w:date="2015-04-28T17:46:00Z">
                                          <w:rPr>
                                            <w:rFonts w:ascii="Cambria Math" w:eastAsiaTheme="minorEastAsia" w:hAnsi="Cambria Math"/>
                                          </w:rPr>
                                          <m:t>j</m:t>
                                        </w:del>
                                      </m:r>
                                    </m:sub>
                                  </m:sSub>
                                  <m:sSup>
                                    <m:sSupPr>
                                      <m:ctrlPr>
                                        <w:del w:id="476" w:author="Rozsenich Balázs" w:date="2015-04-28T17:46:00Z">
                                          <w:rPr>
                                            <w:rFonts w:ascii="Cambria Math" w:eastAsiaTheme="minorEastAsia" w:hAnsi="Cambria Math"/>
                                            <w:i/>
                                          </w:rPr>
                                        </w:del>
                                      </m:ctrlPr>
                                    </m:sSupPr>
                                    <m:e>
                                      <m:r>
                                        <w:del w:id="477" w:author="Rozsenich Balázs" w:date="2015-04-28T17:46:00Z">
                                          <w:rPr>
                                            <w:rFonts w:ascii="Cambria Math" w:eastAsiaTheme="minorEastAsia" w:hAnsi="Cambria Math"/>
                                          </w:rPr>
                                          <m:t>(</m:t>
                                        </w:del>
                                      </m:r>
                                      <m:sSub>
                                        <m:sSubPr>
                                          <m:ctrlPr>
                                            <w:del w:id="478" w:author="Rozsenich Balázs" w:date="2015-04-28T17:46:00Z">
                                              <w:rPr>
                                                <w:rFonts w:ascii="Cambria Math" w:eastAsiaTheme="minorEastAsia" w:hAnsi="Cambria Math"/>
                                                <w:i/>
                                              </w:rPr>
                                            </w:del>
                                          </m:ctrlPr>
                                        </m:sSubPr>
                                        <m:e>
                                          <m:r>
                                            <w:del w:id="479" w:author="Rozsenich Balázs" w:date="2015-04-28T17:46:00Z">
                                              <w:rPr>
                                                <w:rFonts w:ascii="Cambria Math" w:eastAsiaTheme="minorEastAsia" w:hAnsi="Cambria Math"/>
                                              </w:rPr>
                                              <m:t>d</m:t>
                                            </w:del>
                                          </m:r>
                                        </m:e>
                                        <m:sub>
                                          <m:r>
                                            <w:del w:id="480" w:author="Rozsenich Balázs" w:date="2015-04-28T17:46:00Z">
                                              <w:rPr>
                                                <w:rFonts w:ascii="Cambria Math" w:eastAsiaTheme="minorEastAsia" w:hAnsi="Cambria Math"/>
                                              </w:rPr>
                                              <m:t>ij</m:t>
                                            </w:del>
                                          </m:r>
                                        </m:sub>
                                      </m:sSub>
                                      <m:sSub>
                                        <m:sSubPr>
                                          <m:ctrlPr>
                                            <w:del w:id="481" w:author="Rozsenich Balázs" w:date="2015-04-28T17:46:00Z">
                                              <w:rPr>
                                                <w:rFonts w:ascii="Cambria Math" w:eastAsiaTheme="minorEastAsia" w:hAnsi="Cambria Math"/>
                                                <w:i/>
                                              </w:rPr>
                                            </w:del>
                                          </m:ctrlPr>
                                        </m:sSubPr>
                                        <m:e>
                                          <m:r>
                                            <w:del w:id="482" w:author="Rozsenich Balázs" w:date="2015-04-28T17:46:00Z">
                                              <w:rPr>
                                                <w:rFonts w:ascii="Cambria Math" w:eastAsiaTheme="minorEastAsia" w:hAnsi="Cambria Math"/>
                                              </w:rPr>
                                              <m:t>-d</m:t>
                                            </w:del>
                                          </m:r>
                                        </m:e>
                                        <m:sub>
                                          <m:r>
                                            <w:del w:id="483" w:author="Rozsenich Balázs" w:date="2015-04-28T17:46:00Z">
                                              <w:rPr>
                                                <w:rFonts w:ascii="Cambria Math" w:eastAsiaTheme="minorEastAsia" w:hAnsi="Cambria Math"/>
                                              </w:rPr>
                                              <m:t>min</m:t>
                                            </w:del>
                                          </m:r>
                                        </m:sub>
                                      </m:sSub>
                                      <m:r>
                                        <w:del w:id="484" w:author="Rozsenich Balázs" w:date="2015-04-28T17:46:00Z">
                                          <w:rPr>
                                            <w:rFonts w:ascii="Cambria Math" w:eastAsiaTheme="minorEastAsia" w:hAnsi="Cambria Math"/>
                                          </w:rPr>
                                          <m:t>)</m:t>
                                        </w:del>
                                      </m:r>
                                    </m:e>
                                    <m:sup>
                                      <m:r>
                                        <w:del w:id="485" w:author="Rozsenich Balázs" w:date="2015-04-28T17:46:00Z">
                                          <w:rPr>
                                            <w:rFonts w:ascii="Cambria Math" w:eastAsiaTheme="minorEastAsia" w:hAnsi="Cambria Math"/>
                                          </w:rPr>
                                          <m:t>2</m:t>
                                        </w:del>
                                      </m:r>
                                    </m:sup>
                                  </m:sSup>
                                </m:e>
                              </m:nary>
                            </m:e>
                          </m:nary>
                        </m:num>
                        <m:den>
                          <m:nary>
                            <m:naryPr>
                              <m:chr m:val="∑"/>
                              <m:limLoc m:val="subSup"/>
                              <m:ctrlPr>
                                <w:del w:id="486" w:author="Rozsenich Balázs" w:date="2015-04-28T17:46:00Z">
                                  <w:rPr>
                                    <w:rFonts w:ascii="Cambria Math" w:eastAsiaTheme="minorEastAsia" w:hAnsi="Cambria Math"/>
                                    <w:i/>
                                  </w:rPr>
                                </w:del>
                              </m:ctrlPr>
                            </m:naryPr>
                            <m:sub>
                              <m:r>
                                <w:del w:id="487" w:author="Rozsenich Balázs" w:date="2015-04-28T17:46:00Z">
                                  <w:rPr>
                                    <w:rFonts w:ascii="Cambria Math" w:eastAsiaTheme="minorEastAsia" w:hAnsi="Cambria Math"/>
                                  </w:rPr>
                                  <m:t>i=1</m:t>
                                </w:del>
                              </m:r>
                            </m:sub>
                            <m:sup>
                              <m:r>
                                <w:del w:id="488" w:author="Rozsenich Balázs" w:date="2015-04-28T17:46:00Z">
                                  <w:rPr>
                                    <w:rFonts w:ascii="Cambria Math" w:eastAsiaTheme="minorEastAsia" w:hAnsi="Cambria Math"/>
                                  </w:rPr>
                                  <m:t>n</m:t>
                                </w:del>
                              </m:r>
                            </m:sup>
                            <m:e>
                              <m:sSub>
                                <m:sSubPr>
                                  <m:ctrlPr>
                                    <w:del w:id="489" w:author="Rozsenich Balázs" w:date="2015-04-28T17:46:00Z">
                                      <w:rPr>
                                        <w:rFonts w:ascii="Cambria Math" w:eastAsiaTheme="minorEastAsia" w:hAnsi="Cambria Math"/>
                                        <w:i/>
                                      </w:rPr>
                                    </w:del>
                                  </m:ctrlPr>
                                </m:sSubPr>
                                <m:e>
                                  <m:r>
                                    <w:del w:id="490" w:author="Rozsenich Balázs" w:date="2015-04-28T17:46:00Z">
                                      <w:rPr>
                                        <w:rFonts w:ascii="Cambria Math" w:eastAsiaTheme="minorEastAsia" w:hAnsi="Cambria Math"/>
                                      </w:rPr>
                                      <m:t>x</m:t>
                                    </w:del>
                                  </m:r>
                                </m:e>
                                <m:sub>
                                  <m:r>
                                    <w:del w:id="491" w:author="Rozsenich Balázs" w:date="2015-04-28T17:46:00Z">
                                      <w:rPr>
                                        <w:rFonts w:ascii="Cambria Math" w:eastAsiaTheme="minorEastAsia" w:hAnsi="Cambria Math"/>
                                      </w:rPr>
                                      <m:t>i</m:t>
                                    </w:del>
                                  </m:r>
                                </m:sub>
                              </m:sSub>
                            </m:e>
                          </m:nary>
                        </m:den>
                      </m:f>
                    </m:e>
                  </m:rad>
                </m:num>
                <m:den>
                  <m:sSub>
                    <m:sSubPr>
                      <m:ctrlPr>
                        <w:del w:id="492" w:author="Rozsenich Balázs" w:date="2015-04-28T17:46:00Z">
                          <w:rPr>
                            <w:rFonts w:ascii="Cambria Math" w:eastAsiaTheme="minorEastAsia" w:hAnsi="Cambria Math"/>
                            <w:i/>
                          </w:rPr>
                        </w:del>
                      </m:ctrlPr>
                    </m:sSubPr>
                    <m:e>
                      <m:r>
                        <w:del w:id="493" w:author="Rozsenich Balázs" w:date="2015-04-28T17:46:00Z">
                          <w:rPr>
                            <w:rFonts w:ascii="Cambria Math" w:eastAsiaTheme="minorEastAsia" w:hAnsi="Cambria Math"/>
                          </w:rPr>
                          <m:t>d</m:t>
                        </w:del>
                      </m:r>
                    </m:e>
                    <m:sub>
                      <m:r>
                        <w:del w:id="494" w:author="Rozsenich Balázs" w:date="2015-04-28T17:46:00Z">
                          <w:rPr>
                            <w:rFonts w:ascii="Cambria Math" w:eastAsiaTheme="minorEastAsia" w:hAnsi="Cambria Math"/>
                          </w:rPr>
                          <m:t>min</m:t>
                        </w:del>
                      </m:r>
                    </m:sub>
                  </m:sSub>
                </m:den>
              </m:f>
              <m:r>
                <w:del w:id="495" w:author="Rozsenich Balázs" w:date="2015-04-28T17:46:00Z">
                  <w:rPr>
                    <w:rFonts w:ascii="Cambria Math" w:eastAsiaTheme="minorEastAsia" w:hAnsi="Cambria Math"/>
                  </w:rPr>
                  <m:t xml:space="preserve">+ </m:t>
                </w:del>
              </m:r>
              <m:f>
                <m:fPr>
                  <m:ctrlPr>
                    <w:del w:id="496" w:author="Rozsenich Balázs" w:date="2015-04-28T17:46:00Z">
                      <w:rPr>
                        <w:rFonts w:ascii="Cambria Math" w:eastAsiaTheme="minorEastAsia" w:hAnsi="Cambria Math"/>
                        <w:i/>
                      </w:rPr>
                    </w:del>
                  </m:ctrlPr>
                </m:fPr>
                <m:num>
                  <m:rad>
                    <m:radPr>
                      <m:degHide m:val="1"/>
                      <m:ctrlPr>
                        <w:del w:id="497" w:author="Rozsenich Balázs" w:date="2015-04-28T17:46:00Z">
                          <w:rPr>
                            <w:rFonts w:ascii="Cambria Math" w:eastAsiaTheme="minorEastAsia" w:hAnsi="Cambria Math"/>
                            <w:i/>
                          </w:rPr>
                        </w:del>
                      </m:ctrlPr>
                    </m:radPr>
                    <m:deg/>
                    <m:e>
                      <m:f>
                        <m:fPr>
                          <m:ctrlPr>
                            <w:del w:id="498" w:author="Rozsenich Balázs" w:date="2015-04-28T17:46:00Z">
                              <w:rPr>
                                <w:rFonts w:ascii="Cambria Math" w:eastAsiaTheme="minorEastAsia" w:hAnsi="Cambria Math"/>
                                <w:i/>
                              </w:rPr>
                            </w:del>
                          </m:ctrlPr>
                        </m:fPr>
                        <m:num>
                          <m:nary>
                            <m:naryPr>
                              <m:chr m:val="∑"/>
                              <m:limLoc m:val="undOvr"/>
                              <m:ctrlPr>
                                <w:del w:id="499" w:author="Rozsenich Balázs" w:date="2015-04-28T17:46:00Z">
                                  <w:rPr>
                                    <w:rFonts w:ascii="Cambria Math" w:eastAsiaTheme="minorEastAsia" w:hAnsi="Cambria Math"/>
                                    <w:i/>
                                  </w:rPr>
                                </w:del>
                              </m:ctrlPr>
                            </m:naryPr>
                            <m:sub>
                              <m:r>
                                <w:del w:id="500" w:author="Rozsenich Balázs" w:date="2015-04-28T17:46:00Z">
                                  <w:rPr>
                                    <w:rFonts w:ascii="Cambria Math" w:eastAsiaTheme="minorEastAsia" w:hAnsi="Cambria Math"/>
                                  </w:rPr>
                                  <m:t>i=1</m:t>
                                </w:del>
                              </m:r>
                            </m:sub>
                            <m:sup>
                              <m:r>
                                <w:del w:id="501" w:author="Rozsenich Balázs" w:date="2015-04-28T17:46:00Z">
                                  <w:rPr>
                                    <w:rFonts w:ascii="Cambria Math" w:eastAsiaTheme="minorEastAsia" w:hAnsi="Cambria Math"/>
                                  </w:rPr>
                                  <m:t>n</m:t>
                                </w:del>
                              </m:r>
                            </m:sup>
                            <m:e>
                              <m:sSup>
                                <m:sSupPr>
                                  <m:ctrlPr>
                                    <w:del w:id="502" w:author="Rozsenich Balázs" w:date="2015-04-28T17:46:00Z">
                                      <w:rPr>
                                        <w:rFonts w:ascii="Cambria Math" w:eastAsiaTheme="minorEastAsia" w:hAnsi="Cambria Math"/>
                                        <w:i/>
                                      </w:rPr>
                                    </w:del>
                                  </m:ctrlPr>
                                </m:sSupPr>
                                <m:e>
                                  <m:sSub>
                                    <m:sSubPr>
                                      <m:ctrlPr>
                                        <w:del w:id="503" w:author="Rozsenich Balázs" w:date="2015-04-28T17:46:00Z">
                                          <w:rPr>
                                            <w:rFonts w:ascii="Cambria Math" w:eastAsiaTheme="minorEastAsia" w:hAnsi="Cambria Math"/>
                                            <w:i/>
                                          </w:rPr>
                                        </w:del>
                                      </m:ctrlPr>
                                    </m:sSubPr>
                                    <m:e>
                                      <m:r>
                                        <w:del w:id="504" w:author="Rozsenich Balázs" w:date="2015-04-28T17:46:00Z">
                                          <w:rPr>
                                            <w:rFonts w:ascii="Cambria Math" w:eastAsiaTheme="minorEastAsia" w:hAnsi="Cambria Math"/>
                                          </w:rPr>
                                          <m:t>x</m:t>
                                        </w:del>
                                      </m:r>
                                    </m:e>
                                    <m:sub>
                                      <m:r>
                                        <w:del w:id="505" w:author="Rozsenich Balázs" w:date="2015-04-28T17:46:00Z">
                                          <w:rPr>
                                            <w:rFonts w:ascii="Cambria Math" w:eastAsiaTheme="minorEastAsia" w:hAnsi="Cambria Math"/>
                                          </w:rPr>
                                          <m:t>i</m:t>
                                        </w:del>
                                      </m:r>
                                    </m:sub>
                                  </m:sSub>
                                  <m:r>
                                    <w:del w:id="506" w:author="Rozsenich Balázs" w:date="2015-04-28T17:46:00Z">
                                      <w:rPr>
                                        <w:rFonts w:ascii="Cambria Math" w:eastAsiaTheme="minorEastAsia" w:hAnsi="Cambria Math"/>
                                      </w:rPr>
                                      <m:t>(</m:t>
                                    </w:del>
                                  </m:r>
                                  <m:sSub>
                                    <m:sSubPr>
                                      <m:ctrlPr>
                                        <w:del w:id="507" w:author="Rozsenich Balázs" w:date="2015-04-28T17:46:00Z">
                                          <w:rPr>
                                            <w:rFonts w:ascii="Cambria Math" w:eastAsiaTheme="minorEastAsia" w:hAnsi="Cambria Math"/>
                                            <w:i/>
                                          </w:rPr>
                                        </w:del>
                                      </m:ctrlPr>
                                    </m:sSubPr>
                                    <m:e>
                                      <m:r>
                                        <w:del w:id="508" w:author="Rozsenich Balázs" w:date="2015-04-28T17:46:00Z">
                                          <w:rPr>
                                            <w:rFonts w:ascii="Cambria Math" w:eastAsiaTheme="minorEastAsia" w:hAnsi="Cambria Math"/>
                                          </w:rPr>
                                          <m:t>r</m:t>
                                        </w:del>
                                      </m:r>
                                    </m:e>
                                    <m:sub>
                                      <m:r>
                                        <w:del w:id="509" w:author="Rozsenich Balázs" w:date="2015-04-28T17:46:00Z">
                                          <w:rPr>
                                            <w:rFonts w:ascii="Cambria Math" w:eastAsiaTheme="minorEastAsia" w:hAnsi="Cambria Math"/>
                                          </w:rPr>
                                          <m:t>i</m:t>
                                        </w:del>
                                      </m:r>
                                    </m:sub>
                                  </m:sSub>
                                  <m:r>
                                    <w:del w:id="510" w:author="Rozsenich Balázs" w:date="2015-04-28T17:46:00Z">
                                      <w:rPr>
                                        <w:rFonts w:ascii="Cambria Math" w:eastAsiaTheme="minorEastAsia" w:hAnsi="Cambria Math"/>
                                      </w:rPr>
                                      <m:t>-</m:t>
                                    </w:del>
                                  </m:r>
                                  <m:sSub>
                                    <m:sSubPr>
                                      <m:ctrlPr>
                                        <w:del w:id="511" w:author="Rozsenich Balázs" w:date="2015-04-28T17:46:00Z">
                                          <w:rPr>
                                            <w:rFonts w:ascii="Cambria Math" w:eastAsiaTheme="minorEastAsia" w:hAnsi="Cambria Math"/>
                                            <w:i/>
                                          </w:rPr>
                                        </w:del>
                                      </m:ctrlPr>
                                    </m:sSubPr>
                                    <m:e>
                                      <m:r>
                                        <w:del w:id="512" w:author="Rozsenich Balázs" w:date="2015-04-28T17:46:00Z">
                                          <w:rPr>
                                            <w:rFonts w:ascii="Cambria Math" w:eastAsiaTheme="minorEastAsia" w:hAnsi="Cambria Math"/>
                                          </w:rPr>
                                          <m:t>r</m:t>
                                        </w:del>
                                      </m:r>
                                    </m:e>
                                    <m:sub>
                                      <m:r>
                                        <w:del w:id="513" w:author="Rozsenich Balázs" w:date="2015-04-28T17:46:00Z">
                                          <w:rPr>
                                            <w:rFonts w:ascii="Cambria Math" w:eastAsiaTheme="minorEastAsia" w:hAnsi="Cambria Math"/>
                                          </w:rPr>
                                          <m:t>max</m:t>
                                        </w:del>
                                      </m:r>
                                    </m:sub>
                                  </m:sSub>
                                  <m:r>
                                    <w:del w:id="514" w:author="Rozsenich Balázs" w:date="2015-04-28T17:46:00Z">
                                      <w:rPr>
                                        <w:rFonts w:ascii="Cambria Math" w:eastAsiaTheme="minorEastAsia" w:hAnsi="Cambria Math"/>
                                      </w:rPr>
                                      <m:t>)</m:t>
                                    </w:del>
                                  </m:r>
                                </m:e>
                                <m:sup>
                                  <m:r>
                                    <w:del w:id="515" w:author="Rozsenich Balázs" w:date="2015-04-28T17:46:00Z">
                                      <w:rPr>
                                        <w:rFonts w:ascii="Cambria Math" w:eastAsiaTheme="minorEastAsia" w:hAnsi="Cambria Math"/>
                                      </w:rPr>
                                      <m:t>2</m:t>
                                    </w:del>
                                  </m:r>
                                </m:sup>
                              </m:sSup>
                            </m:e>
                          </m:nary>
                        </m:num>
                        <m:den>
                          <m:nary>
                            <m:naryPr>
                              <m:chr m:val="∑"/>
                              <m:limLoc m:val="subSup"/>
                              <m:ctrlPr>
                                <w:del w:id="516" w:author="Rozsenich Balázs" w:date="2015-04-28T17:46:00Z">
                                  <w:rPr>
                                    <w:rFonts w:ascii="Cambria Math" w:eastAsiaTheme="minorEastAsia" w:hAnsi="Cambria Math"/>
                                    <w:i/>
                                  </w:rPr>
                                </w:del>
                              </m:ctrlPr>
                            </m:naryPr>
                            <m:sub>
                              <m:r>
                                <w:del w:id="517" w:author="Rozsenich Balázs" w:date="2015-04-28T17:46:00Z">
                                  <w:rPr>
                                    <w:rFonts w:ascii="Cambria Math" w:eastAsiaTheme="minorEastAsia" w:hAnsi="Cambria Math"/>
                                  </w:rPr>
                                  <m:t>i=1</m:t>
                                </w:del>
                              </m:r>
                            </m:sub>
                            <m:sup>
                              <m:r>
                                <w:del w:id="518" w:author="Rozsenich Balázs" w:date="2015-04-28T17:46:00Z">
                                  <w:rPr>
                                    <w:rFonts w:ascii="Cambria Math" w:eastAsiaTheme="minorEastAsia" w:hAnsi="Cambria Math"/>
                                  </w:rPr>
                                  <m:t>n</m:t>
                                </w:del>
                              </m:r>
                            </m:sup>
                            <m:e>
                              <m:sSub>
                                <m:sSubPr>
                                  <m:ctrlPr>
                                    <w:del w:id="519" w:author="Rozsenich Balázs" w:date="2015-04-28T17:46:00Z">
                                      <w:rPr>
                                        <w:rFonts w:ascii="Cambria Math" w:eastAsiaTheme="minorEastAsia" w:hAnsi="Cambria Math"/>
                                        <w:i/>
                                      </w:rPr>
                                    </w:del>
                                  </m:ctrlPr>
                                </m:sSubPr>
                                <m:e>
                                  <m:r>
                                    <w:del w:id="520" w:author="Rozsenich Balázs" w:date="2015-04-28T17:46:00Z">
                                      <w:rPr>
                                        <w:rFonts w:ascii="Cambria Math" w:eastAsiaTheme="minorEastAsia" w:hAnsi="Cambria Math"/>
                                      </w:rPr>
                                      <m:t>x</m:t>
                                    </w:del>
                                  </m:r>
                                </m:e>
                                <m:sub>
                                  <m:r>
                                    <w:del w:id="521" w:author="Rozsenich Balázs" w:date="2015-04-28T17:46:00Z">
                                      <w:rPr>
                                        <w:rFonts w:ascii="Cambria Math" w:eastAsiaTheme="minorEastAsia" w:hAnsi="Cambria Math"/>
                                      </w:rPr>
                                      <m:t>i</m:t>
                                    </w:del>
                                  </m:r>
                                </m:sub>
                              </m:sSub>
                            </m:e>
                          </m:nary>
                        </m:den>
                      </m:f>
                    </m:e>
                  </m:rad>
                </m:num>
                <m:den>
                  <m:sSub>
                    <m:sSubPr>
                      <m:ctrlPr>
                        <w:del w:id="522" w:author="Rozsenich Balázs" w:date="2015-04-28T17:46:00Z">
                          <w:rPr>
                            <w:rFonts w:ascii="Cambria Math" w:eastAsiaTheme="minorEastAsia" w:hAnsi="Cambria Math"/>
                            <w:i/>
                          </w:rPr>
                        </w:del>
                      </m:ctrlPr>
                    </m:sSubPr>
                    <m:e>
                      <m:r>
                        <w:del w:id="523" w:author="Rozsenich Balázs" w:date="2015-04-28T17:46:00Z">
                          <w:rPr>
                            <w:rFonts w:ascii="Cambria Math" w:eastAsiaTheme="minorEastAsia" w:hAnsi="Cambria Math"/>
                          </w:rPr>
                          <m:t>r</m:t>
                        </w:del>
                      </m:r>
                    </m:e>
                    <m:sub>
                      <m:r>
                        <w:del w:id="524" w:author="Rozsenich Balázs" w:date="2015-04-28T17:46:00Z">
                          <w:rPr>
                            <w:rFonts w:ascii="Cambria Math" w:eastAsiaTheme="minorEastAsia" w:hAnsi="Cambria Math"/>
                          </w:rPr>
                          <m:t>max</m:t>
                        </w:del>
                      </m:r>
                    </m:sub>
                  </m:sSub>
                </m:den>
              </m:f>
            </m:e>
          </m:func>
        </m:oMath>
      </m:oMathPara>
    </w:p>
    <w:p w14:paraId="7B3C38D5" w14:textId="77777777" w:rsidR="000F2550" w:rsidRDefault="00CC3AF8" w:rsidP="007D2C37">
      <w:pPr>
        <w:pStyle w:val="ThesisKpalrs"/>
      </w:pPr>
      <w:r>
        <w:rPr>
          <w:noProof w:val="0"/>
        </w:rPr>
        <w:fldChar w:fldCharType="begin"/>
      </w:r>
      <w:r>
        <w:instrText xml:space="preserve"> STYLEREF 1 \s </w:instrText>
      </w:r>
      <w:r>
        <w:rPr>
          <w:noProof w:val="0"/>
        </w:rPr>
        <w:fldChar w:fldCharType="separate"/>
      </w:r>
      <w:bookmarkStart w:id="525" w:name="_Toc418007444"/>
      <w:r w:rsidR="0004568F">
        <w:t>6</w:t>
      </w:r>
      <w:r>
        <w:fldChar w:fldCharType="end"/>
      </w:r>
      <w:r w:rsidR="003620FF">
        <w:t>.</w:t>
      </w:r>
      <w:r>
        <w:rPr>
          <w:noProof w:val="0"/>
        </w:rPr>
        <w:fldChar w:fldCharType="begin"/>
      </w:r>
      <w:r>
        <w:instrText xml:space="preserve"> SEQ egyenlet \* ARABIC \s 1 </w:instrText>
      </w:r>
      <w:r>
        <w:rPr>
          <w:noProof w:val="0"/>
        </w:rPr>
        <w:fldChar w:fldCharType="separate"/>
      </w:r>
      <w:r w:rsidR="0004568F">
        <w:t>4</w:t>
      </w:r>
      <w:r>
        <w:fldChar w:fldCharType="end"/>
      </w:r>
      <w:r w:rsidR="003620FF">
        <w:t xml:space="preserve"> képlet A közeli modell célfüggvénye</w:t>
      </w:r>
      <w:bookmarkEnd w:id="525"/>
    </w:p>
    <w:p w14:paraId="505D2E4D" w14:textId="2D2D92B3" w:rsidR="008019D9" w:rsidRPr="00482529" w:rsidRDefault="008019D9" w:rsidP="008019D9">
      <w:pPr>
        <w:pStyle w:val="ThesisSzveg"/>
      </w:pPr>
      <w:r>
        <w:t xml:space="preserve">A modell célfüggvényét a </w:t>
      </w:r>
      <w:r w:rsidR="00006895">
        <w:t>fenti</w:t>
      </w:r>
      <w:r>
        <w:t xml:space="preserve"> ábra mutatja be, ahol </w:t>
      </w:r>
      <w:r w:rsidRPr="007136B8">
        <w:rPr>
          <w:i/>
        </w:rPr>
        <w:t>d</w:t>
      </w:r>
      <w:r w:rsidRPr="007136B8">
        <w:rPr>
          <w:i/>
          <w:vertAlign w:val="subscript"/>
        </w:rPr>
        <w:t>ij</w:t>
      </w:r>
      <w:r>
        <w:t xml:space="preserve"> az i-edik és j-edik szoba távolsága, </w:t>
      </w:r>
      <w:r>
        <w:rPr>
          <w:i/>
        </w:rPr>
        <w:t>d</w:t>
      </w:r>
      <w:r>
        <w:rPr>
          <w:i/>
          <w:vertAlign w:val="subscript"/>
        </w:rPr>
        <w:t>min</w:t>
      </w:r>
      <w:r>
        <w:t xml:space="preserve"> a legalacsonyabb távolság a sokaságban, </w:t>
      </w:r>
      <w:r>
        <w:rPr>
          <w:i/>
        </w:rPr>
        <w:t>r</w:t>
      </w:r>
      <w:r w:rsidRPr="00482529">
        <w:rPr>
          <w:i/>
          <w:vertAlign w:val="subscript"/>
        </w:rPr>
        <w:t>i</w:t>
      </w:r>
      <w:r>
        <w:t xml:space="preserve"> az i-edik szoba átlagos értékelése </w:t>
      </w:r>
      <w:r w:rsidRPr="00482529">
        <w:rPr>
          <w:i/>
        </w:rPr>
        <w:t>r</w:t>
      </w:r>
      <w:r w:rsidRPr="00482529">
        <w:rPr>
          <w:i/>
          <w:vertAlign w:val="subscript"/>
        </w:rPr>
        <w:t>max</w:t>
      </w:r>
      <w:r>
        <w:t xml:space="preserve"> pedig a lehetséges legmagasabb értékelés.</w:t>
      </w:r>
    </w:p>
    <w:p w14:paraId="21C6219B" w14:textId="77777777" w:rsidR="00965E6C" w:rsidRDefault="00965E6C">
      <w:pPr>
        <w:pStyle w:val="Cmsor3"/>
      </w:pPr>
      <w:bookmarkStart w:id="526" w:name="_Ref416700084"/>
      <w:bookmarkStart w:id="527" w:name="_Ref416702335"/>
      <w:bookmarkStart w:id="528" w:name="_Toc418004075"/>
      <w:r w:rsidRPr="00964772">
        <w:t xml:space="preserve">Olcsó és közeli </w:t>
      </w:r>
      <w:r w:rsidR="00240B48">
        <w:t>modell</w:t>
      </w:r>
      <w:bookmarkEnd w:id="526"/>
      <w:bookmarkEnd w:id="527"/>
      <w:bookmarkEnd w:id="528"/>
    </w:p>
    <w:p w14:paraId="490404C9" w14:textId="77777777" w:rsidR="004676DB" w:rsidRDefault="000F2550" w:rsidP="007E1A69">
      <w:pPr>
        <w:pStyle w:val="ThesisSzvegElsBekezds"/>
      </w:pPr>
      <w:r>
        <w:t xml:space="preserve">Az olcsó és közeli modell egyesíti a </w:t>
      </w:r>
      <w:r>
        <w:fldChar w:fldCharType="begin"/>
      </w:r>
      <w:r>
        <w:instrText xml:space="preserve"> REF _Ref416201495 \r \h </w:instrText>
      </w:r>
      <w:r>
        <w:fldChar w:fldCharType="separate"/>
      </w:r>
      <w:r w:rsidR="0004568F">
        <w:t>6.2.1</w:t>
      </w:r>
      <w:r>
        <w:fldChar w:fldCharType="end"/>
      </w:r>
      <w:r>
        <w:t xml:space="preserve"> és </w:t>
      </w:r>
      <w:r>
        <w:fldChar w:fldCharType="begin"/>
      </w:r>
      <w:r>
        <w:instrText xml:space="preserve"> REF _Ref416201499 \r \h </w:instrText>
      </w:r>
      <w:r>
        <w:fldChar w:fldCharType="separate"/>
      </w:r>
      <w:r w:rsidR="0004568F">
        <w:t>6.2.2</w:t>
      </w:r>
      <w:r>
        <w:fldChar w:fldCharType="end"/>
      </w:r>
      <w:r>
        <w:t xml:space="preserve"> fejezetekben taglalt modelleket, vagyis az egymáshoz legközelebb eső legolcsóbb és lehető legmagasabb értékeléssel bíró szobákat adja eredményül.</w:t>
      </w:r>
    </w:p>
    <w:bookmarkStart w:id="529" w:name="_1491308542"/>
    <w:bookmarkEnd w:id="529"/>
    <w:p w14:paraId="3A3865D1" w14:textId="4E8754B8" w:rsidR="003620FF" w:rsidRDefault="00AB7FF4" w:rsidP="007D53F0">
      <w:pPr>
        <w:pStyle w:val="ThesisSzvegElsBekezds"/>
        <w:jc w:val="center"/>
      </w:pPr>
      <w:r>
        <w:object w:dxaOrig="7575" w:dyaOrig="1050" w14:anchorId="7FAF0D50">
          <v:shape id="_x0000_i1033" type="#_x0000_t75" style="width:389.25pt;height:57.75pt" o:ole="">
            <v:imagedata r:id="rId36" o:title=""/>
          </v:shape>
          <o:OLEObject Type="Link" ProgID="Visio.Drawing.15" ShapeID="_x0000_i1033" DrawAspect="Content" r:id="rId37" UpdateMode="Always">
            <o:LinkType>EnhancedMetaFile</o:LinkType>
            <o:LockedField>false</o:LockedField>
            <o:FieldCodes>\f 0 \* MERGEFORMAT</o:FieldCodes>
          </o:OLEObject>
        </w:object>
      </w:r>
    </w:p>
    <w:p w14:paraId="20A6D1C1" w14:textId="0BD564A9" w:rsidR="00E364C5" w:rsidRDefault="003C03EA" w:rsidP="007D2C37">
      <w:pPr>
        <w:pStyle w:val="ThesisKpalrs"/>
      </w:pPr>
      <w:r>
        <w:fldChar w:fldCharType="begin"/>
      </w:r>
      <w:r>
        <w:instrText xml:space="preserve"> STYLEREF 1 \s </w:instrText>
      </w:r>
      <w:r>
        <w:fldChar w:fldCharType="separate"/>
      </w:r>
      <w:bookmarkStart w:id="530" w:name="_Toc418007429"/>
      <w:r w:rsidR="0004568F">
        <w:t>6</w:t>
      </w:r>
      <w:r>
        <w:fldChar w:fldCharType="end"/>
      </w:r>
      <w:r>
        <w:t>.</w:t>
      </w:r>
      <w:r>
        <w:fldChar w:fldCharType="begin"/>
      </w:r>
      <w:r>
        <w:instrText xml:space="preserve"> SEQ ábra \* ARABIC \s 1 </w:instrText>
      </w:r>
      <w:r>
        <w:fldChar w:fldCharType="separate"/>
      </w:r>
      <w:r w:rsidR="0004568F">
        <w:t>9</w:t>
      </w:r>
      <w:r>
        <w:fldChar w:fldCharType="end"/>
      </w:r>
      <w:r w:rsidR="003620FF">
        <w:t xml:space="preserve"> ábra Az olcsó és közeli modellhez szükséges paraméterek</w:t>
      </w:r>
      <w:bookmarkEnd w:id="530"/>
    </w:p>
    <w:p w14:paraId="3AC98FE3" w14:textId="77777777" w:rsidR="00530FAE" w:rsidRDefault="004D06E6" w:rsidP="004676DB">
      <w:pPr>
        <w:pStyle w:val="ThesisSzveg"/>
      </w:pPr>
      <w:r>
        <w:t xml:space="preserve">Az összevont modellnek szüksége van minden, </w:t>
      </w:r>
      <w:r w:rsidR="00E7459E">
        <w:t>az előző</w:t>
      </w:r>
      <w:r>
        <w:t xml:space="preserve"> két fejezetben tárgyalt kiegészítő paraméterre, ahogy</w:t>
      </w:r>
      <w:r w:rsidR="00E7459E">
        <w:t xml:space="preserve"> az</w:t>
      </w:r>
      <w:r>
        <w:t xml:space="preserve"> a fenti ábrán is látható.</w:t>
      </w:r>
    </w:p>
    <w:p w14:paraId="61A1C8D6" w14:textId="16DF6D54" w:rsidR="003620FF" w:rsidRPr="007E1A69" w:rsidRDefault="00A21AF9" w:rsidP="003620FF">
      <w:pPr>
        <w:pStyle w:val="ThesisSzveg"/>
        <w:keepNext/>
        <w:rPr>
          <w:sz w:val="22"/>
        </w:rPr>
      </w:pPr>
      <m:oMathPara>
        <m:oMath>
          <m:func>
            <m:funcPr>
              <m:ctrlPr>
                <w:rPr>
                  <w:rFonts w:ascii="Cambria Math" w:hAnsi="Cambria Math"/>
                  <w:i/>
                  <w:sz w:val="22"/>
                </w:rPr>
              </m:ctrlPr>
            </m:funcPr>
            <m:fName>
              <m:limLow>
                <m:limLowPr>
                  <m:ctrlPr>
                    <w:rPr>
                      <w:rFonts w:ascii="Cambria Math" w:hAnsi="Cambria Math"/>
                      <w:i/>
                      <w:sz w:val="22"/>
                    </w:rPr>
                  </m:ctrlPr>
                </m:limLowPr>
                <m:e>
                  <m:r>
                    <m:rPr>
                      <m:sty m:val="p"/>
                    </m:rPr>
                    <w:rPr>
                      <w:rFonts w:ascii="Cambria Math" w:hAnsi="Cambria Math"/>
                      <w:sz w:val="22"/>
                    </w:rPr>
                    <m:t>min</m:t>
                  </m:r>
                </m:e>
                <m:lim/>
              </m:limLow>
            </m:fName>
            <m:e>
              <m:f>
                <m:fPr>
                  <m:ctrlPr>
                    <w:del w:id="531" w:author="Rozsenich Balázs" w:date="2015-04-28T17:47:00Z">
                      <w:rPr>
                        <w:rFonts w:ascii="Cambria Math" w:hAnsi="Cambria Math"/>
                        <w:i/>
                        <w:sz w:val="22"/>
                      </w:rPr>
                    </w:del>
                  </m:ctrlPr>
                </m:fPr>
                <m:num>
                  <m:rad>
                    <m:radPr>
                      <m:degHide m:val="1"/>
                      <m:ctrlPr>
                        <w:del w:id="532" w:author="Rozsenich Balázs" w:date="2015-04-28T17:47:00Z">
                          <w:rPr>
                            <w:rFonts w:ascii="Cambria Math" w:hAnsi="Cambria Math"/>
                            <w:i/>
                            <w:sz w:val="22"/>
                          </w:rPr>
                        </w:del>
                      </m:ctrlPr>
                    </m:radPr>
                    <m:deg/>
                    <m:e>
                      <m:f>
                        <m:fPr>
                          <m:ctrlPr>
                            <w:del w:id="533" w:author="Rozsenich Balázs" w:date="2015-04-28T17:47:00Z">
                              <w:rPr>
                                <w:rFonts w:ascii="Cambria Math" w:hAnsi="Cambria Math"/>
                                <w:i/>
                                <w:sz w:val="22"/>
                              </w:rPr>
                            </w:del>
                          </m:ctrlPr>
                        </m:fPr>
                        <m:num>
                          <m:nary>
                            <m:naryPr>
                              <m:chr m:val="∑"/>
                              <m:limLoc m:val="undOvr"/>
                              <m:ctrlPr>
                                <w:del w:id="534" w:author="Rozsenich Balázs" w:date="2015-04-28T17:47:00Z">
                                  <w:rPr>
                                    <w:rFonts w:ascii="Cambria Math" w:hAnsi="Cambria Math"/>
                                    <w:i/>
                                    <w:sz w:val="22"/>
                                  </w:rPr>
                                </w:del>
                              </m:ctrlPr>
                            </m:naryPr>
                            <m:sub>
                              <m:r>
                                <w:del w:id="535" w:author="Rozsenich Balázs" w:date="2015-04-28T17:47:00Z">
                                  <w:rPr>
                                    <w:rFonts w:ascii="Cambria Math" w:hAnsi="Cambria Math"/>
                                    <w:sz w:val="22"/>
                                  </w:rPr>
                                  <m:t>i=1</m:t>
                                </w:del>
                              </m:r>
                            </m:sub>
                            <m:sup>
                              <m:r>
                                <w:del w:id="536" w:author="Rozsenich Balázs" w:date="2015-04-28T17:47:00Z">
                                  <w:rPr>
                                    <w:rFonts w:ascii="Cambria Math" w:hAnsi="Cambria Math"/>
                                    <w:sz w:val="22"/>
                                  </w:rPr>
                                  <m:t>n</m:t>
                                </w:del>
                              </m:r>
                            </m:sup>
                            <m:e>
                              <m:nary>
                                <m:naryPr>
                                  <m:chr m:val="∑"/>
                                  <m:limLoc m:val="undOvr"/>
                                  <m:ctrlPr>
                                    <w:del w:id="537" w:author="Rozsenich Balázs" w:date="2015-04-28T17:47:00Z">
                                      <w:rPr>
                                        <w:rFonts w:ascii="Cambria Math" w:hAnsi="Cambria Math"/>
                                        <w:i/>
                                        <w:sz w:val="22"/>
                                      </w:rPr>
                                    </w:del>
                                  </m:ctrlPr>
                                </m:naryPr>
                                <m:sub>
                                  <m:r>
                                    <w:del w:id="538" w:author="Rozsenich Balázs" w:date="2015-04-28T17:47:00Z">
                                      <w:rPr>
                                        <w:rFonts w:ascii="Cambria Math" w:hAnsi="Cambria Math"/>
                                        <w:sz w:val="22"/>
                                      </w:rPr>
                                      <m:t>j=1</m:t>
                                    </w:del>
                                  </m:r>
                                </m:sub>
                                <m:sup>
                                  <m:r>
                                    <w:del w:id="539" w:author="Rozsenich Balázs" w:date="2015-04-28T17:47:00Z">
                                      <w:rPr>
                                        <w:rFonts w:ascii="Cambria Math" w:hAnsi="Cambria Math"/>
                                        <w:sz w:val="22"/>
                                      </w:rPr>
                                      <m:t>n</m:t>
                                    </w:del>
                                  </m:r>
                                </m:sup>
                                <m:e>
                                  <m:sSub>
                                    <m:sSubPr>
                                      <m:ctrlPr>
                                        <w:del w:id="540" w:author="Rozsenich Balázs" w:date="2015-04-28T17:47:00Z">
                                          <w:rPr>
                                            <w:rFonts w:ascii="Cambria Math" w:hAnsi="Cambria Math"/>
                                            <w:i/>
                                            <w:sz w:val="22"/>
                                          </w:rPr>
                                        </w:del>
                                      </m:ctrlPr>
                                    </m:sSubPr>
                                    <m:e>
                                      <m:r>
                                        <w:del w:id="541" w:author="Rozsenich Balázs" w:date="2015-04-28T17:47:00Z">
                                          <w:rPr>
                                            <w:rFonts w:ascii="Cambria Math" w:hAnsi="Cambria Math"/>
                                            <w:sz w:val="22"/>
                                          </w:rPr>
                                          <m:t>x</m:t>
                                        </w:del>
                                      </m:r>
                                    </m:e>
                                    <m:sub>
                                      <m:r>
                                        <w:del w:id="542" w:author="Rozsenich Balázs" w:date="2015-04-28T17:47:00Z">
                                          <w:rPr>
                                            <w:rFonts w:ascii="Cambria Math" w:hAnsi="Cambria Math"/>
                                            <w:sz w:val="22"/>
                                          </w:rPr>
                                          <m:t>i</m:t>
                                        </w:del>
                                      </m:r>
                                    </m:sub>
                                  </m:sSub>
                                  <m:sSub>
                                    <m:sSubPr>
                                      <m:ctrlPr>
                                        <w:del w:id="543" w:author="Rozsenich Balázs" w:date="2015-04-28T17:47:00Z">
                                          <w:rPr>
                                            <w:rFonts w:ascii="Cambria Math" w:hAnsi="Cambria Math"/>
                                            <w:i/>
                                            <w:sz w:val="22"/>
                                          </w:rPr>
                                        </w:del>
                                      </m:ctrlPr>
                                    </m:sSubPr>
                                    <m:e>
                                      <m:r>
                                        <w:del w:id="544" w:author="Rozsenich Balázs" w:date="2015-04-28T17:47:00Z">
                                          <w:rPr>
                                            <w:rFonts w:ascii="Cambria Math" w:hAnsi="Cambria Math"/>
                                            <w:sz w:val="22"/>
                                          </w:rPr>
                                          <m:t>x</m:t>
                                        </w:del>
                                      </m:r>
                                    </m:e>
                                    <m:sub>
                                      <m:r>
                                        <w:del w:id="545" w:author="Rozsenich Balázs" w:date="2015-04-28T17:47:00Z">
                                          <w:rPr>
                                            <w:rFonts w:ascii="Cambria Math" w:hAnsi="Cambria Math"/>
                                            <w:sz w:val="22"/>
                                          </w:rPr>
                                          <m:t>j</m:t>
                                        </w:del>
                                      </m:r>
                                    </m:sub>
                                  </m:sSub>
                                  <m:sSup>
                                    <m:sSupPr>
                                      <m:ctrlPr>
                                        <w:del w:id="546" w:author="Rozsenich Balázs" w:date="2015-04-28T17:47:00Z">
                                          <w:rPr>
                                            <w:rFonts w:ascii="Cambria Math" w:hAnsi="Cambria Math"/>
                                            <w:i/>
                                            <w:sz w:val="22"/>
                                          </w:rPr>
                                        </w:del>
                                      </m:ctrlPr>
                                    </m:sSupPr>
                                    <m:e>
                                      <m:r>
                                        <w:del w:id="547" w:author="Rozsenich Balázs" w:date="2015-04-28T17:47:00Z">
                                          <w:rPr>
                                            <w:rFonts w:ascii="Cambria Math" w:hAnsi="Cambria Math"/>
                                            <w:sz w:val="22"/>
                                          </w:rPr>
                                          <m:t>(</m:t>
                                        </w:del>
                                      </m:r>
                                      <m:sSub>
                                        <m:sSubPr>
                                          <m:ctrlPr>
                                            <w:del w:id="548" w:author="Rozsenich Balázs" w:date="2015-04-28T17:47:00Z">
                                              <w:rPr>
                                                <w:rFonts w:ascii="Cambria Math" w:hAnsi="Cambria Math"/>
                                                <w:i/>
                                                <w:sz w:val="22"/>
                                              </w:rPr>
                                            </w:del>
                                          </m:ctrlPr>
                                        </m:sSubPr>
                                        <m:e>
                                          <m:r>
                                            <w:del w:id="549" w:author="Rozsenich Balázs" w:date="2015-04-28T17:47:00Z">
                                              <w:rPr>
                                                <w:rFonts w:ascii="Cambria Math" w:hAnsi="Cambria Math"/>
                                                <w:sz w:val="22"/>
                                              </w:rPr>
                                              <m:t>d</m:t>
                                            </w:del>
                                          </m:r>
                                        </m:e>
                                        <m:sub>
                                          <m:r>
                                            <w:del w:id="550" w:author="Rozsenich Balázs" w:date="2015-04-28T17:47:00Z">
                                              <w:rPr>
                                                <w:rFonts w:ascii="Cambria Math" w:hAnsi="Cambria Math"/>
                                                <w:sz w:val="22"/>
                                              </w:rPr>
                                              <m:t>ij</m:t>
                                            </w:del>
                                          </m:r>
                                        </m:sub>
                                      </m:sSub>
                                      <m:sSub>
                                        <m:sSubPr>
                                          <m:ctrlPr>
                                            <w:del w:id="551" w:author="Rozsenich Balázs" w:date="2015-04-28T17:47:00Z">
                                              <w:rPr>
                                                <w:rFonts w:ascii="Cambria Math" w:hAnsi="Cambria Math"/>
                                                <w:i/>
                                                <w:sz w:val="22"/>
                                              </w:rPr>
                                            </w:del>
                                          </m:ctrlPr>
                                        </m:sSubPr>
                                        <m:e>
                                          <m:r>
                                            <w:del w:id="552" w:author="Rozsenich Balázs" w:date="2015-04-28T17:47:00Z">
                                              <w:rPr>
                                                <w:rFonts w:ascii="Cambria Math" w:hAnsi="Cambria Math"/>
                                                <w:sz w:val="22"/>
                                              </w:rPr>
                                              <m:t>-d</m:t>
                                            </w:del>
                                          </m:r>
                                        </m:e>
                                        <m:sub>
                                          <m:r>
                                            <w:del w:id="553" w:author="Rozsenich Balázs" w:date="2015-04-28T17:47:00Z">
                                              <w:rPr>
                                                <w:rFonts w:ascii="Cambria Math" w:hAnsi="Cambria Math"/>
                                                <w:sz w:val="22"/>
                                              </w:rPr>
                                              <m:t>min</m:t>
                                            </w:del>
                                          </m:r>
                                        </m:sub>
                                      </m:sSub>
                                      <m:r>
                                        <w:del w:id="554" w:author="Rozsenich Balázs" w:date="2015-04-28T17:47:00Z">
                                          <w:rPr>
                                            <w:rFonts w:ascii="Cambria Math" w:hAnsi="Cambria Math"/>
                                            <w:sz w:val="22"/>
                                          </w:rPr>
                                          <m:t>)</m:t>
                                        </w:del>
                                      </m:r>
                                    </m:e>
                                    <m:sup>
                                      <m:r>
                                        <w:del w:id="555" w:author="Rozsenich Balázs" w:date="2015-04-28T17:47:00Z">
                                          <w:rPr>
                                            <w:rFonts w:ascii="Cambria Math" w:hAnsi="Cambria Math"/>
                                            <w:sz w:val="22"/>
                                          </w:rPr>
                                          <m:t>2</m:t>
                                        </w:del>
                                      </m:r>
                                    </m:sup>
                                  </m:sSup>
                                </m:e>
                              </m:nary>
                            </m:e>
                          </m:nary>
                        </m:num>
                        <m:den>
                          <m:nary>
                            <m:naryPr>
                              <m:chr m:val="∑"/>
                              <m:limLoc m:val="subSup"/>
                              <m:ctrlPr>
                                <w:del w:id="556" w:author="Rozsenich Balázs" w:date="2015-04-28T17:47:00Z">
                                  <w:rPr>
                                    <w:rFonts w:ascii="Cambria Math" w:hAnsi="Cambria Math"/>
                                    <w:i/>
                                    <w:sz w:val="22"/>
                                  </w:rPr>
                                </w:del>
                              </m:ctrlPr>
                            </m:naryPr>
                            <m:sub>
                              <m:r>
                                <w:del w:id="557" w:author="Rozsenich Balázs" w:date="2015-04-28T17:47:00Z">
                                  <w:rPr>
                                    <w:rFonts w:ascii="Cambria Math" w:hAnsi="Cambria Math"/>
                                    <w:sz w:val="22"/>
                                  </w:rPr>
                                  <m:t>i=1</m:t>
                                </w:del>
                              </m:r>
                            </m:sub>
                            <m:sup>
                              <m:r>
                                <w:del w:id="558" w:author="Rozsenich Balázs" w:date="2015-04-28T17:47:00Z">
                                  <w:rPr>
                                    <w:rFonts w:ascii="Cambria Math" w:hAnsi="Cambria Math"/>
                                    <w:sz w:val="22"/>
                                  </w:rPr>
                                  <m:t>n</m:t>
                                </w:del>
                              </m:r>
                            </m:sup>
                            <m:e>
                              <m:sSub>
                                <m:sSubPr>
                                  <m:ctrlPr>
                                    <w:del w:id="559" w:author="Rozsenich Balázs" w:date="2015-04-28T17:47:00Z">
                                      <w:rPr>
                                        <w:rFonts w:ascii="Cambria Math" w:hAnsi="Cambria Math"/>
                                        <w:i/>
                                        <w:sz w:val="22"/>
                                      </w:rPr>
                                    </w:del>
                                  </m:ctrlPr>
                                </m:sSubPr>
                                <m:e>
                                  <m:r>
                                    <w:del w:id="560" w:author="Rozsenich Balázs" w:date="2015-04-28T17:47:00Z">
                                      <w:rPr>
                                        <w:rFonts w:ascii="Cambria Math" w:hAnsi="Cambria Math"/>
                                        <w:sz w:val="22"/>
                                      </w:rPr>
                                      <m:t>x</m:t>
                                    </w:del>
                                  </m:r>
                                </m:e>
                                <m:sub>
                                  <m:r>
                                    <w:del w:id="561" w:author="Rozsenich Balázs" w:date="2015-04-28T17:47:00Z">
                                      <w:rPr>
                                        <w:rFonts w:ascii="Cambria Math" w:hAnsi="Cambria Math"/>
                                        <w:sz w:val="22"/>
                                      </w:rPr>
                                      <m:t>i</m:t>
                                    </w:del>
                                  </m:r>
                                </m:sub>
                              </m:sSub>
                            </m:e>
                          </m:nary>
                        </m:den>
                      </m:f>
                    </m:e>
                  </m:rad>
                </m:num>
                <m:den>
                  <m:sSub>
                    <m:sSubPr>
                      <m:ctrlPr>
                        <w:del w:id="562" w:author="Rozsenich Balázs" w:date="2015-04-28T17:47:00Z">
                          <w:rPr>
                            <w:rFonts w:ascii="Cambria Math" w:hAnsi="Cambria Math"/>
                            <w:i/>
                            <w:sz w:val="22"/>
                          </w:rPr>
                        </w:del>
                      </m:ctrlPr>
                    </m:sSubPr>
                    <m:e>
                      <m:r>
                        <w:del w:id="563" w:author="Rozsenich Balázs" w:date="2015-04-28T17:47:00Z">
                          <w:rPr>
                            <w:rFonts w:ascii="Cambria Math" w:hAnsi="Cambria Math"/>
                            <w:sz w:val="22"/>
                          </w:rPr>
                          <m:t>d</m:t>
                        </w:del>
                      </m:r>
                    </m:e>
                    <m:sub>
                      <m:r>
                        <w:del w:id="564" w:author="Rozsenich Balázs" w:date="2015-04-28T17:47:00Z">
                          <w:rPr>
                            <w:rFonts w:ascii="Cambria Math" w:hAnsi="Cambria Math"/>
                            <w:sz w:val="22"/>
                          </w:rPr>
                          <m:t>min</m:t>
                        </w:del>
                      </m:r>
                    </m:sub>
                  </m:sSub>
                </m:den>
              </m:f>
              <m:r>
                <w:del w:id="565" w:author="Rozsenich Balázs" w:date="2015-04-28T17:47:00Z">
                  <w:rPr>
                    <w:rFonts w:ascii="Cambria Math" w:hAnsi="Cambria Math"/>
                    <w:sz w:val="22"/>
                  </w:rPr>
                  <m:t>+</m:t>
                </w:del>
              </m:r>
              <m:f>
                <m:fPr>
                  <m:ctrlPr>
                    <w:del w:id="566" w:author="Rozsenich Balázs" w:date="2015-04-28T17:47:00Z">
                      <w:rPr>
                        <w:rFonts w:ascii="Cambria Math" w:hAnsi="Cambria Math"/>
                        <w:i/>
                        <w:sz w:val="22"/>
                      </w:rPr>
                    </w:del>
                  </m:ctrlPr>
                </m:fPr>
                <m:num>
                  <m:rad>
                    <m:radPr>
                      <m:degHide m:val="1"/>
                      <m:ctrlPr>
                        <w:del w:id="567" w:author="Rozsenich Balázs" w:date="2015-04-28T17:47:00Z">
                          <w:rPr>
                            <w:rFonts w:ascii="Cambria Math" w:hAnsi="Cambria Math"/>
                            <w:i/>
                            <w:sz w:val="22"/>
                          </w:rPr>
                        </w:del>
                      </m:ctrlPr>
                    </m:radPr>
                    <m:deg/>
                    <m:e>
                      <m:f>
                        <m:fPr>
                          <m:ctrlPr>
                            <w:del w:id="568" w:author="Rozsenich Balázs" w:date="2015-04-28T17:47:00Z">
                              <w:rPr>
                                <w:rFonts w:ascii="Cambria Math" w:hAnsi="Cambria Math"/>
                                <w:i/>
                                <w:sz w:val="22"/>
                              </w:rPr>
                            </w:del>
                          </m:ctrlPr>
                        </m:fPr>
                        <m:num>
                          <m:nary>
                            <m:naryPr>
                              <m:chr m:val="∑"/>
                              <m:limLoc m:val="undOvr"/>
                              <m:ctrlPr>
                                <w:del w:id="569" w:author="Rozsenich Balázs" w:date="2015-04-28T17:47:00Z">
                                  <w:rPr>
                                    <w:rFonts w:ascii="Cambria Math" w:hAnsi="Cambria Math"/>
                                    <w:i/>
                                    <w:sz w:val="22"/>
                                  </w:rPr>
                                </w:del>
                              </m:ctrlPr>
                            </m:naryPr>
                            <m:sub>
                              <m:r>
                                <w:del w:id="570" w:author="Rozsenich Balázs" w:date="2015-04-28T17:47:00Z">
                                  <w:rPr>
                                    <w:rFonts w:ascii="Cambria Math" w:hAnsi="Cambria Math"/>
                                    <w:sz w:val="22"/>
                                  </w:rPr>
                                  <m:t>i=1</m:t>
                                </w:del>
                              </m:r>
                            </m:sub>
                            <m:sup>
                              <m:r>
                                <w:del w:id="571" w:author="Rozsenich Balázs" w:date="2015-04-28T17:47:00Z">
                                  <w:rPr>
                                    <w:rFonts w:ascii="Cambria Math" w:hAnsi="Cambria Math"/>
                                    <w:sz w:val="22"/>
                                  </w:rPr>
                                  <m:t>n</m:t>
                                </w:del>
                              </m:r>
                            </m:sup>
                            <m:e>
                              <m:sSup>
                                <m:sSupPr>
                                  <m:ctrlPr>
                                    <w:del w:id="572" w:author="Rozsenich Balázs" w:date="2015-04-28T17:47:00Z">
                                      <w:rPr>
                                        <w:rFonts w:ascii="Cambria Math" w:hAnsi="Cambria Math"/>
                                        <w:i/>
                                        <w:sz w:val="22"/>
                                      </w:rPr>
                                    </w:del>
                                  </m:ctrlPr>
                                </m:sSupPr>
                                <m:e>
                                  <m:sSub>
                                    <m:sSubPr>
                                      <m:ctrlPr>
                                        <w:del w:id="573" w:author="Rozsenich Balázs" w:date="2015-04-28T17:47:00Z">
                                          <w:rPr>
                                            <w:rFonts w:ascii="Cambria Math" w:hAnsi="Cambria Math"/>
                                            <w:i/>
                                            <w:sz w:val="22"/>
                                          </w:rPr>
                                        </w:del>
                                      </m:ctrlPr>
                                    </m:sSubPr>
                                    <m:e>
                                      <m:r>
                                        <w:del w:id="574" w:author="Rozsenich Balázs" w:date="2015-04-28T17:47:00Z">
                                          <w:rPr>
                                            <w:rFonts w:ascii="Cambria Math" w:hAnsi="Cambria Math"/>
                                            <w:sz w:val="22"/>
                                          </w:rPr>
                                          <m:t>x</m:t>
                                        </w:del>
                                      </m:r>
                                    </m:e>
                                    <m:sub>
                                      <m:r>
                                        <w:del w:id="575" w:author="Rozsenich Balázs" w:date="2015-04-28T17:47:00Z">
                                          <w:rPr>
                                            <w:rFonts w:ascii="Cambria Math" w:hAnsi="Cambria Math"/>
                                            <w:sz w:val="22"/>
                                          </w:rPr>
                                          <m:t>i</m:t>
                                        </w:del>
                                      </m:r>
                                    </m:sub>
                                  </m:sSub>
                                  <m:r>
                                    <w:del w:id="576" w:author="Rozsenich Balázs" w:date="2015-04-28T17:47:00Z">
                                      <w:rPr>
                                        <w:rFonts w:ascii="Cambria Math" w:hAnsi="Cambria Math"/>
                                        <w:sz w:val="22"/>
                                      </w:rPr>
                                      <m:t>(</m:t>
                                    </w:del>
                                  </m:r>
                                  <m:sSub>
                                    <m:sSubPr>
                                      <m:ctrlPr>
                                        <w:del w:id="577" w:author="Rozsenich Balázs" w:date="2015-04-28T17:47:00Z">
                                          <w:rPr>
                                            <w:rFonts w:ascii="Cambria Math" w:hAnsi="Cambria Math"/>
                                            <w:i/>
                                            <w:sz w:val="22"/>
                                          </w:rPr>
                                        </w:del>
                                      </m:ctrlPr>
                                    </m:sSubPr>
                                    <m:e>
                                      <m:r>
                                        <w:del w:id="578" w:author="Rozsenich Balázs" w:date="2015-04-28T17:47:00Z">
                                          <w:rPr>
                                            <w:rFonts w:ascii="Cambria Math" w:hAnsi="Cambria Math"/>
                                            <w:sz w:val="22"/>
                                          </w:rPr>
                                          <m:t>p</m:t>
                                        </w:del>
                                      </m:r>
                                    </m:e>
                                    <m:sub>
                                      <m:r>
                                        <w:del w:id="579" w:author="Rozsenich Balázs" w:date="2015-04-28T17:47:00Z">
                                          <w:rPr>
                                            <w:rFonts w:ascii="Cambria Math" w:hAnsi="Cambria Math"/>
                                            <w:sz w:val="22"/>
                                          </w:rPr>
                                          <m:t>i</m:t>
                                        </w:del>
                                      </m:r>
                                    </m:sub>
                                  </m:sSub>
                                  <m:r>
                                    <w:del w:id="580" w:author="Rozsenich Balázs" w:date="2015-04-28T17:47:00Z">
                                      <w:rPr>
                                        <w:rFonts w:ascii="Cambria Math" w:hAnsi="Cambria Math"/>
                                        <w:sz w:val="22"/>
                                      </w:rPr>
                                      <m:t>-</m:t>
                                    </w:del>
                                  </m:r>
                                  <m:sSub>
                                    <m:sSubPr>
                                      <m:ctrlPr>
                                        <w:del w:id="581" w:author="Rozsenich Balázs" w:date="2015-04-28T17:47:00Z">
                                          <w:rPr>
                                            <w:rFonts w:ascii="Cambria Math" w:hAnsi="Cambria Math"/>
                                            <w:i/>
                                            <w:sz w:val="22"/>
                                          </w:rPr>
                                        </w:del>
                                      </m:ctrlPr>
                                    </m:sSubPr>
                                    <m:e>
                                      <m:r>
                                        <w:del w:id="582" w:author="Rozsenich Balázs" w:date="2015-04-28T17:47:00Z">
                                          <w:rPr>
                                            <w:rFonts w:ascii="Cambria Math" w:hAnsi="Cambria Math"/>
                                            <w:sz w:val="22"/>
                                          </w:rPr>
                                          <m:t>p</m:t>
                                        </w:del>
                                      </m:r>
                                    </m:e>
                                    <m:sub>
                                      <m:r>
                                        <w:del w:id="583" w:author="Rozsenich Balázs" w:date="2015-04-28T17:47:00Z">
                                          <w:rPr>
                                            <w:rFonts w:ascii="Cambria Math" w:hAnsi="Cambria Math"/>
                                            <w:sz w:val="22"/>
                                          </w:rPr>
                                          <m:t>min</m:t>
                                        </w:del>
                                      </m:r>
                                    </m:sub>
                                  </m:sSub>
                                  <m:r>
                                    <w:del w:id="584" w:author="Rozsenich Balázs" w:date="2015-04-28T17:47:00Z">
                                      <w:rPr>
                                        <w:rFonts w:ascii="Cambria Math" w:hAnsi="Cambria Math"/>
                                        <w:sz w:val="22"/>
                                      </w:rPr>
                                      <m:t>)</m:t>
                                    </w:del>
                                  </m:r>
                                </m:e>
                                <m:sup>
                                  <m:r>
                                    <w:del w:id="585" w:author="Rozsenich Balázs" w:date="2015-04-28T17:47:00Z">
                                      <w:rPr>
                                        <w:rFonts w:ascii="Cambria Math" w:hAnsi="Cambria Math"/>
                                        <w:sz w:val="22"/>
                                      </w:rPr>
                                      <m:t>2</m:t>
                                    </w:del>
                                  </m:r>
                                </m:sup>
                              </m:sSup>
                            </m:e>
                          </m:nary>
                        </m:num>
                        <m:den>
                          <m:nary>
                            <m:naryPr>
                              <m:chr m:val="∑"/>
                              <m:limLoc m:val="subSup"/>
                              <m:ctrlPr>
                                <w:del w:id="586" w:author="Rozsenich Balázs" w:date="2015-04-28T17:47:00Z">
                                  <w:rPr>
                                    <w:rFonts w:ascii="Cambria Math" w:hAnsi="Cambria Math"/>
                                    <w:i/>
                                    <w:sz w:val="22"/>
                                  </w:rPr>
                                </w:del>
                              </m:ctrlPr>
                            </m:naryPr>
                            <m:sub>
                              <m:r>
                                <w:del w:id="587" w:author="Rozsenich Balázs" w:date="2015-04-28T17:47:00Z">
                                  <w:rPr>
                                    <w:rFonts w:ascii="Cambria Math" w:hAnsi="Cambria Math"/>
                                    <w:sz w:val="22"/>
                                  </w:rPr>
                                  <m:t>i=1</m:t>
                                </w:del>
                              </m:r>
                            </m:sub>
                            <m:sup>
                              <m:r>
                                <w:del w:id="588" w:author="Rozsenich Balázs" w:date="2015-04-28T17:47:00Z">
                                  <w:rPr>
                                    <w:rFonts w:ascii="Cambria Math" w:hAnsi="Cambria Math"/>
                                    <w:sz w:val="22"/>
                                  </w:rPr>
                                  <m:t>n</m:t>
                                </w:del>
                              </m:r>
                            </m:sup>
                            <m:e>
                              <m:sSub>
                                <m:sSubPr>
                                  <m:ctrlPr>
                                    <w:del w:id="589" w:author="Rozsenich Balázs" w:date="2015-04-28T17:47:00Z">
                                      <w:rPr>
                                        <w:rFonts w:ascii="Cambria Math" w:hAnsi="Cambria Math"/>
                                        <w:i/>
                                        <w:sz w:val="22"/>
                                      </w:rPr>
                                    </w:del>
                                  </m:ctrlPr>
                                </m:sSubPr>
                                <m:e>
                                  <m:r>
                                    <w:del w:id="590" w:author="Rozsenich Balázs" w:date="2015-04-28T17:47:00Z">
                                      <w:rPr>
                                        <w:rFonts w:ascii="Cambria Math" w:hAnsi="Cambria Math"/>
                                        <w:sz w:val="22"/>
                                      </w:rPr>
                                      <m:t>x</m:t>
                                    </w:del>
                                  </m:r>
                                </m:e>
                                <m:sub>
                                  <m:r>
                                    <w:del w:id="591" w:author="Rozsenich Balázs" w:date="2015-04-28T17:47:00Z">
                                      <w:rPr>
                                        <w:rFonts w:ascii="Cambria Math" w:hAnsi="Cambria Math"/>
                                        <w:sz w:val="22"/>
                                      </w:rPr>
                                      <m:t>i</m:t>
                                    </w:del>
                                  </m:r>
                                </m:sub>
                              </m:sSub>
                            </m:e>
                          </m:nary>
                        </m:den>
                      </m:f>
                    </m:e>
                  </m:rad>
                </m:num>
                <m:den>
                  <m:sSub>
                    <m:sSubPr>
                      <m:ctrlPr>
                        <w:del w:id="592" w:author="Rozsenich Balázs" w:date="2015-04-28T17:47:00Z">
                          <w:rPr>
                            <w:rFonts w:ascii="Cambria Math" w:hAnsi="Cambria Math"/>
                            <w:i/>
                            <w:sz w:val="22"/>
                          </w:rPr>
                        </w:del>
                      </m:ctrlPr>
                    </m:sSubPr>
                    <m:e>
                      <m:r>
                        <w:del w:id="593" w:author="Rozsenich Balázs" w:date="2015-04-28T17:47:00Z">
                          <w:rPr>
                            <w:rFonts w:ascii="Cambria Math" w:hAnsi="Cambria Math"/>
                            <w:sz w:val="22"/>
                          </w:rPr>
                          <m:t>p</m:t>
                        </w:del>
                      </m:r>
                    </m:e>
                    <m:sub>
                      <m:r>
                        <w:del w:id="594" w:author="Rozsenich Balázs" w:date="2015-04-28T17:47:00Z">
                          <w:rPr>
                            <w:rFonts w:ascii="Cambria Math" w:hAnsi="Cambria Math"/>
                            <w:sz w:val="22"/>
                          </w:rPr>
                          <m:t>min</m:t>
                        </w:del>
                      </m:r>
                    </m:sub>
                  </m:sSub>
                </m:den>
              </m:f>
              <m:r>
                <w:del w:id="595" w:author="Rozsenich Balázs" w:date="2015-04-28T17:47:00Z">
                  <w:rPr>
                    <w:rFonts w:ascii="Cambria Math" w:hAnsi="Cambria Math"/>
                    <w:sz w:val="22"/>
                  </w:rPr>
                  <m:t xml:space="preserve">+ </m:t>
                </w:del>
              </m:r>
              <m:f>
                <m:fPr>
                  <m:ctrlPr>
                    <w:del w:id="596" w:author="Rozsenich Balázs" w:date="2015-04-28T17:47:00Z">
                      <w:rPr>
                        <w:rFonts w:ascii="Cambria Math" w:hAnsi="Cambria Math"/>
                        <w:i/>
                        <w:sz w:val="22"/>
                      </w:rPr>
                    </w:del>
                  </m:ctrlPr>
                </m:fPr>
                <m:num>
                  <m:rad>
                    <m:radPr>
                      <m:degHide m:val="1"/>
                      <m:ctrlPr>
                        <w:del w:id="597" w:author="Rozsenich Balázs" w:date="2015-04-28T17:47:00Z">
                          <w:rPr>
                            <w:rFonts w:ascii="Cambria Math" w:hAnsi="Cambria Math"/>
                            <w:i/>
                            <w:sz w:val="22"/>
                          </w:rPr>
                        </w:del>
                      </m:ctrlPr>
                    </m:radPr>
                    <m:deg/>
                    <m:e>
                      <m:f>
                        <m:fPr>
                          <m:ctrlPr>
                            <w:del w:id="598" w:author="Rozsenich Balázs" w:date="2015-04-28T17:47:00Z">
                              <w:rPr>
                                <w:rFonts w:ascii="Cambria Math" w:hAnsi="Cambria Math"/>
                                <w:i/>
                                <w:sz w:val="22"/>
                              </w:rPr>
                            </w:del>
                          </m:ctrlPr>
                        </m:fPr>
                        <m:num>
                          <m:nary>
                            <m:naryPr>
                              <m:chr m:val="∑"/>
                              <m:limLoc m:val="undOvr"/>
                              <m:ctrlPr>
                                <w:del w:id="599" w:author="Rozsenich Balázs" w:date="2015-04-28T17:47:00Z">
                                  <w:rPr>
                                    <w:rFonts w:ascii="Cambria Math" w:hAnsi="Cambria Math"/>
                                    <w:i/>
                                    <w:sz w:val="22"/>
                                  </w:rPr>
                                </w:del>
                              </m:ctrlPr>
                            </m:naryPr>
                            <m:sub>
                              <m:r>
                                <w:del w:id="600" w:author="Rozsenich Balázs" w:date="2015-04-28T17:47:00Z">
                                  <w:rPr>
                                    <w:rFonts w:ascii="Cambria Math" w:hAnsi="Cambria Math"/>
                                    <w:sz w:val="22"/>
                                  </w:rPr>
                                  <m:t>i=1</m:t>
                                </w:del>
                              </m:r>
                            </m:sub>
                            <m:sup>
                              <m:r>
                                <w:del w:id="601" w:author="Rozsenich Balázs" w:date="2015-04-28T17:47:00Z">
                                  <w:rPr>
                                    <w:rFonts w:ascii="Cambria Math" w:hAnsi="Cambria Math"/>
                                    <w:sz w:val="22"/>
                                  </w:rPr>
                                  <m:t>n</m:t>
                                </w:del>
                              </m:r>
                            </m:sup>
                            <m:e>
                              <m:sSup>
                                <m:sSupPr>
                                  <m:ctrlPr>
                                    <w:del w:id="602" w:author="Rozsenich Balázs" w:date="2015-04-28T17:47:00Z">
                                      <w:rPr>
                                        <w:rFonts w:ascii="Cambria Math" w:hAnsi="Cambria Math"/>
                                        <w:i/>
                                        <w:sz w:val="22"/>
                                      </w:rPr>
                                    </w:del>
                                  </m:ctrlPr>
                                </m:sSupPr>
                                <m:e>
                                  <m:sSub>
                                    <m:sSubPr>
                                      <m:ctrlPr>
                                        <w:del w:id="603" w:author="Rozsenich Balázs" w:date="2015-04-28T17:47:00Z">
                                          <w:rPr>
                                            <w:rFonts w:ascii="Cambria Math" w:hAnsi="Cambria Math"/>
                                            <w:i/>
                                            <w:sz w:val="22"/>
                                          </w:rPr>
                                        </w:del>
                                      </m:ctrlPr>
                                    </m:sSubPr>
                                    <m:e>
                                      <m:r>
                                        <w:del w:id="604" w:author="Rozsenich Balázs" w:date="2015-04-28T17:47:00Z">
                                          <w:rPr>
                                            <w:rFonts w:ascii="Cambria Math" w:hAnsi="Cambria Math"/>
                                            <w:sz w:val="22"/>
                                          </w:rPr>
                                          <m:t>x</m:t>
                                        </w:del>
                                      </m:r>
                                    </m:e>
                                    <m:sub>
                                      <m:r>
                                        <w:del w:id="605" w:author="Rozsenich Balázs" w:date="2015-04-28T17:47:00Z">
                                          <w:rPr>
                                            <w:rFonts w:ascii="Cambria Math" w:hAnsi="Cambria Math"/>
                                            <w:sz w:val="22"/>
                                          </w:rPr>
                                          <m:t>i</m:t>
                                        </w:del>
                                      </m:r>
                                    </m:sub>
                                  </m:sSub>
                                  <m:r>
                                    <w:del w:id="606" w:author="Rozsenich Balázs" w:date="2015-04-28T17:47:00Z">
                                      <w:rPr>
                                        <w:rFonts w:ascii="Cambria Math" w:hAnsi="Cambria Math"/>
                                        <w:sz w:val="22"/>
                                      </w:rPr>
                                      <m:t>(</m:t>
                                    </w:del>
                                  </m:r>
                                  <m:sSub>
                                    <m:sSubPr>
                                      <m:ctrlPr>
                                        <w:del w:id="607" w:author="Rozsenich Balázs" w:date="2015-04-28T17:47:00Z">
                                          <w:rPr>
                                            <w:rFonts w:ascii="Cambria Math" w:hAnsi="Cambria Math"/>
                                            <w:i/>
                                            <w:sz w:val="22"/>
                                          </w:rPr>
                                        </w:del>
                                      </m:ctrlPr>
                                    </m:sSubPr>
                                    <m:e>
                                      <m:r>
                                        <w:del w:id="608" w:author="Rozsenich Balázs" w:date="2015-04-28T17:47:00Z">
                                          <w:rPr>
                                            <w:rFonts w:ascii="Cambria Math" w:hAnsi="Cambria Math"/>
                                            <w:sz w:val="22"/>
                                          </w:rPr>
                                          <m:t>r</m:t>
                                        </w:del>
                                      </m:r>
                                    </m:e>
                                    <m:sub>
                                      <m:r>
                                        <w:del w:id="609" w:author="Rozsenich Balázs" w:date="2015-04-28T17:47:00Z">
                                          <w:rPr>
                                            <w:rFonts w:ascii="Cambria Math" w:hAnsi="Cambria Math"/>
                                            <w:sz w:val="22"/>
                                          </w:rPr>
                                          <m:t>i</m:t>
                                        </w:del>
                                      </m:r>
                                    </m:sub>
                                  </m:sSub>
                                  <m:r>
                                    <w:del w:id="610" w:author="Rozsenich Balázs" w:date="2015-04-28T17:47:00Z">
                                      <w:rPr>
                                        <w:rFonts w:ascii="Cambria Math" w:hAnsi="Cambria Math"/>
                                        <w:sz w:val="22"/>
                                      </w:rPr>
                                      <m:t>-</m:t>
                                    </w:del>
                                  </m:r>
                                  <m:sSub>
                                    <m:sSubPr>
                                      <m:ctrlPr>
                                        <w:del w:id="611" w:author="Rozsenich Balázs" w:date="2015-04-28T17:47:00Z">
                                          <w:rPr>
                                            <w:rFonts w:ascii="Cambria Math" w:hAnsi="Cambria Math"/>
                                            <w:i/>
                                            <w:sz w:val="22"/>
                                          </w:rPr>
                                        </w:del>
                                      </m:ctrlPr>
                                    </m:sSubPr>
                                    <m:e>
                                      <m:r>
                                        <w:del w:id="612" w:author="Rozsenich Balázs" w:date="2015-04-28T17:47:00Z">
                                          <w:rPr>
                                            <w:rFonts w:ascii="Cambria Math" w:hAnsi="Cambria Math"/>
                                            <w:sz w:val="22"/>
                                          </w:rPr>
                                          <m:t>r</m:t>
                                        </w:del>
                                      </m:r>
                                    </m:e>
                                    <m:sub>
                                      <m:r>
                                        <w:del w:id="613" w:author="Rozsenich Balázs" w:date="2015-04-28T17:47:00Z">
                                          <w:rPr>
                                            <w:rFonts w:ascii="Cambria Math" w:hAnsi="Cambria Math"/>
                                            <w:sz w:val="22"/>
                                          </w:rPr>
                                          <m:t>max</m:t>
                                        </w:del>
                                      </m:r>
                                    </m:sub>
                                  </m:sSub>
                                  <m:r>
                                    <w:del w:id="614" w:author="Rozsenich Balázs" w:date="2015-04-28T17:47:00Z">
                                      <w:rPr>
                                        <w:rFonts w:ascii="Cambria Math" w:hAnsi="Cambria Math"/>
                                        <w:sz w:val="22"/>
                                      </w:rPr>
                                      <m:t>)</m:t>
                                    </w:del>
                                  </m:r>
                                </m:e>
                                <m:sup>
                                  <m:r>
                                    <w:del w:id="615" w:author="Rozsenich Balázs" w:date="2015-04-28T17:47:00Z">
                                      <w:rPr>
                                        <w:rFonts w:ascii="Cambria Math" w:hAnsi="Cambria Math"/>
                                        <w:sz w:val="22"/>
                                      </w:rPr>
                                      <m:t>2</m:t>
                                    </w:del>
                                  </m:r>
                                </m:sup>
                              </m:sSup>
                            </m:e>
                          </m:nary>
                        </m:num>
                        <m:den>
                          <m:nary>
                            <m:naryPr>
                              <m:chr m:val="∑"/>
                              <m:limLoc m:val="subSup"/>
                              <m:ctrlPr>
                                <w:del w:id="616" w:author="Rozsenich Balázs" w:date="2015-04-28T17:47:00Z">
                                  <w:rPr>
                                    <w:rFonts w:ascii="Cambria Math" w:hAnsi="Cambria Math"/>
                                    <w:i/>
                                    <w:sz w:val="22"/>
                                  </w:rPr>
                                </w:del>
                              </m:ctrlPr>
                            </m:naryPr>
                            <m:sub>
                              <m:r>
                                <w:del w:id="617" w:author="Rozsenich Balázs" w:date="2015-04-28T17:47:00Z">
                                  <w:rPr>
                                    <w:rFonts w:ascii="Cambria Math" w:hAnsi="Cambria Math"/>
                                    <w:sz w:val="22"/>
                                  </w:rPr>
                                  <m:t>i=1</m:t>
                                </w:del>
                              </m:r>
                            </m:sub>
                            <m:sup>
                              <m:r>
                                <w:del w:id="618" w:author="Rozsenich Balázs" w:date="2015-04-28T17:47:00Z">
                                  <w:rPr>
                                    <w:rFonts w:ascii="Cambria Math" w:hAnsi="Cambria Math"/>
                                    <w:sz w:val="22"/>
                                  </w:rPr>
                                  <m:t>n</m:t>
                                </w:del>
                              </m:r>
                            </m:sup>
                            <m:e>
                              <m:sSub>
                                <m:sSubPr>
                                  <m:ctrlPr>
                                    <w:del w:id="619" w:author="Rozsenich Balázs" w:date="2015-04-28T17:47:00Z">
                                      <w:rPr>
                                        <w:rFonts w:ascii="Cambria Math" w:hAnsi="Cambria Math"/>
                                        <w:i/>
                                        <w:sz w:val="22"/>
                                      </w:rPr>
                                    </w:del>
                                  </m:ctrlPr>
                                </m:sSubPr>
                                <m:e>
                                  <m:r>
                                    <w:del w:id="620" w:author="Rozsenich Balázs" w:date="2015-04-28T17:47:00Z">
                                      <w:rPr>
                                        <w:rFonts w:ascii="Cambria Math" w:hAnsi="Cambria Math"/>
                                        <w:sz w:val="22"/>
                                      </w:rPr>
                                      <m:t>x</m:t>
                                    </w:del>
                                  </m:r>
                                </m:e>
                                <m:sub>
                                  <m:r>
                                    <w:del w:id="621" w:author="Rozsenich Balázs" w:date="2015-04-28T17:47:00Z">
                                      <w:rPr>
                                        <w:rFonts w:ascii="Cambria Math" w:hAnsi="Cambria Math"/>
                                        <w:sz w:val="22"/>
                                      </w:rPr>
                                      <m:t>i</m:t>
                                    </w:del>
                                  </m:r>
                                </m:sub>
                              </m:sSub>
                            </m:e>
                          </m:nary>
                        </m:den>
                      </m:f>
                    </m:e>
                  </m:rad>
                </m:num>
                <m:den>
                  <m:sSub>
                    <m:sSubPr>
                      <m:ctrlPr>
                        <w:del w:id="622" w:author="Rozsenich Balázs" w:date="2015-04-28T17:47:00Z">
                          <w:rPr>
                            <w:rFonts w:ascii="Cambria Math" w:hAnsi="Cambria Math"/>
                            <w:i/>
                            <w:sz w:val="22"/>
                          </w:rPr>
                        </w:del>
                      </m:ctrlPr>
                    </m:sSubPr>
                    <m:e>
                      <m:r>
                        <w:del w:id="623" w:author="Rozsenich Balázs" w:date="2015-04-28T17:47:00Z">
                          <w:rPr>
                            <w:rFonts w:ascii="Cambria Math" w:hAnsi="Cambria Math"/>
                            <w:sz w:val="22"/>
                          </w:rPr>
                          <m:t>r</m:t>
                        </w:del>
                      </m:r>
                    </m:e>
                    <m:sub>
                      <m:r>
                        <w:del w:id="624" w:author="Rozsenich Balázs" w:date="2015-04-28T17:47:00Z">
                          <w:rPr>
                            <w:rFonts w:ascii="Cambria Math" w:hAnsi="Cambria Math"/>
                            <w:sz w:val="22"/>
                          </w:rPr>
                          <m:t>max</m:t>
                        </w:del>
                      </m:r>
                    </m:sub>
                  </m:sSub>
                </m:den>
              </m:f>
              <m:d>
                <m:dPr>
                  <m:ctrlPr>
                    <w:ins w:id="625" w:author="Rozsenich Balázs" w:date="2015-04-28T17:47:00Z">
                      <w:rPr>
                        <w:rFonts w:ascii="Cambria Math" w:hAnsi="Cambria Math"/>
                        <w:i/>
                        <w:sz w:val="22"/>
                      </w:rPr>
                    </w:ins>
                  </m:ctrlPr>
                </m:dPr>
                <m:e>
                  <m:f>
                    <m:fPr>
                      <m:ctrlPr>
                        <w:ins w:id="626" w:author="Rozsenich Balázs" w:date="2015-04-28T17:47:00Z">
                          <w:rPr>
                            <w:rFonts w:ascii="Cambria Math" w:hAnsi="Cambria Math"/>
                            <w:i/>
                            <w:sz w:val="22"/>
                          </w:rPr>
                        </w:ins>
                      </m:ctrlPr>
                    </m:fPr>
                    <m:num>
                      <m:rad>
                        <m:radPr>
                          <m:degHide m:val="1"/>
                          <m:ctrlPr>
                            <w:ins w:id="627" w:author="Rozsenich Balázs" w:date="2015-04-28T17:47:00Z">
                              <w:rPr>
                                <w:rFonts w:ascii="Cambria Math" w:hAnsi="Cambria Math"/>
                                <w:i/>
                                <w:sz w:val="22"/>
                              </w:rPr>
                            </w:ins>
                          </m:ctrlPr>
                        </m:radPr>
                        <m:deg/>
                        <m:e>
                          <m:f>
                            <m:fPr>
                              <m:ctrlPr>
                                <w:ins w:id="628" w:author="Rozsenich Balázs" w:date="2015-04-28T17:47:00Z">
                                  <w:rPr>
                                    <w:rFonts w:ascii="Cambria Math" w:hAnsi="Cambria Math"/>
                                    <w:i/>
                                    <w:sz w:val="22"/>
                                  </w:rPr>
                                </w:ins>
                              </m:ctrlPr>
                            </m:fPr>
                            <m:num>
                              <m:nary>
                                <m:naryPr>
                                  <m:chr m:val="∑"/>
                                  <m:limLoc m:val="undOvr"/>
                                  <m:ctrlPr>
                                    <w:ins w:id="629" w:author="Rozsenich Balázs" w:date="2015-04-28T17:47:00Z">
                                      <w:rPr>
                                        <w:rFonts w:ascii="Cambria Math" w:hAnsi="Cambria Math"/>
                                        <w:i/>
                                        <w:sz w:val="22"/>
                                      </w:rPr>
                                    </w:ins>
                                  </m:ctrlPr>
                                </m:naryPr>
                                <m:sub>
                                  <m:r>
                                    <w:ins w:id="630" w:author="Rozsenich Balázs" w:date="2015-04-28T17:47:00Z">
                                      <w:rPr>
                                        <w:rFonts w:ascii="Cambria Math" w:hAnsi="Cambria Math"/>
                                        <w:sz w:val="22"/>
                                      </w:rPr>
                                      <m:t>i=1</m:t>
                                    </w:ins>
                                  </m:r>
                                </m:sub>
                                <m:sup>
                                  <m:r>
                                    <w:ins w:id="631" w:author="Rozsenich Balázs" w:date="2015-04-28T17:47:00Z">
                                      <w:rPr>
                                        <w:rFonts w:ascii="Cambria Math" w:hAnsi="Cambria Math"/>
                                        <w:sz w:val="22"/>
                                      </w:rPr>
                                      <m:t>n</m:t>
                                    </w:ins>
                                  </m:r>
                                </m:sup>
                                <m:e>
                                  <m:nary>
                                    <m:naryPr>
                                      <m:chr m:val="∑"/>
                                      <m:limLoc m:val="undOvr"/>
                                      <m:ctrlPr>
                                        <w:ins w:id="632" w:author="Rozsenich Balázs" w:date="2015-04-28T17:47:00Z">
                                          <w:rPr>
                                            <w:rFonts w:ascii="Cambria Math" w:hAnsi="Cambria Math"/>
                                            <w:i/>
                                            <w:sz w:val="22"/>
                                          </w:rPr>
                                        </w:ins>
                                      </m:ctrlPr>
                                    </m:naryPr>
                                    <m:sub>
                                      <m:r>
                                        <w:ins w:id="633" w:author="Rozsenich Balázs" w:date="2015-04-28T17:47:00Z">
                                          <w:rPr>
                                            <w:rFonts w:ascii="Cambria Math" w:hAnsi="Cambria Math"/>
                                            <w:sz w:val="22"/>
                                          </w:rPr>
                                          <m:t>j=1</m:t>
                                        </w:ins>
                                      </m:r>
                                    </m:sub>
                                    <m:sup>
                                      <m:r>
                                        <w:ins w:id="634" w:author="Rozsenich Balázs" w:date="2015-04-28T17:47:00Z">
                                          <w:rPr>
                                            <w:rFonts w:ascii="Cambria Math" w:hAnsi="Cambria Math"/>
                                            <w:sz w:val="22"/>
                                          </w:rPr>
                                          <m:t>n</m:t>
                                        </w:ins>
                                      </m:r>
                                    </m:sup>
                                    <m:e>
                                      <m:sSub>
                                        <m:sSubPr>
                                          <m:ctrlPr>
                                            <w:ins w:id="635" w:author="Rozsenich Balázs" w:date="2015-04-28T17:47:00Z">
                                              <w:rPr>
                                                <w:rFonts w:ascii="Cambria Math" w:hAnsi="Cambria Math"/>
                                                <w:i/>
                                                <w:sz w:val="22"/>
                                              </w:rPr>
                                            </w:ins>
                                          </m:ctrlPr>
                                        </m:sSubPr>
                                        <m:e>
                                          <m:r>
                                            <w:ins w:id="636" w:author="Rozsenich Balázs" w:date="2015-04-28T17:47:00Z">
                                              <w:rPr>
                                                <w:rFonts w:ascii="Cambria Math" w:hAnsi="Cambria Math"/>
                                                <w:sz w:val="22"/>
                                              </w:rPr>
                                              <m:t>x</m:t>
                                            </w:ins>
                                          </m:r>
                                        </m:e>
                                        <m:sub>
                                          <m:r>
                                            <w:ins w:id="637" w:author="Rozsenich Balázs" w:date="2015-04-28T17:47:00Z">
                                              <w:rPr>
                                                <w:rFonts w:ascii="Cambria Math" w:hAnsi="Cambria Math"/>
                                                <w:sz w:val="22"/>
                                              </w:rPr>
                                              <m:t>i</m:t>
                                            </w:ins>
                                          </m:r>
                                        </m:sub>
                                      </m:sSub>
                                      <m:sSub>
                                        <m:sSubPr>
                                          <m:ctrlPr>
                                            <w:ins w:id="638" w:author="Rozsenich Balázs" w:date="2015-04-28T17:47:00Z">
                                              <w:rPr>
                                                <w:rFonts w:ascii="Cambria Math" w:hAnsi="Cambria Math"/>
                                                <w:i/>
                                                <w:sz w:val="22"/>
                                              </w:rPr>
                                            </w:ins>
                                          </m:ctrlPr>
                                        </m:sSubPr>
                                        <m:e>
                                          <m:r>
                                            <w:ins w:id="639" w:author="Rozsenich Balázs" w:date="2015-04-28T17:47:00Z">
                                              <w:rPr>
                                                <w:rFonts w:ascii="Cambria Math" w:hAnsi="Cambria Math"/>
                                                <w:sz w:val="22"/>
                                              </w:rPr>
                                              <m:t>x</m:t>
                                            </w:ins>
                                          </m:r>
                                        </m:e>
                                        <m:sub>
                                          <m:r>
                                            <w:ins w:id="640" w:author="Rozsenich Balázs" w:date="2015-04-28T17:47:00Z">
                                              <w:rPr>
                                                <w:rFonts w:ascii="Cambria Math" w:hAnsi="Cambria Math"/>
                                                <w:sz w:val="22"/>
                                              </w:rPr>
                                              <m:t>j</m:t>
                                            </w:ins>
                                          </m:r>
                                        </m:sub>
                                      </m:sSub>
                                      <m:sSup>
                                        <m:sSupPr>
                                          <m:ctrlPr>
                                            <w:ins w:id="641" w:author="Rozsenich Balázs" w:date="2015-04-28T17:47:00Z">
                                              <w:rPr>
                                                <w:rFonts w:ascii="Cambria Math" w:hAnsi="Cambria Math"/>
                                                <w:i/>
                                                <w:sz w:val="22"/>
                                              </w:rPr>
                                            </w:ins>
                                          </m:ctrlPr>
                                        </m:sSupPr>
                                        <m:e>
                                          <m:r>
                                            <w:ins w:id="642" w:author="Rozsenich Balázs" w:date="2015-04-28T17:47:00Z">
                                              <w:rPr>
                                                <w:rFonts w:ascii="Cambria Math" w:hAnsi="Cambria Math"/>
                                                <w:sz w:val="22"/>
                                              </w:rPr>
                                              <m:t>(</m:t>
                                            </w:ins>
                                          </m:r>
                                          <m:sSub>
                                            <m:sSubPr>
                                              <m:ctrlPr>
                                                <w:ins w:id="643" w:author="Rozsenich Balázs" w:date="2015-04-28T17:47:00Z">
                                                  <w:rPr>
                                                    <w:rFonts w:ascii="Cambria Math" w:hAnsi="Cambria Math"/>
                                                    <w:i/>
                                                    <w:sz w:val="22"/>
                                                  </w:rPr>
                                                </w:ins>
                                              </m:ctrlPr>
                                            </m:sSubPr>
                                            <m:e>
                                              <m:r>
                                                <w:ins w:id="644" w:author="Rozsenich Balázs" w:date="2015-04-28T17:47:00Z">
                                                  <w:rPr>
                                                    <w:rFonts w:ascii="Cambria Math" w:hAnsi="Cambria Math"/>
                                                    <w:sz w:val="22"/>
                                                  </w:rPr>
                                                  <m:t>d</m:t>
                                                </w:ins>
                                              </m:r>
                                            </m:e>
                                            <m:sub>
                                              <m:r>
                                                <w:ins w:id="645" w:author="Rozsenich Balázs" w:date="2015-04-28T17:47:00Z">
                                                  <w:rPr>
                                                    <w:rFonts w:ascii="Cambria Math" w:hAnsi="Cambria Math"/>
                                                    <w:sz w:val="22"/>
                                                  </w:rPr>
                                                  <m:t>ij</m:t>
                                                </w:ins>
                                              </m:r>
                                            </m:sub>
                                          </m:sSub>
                                          <m:sSub>
                                            <m:sSubPr>
                                              <m:ctrlPr>
                                                <w:ins w:id="646" w:author="Rozsenich Balázs" w:date="2015-04-28T17:47:00Z">
                                                  <w:rPr>
                                                    <w:rFonts w:ascii="Cambria Math" w:hAnsi="Cambria Math"/>
                                                    <w:i/>
                                                    <w:sz w:val="22"/>
                                                  </w:rPr>
                                                </w:ins>
                                              </m:ctrlPr>
                                            </m:sSubPr>
                                            <m:e>
                                              <m:r>
                                                <w:ins w:id="647" w:author="Rozsenich Balázs" w:date="2015-04-28T17:47:00Z">
                                                  <w:rPr>
                                                    <w:rFonts w:ascii="Cambria Math" w:hAnsi="Cambria Math"/>
                                                    <w:sz w:val="22"/>
                                                  </w:rPr>
                                                  <m:t>-d</m:t>
                                                </w:ins>
                                              </m:r>
                                            </m:e>
                                            <m:sub>
                                              <m:r>
                                                <w:ins w:id="648" w:author="Rozsenich Balázs" w:date="2015-04-28T17:47:00Z">
                                                  <w:rPr>
                                                    <w:rFonts w:ascii="Cambria Math" w:hAnsi="Cambria Math"/>
                                                    <w:sz w:val="22"/>
                                                  </w:rPr>
                                                  <m:t>min</m:t>
                                                </w:ins>
                                              </m:r>
                                            </m:sub>
                                          </m:sSub>
                                          <m:r>
                                            <w:ins w:id="649" w:author="Rozsenich Balázs" w:date="2015-04-28T17:47:00Z">
                                              <w:rPr>
                                                <w:rFonts w:ascii="Cambria Math" w:hAnsi="Cambria Math"/>
                                                <w:sz w:val="22"/>
                                              </w:rPr>
                                              <m:t>)</m:t>
                                            </w:ins>
                                          </m:r>
                                        </m:e>
                                        <m:sup>
                                          <m:r>
                                            <w:ins w:id="650" w:author="Rozsenich Balázs" w:date="2015-04-28T17:47:00Z">
                                              <w:rPr>
                                                <w:rFonts w:ascii="Cambria Math" w:hAnsi="Cambria Math"/>
                                                <w:sz w:val="22"/>
                                              </w:rPr>
                                              <m:t>2</m:t>
                                            </w:ins>
                                          </m:r>
                                        </m:sup>
                                      </m:sSup>
                                    </m:e>
                                  </m:nary>
                                </m:e>
                              </m:nary>
                            </m:num>
                            <m:den>
                              <m:nary>
                                <m:naryPr>
                                  <m:chr m:val="∑"/>
                                  <m:limLoc m:val="subSup"/>
                                  <m:ctrlPr>
                                    <w:ins w:id="651" w:author="Rozsenich Balázs" w:date="2015-04-28T17:47:00Z">
                                      <w:rPr>
                                        <w:rFonts w:ascii="Cambria Math" w:hAnsi="Cambria Math"/>
                                        <w:i/>
                                        <w:sz w:val="22"/>
                                      </w:rPr>
                                    </w:ins>
                                  </m:ctrlPr>
                                </m:naryPr>
                                <m:sub>
                                  <m:r>
                                    <w:ins w:id="652" w:author="Rozsenich Balázs" w:date="2015-04-28T17:47:00Z">
                                      <w:rPr>
                                        <w:rFonts w:ascii="Cambria Math" w:hAnsi="Cambria Math"/>
                                        <w:sz w:val="22"/>
                                      </w:rPr>
                                      <m:t>i=1</m:t>
                                    </w:ins>
                                  </m:r>
                                </m:sub>
                                <m:sup>
                                  <m:r>
                                    <w:ins w:id="653" w:author="Rozsenich Balázs" w:date="2015-04-28T17:47:00Z">
                                      <w:rPr>
                                        <w:rFonts w:ascii="Cambria Math" w:hAnsi="Cambria Math"/>
                                        <w:sz w:val="22"/>
                                      </w:rPr>
                                      <m:t>n</m:t>
                                    </w:ins>
                                  </m:r>
                                </m:sup>
                                <m:e>
                                  <m:sSub>
                                    <m:sSubPr>
                                      <m:ctrlPr>
                                        <w:ins w:id="654" w:author="Rozsenich Balázs" w:date="2015-04-28T17:47:00Z">
                                          <w:rPr>
                                            <w:rFonts w:ascii="Cambria Math" w:hAnsi="Cambria Math"/>
                                            <w:i/>
                                            <w:sz w:val="22"/>
                                          </w:rPr>
                                        </w:ins>
                                      </m:ctrlPr>
                                    </m:sSubPr>
                                    <m:e>
                                      <m:r>
                                        <w:ins w:id="655" w:author="Rozsenich Balázs" w:date="2015-04-28T17:47:00Z">
                                          <w:rPr>
                                            <w:rFonts w:ascii="Cambria Math" w:hAnsi="Cambria Math"/>
                                            <w:sz w:val="22"/>
                                          </w:rPr>
                                          <m:t>x</m:t>
                                        </w:ins>
                                      </m:r>
                                    </m:e>
                                    <m:sub>
                                      <m:r>
                                        <w:ins w:id="656" w:author="Rozsenich Balázs" w:date="2015-04-28T17:47:00Z">
                                          <w:rPr>
                                            <w:rFonts w:ascii="Cambria Math" w:hAnsi="Cambria Math"/>
                                            <w:sz w:val="22"/>
                                          </w:rPr>
                                          <m:t>i</m:t>
                                        </w:ins>
                                      </m:r>
                                    </m:sub>
                                  </m:sSub>
                                </m:e>
                              </m:nary>
                            </m:den>
                          </m:f>
                        </m:e>
                      </m:rad>
                    </m:num>
                    <m:den>
                      <m:sSub>
                        <m:sSubPr>
                          <m:ctrlPr>
                            <w:ins w:id="657" w:author="Rozsenich Balázs" w:date="2015-04-28T17:47:00Z">
                              <w:rPr>
                                <w:rFonts w:ascii="Cambria Math" w:hAnsi="Cambria Math"/>
                                <w:i/>
                                <w:sz w:val="22"/>
                              </w:rPr>
                            </w:ins>
                          </m:ctrlPr>
                        </m:sSubPr>
                        <m:e>
                          <m:r>
                            <w:ins w:id="658" w:author="Rozsenich Balázs" w:date="2015-04-28T17:47:00Z">
                              <w:rPr>
                                <w:rFonts w:ascii="Cambria Math" w:hAnsi="Cambria Math"/>
                                <w:sz w:val="22"/>
                              </w:rPr>
                              <m:t>d</m:t>
                            </w:ins>
                          </m:r>
                        </m:e>
                        <m:sub>
                          <m:r>
                            <w:ins w:id="659" w:author="Rozsenich Balázs" w:date="2015-04-28T17:47:00Z">
                              <w:rPr>
                                <w:rFonts w:ascii="Cambria Math" w:hAnsi="Cambria Math"/>
                                <w:sz w:val="22"/>
                              </w:rPr>
                              <m:t>min</m:t>
                            </w:ins>
                          </m:r>
                        </m:sub>
                      </m:sSub>
                    </m:den>
                  </m:f>
                  <m:r>
                    <w:ins w:id="660" w:author="Rozsenich Balázs" w:date="2015-04-28T17:47:00Z">
                      <w:rPr>
                        <w:rFonts w:ascii="Cambria Math" w:hAnsi="Cambria Math"/>
                        <w:sz w:val="22"/>
                      </w:rPr>
                      <m:t>+</m:t>
                    </w:ins>
                  </m:r>
                  <m:f>
                    <m:fPr>
                      <m:ctrlPr>
                        <w:ins w:id="661" w:author="Rozsenich Balázs" w:date="2015-04-28T17:47:00Z">
                          <w:rPr>
                            <w:rFonts w:ascii="Cambria Math" w:hAnsi="Cambria Math"/>
                            <w:i/>
                            <w:sz w:val="22"/>
                          </w:rPr>
                        </w:ins>
                      </m:ctrlPr>
                    </m:fPr>
                    <m:num>
                      <m:rad>
                        <m:radPr>
                          <m:degHide m:val="1"/>
                          <m:ctrlPr>
                            <w:ins w:id="662" w:author="Rozsenich Balázs" w:date="2015-04-28T17:47:00Z">
                              <w:rPr>
                                <w:rFonts w:ascii="Cambria Math" w:hAnsi="Cambria Math"/>
                                <w:i/>
                                <w:sz w:val="22"/>
                              </w:rPr>
                            </w:ins>
                          </m:ctrlPr>
                        </m:radPr>
                        <m:deg/>
                        <m:e>
                          <m:f>
                            <m:fPr>
                              <m:ctrlPr>
                                <w:ins w:id="663" w:author="Rozsenich Balázs" w:date="2015-04-28T17:47:00Z">
                                  <w:rPr>
                                    <w:rFonts w:ascii="Cambria Math" w:hAnsi="Cambria Math"/>
                                    <w:i/>
                                    <w:sz w:val="22"/>
                                  </w:rPr>
                                </w:ins>
                              </m:ctrlPr>
                            </m:fPr>
                            <m:num>
                              <m:nary>
                                <m:naryPr>
                                  <m:chr m:val="∑"/>
                                  <m:limLoc m:val="undOvr"/>
                                  <m:ctrlPr>
                                    <w:ins w:id="664" w:author="Rozsenich Balázs" w:date="2015-04-28T17:47:00Z">
                                      <w:rPr>
                                        <w:rFonts w:ascii="Cambria Math" w:hAnsi="Cambria Math"/>
                                        <w:i/>
                                        <w:sz w:val="22"/>
                                      </w:rPr>
                                    </w:ins>
                                  </m:ctrlPr>
                                </m:naryPr>
                                <m:sub>
                                  <m:r>
                                    <w:ins w:id="665" w:author="Rozsenich Balázs" w:date="2015-04-28T17:47:00Z">
                                      <w:rPr>
                                        <w:rFonts w:ascii="Cambria Math" w:hAnsi="Cambria Math"/>
                                        <w:sz w:val="22"/>
                                      </w:rPr>
                                      <m:t>i=1</m:t>
                                    </w:ins>
                                  </m:r>
                                </m:sub>
                                <m:sup>
                                  <m:r>
                                    <w:ins w:id="666" w:author="Rozsenich Balázs" w:date="2015-04-28T17:47:00Z">
                                      <w:rPr>
                                        <w:rFonts w:ascii="Cambria Math" w:hAnsi="Cambria Math"/>
                                        <w:sz w:val="22"/>
                                      </w:rPr>
                                      <m:t>n</m:t>
                                    </w:ins>
                                  </m:r>
                                </m:sup>
                                <m:e>
                                  <m:sSup>
                                    <m:sSupPr>
                                      <m:ctrlPr>
                                        <w:ins w:id="667" w:author="Rozsenich Balázs" w:date="2015-04-28T17:47:00Z">
                                          <w:rPr>
                                            <w:rFonts w:ascii="Cambria Math" w:hAnsi="Cambria Math"/>
                                            <w:i/>
                                            <w:sz w:val="22"/>
                                          </w:rPr>
                                        </w:ins>
                                      </m:ctrlPr>
                                    </m:sSupPr>
                                    <m:e>
                                      <m:sSub>
                                        <m:sSubPr>
                                          <m:ctrlPr>
                                            <w:ins w:id="668" w:author="Rozsenich Balázs" w:date="2015-04-28T17:47:00Z">
                                              <w:rPr>
                                                <w:rFonts w:ascii="Cambria Math" w:hAnsi="Cambria Math"/>
                                                <w:i/>
                                                <w:sz w:val="22"/>
                                              </w:rPr>
                                            </w:ins>
                                          </m:ctrlPr>
                                        </m:sSubPr>
                                        <m:e>
                                          <m:r>
                                            <w:ins w:id="669" w:author="Rozsenich Balázs" w:date="2015-04-28T17:47:00Z">
                                              <w:rPr>
                                                <w:rFonts w:ascii="Cambria Math" w:hAnsi="Cambria Math"/>
                                                <w:sz w:val="22"/>
                                              </w:rPr>
                                              <m:t>x</m:t>
                                            </w:ins>
                                          </m:r>
                                        </m:e>
                                        <m:sub>
                                          <m:r>
                                            <w:ins w:id="670" w:author="Rozsenich Balázs" w:date="2015-04-28T17:47:00Z">
                                              <w:rPr>
                                                <w:rFonts w:ascii="Cambria Math" w:hAnsi="Cambria Math"/>
                                                <w:sz w:val="22"/>
                                              </w:rPr>
                                              <m:t>i</m:t>
                                            </w:ins>
                                          </m:r>
                                        </m:sub>
                                      </m:sSub>
                                      <m:r>
                                        <w:ins w:id="671" w:author="Rozsenich Balázs" w:date="2015-04-28T17:47:00Z">
                                          <w:rPr>
                                            <w:rFonts w:ascii="Cambria Math" w:hAnsi="Cambria Math"/>
                                            <w:sz w:val="22"/>
                                          </w:rPr>
                                          <m:t>(</m:t>
                                        </w:ins>
                                      </m:r>
                                      <m:sSub>
                                        <m:sSubPr>
                                          <m:ctrlPr>
                                            <w:ins w:id="672" w:author="Rozsenich Balázs" w:date="2015-04-28T17:47:00Z">
                                              <w:rPr>
                                                <w:rFonts w:ascii="Cambria Math" w:hAnsi="Cambria Math"/>
                                                <w:i/>
                                                <w:sz w:val="22"/>
                                              </w:rPr>
                                            </w:ins>
                                          </m:ctrlPr>
                                        </m:sSubPr>
                                        <m:e>
                                          <m:r>
                                            <w:ins w:id="673" w:author="Rozsenich Balázs" w:date="2015-04-28T17:47:00Z">
                                              <w:rPr>
                                                <w:rFonts w:ascii="Cambria Math" w:hAnsi="Cambria Math"/>
                                                <w:sz w:val="22"/>
                                              </w:rPr>
                                              <m:t>p</m:t>
                                            </w:ins>
                                          </m:r>
                                        </m:e>
                                        <m:sub>
                                          <m:r>
                                            <w:ins w:id="674" w:author="Rozsenich Balázs" w:date="2015-04-28T17:47:00Z">
                                              <w:rPr>
                                                <w:rFonts w:ascii="Cambria Math" w:hAnsi="Cambria Math"/>
                                                <w:sz w:val="22"/>
                                              </w:rPr>
                                              <m:t>i</m:t>
                                            </w:ins>
                                          </m:r>
                                        </m:sub>
                                      </m:sSub>
                                      <m:r>
                                        <w:ins w:id="675" w:author="Rozsenich Balázs" w:date="2015-04-28T17:47:00Z">
                                          <w:rPr>
                                            <w:rFonts w:ascii="Cambria Math" w:hAnsi="Cambria Math"/>
                                            <w:sz w:val="22"/>
                                          </w:rPr>
                                          <m:t>-</m:t>
                                        </w:ins>
                                      </m:r>
                                      <m:sSub>
                                        <m:sSubPr>
                                          <m:ctrlPr>
                                            <w:ins w:id="676" w:author="Rozsenich Balázs" w:date="2015-04-28T17:47:00Z">
                                              <w:rPr>
                                                <w:rFonts w:ascii="Cambria Math" w:hAnsi="Cambria Math"/>
                                                <w:i/>
                                                <w:sz w:val="22"/>
                                              </w:rPr>
                                            </w:ins>
                                          </m:ctrlPr>
                                        </m:sSubPr>
                                        <m:e>
                                          <m:r>
                                            <w:ins w:id="677" w:author="Rozsenich Balázs" w:date="2015-04-28T17:47:00Z">
                                              <w:rPr>
                                                <w:rFonts w:ascii="Cambria Math" w:hAnsi="Cambria Math"/>
                                                <w:sz w:val="22"/>
                                              </w:rPr>
                                              <m:t>p</m:t>
                                            </w:ins>
                                          </m:r>
                                        </m:e>
                                        <m:sub>
                                          <m:r>
                                            <w:ins w:id="678" w:author="Rozsenich Balázs" w:date="2015-04-28T17:47:00Z">
                                              <w:rPr>
                                                <w:rFonts w:ascii="Cambria Math" w:hAnsi="Cambria Math"/>
                                                <w:sz w:val="22"/>
                                              </w:rPr>
                                              <m:t>min</m:t>
                                            </w:ins>
                                          </m:r>
                                        </m:sub>
                                      </m:sSub>
                                      <m:r>
                                        <w:ins w:id="679" w:author="Rozsenich Balázs" w:date="2015-04-28T17:47:00Z">
                                          <w:rPr>
                                            <w:rFonts w:ascii="Cambria Math" w:hAnsi="Cambria Math"/>
                                            <w:sz w:val="22"/>
                                          </w:rPr>
                                          <m:t>)</m:t>
                                        </w:ins>
                                      </m:r>
                                    </m:e>
                                    <m:sup>
                                      <m:r>
                                        <w:ins w:id="680" w:author="Rozsenich Balázs" w:date="2015-04-28T17:47:00Z">
                                          <w:rPr>
                                            <w:rFonts w:ascii="Cambria Math" w:hAnsi="Cambria Math"/>
                                            <w:sz w:val="22"/>
                                          </w:rPr>
                                          <m:t>2</m:t>
                                        </w:ins>
                                      </m:r>
                                    </m:sup>
                                  </m:sSup>
                                </m:e>
                              </m:nary>
                            </m:num>
                            <m:den>
                              <m:nary>
                                <m:naryPr>
                                  <m:chr m:val="∑"/>
                                  <m:limLoc m:val="subSup"/>
                                  <m:ctrlPr>
                                    <w:ins w:id="681" w:author="Rozsenich Balázs" w:date="2015-04-28T17:47:00Z">
                                      <w:rPr>
                                        <w:rFonts w:ascii="Cambria Math" w:hAnsi="Cambria Math"/>
                                        <w:i/>
                                        <w:sz w:val="22"/>
                                      </w:rPr>
                                    </w:ins>
                                  </m:ctrlPr>
                                </m:naryPr>
                                <m:sub>
                                  <m:r>
                                    <w:ins w:id="682" w:author="Rozsenich Balázs" w:date="2015-04-28T17:47:00Z">
                                      <w:rPr>
                                        <w:rFonts w:ascii="Cambria Math" w:hAnsi="Cambria Math"/>
                                        <w:sz w:val="22"/>
                                      </w:rPr>
                                      <m:t>i=1</m:t>
                                    </w:ins>
                                  </m:r>
                                </m:sub>
                                <m:sup>
                                  <m:r>
                                    <w:ins w:id="683" w:author="Rozsenich Balázs" w:date="2015-04-28T17:47:00Z">
                                      <w:rPr>
                                        <w:rFonts w:ascii="Cambria Math" w:hAnsi="Cambria Math"/>
                                        <w:sz w:val="22"/>
                                      </w:rPr>
                                      <m:t>n</m:t>
                                    </w:ins>
                                  </m:r>
                                </m:sup>
                                <m:e>
                                  <m:sSub>
                                    <m:sSubPr>
                                      <m:ctrlPr>
                                        <w:ins w:id="684" w:author="Rozsenich Balázs" w:date="2015-04-28T17:47:00Z">
                                          <w:rPr>
                                            <w:rFonts w:ascii="Cambria Math" w:hAnsi="Cambria Math"/>
                                            <w:i/>
                                            <w:sz w:val="22"/>
                                          </w:rPr>
                                        </w:ins>
                                      </m:ctrlPr>
                                    </m:sSubPr>
                                    <m:e>
                                      <m:r>
                                        <w:ins w:id="685" w:author="Rozsenich Balázs" w:date="2015-04-28T17:47:00Z">
                                          <w:rPr>
                                            <w:rFonts w:ascii="Cambria Math" w:hAnsi="Cambria Math"/>
                                            <w:sz w:val="22"/>
                                          </w:rPr>
                                          <m:t>x</m:t>
                                        </w:ins>
                                      </m:r>
                                    </m:e>
                                    <m:sub>
                                      <m:r>
                                        <w:ins w:id="686" w:author="Rozsenich Balázs" w:date="2015-04-28T17:47:00Z">
                                          <w:rPr>
                                            <w:rFonts w:ascii="Cambria Math" w:hAnsi="Cambria Math"/>
                                            <w:sz w:val="22"/>
                                          </w:rPr>
                                          <m:t>i</m:t>
                                        </w:ins>
                                      </m:r>
                                    </m:sub>
                                  </m:sSub>
                                </m:e>
                              </m:nary>
                            </m:den>
                          </m:f>
                        </m:e>
                      </m:rad>
                    </m:num>
                    <m:den>
                      <m:sSub>
                        <m:sSubPr>
                          <m:ctrlPr>
                            <w:ins w:id="687" w:author="Rozsenich Balázs" w:date="2015-04-28T17:47:00Z">
                              <w:rPr>
                                <w:rFonts w:ascii="Cambria Math" w:hAnsi="Cambria Math"/>
                                <w:i/>
                                <w:sz w:val="22"/>
                              </w:rPr>
                            </w:ins>
                          </m:ctrlPr>
                        </m:sSubPr>
                        <m:e>
                          <m:r>
                            <w:ins w:id="688" w:author="Rozsenich Balázs" w:date="2015-04-28T17:47:00Z">
                              <w:rPr>
                                <w:rFonts w:ascii="Cambria Math" w:hAnsi="Cambria Math"/>
                                <w:sz w:val="22"/>
                              </w:rPr>
                              <m:t>p</m:t>
                            </w:ins>
                          </m:r>
                        </m:e>
                        <m:sub>
                          <m:r>
                            <w:ins w:id="689" w:author="Rozsenich Balázs" w:date="2015-04-28T17:47:00Z">
                              <w:rPr>
                                <w:rFonts w:ascii="Cambria Math" w:hAnsi="Cambria Math"/>
                                <w:sz w:val="22"/>
                              </w:rPr>
                              <m:t>min</m:t>
                            </w:ins>
                          </m:r>
                        </m:sub>
                      </m:sSub>
                    </m:den>
                  </m:f>
                  <m:r>
                    <w:ins w:id="690" w:author="Rozsenich Balázs" w:date="2015-04-28T17:47:00Z">
                      <w:rPr>
                        <w:rFonts w:ascii="Cambria Math" w:hAnsi="Cambria Math"/>
                        <w:sz w:val="22"/>
                      </w:rPr>
                      <m:t xml:space="preserve">+ </m:t>
                    </w:ins>
                  </m:r>
                  <m:f>
                    <m:fPr>
                      <m:ctrlPr>
                        <w:ins w:id="691" w:author="Rozsenich Balázs" w:date="2015-04-28T17:47:00Z">
                          <w:rPr>
                            <w:rFonts w:ascii="Cambria Math" w:hAnsi="Cambria Math"/>
                            <w:i/>
                            <w:sz w:val="22"/>
                          </w:rPr>
                        </w:ins>
                      </m:ctrlPr>
                    </m:fPr>
                    <m:num>
                      <m:rad>
                        <m:radPr>
                          <m:degHide m:val="1"/>
                          <m:ctrlPr>
                            <w:ins w:id="692" w:author="Rozsenich Balázs" w:date="2015-04-28T17:47:00Z">
                              <w:rPr>
                                <w:rFonts w:ascii="Cambria Math" w:hAnsi="Cambria Math"/>
                                <w:i/>
                                <w:sz w:val="22"/>
                              </w:rPr>
                            </w:ins>
                          </m:ctrlPr>
                        </m:radPr>
                        <m:deg/>
                        <m:e>
                          <m:f>
                            <m:fPr>
                              <m:ctrlPr>
                                <w:ins w:id="693" w:author="Rozsenich Balázs" w:date="2015-04-28T17:47:00Z">
                                  <w:rPr>
                                    <w:rFonts w:ascii="Cambria Math" w:hAnsi="Cambria Math"/>
                                    <w:i/>
                                    <w:sz w:val="22"/>
                                  </w:rPr>
                                </w:ins>
                              </m:ctrlPr>
                            </m:fPr>
                            <m:num>
                              <m:nary>
                                <m:naryPr>
                                  <m:chr m:val="∑"/>
                                  <m:limLoc m:val="undOvr"/>
                                  <m:ctrlPr>
                                    <w:ins w:id="694" w:author="Rozsenich Balázs" w:date="2015-04-28T17:47:00Z">
                                      <w:rPr>
                                        <w:rFonts w:ascii="Cambria Math" w:hAnsi="Cambria Math"/>
                                        <w:i/>
                                        <w:sz w:val="22"/>
                                      </w:rPr>
                                    </w:ins>
                                  </m:ctrlPr>
                                </m:naryPr>
                                <m:sub>
                                  <m:r>
                                    <w:ins w:id="695" w:author="Rozsenich Balázs" w:date="2015-04-28T17:47:00Z">
                                      <w:rPr>
                                        <w:rFonts w:ascii="Cambria Math" w:hAnsi="Cambria Math"/>
                                        <w:sz w:val="22"/>
                                      </w:rPr>
                                      <m:t>i=1</m:t>
                                    </w:ins>
                                  </m:r>
                                </m:sub>
                                <m:sup>
                                  <m:r>
                                    <w:ins w:id="696" w:author="Rozsenich Balázs" w:date="2015-04-28T17:47:00Z">
                                      <w:rPr>
                                        <w:rFonts w:ascii="Cambria Math" w:hAnsi="Cambria Math"/>
                                        <w:sz w:val="22"/>
                                      </w:rPr>
                                      <m:t>n</m:t>
                                    </w:ins>
                                  </m:r>
                                </m:sup>
                                <m:e>
                                  <m:sSup>
                                    <m:sSupPr>
                                      <m:ctrlPr>
                                        <w:ins w:id="697" w:author="Rozsenich Balázs" w:date="2015-04-28T17:47:00Z">
                                          <w:rPr>
                                            <w:rFonts w:ascii="Cambria Math" w:hAnsi="Cambria Math"/>
                                            <w:i/>
                                            <w:sz w:val="22"/>
                                          </w:rPr>
                                        </w:ins>
                                      </m:ctrlPr>
                                    </m:sSupPr>
                                    <m:e>
                                      <m:sSub>
                                        <m:sSubPr>
                                          <m:ctrlPr>
                                            <w:ins w:id="698" w:author="Rozsenich Balázs" w:date="2015-04-28T17:47:00Z">
                                              <w:rPr>
                                                <w:rFonts w:ascii="Cambria Math" w:hAnsi="Cambria Math"/>
                                                <w:i/>
                                                <w:sz w:val="22"/>
                                              </w:rPr>
                                            </w:ins>
                                          </m:ctrlPr>
                                        </m:sSubPr>
                                        <m:e>
                                          <m:r>
                                            <w:ins w:id="699" w:author="Rozsenich Balázs" w:date="2015-04-28T17:47:00Z">
                                              <w:rPr>
                                                <w:rFonts w:ascii="Cambria Math" w:hAnsi="Cambria Math"/>
                                                <w:sz w:val="22"/>
                                              </w:rPr>
                                              <m:t>x</m:t>
                                            </w:ins>
                                          </m:r>
                                        </m:e>
                                        <m:sub>
                                          <m:r>
                                            <w:ins w:id="700" w:author="Rozsenich Balázs" w:date="2015-04-28T17:47:00Z">
                                              <w:rPr>
                                                <w:rFonts w:ascii="Cambria Math" w:hAnsi="Cambria Math"/>
                                                <w:sz w:val="22"/>
                                              </w:rPr>
                                              <m:t>i</m:t>
                                            </w:ins>
                                          </m:r>
                                        </m:sub>
                                      </m:sSub>
                                      <m:r>
                                        <w:ins w:id="701" w:author="Rozsenich Balázs" w:date="2015-04-28T17:47:00Z">
                                          <w:rPr>
                                            <w:rFonts w:ascii="Cambria Math" w:hAnsi="Cambria Math"/>
                                            <w:sz w:val="22"/>
                                          </w:rPr>
                                          <m:t>(</m:t>
                                        </w:ins>
                                      </m:r>
                                      <m:sSub>
                                        <m:sSubPr>
                                          <m:ctrlPr>
                                            <w:ins w:id="702" w:author="Rozsenich Balázs" w:date="2015-04-28T17:47:00Z">
                                              <w:rPr>
                                                <w:rFonts w:ascii="Cambria Math" w:hAnsi="Cambria Math"/>
                                                <w:i/>
                                                <w:sz w:val="22"/>
                                              </w:rPr>
                                            </w:ins>
                                          </m:ctrlPr>
                                        </m:sSubPr>
                                        <m:e>
                                          <m:r>
                                            <w:ins w:id="703" w:author="Rozsenich Balázs" w:date="2015-04-28T17:47:00Z">
                                              <w:rPr>
                                                <w:rFonts w:ascii="Cambria Math" w:hAnsi="Cambria Math"/>
                                                <w:sz w:val="22"/>
                                              </w:rPr>
                                              <m:t>r</m:t>
                                            </w:ins>
                                          </m:r>
                                        </m:e>
                                        <m:sub>
                                          <m:r>
                                            <w:ins w:id="704" w:author="Rozsenich Balázs" w:date="2015-04-28T17:47:00Z">
                                              <w:rPr>
                                                <w:rFonts w:ascii="Cambria Math" w:hAnsi="Cambria Math"/>
                                                <w:sz w:val="22"/>
                                              </w:rPr>
                                              <m:t>i</m:t>
                                            </w:ins>
                                          </m:r>
                                        </m:sub>
                                      </m:sSub>
                                      <m:r>
                                        <w:ins w:id="705" w:author="Rozsenich Balázs" w:date="2015-04-28T17:47:00Z">
                                          <w:rPr>
                                            <w:rFonts w:ascii="Cambria Math" w:hAnsi="Cambria Math"/>
                                            <w:sz w:val="22"/>
                                          </w:rPr>
                                          <m:t>-</m:t>
                                        </w:ins>
                                      </m:r>
                                      <m:sSub>
                                        <m:sSubPr>
                                          <m:ctrlPr>
                                            <w:ins w:id="706" w:author="Rozsenich Balázs" w:date="2015-04-28T17:47:00Z">
                                              <w:rPr>
                                                <w:rFonts w:ascii="Cambria Math" w:hAnsi="Cambria Math"/>
                                                <w:i/>
                                                <w:sz w:val="22"/>
                                              </w:rPr>
                                            </w:ins>
                                          </m:ctrlPr>
                                        </m:sSubPr>
                                        <m:e>
                                          <m:r>
                                            <w:ins w:id="707" w:author="Rozsenich Balázs" w:date="2015-04-28T17:47:00Z">
                                              <w:rPr>
                                                <w:rFonts w:ascii="Cambria Math" w:hAnsi="Cambria Math"/>
                                                <w:sz w:val="22"/>
                                              </w:rPr>
                                              <m:t>r</m:t>
                                            </w:ins>
                                          </m:r>
                                        </m:e>
                                        <m:sub>
                                          <m:r>
                                            <w:ins w:id="708" w:author="Rozsenich Balázs" w:date="2015-04-28T17:47:00Z">
                                              <w:rPr>
                                                <w:rFonts w:ascii="Cambria Math" w:hAnsi="Cambria Math"/>
                                                <w:sz w:val="22"/>
                                              </w:rPr>
                                              <m:t>max</m:t>
                                            </w:ins>
                                          </m:r>
                                        </m:sub>
                                      </m:sSub>
                                      <m:r>
                                        <w:ins w:id="709" w:author="Rozsenich Balázs" w:date="2015-04-28T17:47:00Z">
                                          <w:rPr>
                                            <w:rFonts w:ascii="Cambria Math" w:hAnsi="Cambria Math"/>
                                            <w:sz w:val="22"/>
                                          </w:rPr>
                                          <m:t>)</m:t>
                                        </w:ins>
                                      </m:r>
                                    </m:e>
                                    <m:sup>
                                      <m:r>
                                        <w:ins w:id="710" w:author="Rozsenich Balázs" w:date="2015-04-28T17:47:00Z">
                                          <w:rPr>
                                            <w:rFonts w:ascii="Cambria Math" w:hAnsi="Cambria Math"/>
                                            <w:sz w:val="22"/>
                                          </w:rPr>
                                          <m:t>2</m:t>
                                        </w:ins>
                                      </m:r>
                                    </m:sup>
                                  </m:sSup>
                                </m:e>
                              </m:nary>
                            </m:num>
                            <m:den>
                              <m:nary>
                                <m:naryPr>
                                  <m:chr m:val="∑"/>
                                  <m:limLoc m:val="subSup"/>
                                  <m:ctrlPr>
                                    <w:ins w:id="711" w:author="Rozsenich Balázs" w:date="2015-04-28T17:47:00Z">
                                      <w:rPr>
                                        <w:rFonts w:ascii="Cambria Math" w:hAnsi="Cambria Math"/>
                                        <w:i/>
                                        <w:sz w:val="22"/>
                                      </w:rPr>
                                    </w:ins>
                                  </m:ctrlPr>
                                </m:naryPr>
                                <m:sub>
                                  <m:r>
                                    <w:ins w:id="712" w:author="Rozsenich Balázs" w:date="2015-04-28T17:47:00Z">
                                      <w:rPr>
                                        <w:rFonts w:ascii="Cambria Math" w:hAnsi="Cambria Math"/>
                                        <w:sz w:val="22"/>
                                      </w:rPr>
                                      <m:t>i=1</m:t>
                                    </w:ins>
                                  </m:r>
                                </m:sub>
                                <m:sup>
                                  <m:r>
                                    <w:ins w:id="713" w:author="Rozsenich Balázs" w:date="2015-04-28T17:47:00Z">
                                      <w:rPr>
                                        <w:rFonts w:ascii="Cambria Math" w:hAnsi="Cambria Math"/>
                                        <w:sz w:val="22"/>
                                      </w:rPr>
                                      <m:t>n</m:t>
                                    </w:ins>
                                  </m:r>
                                </m:sup>
                                <m:e>
                                  <m:sSub>
                                    <m:sSubPr>
                                      <m:ctrlPr>
                                        <w:ins w:id="714" w:author="Rozsenich Balázs" w:date="2015-04-28T17:47:00Z">
                                          <w:rPr>
                                            <w:rFonts w:ascii="Cambria Math" w:hAnsi="Cambria Math"/>
                                            <w:i/>
                                            <w:sz w:val="22"/>
                                          </w:rPr>
                                        </w:ins>
                                      </m:ctrlPr>
                                    </m:sSubPr>
                                    <m:e>
                                      <m:r>
                                        <w:ins w:id="715" w:author="Rozsenich Balázs" w:date="2015-04-28T17:47:00Z">
                                          <w:rPr>
                                            <w:rFonts w:ascii="Cambria Math" w:hAnsi="Cambria Math"/>
                                            <w:sz w:val="22"/>
                                          </w:rPr>
                                          <m:t>x</m:t>
                                        </w:ins>
                                      </m:r>
                                    </m:e>
                                    <m:sub>
                                      <m:r>
                                        <w:ins w:id="716" w:author="Rozsenich Balázs" w:date="2015-04-28T17:47:00Z">
                                          <w:rPr>
                                            <w:rFonts w:ascii="Cambria Math" w:hAnsi="Cambria Math"/>
                                            <w:sz w:val="22"/>
                                          </w:rPr>
                                          <m:t>i</m:t>
                                        </w:ins>
                                      </m:r>
                                    </m:sub>
                                  </m:sSub>
                                </m:e>
                              </m:nary>
                            </m:den>
                          </m:f>
                        </m:e>
                      </m:rad>
                    </m:num>
                    <m:den>
                      <m:sSub>
                        <m:sSubPr>
                          <m:ctrlPr>
                            <w:ins w:id="717" w:author="Rozsenich Balázs" w:date="2015-04-28T17:47:00Z">
                              <w:rPr>
                                <w:rFonts w:ascii="Cambria Math" w:hAnsi="Cambria Math"/>
                                <w:i/>
                                <w:sz w:val="22"/>
                              </w:rPr>
                            </w:ins>
                          </m:ctrlPr>
                        </m:sSubPr>
                        <m:e>
                          <m:r>
                            <w:ins w:id="718" w:author="Rozsenich Balázs" w:date="2015-04-28T17:47:00Z">
                              <w:rPr>
                                <w:rFonts w:ascii="Cambria Math" w:hAnsi="Cambria Math"/>
                                <w:sz w:val="22"/>
                              </w:rPr>
                              <m:t>r</m:t>
                            </w:ins>
                          </m:r>
                        </m:e>
                        <m:sub>
                          <m:r>
                            <w:ins w:id="719" w:author="Rozsenich Balázs" w:date="2015-04-28T17:47:00Z">
                              <w:rPr>
                                <w:rFonts w:ascii="Cambria Math" w:hAnsi="Cambria Math"/>
                                <w:sz w:val="22"/>
                              </w:rPr>
                              <m:t>max</m:t>
                            </w:ins>
                          </m:r>
                        </m:sub>
                      </m:sSub>
                    </m:den>
                  </m:f>
                </m:e>
              </m:d>
            </m:e>
          </m:func>
        </m:oMath>
      </m:oMathPara>
    </w:p>
    <w:p w14:paraId="16A29DA0" w14:textId="77777777" w:rsidR="00A255F2" w:rsidRDefault="00CC3AF8" w:rsidP="007D2C37">
      <w:pPr>
        <w:pStyle w:val="ThesisKpalrs"/>
      </w:pPr>
      <w:r>
        <w:rPr>
          <w:noProof w:val="0"/>
        </w:rPr>
        <w:fldChar w:fldCharType="begin"/>
      </w:r>
      <w:r>
        <w:instrText xml:space="preserve"> STYLEREF 1 \s </w:instrText>
      </w:r>
      <w:r>
        <w:rPr>
          <w:noProof w:val="0"/>
        </w:rPr>
        <w:fldChar w:fldCharType="separate"/>
      </w:r>
      <w:bookmarkStart w:id="720" w:name="_Toc418007445"/>
      <w:r w:rsidR="0004568F">
        <w:t>6</w:t>
      </w:r>
      <w:r>
        <w:fldChar w:fldCharType="end"/>
      </w:r>
      <w:r w:rsidR="003620FF">
        <w:t>.</w:t>
      </w:r>
      <w:r>
        <w:rPr>
          <w:noProof w:val="0"/>
        </w:rPr>
        <w:fldChar w:fldCharType="begin"/>
      </w:r>
      <w:r>
        <w:instrText xml:space="preserve"> SEQ egyenlet \* ARABIC \s 1 </w:instrText>
      </w:r>
      <w:r>
        <w:rPr>
          <w:noProof w:val="0"/>
        </w:rPr>
        <w:fldChar w:fldCharType="separate"/>
      </w:r>
      <w:r w:rsidR="0004568F">
        <w:t>5</w:t>
      </w:r>
      <w:r>
        <w:fldChar w:fldCharType="end"/>
      </w:r>
      <w:r w:rsidR="003620FF">
        <w:t xml:space="preserve"> Az olcsó és közeli modell célfüggvénye</w:t>
      </w:r>
      <w:bookmarkEnd w:id="720"/>
    </w:p>
    <w:p w14:paraId="7785BB78" w14:textId="77777777" w:rsidR="000F2550" w:rsidRPr="000F2550" w:rsidRDefault="00B325A7" w:rsidP="000F2550">
      <w:pPr>
        <w:pStyle w:val="ThesisSzveg"/>
      </w:pPr>
      <w:r>
        <w:t xml:space="preserve">Az egyesített célfüggvényt mutatja a fenti ábra, ahol </w:t>
      </w:r>
      <w:r w:rsidRPr="007136B8">
        <w:rPr>
          <w:i/>
        </w:rPr>
        <w:t>d</w:t>
      </w:r>
      <w:r w:rsidRPr="007136B8">
        <w:rPr>
          <w:i/>
          <w:vertAlign w:val="subscript"/>
        </w:rPr>
        <w:t>ij</w:t>
      </w:r>
      <w:r>
        <w:t xml:space="preserve"> az i-edik és j-edik szoba távolsága, </w:t>
      </w:r>
      <w:r>
        <w:rPr>
          <w:i/>
        </w:rPr>
        <w:t>d</w:t>
      </w:r>
      <w:r>
        <w:rPr>
          <w:i/>
          <w:vertAlign w:val="subscript"/>
        </w:rPr>
        <w:t>min</w:t>
      </w:r>
      <w:r>
        <w:t xml:space="preserve"> a legalacsonyabb távolság a sokaságban,</w:t>
      </w:r>
      <w:r w:rsidRPr="00B325A7">
        <w:rPr>
          <w:i/>
        </w:rPr>
        <w:t xml:space="preserve"> </w:t>
      </w:r>
      <w:r>
        <w:rPr>
          <w:i/>
        </w:rPr>
        <w:t>p</w:t>
      </w:r>
      <w:r w:rsidRPr="00482529">
        <w:rPr>
          <w:i/>
          <w:vertAlign w:val="subscript"/>
        </w:rPr>
        <w:t>i</w:t>
      </w:r>
      <w:r>
        <w:rPr>
          <w:i/>
        </w:rPr>
        <w:t xml:space="preserve"> </w:t>
      </w:r>
      <w:r>
        <w:t xml:space="preserve">az i-edik szoba </w:t>
      </w:r>
      <w:r>
        <w:lastRenderedPageBreak/>
        <w:t xml:space="preserve">ára, </w:t>
      </w:r>
      <w:r>
        <w:rPr>
          <w:i/>
        </w:rPr>
        <w:t>p</w:t>
      </w:r>
      <w:r w:rsidRPr="00482529">
        <w:rPr>
          <w:i/>
          <w:vertAlign w:val="subscript"/>
        </w:rPr>
        <w:t>min</w:t>
      </w:r>
      <w:r>
        <w:t xml:space="preserve"> a legalacsonyabb szobaár a sokaságban</w:t>
      </w:r>
      <w:r w:rsidR="00D55DFA">
        <w:t>,</w:t>
      </w:r>
      <w:r>
        <w:t xml:space="preserve"> </w:t>
      </w:r>
      <w:r>
        <w:rPr>
          <w:i/>
        </w:rPr>
        <w:t>r</w:t>
      </w:r>
      <w:r w:rsidRPr="00482529">
        <w:rPr>
          <w:i/>
          <w:vertAlign w:val="subscript"/>
        </w:rPr>
        <w:t>i</w:t>
      </w:r>
      <w:r>
        <w:t xml:space="preserve"> az i-edik szoba átlagos értékelése </w:t>
      </w:r>
      <w:r w:rsidRPr="00482529">
        <w:rPr>
          <w:i/>
        </w:rPr>
        <w:t>r</w:t>
      </w:r>
      <w:r w:rsidRPr="00482529">
        <w:rPr>
          <w:i/>
          <w:vertAlign w:val="subscript"/>
        </w:rPr>
        <w:t>max</w:t>
      </w:r>
      <w:r>
        <w:t xml:space="preserve"> pedig a lehetséges legmagasabb értékelés.</w:t>
      </w:r>
    </w:p>
    <w:p w14:paraId="6075DB36" w14:textId="77777777" w:rsidR="00D323D7" w:rsidRDefault="00D323D7" w:rsidP="00E40DAB">
      <w:pPr>
        <w:pStyle w:val="Cmsor2"/>
        <w:rPr>
          <w:szCs w:val="24"/>
        </w:rPr>
      </w:pPr>
      <w:bookmarkStart w:id="721" w:name="_Ref416685989"/>
      <w:bookmarkStart w:id="722" w:name="_Toc418004076"/>
      <w:r w:rsidRPr="00964772">
        <w:rPr>
          <w:szCs w:val="24"/>
        </w:rPr>
        <w:t>Adatbázis tervezet</w:t>
      </w:r>
      <w:bookmarkEnd w:id="721"/>
      <w:bookmarkEnd w:id="722"/>
    </w:p>
    <w:p w14:paraId="74A8D1ED" w14:textId="75B955BF" w:rsidR="00C3557E" w:rsidRDefault="00E53C9B" w:rsidP="007E1A69">
      <w:pPr>
        <w:pStyle w:val="ThesisSzvegElsBekezds"/>
      </w:pPr>
      <w:r>
        <w:t>A rendszer működéséhez 18</w:t>
      </w:r>
      <w:r w:rsidR="00C3557E">
        <w:t xml:space="preserve"> adatbázistáblát terveztem meg. A táblákat, azok attribútumait és a kapcsolatokat a</w:t>
      </w:r>
      <w:r w:rsidR="00006895">
        <w:t>z</w:t>
      </w:r>
      <w:r w:rsidR="00C3557E">
        <w:t xml:space="preserve"> </w:t>
      </w:r>
      <w:r w:rsidR="00006895">
        <w:fldChar w:fldCharType="begin"/>
      </w:r>
      <w:r w:rsidR="00006895">
        <w:instrText xml:space="preserve"> REF _Ref417647905 \r \h </w:instrText>
      </w:r>
      <w:r w:rsidR="00006895">
        <w:fldChar w:fldCharType="separate"/>
      </w:r>
      <w:r w:rsidR="0004568F">
        <w:t>[1]</w:t>
      </w:r>
      <w:r w:rsidR="00006895">
        <w:fldChar w:fldCharType="end"/>
      </w:r>
      <w:r w:rsidR="00C3557E">
        <w:t xml:space="preserve"> mellékletben található ábra mutatja be.</w:t>
      </w:r>
    </w:p>
    <w:p w14:paraId="246780C2" w14:textId="1EF9AD75" w:rsidR="00530FAE" w:rsidRDefault="00C3557E" w:rsidP="00C3557E">
      <w:pPr>
        <w:pStyle w:val="ThesisSzveg"/>
      </w:pPr>
      <w:r>
        <w:t>Az adatbázisban négy tábla</w:t>
      </w:r>
      <w:r w:rsidR="00E53C9B">
        <w:t xml:space="preserve">, a </w:t>
      </w:r>
      <w:r w:rsidR="00E53C9B" w:rsidRPr="00E830C7">
        <w:rPr>
          <w:i/>
        </w:rPr>
        <w:t>User</w:t>
      </w:r>
      <w:r w:rsidR="00E53C9B">
        <w:t>,</w:t>
      </w:r>
      <w:r w:rsidR="00006895">
        <w:t xml:space="preserve"> az</w:t>
      </w:r>
      <w:r w:rsidR="00E53C9B">
        <w:t xml:space="preserve"> </w:t>
      </w:r>
      <w:r w:rsidR="00E53C9B" w:rsidRPr="00E830C7">
        <w:rPr>
          <w:i/>
        </w:rPr>
        <w:t>Admin</w:t>
      </w:r>
      <w:r w:rsidR="00E53C9B">
        <w:t>,</w:t>
      </w:r>
      <w:r w:rsidR="00006895">
        <w:t xml:space="preserve"> a</w:t>
      </w:r>
      <w:r w:rsidR="00E53C9B">
        <w:t xml:space="preserve"> </w:t>
      </w:r>
      <w:r w:rsidR="00E53C9B" w:rsidRPr="00E830C7">
        <w:rPr>
          <w:i/>
        </w:rPr>
        <w:t>Guest</w:t>
      </w:r>
      <w:r w:rsidR="00E53C9B">
        <w:t xml:space="preserve"> és</w:t>
      </w:r>
      <w:r w:rsidR="00006895">
        <w:t xml:space="preserve"> az</w:t>
      </w:r>
      <w:r w:rsidR="00E53C9B">
        <w:t xml:space="preserve"> </w:t>
      </w:r>
      <w:r w:rsidR="00E53C9B" w:rsidRPr="00E830C7">
        <w:rPr>
          <w:i/>
        </w:rPr>
        <w:t>Owner</w:t>
      </w:r>
      <w:r w:rsidR="00E53C9B">
        <w:t xml:space="preserve"> a felhasználók adatainak tárolásához és azonosításukhoz szükséges. </w:t>
      </w:r>
      <w:r w:rsidR="00E830C7">
        <w:t xml:space="preserve">Az </w:t>
      </w:r>
      <w:r w:rsidR="00E830C7" w:rsidRPr="00E830C7">
        <w:rPr>
          <w:i/>
        </w:rPr>
        <w:t>Admin</w:t>
      </w:r>
      <w:r w:rsidR="00E830C7">
        <w:t xml:space="preserve">, </w:t>
      </w:r>
      <w:r w:rsidR="00E830C7" w:rsidRPr="00E830C7">
        <w:rPr>
          <w:i/>
        </w:rPr>
        <w:t>Guest</w:t>
      </w:r>
      <w:r w:rsidR="00E830C7">
        <w:t xml:space="preserve"> és </w:t>
      </w:r>
      <w:r w:rsidR="00E830C7" w:rsidRPr="00E830C7">
        <w:rPr>
          <w:i/>
        </w:rPr>
        <w:t>Owner</w:t>
      </w:r>
      <w:r w:rsidR="00E830C7">
        <w:t xml:space="preserve"> táblák és a </w:t>
      </w:r>
      <w:r w:rsidR="00E830C7" w:rsidRPr="00E830C7">
        <w:rPr>
          <w:i/>
        </w:rPr>
        <w:t>User</w:t>
      </w:r>
      <w:r w:rsidR="00E830C7">
        <w:t xml:space="preserve"> tábla között polimorfikus kapcsolat áll fenn. Ez azt jelenti, hogy a </w:t>
      </w:r>
      <w:r w:rsidR="00E830C7" w:rsidRPr="00E830C7">
        <w:rPr>
          <w:i/>
        </w:rPr>
        <w:t>User</w:t>
      </w:r>
      <w:r w:rsidR="00E830C7">
        <w:t xml:space="preserve"> tábla kapcsolódik a három felhasználói tábla egyikéhez, a </w:t>
      </w:r>
      <w:r w:rsidR="00E830C7" w:rsidRPr="00E830C7">
        <w:rPr>
          <w:i/>
        </w:rPr>
        <w:t>role_id</w:t>
      </w:r>
      <w:r w:rsidR="00E830C7">
        <w:t xml:space="preserve"> attribútumban külső kulcsként tárolva annak elsődleges kulcsát, és a </w:t>
      </w:r>
      <w:r w:rsidR="00E830C7" w:rsidRPr="00E830C7">
        <w:rPr>
          <w:i/>
        </w:rPr>
        <w:t>role_type</w:t>
      </w:r>
      <w:r w:rsidR="00E830C7">
        <w:t xml:space="preserve"> mezőben tárolva a hivatkozott tábla nevét. Tehát egy </w:t>
      </w:r>
      <w:r w:rsidR="00E830C7" w:rsidRPr="00E830C7">
        <w:rPr>
          <w:i/>
        </w:rPr>
        <w:t>User</w:t>
      </w:r>
      <w:r w:rsidR="00E830C7">
        <w:t xml:space="preserve"> entitás rendelkezik egy szerepkörrel, amit az </w:t>
      </w:r>
      <w:r w:rsidR="00E830C7" w:rsidRPr="00E830C7">
        <w:rPr>
          <w:i/>
        </w:rPr>
        <w:t>Admin</w:t>
      </w:r>
      <w:r w:rsidR="00E830C7">
        <w:t xml:space="preserve">, </w:t>
      </w:r>
      <w:r w:rsidR="00E830C7" w:rsidRPr="00E830C7">
        <w:rPr>
          <w:i/>
        </w:rPr>
        <w:t>Guest</w:t>
      </w:r>
      <w:r w:rsidR="00E830C7">
        <w:t xml:space="preserve"> vagy </w:t>
      </w:r>
      <w:r w:rsidR="00E830C7" w:rsidRPr="00E830C7">
        <w:rPr>
          <w:i/>
        </w:rPr>
        <w:t>Owner</w:t>
      </w:r>
      <w:r w:rsidR="00E830C7">
        <w:t xml:space="preserve"> táblákkal képzett kapcsolat azonosít.</w:t>
      </w:r>
    </w:p>
    <w:p w14:paraId="31C359A9" w14:textId="2F1B8B8B" w:rsidR="00E830C7" w:rsidRDefault="00E830C7" w:rsidP="00E830C7">
      <w:pPr>
        <w:pStyle w:val="ThesisSzveg"/>
      </w:pPr>
      <w:r>
        <w:t xml:space="preserve">Hasonlóan a felhasználói táblákhoz, az </w:t>
      </w:r>
      <w:r w:rsidRPr="00E830C7">
        <w:rPr>
          <w:i/>
        </w:rPr>
        <w:t>Address</w:t>
      </w:r>
      <w:r>
        <w:t xml:space="preserve"> táblához is polimorfikus kapcsolatot terveztem. Címe a szálláskereső (</w:t>
      </w:r>
      <w:r w:rsidRPr="00E830C7">
        <w:rPr>
          <w:i/>
        </w:rPr>
        <w:t>Guest</w:t>
      </w:r>
      <w:r>
        <w:t>) felhasználónak és egy szálláshelynek (</w:t>
      </w:r>
      <w:r w:rsidRPr="00E830C7">
        <w:rPr>
          <w:i/>
        </w:rPr>
        <w:t>Accommodation</w:t>
      </w:r>
      <w:r>
        <w:t xml:space="preserve">) van. Az </w:t>
      </w:r>
      <w:r w:rsidRPr="00E830C7">
        <w:rPr>
          <w:i/>
        </w:rPr>
        <w:t>Address</w:t>
      </w:r>
      <w:r>
        <w:t xml:space="preserve"> tábla az </w:t>
      </w:r>
      <w:r w:rsidRPr="00E830C7">
        <w:rPr>
          <w:i/>
        </w:rPr>
        <w:t>addressable_id</w:t>
      </w:r>
      <w:r>
        <w:t xml:space="preserve"> attribútumban tárolja külső kulcsként annak az entitásnak az elsődleges kulcsát, amihez a cím tartozik, és az </w:t>
      </w:r>
      <w:r w:rsidRPr="00E830C7">
        <w:rPr>
          <w:i/>
        </w:rPr>
        <w:t>addressable_type</w:t>
      </w:r>
      <w:r>
        <w:t xml:space="preserve"> mező azonosítja a hivatkozott tábla </w:t>
      </w:r>
      <w:r w:rsidR="00006895">
        <w:t>típusát</w:t>
      </w:r>
      <w:r>
        <w:t>.</w:t>
      </w:r>
    </w:p>
    <w:p w14:paraId="522E66B2" w14:textId="77777777" w:rsidR="009A1A0A" w:rsidRDefault="009A1A0A" w:rsidP="009A1A0A">
      <w:pPr>
        <w:pStyle w:val="ThesisSzveg"/>
      </w:pPr>
      <w:r>
        <w:t xml:space="preserve">A </w:t>
      </w:r>
      <w:r w:rsidRPr="005C65AD">
        <w:rPr>
          <w:i/>
        </w:rPr>
        <w:t>Booking</w:t>
      </w:r>
      <w:r>
        <w:t xml:space="preserve"> tábla tárolja a szobafoglalásokat. Minden szálláskereső (</w:t>
      </w:r>
      <w:r w:rsidRPr="005C65AD">
        <w:rPr>
          <w:i/>
        </w:rPr>
        <w:t>Guest</w:t>
      </w:r>
      <w:r>
        <w:t xml:space="preserve">) felhasználó rendelkezik legalább egy </w:t>
      </w:r>
      <w:r w:rsidRPr="005C65AD">
        <w:rPr>
          <w:i/>
        </w:rPr>
        <w:t>Booking</w:t>
      </w:r>
      <w:r>
        <w:t xml:space="preserve"> példánnyal, ami a virtuális kosaraként van dedikálva. A </w:t>
      </w:r>
      <w:r w:rsidRPr="005C65AD">
        <w:rPr>
          <w:i/>
        </w:rPr>
        <w:t>Booking</w:t>
      </w:r>
      <w:r>
        <w:t xml:space="preserve"> tábla </w:t>
      </w:r>
      <w:r w:rsidRPr="005C65AD">
        <w:rPr>
          <w:i/>
        </w:rPr>
        <w:t>guest_id</w:t>
      </w:r>
      <w:r>
        <w:t xml:space="preserve"> külső kulcsa azonosítja a foglalás tulajdonosát. A </w:t>
      </w:r>
      <w:r w:rsidRPr="005C65AD">
        <w:rPr>
          <w:i/>
        </w:rPr>
        <w:t>Booking</w:t>
      </w:r>
      <w:r>
        <w:t xml:space="preserve"> táblához két kapcsolótáblát terveztem.</w:t>
      </w:r>
    </w:p>
    <w:p w14:paraId="59269EB1" w14:textId="77777777" w:rsidR="009A1A0A" w:rsidRDefault="009A1A0A" w:rsidP="009A1A0A">
      <w:pPr>
        <w:pStyle w:val="ThesisSzveg"/>
      </w:pPr>
      <w:r>
        <w:t xml:space="preserve">A </w:t>
      </w:r>
      <w:r w:rsidRPr="005C65AD">
        <w:rPr>
          <w:i/>
        </w:rPr>
        <w:t>BookingRoom</w:t>
      </w:r>
      <w:r>
        <w:t xml:space="preserve"> kapcsolótábla a foglaláshoz tartozó szobákat tárolja. Mivel a szobák a </w:t>
      </w:r>
      <w:r w:rsidRPr="005C65AD">
        <w:rPr>
          <w:i/>
        </w:rPr>
        <w:t>Room</w:t>
      </w:r>
      <w:r>
        <w:t xml:space="preserve"> táblában nem egyedi példányok, hanem szobatípusok, amelyek a </w:t>
      </w:r>
      <w:r w:rsidRPr="005C65AD">
        <w:rPr>
          <w:i/>
        </w:rPr>
        <w:t>num_of_this</w:t>
      </w:r>
      <w:r>
        <w:t xml:space="preserve"> mezőben jelölik számosságukat, ezért minden, a foglalásba beválasztott szobához hozzárendelek egy, a foglalás során egyedi azonosítót, amit az </w:t>
      </w:r>
      <w:r w:rsidRPr="005C65AD">
        <w:rPr>
          <w:i/>
        </w:rPr>
        <w:t>index</w:t>
      </w:r>
      <w:r>
        <w:t xml:space="preserve"> mező tárol. Ez az egyedi azonosító teszi lehetővé, hogy a foglalásban szereplő vendégeket a szobához lehessen csatolni.</w:t>
      </w:r>
    </w:p>
    <w:p w14:paraId="6AD085B2" w14:textId="77777777" w:rsidR="00702842" w:rsidRDefault="00702842" w:rsidP="00702842">
      <w:pPr>
        <w:pStyle w:val="ThesisSzveg"/>
      </w:pPr>
      <w:r>
        <w:lastRenderedPageBreak/>
        <w:t xml:space="preserve">A </w:t>
      </w:r>
      <w:r w:rsidRPr="005C65AD">
        <w:rPr>
          <w:i/>
        </w:rPr>
        <w:t>BookingGuest</w:t>
      </w:r>
      <w:r>
        <w:t xml:space="preserve"> kapcsolótábla a foglalásban szereplő vendégeket, és azok elhelyezését tárolja A </w:t>
      </w:r>
      <w:r w:rsidRPr="005C65AD">
        <w:rPr>
          <w:i/>
        </w:rPr>
        <w:t>room_index</w:t>
      </w:r>
      <w:r>
        <w:t xml:space="preserve"> mező a </w:t>
      </w:r>
      <w:r w:rsidRPr="005C65AD">
        <w:rPr>
          <w:i/>
        </w:rPr>
        <w:t>BookingRoom</w:t>
      </w:r>
      <w:r>
        <w:t xml:space="preserve"> táblában bejegyzett </w:t>
      </w:r>
      <w:r w:rsidRPr="005C65AD">
        <w:rPr>
          <w:i/>
        </w:rPr>
        <w:t>index</w:t>
      </w:r>
      <w:r>
        <w:t xml:space="preserve"> mezőre hivatkozik, és azt jelenti, hogy a vendég melyik szobáb</w:t>
      </w:r>
      <w:r w:rsidR="005C65AD">
        <w:t>an kerül elhelyezésre. Ezen kívü</w:t>
      </w:r>
      <w:r>
        <w:t xml:space="preserve">l, a </w:t>
      </w:r>
      <w:r w:rsidRPr="005C65AD">
        <w:rPr>
          <w:i/>
        </w:rPr>
        <w:t>bed</w:t>
      </w:r>
      <w:r>
        <w:t xml:space="preserve"> mező jelenti azt, hogy a </w:t>
      </w:r>
      <w:r w:rsidR="005C65AD">
        <w:t xml:space="preserve">vendég a </w:t>
      </w:r>
      <w:r>
        <w:t xml:space="preserve">szobában melyik ágyon kap helyet. A </w:t>
      </w:r>
      <w:r w:rsidRPr="005C65AD">
        <w:rPr>
          <w:i/>
        </w:rPr>
        <w:t>bed</w:t>
      </w:r>
      <w:r>
        <w:t xml:space="preserve"> mező főként a weboldalon megjelenő űrlap</w:t>
      </w:r>
      <w:r w:rsidR="005C65AD">
        <w:t>ok</w:t>
      </w:r>
      <w:r>
        <w:t xml:space="preserve"> mezőinek azonosításakor használatos. A foglalás számából, a szobaindexből és az á</w:t>
      </w:r>
      <w:r w:rsidR="005C65AD">
        <w:t>gy sorszámából képzett azonosító egyedi a teljes rendszerben.</w:t>
      </w:r>
    </w:p>
    <w:p w14:paraId="5CA5DD32" w14:textId="77777777" w:rsidR="005C65AD" w:rsidRDefault="005C65AD" w:rsidP="00702842">
      <w:pPr>
        <w:pStyle w:val="ThesisSzveg"/>
      </w:pPr>
      <w:r>
        <w:t xml:space="preserve">A szálláshelyek szolgáltatásait az </w:t>
      </w:r>
      <w:r w:rsidRPr="005C65AD">
        <w:rPr>
          <w:i/>
        </w:rPr>
        <w:t>Accommodation</w:t>
      </w:r>
      <w:r>
        <w:t xml:space="preserve"> táblához az </w:t>
      </w:r>
      <w:r w:rsidRPr="005C65AD">
        <w:rPr>
          <w:i/>
        </w:rPr>
        <w:t>AccommodationServiice</w:t>
      </w:r>
      <w:r>
        <w:t xml:space="preserve"> kapcsolótáblán keresztül hozzárendelt </w:t>
      </w:r>
      <w:r w:rsidRPr="005C65AD">
        <w:rPr>
          <w:i/>
        </w:rPr>
        <w:t>Serviice</w:t>
      </w:r>
      <w:r>
        <w:t xml:space="preserve"> entitásokkal lehet tárolni. A </w:t>
      </w:r>
      <w:r w:rsidRPr="005C65AD">
        <w:rPr>
          <w:i/>
        </w:rPr>
        <w:t>Serviice</w:t>
      </w:r>
      <w:r>
        <w:t xml:space="preserve"> tábla neve azért tartalmaz két </w:t>
      </w:r>
      <w:r w:rsidRPr="005C65AD">
        <w:rPr>
          <w:i/>
        </w:rPr>
        <w:t>i</w:t>
      </w:r>
      <w:r>
        <w:t xml:space="preserve"> betűt, mert a Ruby on Rails keretrendszer egy védett kulcsszava a </w:t>
      </w:r>
      <w:r w:rsidRPr="005C65AD">
        <w:rPr>
          <w:i/>
        </w:rPr>
        <w:t>service</w:t>
      </w:r>
      <w:r>
        <w:t xml:space="preserve">. A </w:t>
      </w:r>
      <w:r w:rsidRPr="005C65AD">
        <w:rPr>
          <w:i/>
        </w:rPr>
        <w:t>category</w:t>
      </w:r>
      <w:r>
        <w:t xml:space="preserve"> szintén védett szó, ezért kell a szálláshely kategóriákat tároló táblát </w:t>
      </w:r>
      <w:r w:rsidRPr="005C65AD">
        <w:rPr>
          <w:i/>
        </w:rPr>
        <w:t>Categry</w:t>
      </w:r>
      <w:r>
        <w:t>-nek nevezni. A szobák (</w:t>
      </w:r>
      <w:r w:rsidRPr="005C65AD">
        <w:rPr>
          <w:i/>
        </w:rPr>
        <w:t>Room</w:t>
      </w:r>
      <w:r>
        <w:t xml:space="preserve">) felszereltségét az </w:t>
      </w:r>
      <w:r w:rsidRPr="005C65AD">
        <w:rPr>
          <w:i/>
        </w:rPr>
        <w:t>Equipment</w:t>
      </w:r>
      <w:r>
        <w:t xml:space="preserve"> tábla tárolja és az </w:t>
      </w:r>
      <w:r w:rsidRPr="005C65AD">
        <w:rPr>
          <w:i/>
        </w:rPr>
        <w:t>EquipmentRoom</w:t>
      </w:r>
      <w:r>
        <w:t xml:space="preserve"> táblán keresztül kapcsolódnak a szobákhoz.</w:t>
      </w:r>
    </w:p>
    <w:p w14:paraId="6223B7C8" w14:textId="6FF9C969" w:rsidR="005C65AD" w:rsidRDefault="005C65AD" w:rsidP="00702842">
      <w:pPr>
        <w:pStyle w:val="ThesisSzveg"/>
      </w:pPr>
      <w:r>
        <w:t xml:space="preserve">Az értékeléseket a </w:t>
      </w:r>
      <w:r w:rsidRPr="00C02AB8">
        <w:rPr>
          <w:i/>
        </w:rPr>
        <w:t>Comment</w:t>
      </w:r>
      <w:r>
        <w:t xml:space="preserve"> tábla tárolja. A </w:t>
      </w:r>
      <w:r w:rsidRPr="00C02AB8">
        <w:rPr>
          <w:i/>
        </w:rPr>
        <w:t>Comment</w:t>
      </w:r>
      <w:r>
        <w:t xml:space="preserve"> táblában hivatkozás van a foglalásra</w:t>
      </w:r>
      <w:r w:rsidR="00006895">
        <w:t xml:space="preserve"> a</w:t>
      </w:r>
      <w:r w:rsidR="00C02AB8">
        <w:t xml:space="preserve"> </w:t>
      </w:r>
      <w:r w:rsidR="00C02AB8">
        <w:rPr>
          <w:i/>
        </w:rPr>
        <w:t>booking</w:t>
      </w:r>
      <w:r w:rsidR="00C02AB8" w:rsidRPr="00C02AB8">
        <w:rPr>
          <w:i/>
        </w:rPr>
        <w:t>_id</w:t>
      </w:r>
      <w:r w:rsidR="00C02AB8">
        <w:t xml:space="preserve"> külső kulccsal</w:t>
      </w:r>
      <w:r>
        <w:t>, mert egy vendég több foglalás útján újra és újra tehet értékelést. Az érté</w:t>
      </w:r>
      <w:r w:rsidR="00006895">
        <w:t>kelés egy szálláshelyről szól, e</w:t>
      </w:r>
      <w:r>
        <w:t xml:space="preserve">zért szükséges az </w:t>
      </w:r>
      <w:r w:rsidRPr="00C02AB8">
        <w:rPr>
          <w:i/>
        </w:rPr>
        <w:t>accommodation_id</w:t>
      </w:r>
      <w:r>
        <w:t xml:space="preserve"> külső kulcs. </w:t>
      </w:r>
      <w:r w:rsidR="00C02AB8">
        <w:t xml:space="preserve">A </w:t>
      </w:r>
      <w:r w:rsidR="00C02AB8" w:rsidRPr="00C02AB8">
        <w:rPr>
          <w:i/>
        </w:rPr>
        <w:t xml:space="preserve">guest_id </w:t>
      </w:r>
      <w:r w:rsidR="00C02AB8">
        <w:t>külső kulcs azonosítja az értékelő vendéget.</w:t>
      </w:r>
    </w:p>
    <w:p w14:paraId="0F4E4DB9" w14:textId="7037E727" w:rsidR="00C02AB8" w:rsidRPr="00E53C9B" w:rsidRDefault="00C02AB8" w:rsidP="00702842">
      <w:pPr>
        <w:pStyle w:val="ThesisSzveg"/>
      </w:pPr>
      <w:r>
        <w:t xml:space="preserve">A rendszer beállításait és paramétereit a </w:t>
      </w:r>
      <w:r w:rsidRPr="00C02AB8">
        <w:rPr>
          <w:i/>
        </w:rPr>
        <w:t>Property</w:t>
      </w:r>
      <w:r>
        <w:t xml:space="preserve"> tábla tárolja. A </w:t>
      </w:r>
      <w:r w:rsidRPr="00C02AB8">
        <w:rPr>
          <w:i/>
        </w:rPr>
        <w:t>Property</w:t>
      </w:r>
      <w:r w:rsidR="00006895">
        <w:t xml:space="preserve"> táblában a</w:t>
      </w:r>
      <w:r>
        <w:t xml:space="preserve"> sorok kulcs-érték pároknak tekinthetők. A </w:t>
      </w:r>
      <w:r w:rsidRPr="00C02AB8">
        <w:rPr>
          <w:i/>
        </w:rPr>
        <w:t>group</w:t>
      </w:r>
      <w:r>
        <w:t xml:space="preserve"> mező az összetartozó bejegyzéseket </w:t>
      </w:r>
      <w:r w:rsidR="00006895">
        <w:t>megjelölésére használható</w:t>
      </w:r>
      <w:r>
        <w:t>.</w:t>
      </w:r>
    </w:p>
    <w:p w14:paraId="4A08726C" w14:textId="77777777" w:rsidR="00E40DAB" w:rsidRDefault="00E40DAB" w:rsidP="00E40DAB">
      <w:pPr>
        <w:pStyle w:val="Cmsor2"/>
        <w:rPr>
          <w:szCs w:val="24"/>
        </w:rPr>
      </w:pPr>
      <w:bookmarkStart w:id="723" w:name="_Toc418004077"/>
      <w:r w:rsidRPr="00964772">
        <w:rPr>
          <w:szCs w:val="24"/>
        </w:rPr>
        <w:t>Technológia</w:t>
      </w:r>
      <w:bookmarkEnd w:id="723"/>
    </w:p>
    <w:p w14:paraId="411A6643" w14:textId="77777777" w:rsidR="00530FAE" w:rsidRPr="00530FAE" w:rsidRDefault="00725C57" w:rsidP="007E1A69">
      <w:pPr>
        <w:pStyle w:val="ThesisSzvegElsBekezds"/>
      </w:pPr>
      <w:r>
        <w:t>Ebben a fejezetben a fejlesztés során felhasznált technológiák kerülnek bemutatásra.</w:t>
      </w:r>
    </w:p>
    <w:p w14:paraId="2CD1E7B1" w14:textId="36102783" w:rsidR="00965E6C" w:rsidRDefault="00C97E1F">
      <w:pPr>
        <w:pStyle w:val="Cmsor3"/>
      </w:pPr>
      <w:bookmarkStart w:id="724" w:name="_Toc418004078"/>
      <w:r>
        <w:t>Keretrendszer</w:t>
      </w:r>
      <w:bookmarkEnd w:id="724"/>
    </w:p>
    <w:p w14:paraId="0BB2327E" w14:textId="5949CE23" w:rsidR="00530FAE" w:rsidRDefault="00E67576" w:rsidP="007E1A69">
      <w:pPr>
        <w:pStyle w:val="ThesisSzvegElsBekezds"/>
      </w:pPr>
      <w:r>
        <w:t xml:space="preserve">Az </w:t>
      </w:r>
      <w:r>
        <w:fldChar w:fldCharType="begin"/>
      </w:r>
      <w:r>
        <w:instrText xml:space="preserve"> REF _Ref416280987 \r \h </w:instrText>
      </w:r>
      <w:r>
        <w:fldChar w:fldCharType="separate"/>
      </w:r>
      <w:r w:rsidR="0004568F">
        <w:t>5</w:t>
      </w:r>
      <w:r>
        <w:fldChar w:fldCharType="end"/>
      </w:r>
      <w:r>
        <w:t xml:space="preserve">. fejezetben meghatározott cél, hogy a feladatot egy webalkalmazás képében oldjam meg. </w:t>
      </w:r>
      <w:r w:rsidR="00710CD5">
        <w:t>Ehhez több programozási nyelv még több keretrendszere közül válogathattam. A tapasztalataim alapján</w:t>
      </w:r>
      <w:r w:rsidR="0065563E">
        <w:t xml:space="preserve"> és </w:t>
      </w:r>
      <w:ins w:id="725" w:author="Rozsenich Balázs" w:date="2015-04-28T22:52:00Z">
        <w:r w:rsidR="00CE6502">
          <w:t xml:space="preserve">a </w:t>
        </w:r>
      </w:ins>
      <w:r w:rsidR="0065563E">
        <w:t>gyors, hatékony fejlesztés ígérete miatt</w:t>
      </w:r>
      <w:r w:rsidR="00710CD5">
        <w:t xml:space="preserve"> </w:t>
      </w:r>
      <w:r w:rsidR="00710CD5">
        <w:lastRenderedPageBreak/>
        <w:t xml:space="preserve">a Ruby on Rails keretrendszert választottam, amit a </w:t>
      </w:r>
      <w:r w:rsidR="00710CD5">
        <w:fldChar w:fldCharType="begin"/>
      </w:r>
      <w:r w:rsidR="00710CD5">
        <w:instrText xml:space="preserve"> REF _Ref416281637 \r \h </w:instrText>
      </w:r>
      <w:r w:rsidR="00710CD5">
        <w:fldChar w:fldCharType="separate"/>
      </w:r>
      <w:r w:rsidR="0004568F">
        <w:t>4</w:t>
      </w:r>
      <w:r w:rsidR="00710CD5">
        <w:fldChar w:fldCharType="end"/>
      </w:r>
      <w:r w:rsidR="00710CD5">
        <w:t>. fejezetben részletesen bemutat</w:t>
      </w:r>
      <w:r w:rsidR="0065563E">
        <w:t>tam</w:t>
      </w:r>
      <w:r w:rsidR="00710CD5">
        <w:t>.</w:t>
      </w:r>
    </w:p>
    <w:p w14:paraId="4E47C04C" w14:textId="77777777" w:rsidR="008C745F" w:rsidRDefault="008C745F" w:rsidP="008C745F">
      <w:pPr>
        <w:pStyle w:val="ThesisSzveg"/>
      </w:pPr>
      <w:r>
        <w:t>A Ruby on Rails keretrendszerben való fejlesztés előfeltétele, hogy telepítve legyen a Ruby nyelvcsomag a számítógépre.</w:t>
      </w:r>
      <w:r w:rsidR="005C6E8C">
        <w:t xml:space="preserve"> A Ruby nyelvcsomag telepítése után telepíteni a kell a </w:t>
      </w:r>
      <w:r w:rsidR="005C6E8C" w:rsidRPr="005C6E8C">
        <w:rPr>
          <w:i/>
        </w:rPr>
        <w:t>rails</w:t>
      </w:r>
      <w:r w:rsidR="005C6E8C">
        <w:t xml:space="preserve"> gem-et, aminek segítségével lehetővé válik Ruby on Rails projektek készítése és futtatása.</w:t>
      </w:r>
    </w:p>
    <w:p w14:paraId="3CF5C098" w14:textId="77777777" w:rsidR="00965E6C" w:rsidRDefault="00C97E1F">
      <w:pPr>
        <w:pStyle w:val="Cmsor3"/>
      </w:pPr>
      <w:bookmarkStart w:id="726" w:name="_Toc418004079"/>
      <w:r>
        <w:t>Adatbázis</w:t>
      </w:r>
      <w:bookmarkEnd w:id="726"/>
    </w:p>
    <w:p w14:paraId="3AEA5AB1" w14:textId="04573AAA" w:rsidR="00530FAE" w:rsidRDefault="00785EB0" w:rsidP="007E1A69">
      <w:pPr>
        <w:pStyle w:val="ThesisSzvegElsBekezds"/>
      </w:pPr>
      <w:r>
        <w:t xml:space="preserve">A webalkalmazás adatbázis megvalósításának a </w:t>
      </w:r>
      <w:r w:rsidRPr="00DB0D36">
        <w:t>PostgreSQL</w:t>
      </w:r>
      <w:r>
        <w:t xml:space="preserve">-t választottam. A </w:t>
      </w:r>
      <w:r w:rsidRPr="00DB0D36">
        <w:t>PostgreSQL</w:t>
      </w:r>
      <w:r>
        <w:t xml:space="preserve"> egy több mint 15 éves múltra visszatekintő, nyílt forráskódú</w:t>
      </w:r>
      <w:r w:rsidR="002B7A2E">
        <w:t>,</w:t>
      </w:r>
      <w:r>
        <w:t xml:space="preserve"> megbízhatónak és stabilnak tartott adatbázis motor. Magába</w:t>
      </w:r>
      <w:r w:rsidR="002B7A2E">
        <w:t>n</w:t>
      </w:r>
      <w:r>
        <w:t xml:space="preserve"> foglalja a legtöbb</w:t>
      </w:r>
      <w:r w:rsidR="008D6344">
        <w:t>,</w:t>
      </w:r>
      <w:r>
        <w:t xml:space="preserve"> az </w:t>
      </w:r>
      <w:r w:rsidRPr="00DB0D36">
        <w:t>SQL:2008</w:t>
      </w:r>
      <w:r>
        <w:t xml:space="preserve"> szabván</w:t>
      </w:r>
      <w:r w:rsidR="002B7A2E">
        <w:t>yban meghatározott adattípust, és s</w:t>
      </w:r>
      <w:r>
        <w:t>zinte minden népszerű progra</w:t>
      </w:r>
      <w:r w:rsidR="00535835">
        <w:t>mozási nyelvhez lét</w:t>
      </w:r>
      <w:r w:rsidR="002B7A2E">
        <w:t>ezik kommunikációs interfésze, emellett k</w:t>
      </w:r>
      <w:r w:rsidR="00535835">
        <w:t>iválóan illeszkedi</w:t>
      </w:r>
      <w:r w:rsidR="002B7A2E">
        <w:t>k</w:t>
      </w:r>
      <w:r w:rsidR="00535835">
        <w:t xml:space="preserve"> a Ruby on Rails környezetbe.</w:t>
      </w:r>
    </w:p>
    <w:p w14:paraId="4BA5F91D" w14:textId="77777777" w:rsidR="00535835" w:rsidRDefault="00535835" w:rsidP="00535835">
      <w:pPr>
        <w:pStyle w:val="ThesisSzveg"/>
        <w:rPr>
          <w:rStyle w:val="apple-converted-space"/>
        </w:rPr>
      </w:pPr>
      <w:r w:rsidRPr="00535835">
        <w:t xml:space="preserve">A PostgreSQL adatbázis kétszer is elnyerte a </w:t>
      </w:r>
      <w:r w:rsidRPr="00DB0D36">
        <w:rPr>
          <w:i/>
        </w:rPr>
        <w:t>Linux New Media Award For Best Database</w:t>
      </w:r>
      <w:r w:rsidRPr="00535835">
        <w:t xml:space="preserve"> díjat, a </w:t>
      </w:r>
      <w:r w:rsidRPr="00DB0D36">
        <w:rPr>
          <w:i/>
        </w:rPr>
        <w:t xml:space="preserve">Linux Journal </w:t>
      </w:r>
      <w:r w:rsidRPr="00535835">
        <w:t xml:space="preserve">újságírói pedig ötször is neki ítélték az </w:t>
      </w:r>
      <w:r w:rsidRPr="00DB0D36">
        <w:rPr>
          <w:i/>
        </w:rPr>
        <w:t>Editors' Choice Awards for Best Database</w:t>
      </w:r>
      <w:r w:rsidRPr="00535835">
        <w:rPr>
          <w:rStyle w:val="apple-converted-space"/>
        </w:rPr>
        <w:t xml:space="preserve"> díjat.</w:t>
      </w:r>
    </w:p>
    <w:p w14:paraId="3952ABF2" w14:textId="77777777" w:rsidR="00DD7243" w:rsidRPr="00535835" w:rsidRDefault="008C745F" w:rsidP="00535835">
      <w:pPr>
        <w:pStyle w:val="ThesisSzveg"/>
      </w:pPr>
      <w:r>
        <w:rPr>
          <w:rStyle w:val="apple-converted-space"/>
        </w:rPr>
        <w:t>A P</w:t>
      </w:r>
      <w:r w:rsidR="00DD7243">
        <w:rPr>
          <w:rStyle w:val="apple-converted-space"/>
        </w:rPr>
        <w:t>ostgreSQL adatbázis</w:t>
      </w:r>
      <w:r>
        <w:rPr>
          <w:rStyle w:val="apple-converted-space"/>
        </w:rPr>
        <w:t xml:space="preserve"> használatához a rendelkezni kell egy lokális vagy távoli kiszolgálóval, amihez a</w:t>
      </w:r>
      <w:r w:rsidR="00DD7243">
        <w:rPr>
          <w:rStyle w:val="apple-converted-space"/>
        </w:rPr>
        <w:t xml:space="preserve"> Ruby on Rails alkalmazásban a </w:t>
      </w:r>
      <w:r w:rsidR="00DD7243" w:rsidRPr="00DD7243">
        <w:rPr>
          <w:i/>
        </w:rPr>
        <w:t>pg</w:t>
      </w:r>
      <w:r>
        <w:rPr>
          <w:rStyle w:val="apple-converted-space"/>
        </w:rPr>
        <w:t xml:space="preserve"> gem telepítésével lehet kapcsolódni</w:t>
      </w:r>
      <w:r w:rsidR="00DD7243">
        <w:rPr>
          <w:rStyle w:val="apple-converted-space"/>
        </w:rPr>
        <w:t>.</w:t>
      </w:r>
    </w:p>
    <w:p w14:paraId="339B37A9" w14:textId="77777777" w:rsidR="00965E6C" w:rsidRDefault="00C97E1F">
      <w:pPr>
        <w:pStyle w:val="Cmsor3"/>
      </w:pPr>
      <w:bookmarkStart w:id="727" w:name="_Toc418004080"/>
      <w:r>
        <w:t>Optimalizálási modellezés</w:t>
      </w:r>
      <w:bookmarkEnd w:id="727"/>
    </w:p>
    <w:p w14:paraId="64B31294" w14:textId="048D0E7B" w:rsidR="00530FAE" w:rsidRDefault="00D74736" w:rsidP="007E1A69">
      <w:pPr>
        <w:pStyle w:val="ThesisSzvegElsBekezds"/>
      </w:pPr>
      <w:r>
        <w:t xml:space="preserve">Az optimalizálást az AMPL-lel végeztem. </w:t>
      </w:r>
      <w:r w:rsidR="00535835">
        <w:t>Az AMPL egy modellező</w:t>
      </w:r>
      <w:r w:rsidR="00C97E1F">
        <w:t xml:space="preserve"> eszköz, amivel az optimalizálás</w:t>
      </w:r>
      <w:r w:rsidR="00535835">
        <w:t xml:space="preserve"> teljes életciklusát le lehet fedni. Az AMPL része egy</w:t>
      </w:r>
      <w:r w:rsidR="00F119DF">
        <w:t xml:space="preserve"> részletes és jól dokumentált mode</w:t>
      </w:r>
      <w:r w:rsidR="00535835">
        <w:t>llező nyelv. A modellező</w:t>
      </w:r>
      <w:r w:rsidR="00C97E1F">
        <w:t xml:space="preserve"> </w:t>
      </w:r>
      <w:r w:rsidR="00F119DF">
        <w:t xml:space="preserve">nyelv </w:t>
      </w:r>
      <w:r w:rsidR="00C97E1F">
        <w:t>használatával az optimalizálási</w:t>
      </w:r>
      <w:r w:rsidR="00535835">
        <w:t xml:space="preserve"> feladat minden eleme leírható kezdve az adattól, a </w:t>
      </w:r>
      <w:r w:rsidR="00D125F2">
        <w:t>korlátozásokon</w:t>
      </w:r>
      <w:r w:rsidR="00535835">
        <w:t xml:space="preserve"> át a célfüggvényekig. Emellett a nyelv gazdag </w:t>
      </w:r>
      <w:r w:rsidR="00D125F2">
        <w:t>programozási</w:t>
      </w:r>
      <w:r w:rsidR="00535835">
        <w:t xml:space="preserve"> lehetőségeket kínál </w:t>
      </w:r>
      <w:r w:rsidR="00D125F2">
        <w:t xml:space="preserve">ciklusok és elágazások használatával. Rendelkezik számos beépített matematikai függvénnyel és operátorral. Képes az adatot a modelltől elválasztani és ezáltal paraméterezhető modelleket előállítani. Az AMPL-hez modulárisan illeszthetők különféle, az igények szerint választott lineáris és nemlineáris megoldók. Az </w:t>
      </w:r>
      <w:r w:rsidR="00D125F2">
        <w:lastRenderedPageBreak/>
        <w:t>AMPL mindhárom (Windows, UNIX, Linux) népszerű operációs rendszert támogatja.</w:t>
      </w:r>
    </w:p>
    <w:p w14:paraId="44DC9CD8" w14:textId="77777777" w:rsidR="00D125F2" w:rsidRDefault="00F119DF" w:rsidP="00D125F2">
      <w:pPr>
        <w:pStyle w:val="ThesisSzveg"/>
      </w:pPr>
      <w:r>
        <w:t>A</w:t>
      </w:r>
      <w:r w:rsidR="00D125F2">
        <w:t xml:space="preserve">z AMPL nem </w:t>
      </w:r>
      <w:r>
        <w:t>egy ingyenes eszköz, de kínál</w:t>
      </w:r>
      <w:r w:rsidR="00D125F2">
        <w:t xml:space="preserve"> lehetőséget a ki</w:t>
      </w:r>
      <w:r w:rsidR="00AC5916">
        <w:t xml:space="preserve">próbálásra. A legegyszerűbben </w:t>
      </w:r>
      <w:r w:rsidR="00D125F2">
        <w:t>hozzáférhető verzió az AMPL Demo Version, amely nem funkcionalitásban, hanem teljesítményben van korlátozva. Az AMPL Demo Version egy lineáris modellezési feladatnál 500 változót és 500 korlátozást, míg nemlineáris feladat esetén 300 változót és 300 korlátozást képes feldolgozni. A Demo Version-ön kívül létezik egy 30 napos teljes próbaverzió diákoknak. A 30 nap nem hosszabbítható meg és számítógépenként korlátozott. A szakdolgozatomban az AMPL Demo Version-t használtam.</w:t>
      </w:r>
    </w:p>
    <w:p w14:paraId="5E79E594" w14:textId="2FA58CC8" w:rsidR="00DD7243" w:rsidRPr="00D125F2" w:rsidRDefault="00DD7243" w:rsidP="00D125F2">
      <w:pPr>
        <w:pStyle w:val="ThesisSzveg"/>
      </w:pPr>
      <w:r>
        <w:t>Az AMPL telepítő fájljai letölthetők az AMPL weboldaláról</w:t>
      </w:r>
      <w:r w:rsidR="00D74736">
        <w:rPr>
          <w:rStyle w:val="Lbjegyzet-hivatkozs"/>
        </w:rPr>
        <w:footnoteReference w:id="3"/>
      </w:r>
      <w:r>
        <w:t>.</w:t>
      </w:r>
    </w:p>
    <w:p w14:paraId="05695A2D" w14:textId="77777777" w:rsidR="002B53A1" w:rsidRDefault="00C97E1F">
      <w:pPr>
        <w:pStyle w:val="Cmsor3"/>
      </w:pPr>
      <w:bookmarkStart w:id="728" w:name="_Toc418004081"/>
      <w:r>
        <w:t>Nemlineáris megoldó</w:t>
      </w:r>
      <w:bookmarkEnd w:id="728"/>
    </w:p>
    <w:p w14:paraId="35B52A0B" w14:textId="3B9B790B" w:rsidR="009D47D8" w:rsidRDefault="001F330E" w:rsidP="007E1A69">
      <w:pPr>
        <w:pStyle w:val="ThesisSzvegElsBekezds"/>
      </w:pPr>
      <w:r>
        <w:t>Az AMPL modellező eszközhöz számos lineáris és nemlineáris megoldó</w:t>
      </w:r>
      <w:r w:rsidR="00D74736">
        <w:t xml:space="preserve"> modul</w:t>
      </w:r>
      <w:r>
        <w:t xml:space="preserve"> is választható. Ezek egy részéért fizetni kell, de vannak nyílt forráskódú, ingyenes </w:t>
      </w:r>
      <w:r w:rsidR="00D74736">
        <w:t>modulok</w:t>
      </w:r>
      <w:r>
        <w:t xml:space="preserve"> is. A nemlineáris megoldók közül három ingyen letölthető csomagot kínálnak: az Ipopt-ot, a Bonmin-t és a Couenne-t. Mindhárom termék a COIN-OR projekt része, de kül</w:t>
      </w:r>
      <w:r w:rsidR="009D47D8">
        <w:t>önböző tulajdonságokkal bírnak.</w:t>
      </w:r>
    </w:p>
    <w:p w14:paraId="021ABC98" w14:textId="73DA596D" w:rsidR="009D47D8" w:rsidDel="00A513A0" w:rsidRDefault="001F330E">
      <w:pPr>
        <w:pStyle w:val="ThesisSzveg"/>
        <w:rPr>
          <w:del w:id="729" w:author="Rozsenich Balázs" w:date="2015-04-28T17:49:00Z"/>
        </w:rPr>
      </w:pPr>
      <w:r>
        <w:t xml:space="preserve">Az Ipopt csak folyamatos </w:t>
      </w:r>
      <w:r w:rsidR="009D47D8">
        <w:t>nemlineáris problémákat tud megoldani belső pont</w:t>
      </w:r>
      <w:r w:rsidR="00D74736">
        <w:t>os</w:t>
      </w:r>
      <w:r w:rsidR="009D47D8">
        <w:t xml:space="preserve"> módszerrel. Mivel az általam felírt probléma </w:t>
      </w:r>
      <w:r w:rsidR="00846FB7">
        <w:t>diszkrét bináris változókat használ, ezért nem alkalmazható. Megpróbáltam azonban futtatni, és a megoldó képes optimális megoldást találni, de figyelmen kívül hagyja változók bináris korlátozását.</w:t>
      </w:r>
      <w:ins w:id="730" w:author="Rozsenich Balázs" w:date="2015-04-28T17:53:00Z">
        <w:r w:rsidR="00A513A0">
          <w:t xml:space="preserve"> </w:t>
        </w:r>
      </w:ins>
    </w:p>
    <w:p w14:paraId="56C1C977" w14:textId="1FE71672" w:rsidR="009D47D8" w:rsidDel="00A513A0" w:rsidRDefault="009D47D8">
      <w:pPr>
        <w:pStyle w:val="ThesisSzveg"/>
        <w:rPr>
          <w:del w:id="731" w:author="Rozsenich Balázs" w:date="2015-04-28T17:49:00Z"/>
        </w:rPr>
      </w:pPr>
      <w:r>
        <w:t xml:space="preserve">A Bonmin folytonos és diszkrét változójú konvex problémák globális optimumát szolgáltatja és heurisztikus úton képes </w:t>
      </w:r>
      <w:r w:rsidR="00CC1289">
        <w:t>nemkonvex</w:t>
      </w:r>
      <w:r>
        <w:t xml:space="preserve"> problémák megoldására is.</w:t>
      </w:r>
    </w:p>
    <w:p w14:paraId="635AC78D" w14:textId="1AA5A39C" w:rsidR="00530FAE" w:rsidRDefault="00A513A0">
      <w:pPr>
        <w:pStyle w:val="ThesisSzveg"/>
        <w:ind w:firstLine="0"/>
        <w:pPrChange w:id="732" w:author="Rozsenich Balázs" w:date="2015-04-28T17:53:00Z">
          <w:pPr>
            <w:pStyle w:val="ThesisSzveg"/>
          </w:pPr>
        </w:pPrChange>
      </w:pPr>
      <w:ins w:id="733" w:author="Rozsenich Balázs" w:date="2015-04-28T17:52:00Z">
        <w:r>
          <w:t xml:space="preserve"> </w:t>
        </w:r>
      </w:ins>
      <w:r w:rsidR="009D47D8">
        <w:t>A Couenne megoldó a konvexitástól függetlenül képes m</w:t>
      </w:r>
      <w:r w:rsidR="00D74736">
        <w:t>egoldani folytonos vagy diszkrét</w:t>
      </w:r>
      <w:r w:rsidR="009D47D8">
        <w:t xml:space="preserve"> változókkal rendelkező nemlineáris problémákat.</w:t>
      </w:r>
    </w:p>
    <w:p w14:paraId="2CA65D97" w14:textId="77777777" w:rsidR="009D47D8" w:rsidRDefault="009D47D8" w:rsidP="009D47D8">
      <w:pPr>
        <w:pStyle w:val="ThesisSzveg"/>
      </w:pPr>
      <w:r>
        <w:t>Az általam felírt problémához tehát használhattam a Bonmin és Couenne megoldókat, de a fent bemutatott tulajdonságok miatt</w:t>
      </w:r>
      <w:r w:rsidR="00033126">
        <w:t xml:space="preserve"> előszö</w:t>
      </w:r>
      <w:r>
        <w:t>r a Couenne-t választottam. A kísérletek azonban rácáfoltak az elképzelésekre. A Couenne megoldó</w:t>
      </w:r>
      <w:r w:rsidR="00846FB7">
        <w:t>, az Ipopt-hoz hasonlóan figyelmen kívü</w:t>
      </w:r>
      <w:r>
        <w:t xml:space="preserve">l hagyta a változók bináris jellegét </w:t>
      </w:r>
      <w:r>
        <w:lastRenderedPageBreak/>
        <w:t>és hely</w:t>
      </w:r>
      <w:r w:rsidR="00033126">
        <w:t>telen megoldásokat adott</w:t>
      </w:r>
      <w:r>
        <w:t>. Ezzel szemben a Bonmin használata jónak bizonyult, bármilyen adathalmazon jó megoldást kínált.</w:t>
      </w:r>
    </w:p>
    <w:p w14:paraId="05613CE1" w14:textId="7E44C77A" w:rsidR="00C97E1F" w:rsidRDefault="00C97E1F" w:rsidP="009D47D8">
      <w:pPr>
        <w:pStyle w:val="ThesisSzveg"/>
      </w:pPr>
      <w:r>
        <w:t xml:space="preserve">A Bonmin megoldó négy különböző </w:t>
      </w:r>
      <w:r w:rsidR="00D74736">
        <w:t>optimalizálási</w:t>
      </w:r>
      <w:r>
        <w:t xml:space="preserve"> algoritmust tartalmaz, amelyek a következők:</w:t>
      </w:r>
    </w:p>
    <w:p w14:paraId="7E69411A" w14:textId="77777777" w:rsidR="00C97E1F" w:rsidRPr="00DB0D36" w:rsidRDefault="00C97E1F" w:rsidP="00A35656">
      <w:pPr>
        <w:pStyle w:val="ThesisSzveg"/>
        <w:numPr>
          <w:ilvl w:val="0"/>
          <w:numId w:val="12"/>
        </w:numPr>
        <w:ind w:left="993"/>
      </w:pPr>
      <w:r w:rsidRPr="00DB0D36">
        <w:t xml:space="preserve">B-BB: Nemlineáris programozás (NLP) alapú </w:t>
      </w:r>
      <w:r w:rsidR="00846FB7" w:rsidRPr="00DB0D36">
        <w:t xml:space="preserve">korlátozás és </w:t>
      </w:r>
      <w:r w:rsidR="003041DD">
        <w:t>szétválasztás</w:t>
      </w:r>
      <w:r w:rsidR="00846FB7" w:rsidRPr="00DB0D36">
        <w:t xml:space="preserve"> (branch and bound) algoritmus</w:t>
      </w:r>
    </w:p>
    <w:p w14:paraId="26F37995" w14:textId="77777777" w:rsidR="00C97E1F" w:rsidRPr="00DB0D36" w:rsidRDefault="00A35656" w:rsidP="00A35656">
      <w:pPr>
        <w:pStyle w:val="ThesisSzveg"/>
        <w:numPr>
          <w:ilvl w:val="0"/>
          <w:numId w:val="12"/>
        </w:numPr>
        <w:ind w:left="993"/>
      </w:pPr>
      <w:r w:rsidRPr="00DB0D36">
        <w:t>B-OA: Külső közelítéses algoritmus kimondottan vegyes-egész (mixed-integer) nemlineáris problémák megoldására fejlesztve</w:t>
      </w:r>
    </w:p>
    <w:p w14:paraId="658C1BC6" w14:textId="77777777" w:rsidR="00C97E1F" w:rsidRPr="00DB0D36" w:rsidRDefault="00A35656" w:rsidP="00A35656">
      <w:pPr>
        <w:pStyle w:val="ThesisSzveg"/>
        <w:numPr>
          <w:ilvl w:val="0"/>
          <w:numId w:val="12"/>
        </w:numPr>
        <w:ind w:left="993"/>
      </w:pPr>
      <w:r w:rsidRPr="00DB0D36">
        <w:t>B-QG: Quesada és Grossmann korlátozás és vágás (branch and cut) algoritmusa</w:t>
      </w:r>
    </w:p>
    <w:p w14:paraId="4B12622E" w14:textId="77777777" w:rsidR="00C97E1F" w:rsidRPr="00DB0D36" w:rsidRDefault="00A35656" w:rsidP="00A35656">
      <w:pPr>
        <w:pStyle w:val="ThesisSzveg"/>
        <w:numPr>
          <w:ilvl w:val="0"/>
          <w:numId w:val="12"/>
        </w:numPr>
        <w:ind w:left="993"/>
      </w:pPr>
      <w:r w:rsidRPr="00DB0D36">
        <w:t>B-Hyb: Egy hibrid,</w:t>
      </w:r>
      <w:r w:rsidR="00DB0D36">
        <w:t xml:space="preserve"> külső közelítés alapú</w:t>
      </w:r>
      <w:r w:rsidRPr="00DB0D36">
        <w:t xml:space="preserve"> korlátozás és vágás algoritmus</w:t>
      </w:r>
    </w:p>
    <w:p w14:paraId="1B4D6417" w14:textId="77777777" w:rsidR="00C97E1F" w:rsidRDefault="00C97E1F" w:rsidP="009D47D8">
      <w:pPr>
        <w:pStyle w:val="ThesisSzveg"/>
      </w:pPr>
      <w:r>
        <w:t>Ezek közül kísérleti úton választottam ki a B-OA algoritmust, mert szignifikáns különbséget mutatott futási időben a többi algoritmushoz képest.</w:t>
      </w:r>
    </w:p>
    <w:p w14:paraId="030596FB" w14:textId="77777777" w:rsidR="00DD7243" w:rsidRPr="00530FAE" w:rsidRDefault="00DD7243" w:rsidP="009D47D8">
      <w:pPr>
        <w:pStyle w:val="ThesisSzveg"/>
      </w:pPr>
      <w:r>
        <w:t>A nemlineáris megoldó telepítő fájljai letölthetők az AMPL weboldaláról.</w:t>
      </w:r>
    </w:p>
    <w:p w14:paraId="087DDFBF" w14:textId="77777777" w:rsidR="002B53A1" w:rsidRDefault="00C97E1F">
      <w:pPr>
        <w:pStyle w:val="Cmsor3"/>
      </w:pPr>
      <w:bookmarkStart w:id="734" w:name="_Toc418004082"/>
      <w:r>
        <w:t>Megjelenés</w:t>
      </w:r>
      <w:bookmarkEnd w:id="734"/>
    </w:p>
    <w:p w14:paraId="5FFD5D95" w14:textId="77777777" w:rsidR="00DB0D36" w:rsidRDefault="005D5CA2" w:rsidP="007E1A69">
      <w:pPr>
        <w:pStyle w:val="ThesisSzvegElsBekezds"/>
      </w:pPr>
      <w:r>
        <w:t>A webalkalmazás célcsoportját tekintve fontos, hogy a megjelenő felületek átláthatóak, a szemnek kellemesek és divatosak legyenek. Manapság nem szükséges, hogy egy weboldalhoz a fejlesztője egyedi megjelenésű gombokat, szövegmezőket és egyéb alkotóelemeket</w:t>
      </w:r>
      <w:r w:rsidR="00DB0D36">
        <w:t xml:space="preserve"> tervezzen.</w:t>
      </w:r>
    </w:p>
    <w:p w14:paraId="15FBFAA2" w14:textId="29E177D1" w:rsidR="00530FAE" w:rsidRDefault="005D5CA2" w:rsidP="00DB0D36">
      <w:pPr>
        <w:pStyle w:val="ThesisSzveg"/>
      </w:pPr>
      <w:r>
        <w:t xml:space="preserve">A gyors fejlesztés és a trendek egyszerű követése hívta életre az általános webes megjelenítési csomagokat (angolul: </w:t>
      </w:r>
      <w:r w:rsidRPr="00DB0D36">
        <w:rPr>
          <w:i/>
        </w:rPr>
        <w:t>UI kit</w:t>
      </w:r>
      <w:r>
        <w:t xml:space="preserve">). Ezek olyan ingyenes vagy megvásárolható csomagok, amelyek egy egységes kinézetet biztosító megjelenést ígérnek. A csomagok jellemzően CSS és Javascript fájlokat </w:t>
      </w:r>
      <w:r w:rsidR="00D74736">
        <w:t>tartalmaznak</w:t>
      </w:r>
      <w:r>
        <w:t xml:space="preserve">. A CSS fájlokban meghatározott osztályokat az egyszerű HTML </w:t>
      </w:r>
      <w:r w:rsidR="00DB0D36">
        <w:t>elemeken kell alkalmazni. A HTML elemek átmaszkolásán túl a legtöbb csomaghoz tartozhatnak animációk,</w:t>
      </w:r>
      <w:r w:rsidR="000F362A">
        <w:t xml:space="preserve"> ikonok,</w:t>
      </w:r>
      <w:r w:rsidR="00DB0D36">
        <w:t xml:space="preserve"> összetett építőelemek (pl.: legördülő menü, lebegő ablak, menüsáv) és komplett, az elrendezést segítő rácsszerkezetek (</w:t>
      </w:r>
      <w:r w:rsidR="00DB0D36" w:rsidRPr="00DB0D36">
        <w:rPr>
          <w:i/>
        </w:rPr>
        <w:t>grid system</w:t>
      </w:r>
      <w:r w:rsidR="00DB0D36">
        <w:t>). A legtöbb megjelenítési csomag a rácsszerkezetek használatával képes</w:t>
      </w:r>
      <w:r w:rsidR="00D74736">
        <w:t xml:space="preserve"> a megjelenést</w:t>
      </w:r>
      <w:r w:rsidR="00DB0D36">
        <w:t xml:space="preserve"> </w:t>
      </w:r>
      <w:r w:rsidR="00D74736">
        <w:t>automatikusan</w:t>
      </w:r>
      <w:r w:rsidR="00DB0D36">
        <w:t xml:space="preserve"> </w:t>
      </w:r>
      <w:r w:rsidR="000F362A">
        <w:t>bármilyen méretű</w:t>
      </w:r>
      <w:r w:rsidR="00DB0D36">
        <w:t xml:space="preserve"> képernyőhöz</w:t>
      </w:r>
      <w:r w:rsidR="000F362A">
        <w:t xml:space="preserve"> igazítani.</w:t>
      </w:r>
    </w:p>
    <w:p w14:paraId="7ECAD76A" w14:textId="77777777" w:rsidR="000F362A" w:rsidRDefault="000F362A" w:rsidP="00DB0D36">
      <w:pPr>
        <w:pStyle w:val="ThesisSzveg"/>
      </w:pPr>
      <w:r>
        <w:lastRenderedPageBreak/>
        <w:t>A webalkalmazás elkészítéséhez a Bootstrap nevű megjelenítési csomagot választottam. A Bootstrap a Twitter által kifejlesztett és nyílt forráskódúvá tett megjelenítési csomag. Mivel a Twitter is Ruby on Rails keretrendszert használ, ezért a Bootstrap remekül illeszkedik az én környezetembe is. A Bootstrap a HTML szabvány minden kezelőelemét egyedivé teszi, ezen kívül rendelkezik egy 12 oszloppal operáló rácsszerkezettel, valamint többféle, az összetartozó elemeket egybezáró konténer-elemmel.</w:t>
      </w:r>
    </w:p>
    <w:p w14:paraId="46B6F10C" w14:textId="77777777" w:rsidR="000F362A" w:rsidRDefault="000F362A" w:rsidP="00DB0D36">
      <w:pPr>
        <w:pStyle w:val="ThesisSzveg"/>
      </w:pPr>
      <w:r>
        <w:t>A kellemes megjelenés mellett fontos volt, hogy az egyes űrlapelemek és gombok funkcióit ikonok jelezzék a könnyebb érthetőség miatt. A Bootstrap csomag rendelkezik egy korlátozott ikonkészletettel, azonban az általam választott FontAwesome csomag több, mint 500 ikonja gazdagabb megjelenést biztosít.</w:t>
      </w:r>
    </w:p>
    <w:p w14:paraId="734A36CB" w14:textId="77777777" w:rsidR="000F362A" w:rsidRPr="00DD7243" w:rsidRDefault="000F362A" w:rsidP="00DD7243">
      <w:pPr>
        <w:pStyle w:val="ThesisSzveg"/>
      </w:pPr>
      <w:r w:rsidRPr="00DD7243">
        <w:t xml:space="preserve">A </w:t>
      </w:r>
      <w:r w:rsidR="00DD7243" w:rsidRPr="00DD7243">
        <w:t xml:space="preserve">fenti csomagokat Ruby gem-ek telepítésével lehet Ruby on Rails alkalmazásban használni. A Bootstrap csomaghoz a </w:t>
      </w:r>
      <w:r w:rsidR="00DD7243" w:rsidRPr="00DD7243">
        <w:rPr>
          <w:i/>
        </w:rPr>
        <w:t>bootstrap-sass</w:t>
      </w:r>
      <w:r w:rsidR="00DD7243" w:rsidRPr="00DD7243">
        <w:t xml:space="preserve"> gem-et, a FontAwesome csomaghoz a </w:t>
      </w:r>
      <w:r w:rsidR="00DD7243" w:rsidRPr="00DD7243">
        <w:rPr>
          <w:i/>
        </w:rPr>
        <w:t>font-awesome-sass</w:t>
      </w:r>
      <w:r w:rsidR="00DD7243" w:rsidRPr="00DD7243">
        <w:t xml:space="preserve"> gem-et kell telepíteni.</w:t>
      </w:r>
    </w:p>
    <w:p w14:paraId="0124F6FF" w14:textId="77777777" w:rsidR="002B53A1" w:rsidRDefault="00C97E1F">
      <w:pPr>
        <w:pStyle w:val="Cmsor3"/>
      </w:pPr>
      <w:bookmarkStart w:id="735" w:name="_Ref417042072"/>
      <w:bookmarkStart w:id="736" w:name="_Toc418004083"/>
      <w:r>
        <w:t>Autentikáció és autorizáció</w:t>
      </w:r>
      <w:bookmarkEnd w:id="735"/>
      <w:bookmarkEnd w:id="736"/>
    </w:p>
    <w:p w14:paraId="022441D3" w14:textId="002B07C1" w:rsidR="00E864E8" w:rsidRDefault="007372C5" w:rsidP="007E1A69">
      <w:pPr>
        <w:pStyle w:val="ThesisSzvegElsBekezds"/>
      </w:pPr>
      <w:r>
        <w:t xml:space="preserve">Az </w:t>
      </w:r>
      <w:r>
        <w:fldChar w:fldCharType="begin"/>
      </w:r>
      <w:r>
        <w:instrText xml:space="preserve"> REF _Ref416275175 \r \h </w:instrText>
      </w:r>
      <w:r>
        <w:fldChar w:fldCharType="separate"/>
      </w:r>
      <w:r w:rsidR="0004568F">
        <w:t>5.2.1</w:t>
      </w:r>
      <w:r>
        <w:fldChar w:fldCharType="end"/>
      </w:r>
      <w:r>
        <w:t xml:space="preserve">-ben meghatározott követelmények valamilyen autentikációs és </w:t>
      </w:r>
      <w:r w:rsidR="00D74736">
        <w:t>autorizációs modul kialakításával elégíthetők ki</w:t>
      </w:r>
      <w:r>
        <w:t xml:space="preserve">. A Ruby </w:t>
      </w:r>
      <w:r w:rsidR="00AA3717">
        <w:t>on Rails alkalmazásokhoz több k</w:t>
      </w:r>
      <w:r>
        <w:t>é</w:t>
      </w:r>
      <w:r w:rsidR="00AA3717">
        <w:t>s</w:t>
      </w:r>
      <w:r>
        <w:t>z megoldás is kínálkozik. Ezek közül én a Devise nevű implementációt választottam.</w:t>
      </w:r>
    </w:p>
    <w:p w14:paraId="43FDDD12" w14:textId="61E20C9C" w:rsidR="007372C5" w:rsidRDefault="007372C5" w:rsidP="007372C5">
      <w:pPr>
        <w:pStyle w:val="ThesisSzveg"/>
      </w:pPr>
      <w:r>
        <w:t>A Devise egy Warden alapú, a Rails alkalmazások számára készült autentikációs és autorizációs megoldás. A Warden a Rack környezetet használó Ruby alk</w:t>
      </w:r>
      <w:r w:rsidR="008D3044">
        <w:t>almazásoknak nyújt autentikációs szolgáltatást</w:t>
      </w:r>
      <w:r>
        <w:t xml:space="preserve">. A Devise teljes egészében támogatja a Rails alkalmazások MVC (Model-View-Controller) architektúráját. Képes egyszerre több felhasználót beléptetve tartani és kezelni. Ezen kívül moduláris felépítésű, így konfigurálható az alkalmazásban való használata. A fő szolgáltatásai, hogy a felhasználókat adatbázisból azonosítja, a jelszavakat BCrypt algoritmussal titkosítva tárolja, </w:t>
      </w:r>
      <w:r w:rsidR="009774D1">
        <w:t>kezeli az elfelejtett jelszavakat, képes e</w:t>
      </w:r>
      <w:ins w:id="737" w:author="Rozsenich Balázs" w:date="2015-04-29T21:24:00Z">
        <w:r w:rsidR="00AB7FF4">
          <w:t>-</w:t>
        </w:r>
      </w:ins>
      <w:r w:rsidR="009774D1">
        <w:t>mail értesítéseket küldeni, használ e</w:t>
      </w:r>
      <w:ins w:id="738" w:author="Rozsenich Balázs" w:date="2015-04-29T21:24:00Z">
        <w:r w:rsidR="00AB7FF4">
          <w:t>-</w:t>
        </w:r>
      </w:ins>
      <w:r w:rsidR="009774D1">
        <w:t xml:space="preserve">mail és jelszó </w:t>
      </w:r>
      <w:r w:rsidR="007A7C1D">
        <w:t>ellenőrzést</w:t>
      </w:r>
      <w:r w:rsidR="009774D1">
        <w:t>, valamint, hogy használatával időben korlátozhatók a munkamenetek.</w:t>
      </w:r>
    </w:p>
    <w:p w14:paraId="7D16E153" w14:textId="77777777" w:rsidR="009774D1" w:rsidRPr="007372C5" w:rsidRDefault="009774D1" w:rsidP="007372C5">
      <w:pPr>
        <w:pStyle w:val="ThesisSzveg"/>
      </w:pPr>
      <w:r>
        <w:t xml:space="preserve">A Devise használatához a </w:t>
      </w:r>
      <w:r w:rsidRPr="009774D1">
        <w:rPr>
          <w:i/>
        </w:rPr>
        <w:t>devise</w:t>
      </w:r>
      <w:r>
        <w:t xml:space="preserve"> gem-et kell telepíteni.</w:t>
      </w:r>
    </w:p>
    <w:p w14:paraId="71CF2050" w14:textId="77777777" w:rsidR="00864D34" w:rsidRDefault="00C97E1F">
      <w:pPr>
        <w:pStyle w:val="Cmsor3"/>
      </w:pPr>
      <w:bookmarkStart w:id="739" w:name="_Toc418004084"/>
      <w:r>
        <w:lastRenderedPageBreak/>
        <w:t>Geolokáció</w:t>
      </w:r>
      <w:bookmarkEnd w:id="739"/>
    </w:p>
    <w:p w14:paraId="3217A44F" w14:textId="1E4FCD65" w:rsidR="00E864E8" w:rsidRDefault="002331A3" w:rsidP="00E864E8">
      <w:pPr>
        <w:pStyle w:val="ThesisSzveg"/>
      </w:pPr>
      <w:r>
        <w:t>A szálláskeresők számára előnyös, ha</w:t>
      </w:r>
      <w:r w:rsidR="008D3044">
        <w:t xml:space="preserve"> a</w:t>
      </w:r>
      <w:r>
        <w:t xml:space="preserve"> szobák és szálláshelyek böngészése közben a szálláshelyek címeik szerint megjelenítésre kerülnek térképen is. A térképes megjelenítés segítségével a felhasználó könnyebben elhelyezi a szálláshelyet a környezetében.</w:t>
      </w:r>
    </w:p>
    <w:p w14:paraId="50073F4B" w14:textId="67FC060D" w:rsidR="002331A3" w:rsidRDefault="002331A3" w:rsidP="00E864E8">
      <w:pPr>
        <w:pStyle w:val="ThesisSzveg"/>
      </w:pPr>
      <w:r>
        <w:t>A szálláshelyek térképen való megjelenítéséhez az első lépés a regisztráció során felvitt teljes cím leképzése koordinátákká. Ehhez egyszerű és kézenfekvő megoldást kínál a Ge</w:t>
      </w:r>
      <w:r w:rsidR="003A0B49">
        <w:t>o</w:t>
      </w:r>
      <w:r>
        <w:t xml:space="preserve">coder nevű megoldás. A Geocoder a geokódolásra megjelölt modelleket az adatbázisba mentés előtt megvizsgálja, és a megadott mezők alapján meghatározza a címhez tartozó koordinátákat, amiket a modell </w:t>
      </w:r>
      <w:r w:rsidRPr="002331A3">
        <w:rPr>
          <w:i/>
        </w:rPr>
        <w:t>latitude</w:t>
      </w:r>
      <w:r>
        <w:t xml:space="preserve"> és </w:t>
      </w:r>
      <w:r w:rsidRPr="002331A3">
        <w:rPr>
          <w:i/>
        </w:rPr>
        <w:t>longitude</w:t>
      </w:r>
      <w:r>
        <w:t xml:space="preserve"> mezőibe </w:t>
      </w:r>
      <w:r w:rsidR="008D3044">
        <w:t>el</w:t>
      </w:r>
      <w:r>
        <w:t xml:space="preserve">ment. Alapértelmezetten a Google </w:t>
      </w:r>
      <w:r w:rsidR="008D3044">
        <w:t>térkép</w:t>
      </w:r>
      <w:del w:id="740" w:author="Rozsenich Balázs" w:date="2015-04-29T21:27:00Z">
        <w:r w:rsidR="008D3044" w:rsidDel="007F4813">
          <w:delText xml:space="preserve"> </w:delText>
        </w:r>
      </w:del>
      <w:r w:rsidR="008D3044">
        <w:t>szolgáltatását használja. A Geocoder abban is segít, hogy két pont között meghatározza a légvonalbeli távolságot. Ennek nagy hasznát vettem, amikor elkészítettem a szobák távolságának mátrixát az optimalizáláshoz.</w:t>
      </w:r>
    </w:p>
    <w:p w14:paraId="4113FCDC" w14:textId="4A811D67" w:rsidR="002331A3" w:rsidRDefault="002331A3" w:rsidP="00E864E8">
      <w:pPr>
        <w:pStyle w:val="ThesisSzveg"/>
      </w:pPr>
      <w:r>
        <w:t>A koordináták megjelenítéséhe</w:t>
      </w:r>
      <w:r w:rsidR="00733040">
        <w:t>z a Google Maps-et szerettem vol</w:t>
      </w:r>
      <w:r>
        <w:t>na haszná</w:t>
      </w:r>
      <w:r w:rsidR="00733040">
        <w:t>lni népszerűsége</w:t>
      </w:r>
      <w:r>
        <w:t xml:space="preserve"> miatt. </w:t>
      </w:r>
      <w:r w:rsidR="00733040">
        <w:t>A Google Maps Ruby on Rails alkalmazásokba való egyszerű integrálását ígéri a Gmaps4Rails nevű megoldás. Használatával nem kell az alkalmazáshoz API kulcsot regisztrálni, a legtöbb konfigurációt elrejti, és kényelmes interfészt biztosít a</w:t>
      </w:r>
      <w:r w:rsidR="008D3044">
        <w:t xml:space="preserve"> megjelenő</w:t>
      </w:r>
      <w:r w:rsidR="00733040">
        <w:t xml:space="preserve"> térkép személyre szabására. A térképen megjelenítendő pontokat egy JSON tömbbe foglalva várja.</w:t>
      </w:r>
    </w:p>
    <w:p w14:paraId="36D84AE1" w14:textId="77777777" w:rsidR="00733040" w:rsidRPr="00E864E8" w:rsidRDefault="00733040" w:rsidP="00E864E8">
      <w:pPr>
        <w:pStyle w:val="ThesisSzveg"/>
      </w:pPr>
      <w:r>
        <w:t xml:space="preserve">A fent bemutatott szolgáltatások használatához a </w:t>
      </w:r>
      <w:r w:rsidRPr="00733040">
        <w:rPr>
          <w:i/>
        </w:rPr>
        <w:t>geocoder</w:t>
      </w:r>
      <w:r>
        <w:t xml:space="preserve"> és a </w:t>
      </w:r>
      <w:r w:rsidRPr="00733040">
        <w:rPr>
          <w:i/>
        </w:rPr>
        <w:t>gmaps4rails</w:t>
      </w:r>
      <w:r>
        <w:t xml:space="preserve"> gem-eket kell telepíteni a Ruby on Rails alkalmazásban.</w:t>
      </w:r>
    </w:p>
    <w:p w14:paraId="22BD741B" w14:textId="77777777" w:rsidR="00E864E8" w:rsidRDefault="00C97E1F">
      <w:pPr>
        <w:pStyle w:val="Cmsor3"/>
      </w:pPr>
      <w:bookmarkStart w:id="741" w:name="_Toc418004085"/>
      <w:r>
        <w:t>Űrlap</w:t>
      </w:r>
      <w:r w:rsidR="00C63D29">
        <w:t>ok</w:t>
      </w:r>
      <w:bookmarkEnd w:id="741"/>
    </w:p>
    <w:p w14:paraId="591BE588" w14:textId="77777777" w:rsidR="00E864E8" w:rsidRDefault="00E474FA" w:rsidP="007E1A69">
      <w:pPr>
        <w:pStyle w:val="ThesisSzvegElsBekezds"/>
      </w:pPr>
      <w:r>
        <w:t>A Ruby on Rails keretrendszer alapértelmezett űrlapsegédjei megkönnyítik a modellekhez kapcsolódó űrlapok elkészítését, azonban még egyszerűbbé tehető a Simple Form nevű megoldás használatával.</w:t>
      </w:r>
    </w:p>
    <w:p w14:paraId="1E417550" w14:textId="77777777" w:rsidR="00E474FA" w:rsidRDefault="00E474FA" w:rsidP="00E474FA">
      <w:pPr>
        <w:pStyle w:val="ThesisSzveg"/>
      </w:pPr>
      <w:r>
        <w:t xml:space="preserve">A Simple Form egy olyan űrlapsegéd, amely használatával az űrlapok elkészítésekor nem kell foglalkozni a beviteli mezők típusával, mert azt a Simple Form maga választja ki a beviteli mezőhöz tartozó attribútum alapján. Ezen kívül a </w:t>
      </w:r>
      <w:r>
        <w:lastRenderedPageBreak/>
        <w:t>telepítéskor megadott opció eredményeként a beviteli mezőkbe integrálja a megfelelő Bootstrap osztályokat.</w:t>
      </w:r>
    </w:p>
    <w:p w14:paraId="503E4EE9" w14:textId="5651DBD9" w:rsidR="00E474FA" w:rsidRDefault="00E474FA" w:rsidP="00E474FA">
      <w:pPr>
        <w:pStyle w:val="ThesisSzveg"/>
      </w:pPr>
      <w:r>
        <w:t xml:space="preserve">A webalkalmazás rendszeresen visszatérő eleme a dátumválasztó beviteli mező. Legtöbbször a szobák elérhetőségének vizsgálatakor és a foglalás időtartamának beállításához használatos. </w:t>
      </w:r>
      <w:r w:rsidR="007235FD">
        <w:t>Egy jól használható, intuitív megoldás a Bootstrap 3 Datepicker nevű kiegészítő. Használatával a beviteli mező alatt vagy fölött megjelenik egy ablak, amiben akár másodpercre pontos időpontok is kiválaszthatók. Ahogy az a nevéből is sejthető, megjelenése jól illeszkedik a Bootstrap stílusához. A Bootstrap 3 Datepick</w:t>
      </w:r>
      <w:r w:rsidR="007C1914">
        <w:t>er a MomentJS Javascript könyvtá</w:t>
      </w:r>
      <w:r w:rsidR="007235FD">
        <w:t>r</w:t>
      </w:r>
      <w:r w:rsidR="008D3044">
        <w:t>at</w:t>
      </w:r>
      <w:r w:rsidR="007235FD">
        <w:t xml:space="preserve"> használja a dátumkezeléshez.</w:t>
      </w:r>
    </w:p>
    <w:p w14:paraId="01661A1D" w14:textId="39379CE6" w:rsidR="007235FD" w:rsidRDefault="007235FD" w:rsidP="00E474FA">
      <w:pPr>
        <w:pStyle w:val="ThesisSzveg"/>
      </w:pPr>
      <w:r>
        <w:t xml:space="preserve">Az intelligens keresés felületén a felhasználónak ki kell választania, hogy milyen szempont szerint (ár, távolság) </w:t>
      </w:r>
      <w:r w:rsidR="008D3044">
        <w:t>ajánljon szobákat a rendszer</w:t>
      </w:r>
      <w:r>
        <w:t>. Ehhez az egyszerű jelölőnégyzet helyett valamilyen látványosabb elemet választottam. A Bootstrap Switch nevű megoldás a jelölőnégyzetekből nagy, színes</w:t>
      </w:r>
      <w:r w:rsidR="008D3044">
        <w:t>,</w:t>
      </w:r>
      <w:r>
        <w:t xml:space="preserve"> felirattal ellátott kétállású kapcsolókat készít.</w:t>
      </w:r>
    </w:p>
    <w:p w14:paraId="4504795E" w14:textId="77777777" w:rsidR="007235FD" w:rsidRPr="000B616A" w:rsidRDefault="007235FD" w:rsidP="000B616A">
      <w:pPr>
        <w:pStyle w:val="ThesisSzveg"/>
      </w:pPr>
      <w:r w:rsidRPr="000B616A">
        <w:t xml:space="preserve">A Simple Form használatához a </w:t>
      </w:r>
      <w:r w:rsidRPr="000B616A">
        <w:rPr>
          <w:i/>
        </w:rPr>
        <w:t>simple_form</w:t>
      </w:r>
      <w:r w:rsidRPr="000B616A">
        <w:t xml:space="preserve">, a Bootstrap 3 Datepickerhez a </w:t>
      </w:r>
      <w:r w:rsidRPr="000B616A">
        <w:rPr>
          <w:i/>
        </w:rPr>
        <w:t>bootstrap3-datetimepicker-rails</w:t>
      </w:r>
      <w:r w:rsidRPr="000B616A">
        <w:t xml:space="preserve"> és </w:t>
      </w:r>
      <w:r w:rsidRPr="000B616A">
        <w:rPr>
          <w:i/>
        </w:rPr>
        <w:t>momentjs-rails</w:t>
      </w:r>
      <w:r w:rsidR="000B616A" w:rsidRPr="000B616A">
        <w:t xml:space="preserve">, a Bootstrap Switch kiegészítőhöz pedig a </w:t>
      </w:r>
      <w:r w:rsidR="000B616A" w:rsidRPr="000B616A">
        <w:rPr>
          <w:i/>
        </w:rPr>
        <w:t>bootstrap-switch-rails</w:t>
      </w:r>
      <w:r w:rsidR="000B616A" w:rsidRPr="000B616A">
        <w:t xml:space="preserve"> gem-eket kell telepíteni.</w:t>
      </w:r>
    </w:p>
    <w:p w14:paraId="57B0D2C8" w14:textId="77777777" w:rsidR="00E864E8" w:rsidRPr="00E864E8" w:rsidRDefault="00C97E1F">
      <w:pPr>
        <w:pStyle w:val="Cmsor3"/>
      </w:pPr>
      <w:bookmarkStart w:id="742" w:name="_Toc418004086"/>
      <w:r>
        <w:t>Képek tárolása és megjelenítése</w:t>
      </w:r>
      <w:bookmarkEnd w:id="742"/>
    </w:p>
    <w:p w14:paraId="35931A79" w14:textId="7B9A3105" w:rsidR="000726F6" w:rsidRDefault="008D3044" w:rsidP="007E1A69">
      <w:pPr>
        <w:pStyle w:val="ThesisSzvegElsBekezds"/>
      </w:pPr>
      <w:r>
        <w:t>Hasznos</w:t>
      </w:r>
      <w:r w:rsidR="001B485C">
        <w:t>, ha a szobákról é</w:t>
      </w:r>
      <w:r>
        <w:t>s a szálláshelyekről képek is megjelennek az egyes oldalakon</w:t>
      </w:r>
      <w:r w:rsidR="001B485C">
        <w:t>. A képek növelik a szálláskereső bizalmát és szűrőként is funkcionálnak. A Ruby on Rails alkalmazásokban megjelenő modellekhez a Paperclip nevű megoldással lehet hatékonyan képeket és egyéb fájlokat csatolni.</w:t>
      </w:r>
    </w:p>
    <w:p w14:paraId="676B694C" w14:textId="042450B8" w:rsidR="001B485C" w:rsidRDefault="001B485C" w:rsidP="001B485C">
      <w:pPr>
        <w:pStyle w:val="ThesisSzveg"/>
      </w:pPr>
      <w:r>
        <w:t xml:space="preserve">A Paperclip kiegészítő a fájlok modellekhez </w:t>
      </w:r>
      <w:r w:rsidR="001A3C62">
        <w:t>való csatolásán kívü</w:t>
      </w:r>
      <w:r>
        <w:t xml:space="preserve">l elvégzi azok típus szerinti </w:t>
      </w:r>
      <w:r w:rsidR="00DF4EC7">
        <w:t>ellenőrzését</w:t>
      </w:r>
      <w:r>
        <w:t xml:space="preserve">, </w:t>
      </w:r>
      <w:r w:rsidR="001A3C62">
        <w:t>a képeket ké</w:t>
      </w:r>
      <w:r>
        <w:t>p</w:t>
      </w:r>
      <w:r w:rsidR="001A3C62">
        <w:t>e</w:t>
      </w:r>
      <w:r>
        <w:t xml:space="preserve">s átméretezni </w:t>
      </w:r>
      <w:r w:rsidR="001A3C62">
        <w:t>és előnézeti képeket készíteni.</w:t>
      </w:r>
      <w:r w:rsidR="00D770AE">
        <w:t xml:space="preserve"> Képek tárolásához szükség van az ImageMagick nevű képfeldolgozó könyvtárra.</w:t>
      </w:r>
    </w:p>
    <w:p w14:paraId="1EB3848B" w14:textId="77777777" w:rsidR="00506171" w:rsidRDefault="00657670" w:rsidP="00506171">
      <w:pPr>
        <w:pStyle w:val="ThesisSzveg"/>
      </w:pPr>
      <w:r>
        <w:t>A P</w:t>
      </w:r>
      <w:r w:rsidR="001A3C62">
        <w:t xml:space="preserve">aperclip kiegészítő használatához a </w:t>
      </w:r>
      <w:r w:rsidR="001A3C62" w:rsidRPr="001A3C62">
        <w:rPr>
          <w:i/>
        </w:rPr>
        <w:t>paperclip</w:t>
      </w:r>
      <w:r w:rsidR="001A3C62">
        <w:t xml:space="preserve"> gem-et kell telepíteni.</w:t>
      </w:r>
    </w:p>
    <w:p w14:paraId="67F08C9B" w14:textId="77777777" w:rsidR="00506171" w:rsidRPr="00506171" w:rsidRDefault="00506171" w:rsidP="001A3C62">
      <w:pPr>
        <w:pStyle w:val="ThesisSzveg"/>
        <w:ind w:firstLine="0"/>
        <w:sectPr w:rsidR="00506171" w:rsidRPr="00506171" w:rsidSect="00FD5FB2">
          <w:headerReference w:type="default" r:id="rId38"/>
          <w:pgSz w:w="11907" w:h="16839" w:code="9"/>
          <w:pgMar w:top="1701" w:right="1701" w:bottom="1701" w:left="0" w:header="709" w:footer="709" w:gutter="2268"/>
          <w:cols w:space="708"/>
          <w:docGrid w:linePitch="360"/>
        </w:sectPr>
      </w:pPr>
    </w:p>
    <w:p w14:paraId="124EF46C" w14:textId="77777777" w:rsidR="00E40DAB" w:rsidRDefault="00E40DAB" w:rsidP="000C21EE">
      <w:pPr>
        <w:pStyle w:val="Cmsor1"/>
      </w:pPr>
      <w:bookmarkStart w:id="743" w:name="_Toc418004087"/>
      <w:r w:rsidRPr="00964772">
        <w:lastRenderedPageBreak/>
        <w:t>Megvalósítás</w:t>
      </w:r>
      <w:bookmarkEnd w:id="743"/>
    </w:p>
    <w:p w14:paraId="1F87A5B8" w14:textId="4A300FB1" w:rsidR="008C3B7B" w:rsidRPr="008C3B7B" w:rsidRDefault="008C3B7B" w:rsidP="007E1A69">
      <w:pPr>
        <w:pStyle w:val="ThesisSzvegElsBekezds"/>
      </w:pPr>
      <w:r>
        <w:t>A köve</w:t>
      </w:r>
      <w:r w:rsidR="00B41A0B">
        <w:t>tkező fejezetek a webalkalmazás funkcionális működésének szempontjából fontos részeine</w:t>
      </w:r>
      <w:r w:rsidR="007A4168">
        <w:t>k implementációját mutatják be.</w:t>
      </w:r>
    </w:p>
    <w:p w14:paraId="7A038C1A" w14:textId="672A480C" w:rsidR="00530FAE" w:rsidRDefault="005C6E8C" w:rsidP="005C6E8C">
      <w:pPr>
        <w:pStyle w:val="Cmsor2"/>
      </w:pPr>
      <w:bookmarkStart w:id="744" w:name="_Toc418004088"/>
      <w:r>
        <w:t>Adatbázis kapcsolat és modellek elkészítése</w:t>
      </w:r>
      <w:bookmarkEnd w:id="744"/>
    </w:p>
    <w:p w14:paraId="7522BC7A" w14:textId="30D6CEB8" w:rsidR="005C6E8C" w:rsidRDefault="00A45F80" w:rsidP="007E1A69">
      <w:pPr>
        <w:pStyle w:val="ThesisSzvegElsBekezds"/>
      </w:pPr>
      <w:r>
        <w:t xml:space="preserve">A fejlesztés során a fejlesztő gépen egy lokális adatbázist üzemeltettem, ehhez kapcsolódott a készülő webalkalmazás. Ruby on Rails környezetben a </w:t>
      </w:r>
      <w:r w:rsidR="007A4168">
        <w:t xml:space="preserve">kevés </w:t>
      </w:r>
      <w:r>
        <w:t>konfigurációs feladatok egyike az adatbázis kapcsolat beállítása. A Rails alkalmazások megkülönböztetnek fejlesztési (</w:t>
      </w:r>
      <w:r w:rsidRPr="00A45F80">
        <w:rPr>
          <w:i/>
        </w:rPr>
        <w:t>development</w:t>
      </w:r>
      <w:r>
        <w:t>), tesztelési (</w:t>
      </w:r>
      <w:r>
        <w:rPr>
          <w:i/>
        </w:rPr>
        <w:t>test</w:t>
      </w:r>
      <w:r>
        <w:t>) és éles (</w:t>
      </w:r>
      <w:r w:rsidRPr="00A45F80">
        <w:rPr>
          <w:i/>
        </w:rPr>
        <w:t>production</w:t>
      </w:r>
      <w:r>
        <w:t>) környezeteket. Ezek, mint névterek léteznek egy Rails alkalmazásban és hozzájuk konfigurációs beállítások és környezeti változók rendelhetők.</w:t>
      </w:r>
    </w:p>
    <w:p w14:paraId="50A5780D" w14:textId="77777777" w:rsidR="00A45F80" w:rsidRDefault="00A45F80" w:rsidP="00A45F80">
      <w:pPr>
        <w:pStyle w:val="ThesisSzveg"/>
      </w:pPr>
      <w:r>
        <w:t xml:space="preserve">Az adatbázis konfigurációját az alkalmazás gyökérkönyvtárában lévő </w:t>
      </w:r>
      <w:r w:rsidRPr="00A45F80">
        <w:rPr>
          <w:i/>
        </w:rPr>
        <w:t>config</w:t>
      </w:r>
      <w:r>
        <w:t xml:space="preserve"> mappában található </w:t>
      </w:r>
      <w:r w:rsidRPr="00A45F80">
        <w:rPr>
          <w:i/>
        </w:rPr>
        <w:t>database.yml</w:t>
      </w:r>
      <w:r>
        <w:t xml:space="preserve"> fájlban kell elvégezni. Egy tipikus konfiguráció a következőképpen néz ki:</w:t>
      </w:r>
    </w:p>
    <w:p w14:paraId="2563BFBC" w14:textId="77777777" w:rsidR="00C07DEA" w:rsidRDefault="00C07DEA" w:rsidP="00C07DEA">
      <w:pPr>
        <w:autoSpaceDE w:val="0"/>
        <w:autoSpaceDN w:val="0"/>
        <w:adjustRightInd w:val="0"/>
        <w:spacing w:after="0" w:line="240" w:lineRule="auto"/>
        <w:ind w:left="709"/>
        <w:rPr>
          <w:rFonts w:ascii="Menlo" w:hAnsi="Menlo" w:cs="Menlo"/>
          <w:noProof/>
          <w:sz w:val="24"/>
          <w:szCs w:val="24"/>
        </w:rPr>
      </w:pPr>
      <w:r>
        <w:rPr>
          <w:rFonts w:ascii="Menlo" w:hAnsi="Menlo" w:cs="Menlo"/>
          <w:noProof/>
          <w:sz w:val="24"/>
          <w:szCs w:val="24"/>
        </w:rPr>
        <w:t xml:space="preserve">default: </w:t>
      </w:r>
      <w:r>
        <w:rPr>
          <w:rFonts w:ascii="Menlo" w:hAnsi="Menlo" w:cs="Menlo"/>
          <w:i/>
          <w:iCs/>
          <w:noProof/>
          <w:color w:val="336699"/>
          <w:sz w:val="24"/>
          <w:szCs w:val="24"/>
        </w:rPr>
        <w:t>&amp;default</w:t>
      </w:r>
    </w:p>
    <w:p w14:paraId="7EBF4ADD" w14:textId="0A747B45" w:rsidR="00C07DEA" w:rsidRDefault="00C07DEA" w:rsidP="00C07DE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adapter: postgresql</w:t>
      </w:r>
    </w:p>
    <w:p w14:paraId="0BA7E9A3" w14:textId="57AFF620" w:rsidR="00C07DEA" w:rsidRDefault="00C07DEA" w:rsidP="00C07DE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encoding: utf8</w:t>
      </w:r>
    </w:p>
    <w:p w14:paraId="43BAD4AD" w14:textId="59A3AB39" w:rsidR="00C07DEA" w:rsidRDefault="00C07DEA" w:rsidP="00C07DE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password: m3dw3</w:t>
      </w:r>
    </w:p>
    <w:p w14:paraId="717DCF1B" w14:textId="6ACD000A" w:rsidR="00C07DEA" w:rsidRDefault="00C07DEA" w:rsidP="00C07DE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 xml:space="preserve">username: </w:t>
      </w:r>
      <w:r>
        <w:rPr>
          <w:rFonts w:ascii="Menlo" w:hAnsi="Menlo" w:cs="Menlo"/>
          <w:noProof/>
          <w:color w:val="A61717"/>
          <w:sz w:val="24"/>
          <w:szCs w:val="24"/>
        </w:rPr>
        <w:t>*****</w:t>
      </w:r>
    </w:p>
    <w:p w14:paraId="027F2BFC" w14:textId="450482C1" w:rsidR="00C07DEA" w:rsidRDefault="00C07DEA" w:rsidP="00C07DE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host: localhost</w:t>
      </w:r>
    </w:p>
    <w:p w14:paraId="63C708AF" w14:textId="77777777" w:rsidR="00C07DEA" w:rsidRDefault="00C07DEA" w:rsidP="00C07DEA">
      <w:pPr>
        <w:autoSpaceDE w:val="0"/>
        <w:autoSpaceDN w:val="0"/>
        <w:adjustRightInd w:val="0"/>
        <w:spacing w:after="0" w:line="240" w:lineRule="auto"/>
        <w:ind w:left="709"/>
        <w:rPr>
          <w:rFonts w:ascii="Menlo" w:hAnsi="Menlo" w:cs="Menlo"/>
          <w:noProof/>
          <w:sz w:val="24"/>
          <w:szCs w:val="24"/>
        </w:rPr>
      </w:pPr>
      <w:r>
        <w:rPr>
          <w:rFonts w:ascii="Menlo" w:hAnsi="Menlo" w:cs="Menlo"/>
          <w:noProof/>
          <w:sz w:val="24"/>
          <w:szCs w:val="24"/>
        </w:rPr>
        <w:t>development:</w:t>
      </w:r>
    </w:p>
    <w:p w14:paraId="65A50CDF" w14:textId="3070562F" w:rsidR="00C07DEA" w:rsidRDefault="00C07DEA" w:rsidP="00C07DE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 xml:space="preserve">&lt;&lt;: </w:t>
      </w:r>
      <w:r>
        <w:rPr>
          <w:rFonts w:ascii="Menlo" w:hAnsi="Menlo" w:cs="Menlo"/>
          <w:noProof/>
          <w:color w:val="336699"/>
          <w:sz w:val="24"/>
          <w:szCs w:val="24"/>
        </w:rPr>
        <w:t>*default</w:t>
      </w:r>
    </w:p>
    <w:p w14:paraId="07EBBC0E" w14:textId="039D8318" w:rsidR="00C07DEA" w:rsidRDefault="00C07DEA" w:rsidP="00C07DE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database: vagato</w:t>
      </w:r>
    </w:p>
    <w:p w14:paraId="799A0DEB" w14:textId="77777777" w:rsidR="00C07DEA" w:rsidRDefault="00C07DEA" w:rsidP="00C07DEA">
      <w:pPr>
        <w:autoSpaceDE w:val="0"/>
        <w:autoSpaceDN w:val="0"/>
        <w:adjustRightInd w:val="0"/>
        <w:spacing w:after="0" w:line="240" w:lineRule="auto"/>
        <w:ind w:left="709"/>
        <w:rPr>
          <w:rFonts w:ascii="Menlo" w:hAnsi="Menlo" w:cs="Menlo"/>
          <w:noProof/>
          <w:sz w:val="24"/>
          <w:szCs w:val="24"/>
        </w:rPr>
      </w:pPr>
      <w:r>
        <w:rPr>
          <w:rFonts w:ascii="Menlo" w:hAnsi="Menlo" w:cs="Menlo"/>
          <w:noProof/>
          <w:sz w:val="24"/>
          <w:szCs w:val="24"/>
        </w:rPr>
        <w:t>test:</w:t>
      </w:r>
    </w:p>
    <w:p w14:paraId="2614F05A" w14:textId="380CADF3" w:rsidR="00C07DEA" w:rsidRDefault="00C07DEA" w:rsidP="00C07DE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 xml:space="preserve">&lt;&lt;: </w:t>
      </w:r>
      <w:r>
        <w:rPr>
          <w:rFonts w:ascii="Menlo" w:hAnsi="Menlo" w:cs="Menlo"/>
          <w:noProof/>
          <w:color w:val="336699"/>
          <w:sz w:val="24"/>
          <w:szCs w:val="24"/>
        </w:rPr>
        <w:t>*default</w:t>
      </w:r>
    </w:p>
    <w:p w14:paraId="0C556977" w14:textId="3C23806D" w:rsidR="00C07DEA" w:rsidRDefault="00C07DEA" w:rsidP="00C07DE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database: vagato_test</w:t>
      </w:r>
    </w:p>
    <w:p w14:paraId="43BBB99F" w14:textId="77777777" w:rsidR="00C07DEA" w:rsidRDefault="00C07DEA" w:rsidP="00C07DEA">
      <w:pPr>
        <w:autoSpaceDE w:val="0"/>
        <w:autoSpaceDN w:val="0"/>
        <w:adjustRightInd w:val="0"/>
        <w:spacing w:after="0" w:line="240" w:lineRule="auto"/>
        <w:ind w:left="709"/>
        <w:rPr>
          <w:rFonts w:ascii="Menlo" w:hAnsi="Menlo" w:cs="Menlo"/>
          <w:noProof/>
          <w:sz w:val="24"/>
          <w:szCs w:val="24"/>
        </w:rPr>
      </w:pPr>
      <w:r>
        <w:rPr>
          <w:rFonts w:ascii="Menlo" w:hAnsi="Menlo" w:cs="Menlo"/>
          <w:noProof/>
          <w:sz w:val="24"/>
          <w:szCs w:val="24"/>
        </w:rPr>
        <w:t>production:</w:t>
      </w:r>
    </w:p>
    <w:p w14:paraId="13CCD5DE" w14:textId="353CA271" w:rsidR="00C07DEA" w:rsidRDefault="00C07DEA" w:rsidP="00C07DE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adapter: postgresql</w:t>
      </w:r>
    </w:p>
    <w:p w14:paraId="3435559B" w14:textId="4C0317BC" w:rsidR="00C07DEA" w:rsidRDefault="00C07DEA" w:rsidP="00C07DE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encoding: utf8</w:t>
      </w:r>
    </w:p>
    <w:p w14:paraId="7D21D85F" w14:textId="32B4E5D0" w:rsidR="00C07DEA" w:rsidRDefault="00C07DEA" w:rsidP="00C07DE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database: vagato</w:t>
      </w:r>
    </w:p>
    <w:p w14:paraId="1676B624" w14:textId="3B9D5755" w:rsidR="00C07DEA" w:rsidRDefault="00C07DEA" w:rsidP="00C07DE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username: deploy</w:t>
      </w:r>
    </w:p>
    <w:p w14:paraId="63363FD8" w14:textId="1DDB8FC8" w:rsidR="00C07DEA" w:rsidRDefault="00C07DEA" w:rsidP="00C07DE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 xml:space="preserve">password: </w:t>
      </w:r>
      <w:r>
        <w:rPr>
          <w:rFonts w:ascii="Menlo" w:hAnsi="Menlo" w:cs="Menlo"/>
          <w:noProof/>
          <w:color w:val="A61717"/>
          <w:sz w:val="24"/>
          <w:szCs w:val="24"/>
        </w:rPr>
        <w:t>*****</w:t>
      </w:r>
    </w:p>
    <w:p w14:paraId="333C2739" w14:textId="0AC8A4C0" w:rsidR="00C07DEA" w:rsidRDefault="00C07DEA" w:rsidP="00C07DEA">
      <w:pPr>
        <w:autoSpaceDE w:val="0"/>
        <w:autoSpaceDN w:val="0"/>
        <w:adjustRightInd w:val="0"/>
        <w:spacing w:after="320" w:line="240" w:lineRule="auto"/>
        <w:ind w:left="993"/>
        <w:rPr>
          <w:rFonts w:ascii="Menlo" w:hAnsi="Menlo" w:cs="Menlo"/>
          <w:noProof/>
          <w:sz w:val="24"/>
          <w:szCs w:val="24"/>
        </w:rPr>
      </w:pPr>
      <w:r>
        <w:rPr>
          <w:rFonts w:ascii="Menlo" w:hAnsi="Menlo" w:cs="Menlo"/>
          <w:noProof/>
          <w:sz w:val="24"/>
          <w:szCs w:val="24"/>
        </w:rPr>
        <w:t>host: localhost</w:t>
      </w:r>
    </w:p>
    <w:p w14:paraId="7DDB85FA" w14:textId="1A038098" w:rsidR="005B7CA3" w:rsidRDefault="004D6986" w:rsidP="00DB471F">
      <w:pPr>
        <w:pStyle w:val="ThesisSzveg"/>
      </w:pPr>
      <w:r>
        <w:t xml:space="preserve">A fenti konfigurációból is látszik, hogy az egyező tulajdonságokat nem kell minden környezetben újra definiálni. A YAML </w:t>
      </w:r>
      <w:r w:rsidR="007A4168">
        <w:t>leíró nyelv</w:t>
      </w:r>
      <w:r>
        <w:t xml:space="preserve"> megengedi korábban definiált objektumok használatát későbbi bejegyzések tartalmaként.</w:t>
      </w:r>
    </w:p>
    <w:p w14:paraId="69AFD13D" w14:textId="77777777" w:rsidR="003E14A4" w:rsidRDefault="003E14A4" w:rsidP="003E14A4">
      <w:pPr>
        <w:pStyle w:val="ThesisSzveg"/>
      </w:pPr>
      <w:r>
        <w:lastRenderedPageBreak/>
        <w:t xml:space="preserve">A fenti konfigurációban egyedül az </w:t>
      </w:r>
      <w:r w:rsidRPr="003E14A4">
        <w:rPr>
          <w:i/>
        </w:rPr>
        <w:t>encoding</w:t>
      </w:r>
      <w:r>
        <w:t xml:space="preserve">, az adatbázis karakterkódolását beállító bejegyzés nem kötelező, minden más elengedhetetlen a sikeres kapcsolódáshoz és adatmanipulációhoz. Az </w:t>
      </w:r>
      <w:r w:rsidRPr="003E14A4">
        <w:rPr>
          <w:i/>
        </w:rPr>
        <w:t>adapter</w:t>
      </w:r>
      <w:r>
        <w:t xml:space="preserve"> az adatbázis típusa szerinti interfészt azonosítja, a </w:t>
      </w:r>
      <w:r w:rsidRPr="003E14A4">
        <w:rPr>
          <w:i/>
        </w:rPr>
        <w:t>host</w:t>
      </w:r>
      <w:r>
        <w:t xml:space="preserve"> az adatbázis elérési címe. A </w:t>
      </w:r>
      <w:r w:rsidRPr="003E14A4">
        <w:rPr>
          <w:i/>
        </w:rPr>
        <w:t>username</w:t>
      </w:r>
      <w:r>
        <w:t xml:space="preserve"> és </w:t>
      </w:r>
      <w:r w:rsidRPr="003E14A4">
        <w:rPr>
          <w:i/>
        </w:rPr>
        <w:t>password</w:t>
      </w:r>
      <w:r>
        <w:t xml:space="preserve"> mezők a védett adatbázisok bejelentkezési adatait tárolják.</w:t>
      </w:r>
    </w:p>
    <w:p w14:paraId="18FAF019" w14:textId="1368FF58" w:rsidR="004F0A9C" w:rsidRDefault="004F0A9C" w:rsidP="003E14A4">
      <w:pPr>
        <w:pStyle w:val="ThesisSzveg"/>
      </w:pPr>
      <w:r>
        <w:t>Az adatbázis kapcsolat beállítása után, ha még nem tettük meg</w:t>
      </w:r>
      <w:r w:rsidR="007A4168">
        <w:t>,</w:t>
      </w:r>
      <w:r>
        <w:t xml:space="preserve"> létre kell hozni az adatbázis példányt. Ezt megtehetjük közvetlenül a kiszolgálón, a választott adatbázis saját mechanikájával, azonban a Rails környezet nyújt egy egyszerű megoldást. A Rake parancssori eszköz </w:t>
      </w:r>
      <w:r w:rsidRPr="004F0A9C">
        <w:rPr>
          <w:i/>
        </w:rPr>
        <w:t>db</w:t>
      </w:r>
      <w:r>
        <w:t xml:space="preserve"> névtere rendelkezik több, adatbázis műveleteket végrehajtó paranccsal. Egy adatbázis konfiguráció érvényesítéséhez a következő parancsot kell a parancssorban végrehajtani:</w:t>
      </w:r>
    </w:p>
    <w:p w14:paraId="6DD9A7E0" w14:textId="77777777" w:rsidR="004F0A9C" w:rsidRPr="00C07DEA" w:rsidRDefault="004F0A9C" w:rsidP="004F0A9C">
      <w:pPr>
        <w:autoSpaceDE w:val="0"/>
        <w:autoSpaceDN w:val="0"/>
        <w:adjustRightInd w:val="0"/>
        <w:spacing w:line="360" w:lineRule="auto"/>
        <w:ind w:left="709"/>
        <w:rPr>
          <w:rFonts w:ascii="Menlo" w:hAnsi="Menlo" w:cs="Menlo"/>
          <w:b/>
          <w:noProof/>
          <w:sz w:val="24"/>
          <w:szCs w:val="24"/>
          <w:lang w:val="en-US"/>
        </w:rPr>
      </w:pPr>
      <w:r w:rsidRPr="00C07DEA">
        <w:rPr>
          <w:rFonts w:ascii="Menlo" w:hAnsi="Menlo" w:cs="Menlo"/>
          <w:b/>
          <w:noProof/>
          <w:sz w:val="24"/>
          <w:szCs w:val="24"/>
          <w:lang w:val="en-US"/>
        </w:rPr>
        <w:t>rake db:create</w:t>
      </w:r>
    </w:p>
    <w:p w14:paraId="520A3070" w14:textId="3E188851" w:rsidR="004F0A9C" w:rsidRDefault="004F0A9C" w:rsidP="002000A8">
      <w:pPr>
        <w:pStyle w:val="ThesisSzveg"/>
      </w:pPr>
      <w:r>
        <w:t xml:space="preserve">A Ruby on Rails alkalmazásokban a modellek és az adatbázis megfelelő táblái között nagyon szoros kapcsolat áll fenn. </w:t>
      </w:r>
      <w:r w:rsidR="002000A8">
        <w:t>A modelleket, más nyel</w:t>
      </w:r>
      <w:r w:rsidR="007A4168">
        <w:t>v</w:t>
      </w:r>
      <w:r w:rsidR="002000A8">
        <w:t>i megvalósításoktól eltérően, nem kell teljesen deklarálni. Ez azt jelenti, hogy nem szükséges felsorolni az attribútumokat, mert azokat a</w:t>
      </w:r>
      <w:r w:rsidR="00C00DA9">
        <w:t xml:space="preserve"> Rails motor az adatbázis táblái</w:t>
      </w:r>
      <w:r w:rsidR="002000A8">
        <w:t xml:space="preserve">ból </w:t>
      </w:r>
      <w:r w:rsidR="007C1914">
        <w:t>azonosítja,</w:t>
      </w:r>
      <w:r w:rsidR="002000A8">
        <w:t xml:space="preserve"> és az oszlopneveket használja. Egy Ruby on Rails alkalmazásban nem kell az adatelérési műveletek implementációjával foglalkozni, mert Az Active</w:t>
      </w:r>
      <w:r w:rsidR="005B5AED">
        <w:t xml:space="preserve"> </w:t>
      </w:r>
      <w:r w:rsidR="002000A8">
        <w:t xml:space="preserve">Record nevű szolgáltatás kész megoldást nyújt bármilyen adatmanipulációs művelet elvégzésére. Az egyszerű beillesztések, törlések és frissítések mellett képes bonyolult kapcsolatok és </w:t>
      </w:r>
      <w:r w:rsidR="002000A8" w:rsidRPr="002000A8">
        <w:t>egybeágyazott, összekapcsolt lekérések végrehajtására is. Minden, az</w:t>
      </w:r>
      <w:r w:rsidR="002000A8">
        <w:t xml:space="preserve"> </w:t>
      </w:r>
      <w:r w:rsidR="002000A8" w:rsidRPr="002000A8">
        <w:rPr>
          <w:i/>
        </w:rPr>
        <w:t>ActiveRecord::Base</w:t>
      </w:r>
      <w:r w:rsidR="002000A8">
        <w:t xml:space="preserve"> osztályból származó modell </w:t>
      </w:r>
      <w:r w:rsidR="00C00DA9">
        <w:t>osztályon</w:t>
      </w:r>
      <w:r w:rsidR="002000A8">
        <w:t xml:space="preserve"> végrehajthatók adatbázis műveletek.</w:t>
      </w:r>
    </w:p>
    <w:p w14:paraId="1D2A9399" w14:textId="671792B4" w:rsidR="00D14170" w:rsidRDefault="00C00DA9">
      <w:pPr>
        <w:pStyle w:val="ThesisSzveg"/>
        <w:rPr>
          <w:ins w:id="745" w:author="Rozsenich Balázs" w:date="2015-04-28T17:55:00Z"/>
        </w:rPr>
        <w:pPrChange w:id="746" w:author="Rozsenich Balázs" w:date="2015-04-28T17:55:00Z">
          <w:pPr/>
        </w:pPrChange>
      </w:pPr>
      <w:r>
        <w:t xml:space="preserve">Az adatbázis szerkezeti változásait úgynevezett migrációs fájlokban kell </w:t>
      </w:r>
      <w:r w:rsidRPr="00C00DA9">
        <w:t xml:space="preserve">bejegyezni. Minden migrációs fájl egy </w:t>
      </w:r>
      <w:r>
        <w:t xml:space="preserve">olyan </w:t>
      </w:r>
      <w:r w:rsidRPr="00C00DA9">
        <w:t xml:space="preserve">Ruby osztály, amely az </w:t>
      </w:r>
      <w:r w:rsidRPr="00C00DA9">
        <w:rPr>
          <w:i/>
        </w:rPr>
        <w:t>ActiveRecord::Migration</w:t>
      </w:r>
      <w:r>
        <w:t xml:space="preserve"> osztályból származik. A fájl nevének tükröznie kell a tartalmában leírt változást. A szobákat tároló </w:t>
      </w:r>
      <w:r w:rsidRPr="00C00DA9">
        <w:rPr>
          <w:i/>
        </w:rPr>
        <w:t>rooms</w:t>
      </w:r>
      <w:r>
        <w:t xml:space="preserve"> tábla – kapcsolódó modell: </w:t>
      </w:r>
      <w:r w:rsidRPr="00C00DA9">
        <w:rPr>
          <w:i/>
        </w:rPr>
        <w:t>Room</w:t>
      </w:r>
      <w:r>
        <w:t xml:space="preserve"> – létrehozása </w:t>
      </w:r>
      <w:del w:id="747" w:author="Rozsenich Balázs" w:date="2015-04-28T17:56:00Z">
        <w:r w:rsidDel="00D14170">
          <w:delText>a következő</w:delText>
        </w:r>
      </w:del>
      <w:ins w:id="748" w:author="Rozsenich Balázs" w:date="2015-04-28T17:56:00Z">
        <w:r w:rsidR="00D14170">
          <w:t>az alább látható</w:t>
        </w:r>
      </w:ins>
      <w:r>
        <w:t xml:space="preserve"> migrációs kód futtatásával érhető el</w:t>
      </w:r>
      <w:ins w:id="749" w:author="Rozsenich Balázs" w:date="2015-04-28T17:56:00Z">
        <w:r w:rsidR="00D14170">
          <w:t>.</w:t>
        </w:r>
      </w:ins>
      <w:del w:id="750" w:author="Rozsenich Balázs" w:date="2015-04-28T17:56:00Z">
        <w:r w:rsidDel="00D14170">
          <w:delText>:</w:delText>
        </w:r>
      </w:del>
      <w:ins w:id="751" w:author="Rozsenich Balázs" w:date="2015-04-28T17:55:00Z">
        <w:r w:rsidR="00D14170">
          <w:br w:type="page"/>
        </w:r>
      </w:ins>
    </w:p>
    <w:p w14:paraId="505F8E08" w14:textId="056D0B0F" w:rsidR="00C00DA9" w:rsidDel="00D14170" w:rsidRDefault="00C00DA9" w:rsidP="002000A8">
      <w:pPr>
        <w:pStyle w:val="ThesisSzveg"/>
        <w:rPr>
          <w:del w:id="752" w:author="Rozsenich Balázs" w:date="2015-04-28T17:55:00Z"/>
        </w:rPr>
      </w:pPr>
    </w:p>
    <w:p w14:paraId="3DE203F1" w14:textId="77777777" w:rsidR="0074074A" w:rsidRDefault="0074074A" w:rsidP="0074074A">
      <w:pPr>
        <w:autoSpaceDE w:val="0"/>
        <w:autoSpaceDN w:val="0"/>
        <w:adjustRightInd w:val="0"/>
        <w:spacing w:after="0" w:line="240" w:lineRule="auto"/>
        <w:ind w:left="709"/>
        <w:rPr>
          <w:rFonts w:ascii="Menlo" w:hAnsi="Menlo" w:cs="Menlo"/>
          <w:noProof/>
          <w:sz w:val="24"/>
          <w:szCs w:val="24"/>
        </w:rPr>
      </w:pPr>
      <w:r>
        <w:rPr>
          <w:rFonts w:ascii="Menlo" w:hAnsi="Menlo" w:cs="Menlo"/>
          <w:b/>
          <w:bCs/>
          <w:noProof/>
          <w:color w:val="008800"/>
          <w:sz w:val="24"/>
          <w:szCs w:val="24"/>
        </w:rPr>
        <w:t>class</w:t>
      </w:r>
      <w:r>
        <w:rPr>
          <w:rFonts w:ascii="Menlo" w:hAnsi="Menlo" w:cs="Menlo"/>
          <w:noProof/>
          <w:sz w:val="24"/>
          <w:szCs w:val="24"/>
        </w:rPr>
        <w:t xml:space="preserve"> </w:t>
      </w:r>
      <w:r>
        <w:rPr>
          <w:rFonts w:ascii="Menlo" w:hAnsi="Menlo" w:cs="Menlo"/>
          <w:b/>
          <w:bCs/>
          <w:noProof/>
          <w:color w:val="BB0066"/>
          <w:sz w:val="24"/>
          <w:szCs w:val="24"/>
        </w:rPr>
        <w:t>CreateRooms</w:t>
      </w:r>
      <w:r>
        <w:rPr>
          <w:rFonts w:ascii="Menlo" w:hAnsi="Menlo" w:cs="Menlo"/>
          <w:noProof/>
          <w:sz w:val="24"/>
          <w:szCs w:val="24"/>
        </w:rPr>
        <w:t xml:space="preserve"> &lt; </w:t>
      </w:r>
      <w:r>
        <w:rPr>
          <w:rFonts w:ascii="Menlo" w:hAnsi="Menlo" w:cs="Menlo"/>
          <w:b/>
          <w:bCs/>
          <w:noProof/>
          <w:color w:val="003366"/>
          <w:sz w:val="24"/>
          <w:szCs w:val="24"/>
        </w:rPr>
        <w:t>ActiveRecord</w:t>
      </w:r>
      <w:r>
        <w:rPr>
          <w:rFonts w:ascii="Menlo" w:hAnsi="Menlo" w:cs="Menlo"/>
          <w:noProof/>
          <w:sz w:val="24"/>
          <w:szCs w:val="24"/>
        </w:rPr>
        <w:t>::</w:t>
      </w:r>
      <w:r>
        <w:rPr>
          <w:rFonts w:ascii="Menlo" w:hAnsi="Menlo" w:cs="Menlo"/>
          <w:b/>
          <w:bCs/>
          <w:noProof/>
          <w:color w:val="003366"/>
          <w:sz w:val="24"/>
          <w:szCs w:val="24"/>
        </w:rPr>
        <w:t>Migration</w:t>
      </w:r>
    </w:p>
    <w:p w14:paraId="22BE0E2B" w14:textId="77777777" w:rsidR="0074074A" w:rsidRDefault="0074074A" w:rsidP="0074074A">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def</w:t>
      </w:r>
      <w:r>
        <w:rPr>
          <w:rFonts w:ascii="Menlo" w:hAnsi="Menlo" w:cs="Menlo"/>
          <w:noProof/>
          <w:sz w:val="24"/>
          <w:szCs w:val="24"/>
        </w:rPr>
        <w:t xml:space="preserve"> </w:t>
      </w:r>
      <w:r>
        <w:rPr>
          <w:rFonts w:ascii="Menlo" w:hAnsi="Menlo" w:cs="Menlo"/>
          <w:b/>
          <w:bCs/>
          <w:noProof/>
          <w:color w:val="0066BB"/>
          <w:sz w:val="24"/>
          <w:szCs w:val="24"/>
        </w:rPr>
        <w:t>change</w:t>
      </w:r>
    </w:p>
    <w:p w14:paraId="70324463" w14:textId="77777777" w:rsidR="0074074A" w:rsidRDefault="0074074A" w:rsidP="0074074A">
      <w:pPr>
        <w:autoSpaceDE w:val="0"/>
        <w:autoSpaceDN w:val="0"/>
        <w:adjustRightInd w:val="0"/>
        <w:spacing w:after="0" w:line="240" w:lineRule="auto"/>
        <w:ind w:left="1276"/>
        <w:rPr>
          <w:rFonts w:ascii="Menlo" w:hAnsi="Menlo" w:cs="Menlo"/>
          <w:noProof/>
          <w:sz w:val="24"/>
          <w:szCs w:val="24"/>
        </w:rPr>
      </w:pPr>
      <w:r>
        <w:rPr>
          <w:rFonts w:ascii="Menlo" w:hAnsi="Menlo" w:cs="Menlo"/>
          <w:noProof/>
          <w:sz w:val="24"/>
          <w:szCs w:val="24"/>
        </w:rPr>
        <w:t xml:space="preserve">create_table </w:t>
      </w:r>
      <w:r>
        <w:rPr>
          <w:rFonts w:ascii="Menlo" w:hAnsi="Menlo" w:cs="Menlo"/>
          <w:noProof/>
          <w:color w:val="AA6600"/>
          <w:sz w:val="24"/>
          <w:szCs w:val="24"/>
        </w:rPr>
        <w:t>:rooms</w:t>
      </w:r>
      <w:r>
        <w:rPr>
          <w:rFonts w:ascii="Menlo" w:hAnsi="Menlo" w:cs="Menlo"/>
          <w:noProof/>
          <w:sz w:val="24"/>
          <w:szCs w:val="24"/>
        </w:rPr>
        <w:t xml:space="preserve"> </w:t>
      </w:r>
      <w:r>
        <w:rPr>
          <w:rFonts w:ascii="Menlo" w:hAnsi="Menlo" w:cs="Menlo"/>
          <w:b/>
          <w:bCs/>
          <w:noProof/>
          <w:color w:val="008800"/>
          <w:sz w:val="24"/>
          <w:szCs w:val="24"/>
        </w:rPr>
        <w:t>do</w:t>
      </w:r>
      <w:r>
        <w:rPr>
          <w:rFonts w:ascii="Menlo" w:hAnsi="Menlo" w:cs="Menlo"/>
          <w:noProof/>
          <w:sz w:val="24"/>
          <w:szCs w:val="24"/>
        </w:rPr>
        <w:t xml:space="preserve"> |t|</w:t>
      </w:r>
    </w:p>
    <w:p w14:paraId="53766FB7" w14:textId="77777777" w:rsidR="0074074A" w:rsidRDefault="0074074A" w:rsidP="0074074A">
      <w:pPr>
        <w:autoSpaceDE w:val="0"/>
        <w:autoSpaceDN w:val="0"/>
        <w:adjustRightInd w:val="0"/>
        <w:spacing w:after="0" w:line="240" w:lineRule="auto"/>
        <w:ind w:left="1560"/>
        <w:rPr>
          <w:rFonts w:ascii="Menlo" w:hAnsi="Menlo" w:cs="Menlo"/>
          <w:noProof/>
          <w:sz w:val="24"/>
          <w:szCs w:val="24"/>
        </w:rPr>
      </w:pPr>
      <w:r>
        <w:rPr>
          <w:rFonts w:ascii="Menlo" w:hAnsi="Menlo" w:cs="Menlo"/>
          <w:noProof/>
          <w:sz w:val="24"/>
          <w:szCs w:val="24"/>
        </w:rPr>
        <w:t xml:space="preserve">t.string </w:t>
      </w:r>
      <w:r>
        <w:rPr>
          <w:rFonts w:ascii="Menlo" w:hAnsi="Menlo" w:cs="Menlo"/>
          <w:noProof/>
          <w:color w:val="AA6600"/>
          <w:sz w:val="24"/>
          <w:szCs w:val="24"/>
        </w:rPr>
        <w:t>:name</w:t>
      </w:r>
    </w:p>
    <w:p w14:paraId="01A8B319" w14:textId="77777777" w:rsidR="0074074A" w:rsidRDefault="0074074A" w:rsidP="0074074A">
      <w:pPr>
        <w:autoSpaceDE w:val="0"/>
        <w:autoSpaceDN w:val="0"/>
        <w:adjustRightInd w:val="0"/>
        <w:spacing w:after="0" w:line="240" w:lineRule="auto"/>
        <w:ind w:left="1560"/>
        <w:rPr>
          <w:rFonts w:ascii="Menlo" w:hAnsi="Menlo" w:cs="Menlo"/>
          <w:noProof/>
          <w:sz w:val="24"/>
          <w:szCs w:val="24"/>
        </w:rPr>
      </w:pPr>
      <w:r>
        <w:rPr>
          <w:rFonts w:ascii="Menlo" w:hAnsi="Menlo" w:cs="Menlo"/>
          <w:noProof/>
          <w:sz w:val="24"/>
          <w:szCs w:val="24"/>
        </w:rPr>
        <w:t xml:space="preserve">t.integer </w:t>
      </w:r>
      <w:r>
        <w:rPr>
          <w:rFonts w:ascii="Menlo" w:hAnsi="Menlo" w:cs="Menlo"/>
          <w:noProof/>
          <w:color w:val="AA6600"/>
          <w:sz w:val="24"/>
          <w:szCs w:val="24"/>
        </w:rPr>
        <w:t>:accommodation_id</w:t>
      </w:r>
    </w:p>
    <w:p w14:paraId="3FEB83F9" w14:textId="77777777" w:rsidR="0074074A" w:rsidRDefault="0074074A" w:rsidP="0074074A">
      <w:pPr>
        <w:autoSpaceDE w:val="0"/>
        <w:autoSpaceDN w:val="0"/>
        <w:adjustRightInd w:val="0"/>
        <w:spacing w:after="0" w:line="240" w:lineRule="auto"/>
        <w:ind w:left="1560"/>
        <w:rPr>
          <w:rFonts w:ascii="Menlo" w:hAnsi="Menlo" w:cs="Menlo"/>
          <w:noProof/>
          <w:sz w:val="24"/>
          <w:szCs w:val="24"/>
        </w:rPr>
      </w:pPr>
      <w:r>
        <w:rPr>
          <w:rFonts w:ascii="Menlo" w:hAnsi="Menlo" w:cs="Menlo"/>
          <w:noProof/>
          <w:sz w:val="24"/>
          <w:szCs w:val="24"/>
        </w:rPr>
        <w:t xml:space="preserve">t.integer </w:t>
      </w:r>
      <w:r>
        <w:rPr>
          <w:rFonts w:ascii="Menlo" w:hAnsi="Menlo" w:cs="Menlo"/>
          <w:noProof/>
          <w:color w:val="AA6600"/>
          <w:sz w:val="24"/>
          <w:szCs w:val="24"/>
        </w:rPr>
        <w:t>:num_of_this</w:t>
      </w:r>
    </w:p>
    <w:p w14:paraId="4932C2A5" w14:textId="77777777" w:rsidR="0074074A" w:rsidRDefault="0074074A" w:rsidP="0074074A">
      <w:pPr>
        <w:autoSpaceDE w:val="0"/>
        <w:autoSpaceDN w:val="0"/>
        <w:adjustRightInd w:val="0"/>
        <w:spacing w:after="0" w:line="240" w:lineRule="auto"/>
        <w:ind w:left="1560"/>
        <w:rPr>
          <w:rFonts w:ascii="Menlo" w:hAnsi="Menlo" w:cs="Menlo"/>
          <w:noProof/>
          <w:sz w:val="24"/>
          <w:szCs w:val="24"/>
        </w:rPr>
      </w:pPr>
      <w:r>
        <w:rPr>
          <w:rFonts w:ascii="Menlo" w:hAnsi="Menlo" w:cs="Menlo"/>
          <w:noProof/>
          <w:sz w:val="24"/>
          <w:szCs w:val="24"/>
        </w:rPr>
        <w:t xml:space="preserve">t.integer </w:t>
      </w:r>
      <w:r>
        <w:rPr>
          <w:rFonts w:ascii="Menlo" w:hAnsi="Menlo" w:cs="Menlo"/>
          <w:noProof/>
          <w:color w:val="AA6600"/>
          <w:sz w:val="24"/>
          <w:szCs w:val="24"/>
        </w:rPr>
        <w:t>:capacity</w:t>
      </w:r>
    </w:p>
    <w:p w14:paraId="3B621B6B" w14:textId="77777777" w:rsidR="0074074A" w:rsidRDefault="0074074A" w:rsidP="0074074A">
      <w:pPr>
        <w:autoSpaceDE w:val="0"/>
        <w:autoSpaceDN w:val="0"/>
        <w:adjustRightInd w:val="0"/>
        <w:spacing w:after="0" w:line="240" w:lineRule="auto"/>
        <w:ind w:left="1560"/>
        <w:rPr>
          <w:rFonts w:ascii="Menlo" w:hAnsi="Menlo" w:cs="Menlo"/>
          <w:noProof/>
          <w:sz w:val="24"/>
          <w:szCs w:val="24"/>
        </w:rPr>
      </w:pPr>
      <w:r>
        <w:rPr>
          <w:rFonts w:ascii="Menlo" w:hAnsi="Menlo" w:cs="Menlo"/>
          <w:noProof/>
          <w:sz w:val="24"/>
          <w:szCs w:val="24"/>
        </w:rPr>
        <w:t xml:space="preserve">t.text </w:t>
      </w:r>
      <w:r>
        <w:rPr>
          <w:rFonts w:ascii="Menlo" w:hAnsi="Menlo" w:cs="Menlo"/>
          <w:noProof/>
          <w:color w:val="AA6600"/>
          <w:sz w:val="24"/>
          <w:szCs w:val="24"/>
        </w:rPr>
        <w:t>:description</w:t>
      </w:r>
    </w:p>
    <w:p w14:paraId="3DC2ABCB" w14:textId="77777777" w:rsidR="0074074A" w:rsidRDefault="0074074A" w:rsidP="0074074A">
      <w:pPr>
        <w:autoSpaceDE w:val="0"/>
        <w:autoSpaceDN w:val="0"/>
        <w:adjustRightInd w:val="0"/>
        <w:spacing w:after="0" w:line="240" w:lineRule="auto"/>
        <w:ind w:left="1560"/>
        <w:rPr>
          <w:rFonts w:ascii="Menlo" w:hAnsi="Menlo" w:cs="Menlo"/>
          <w:noProof/>
          <w:sz w:val="24"/>
          <w:szCs w:val="24"/>
        </w:rPr>
      </w:pPr>
      <w:r>
        <w:rPr>
          <w:rFonts w:ascii="Menlo" w:hAnsi="Menlo" w:cs="Menlo"/>
          <w:noProof/>
          <w:sz w:val="24"/>
          <w:szCs w:val="24"/>
        </w:rPr>
        <w:t>t.timestamps</w:t>
      </w:r>
    </w:p>
    <w:p w14:paraId="70454F01" w14:textId="77777777" w:rsidR="0074074A" w:rsidRDefault="0074074A" w:rsidP="0074074A">
      <w:pPr>
        <w:autoSpaceDE w:val="0"/>
        <w:autoSpaceDN w:val="0"/>
        <w:adjustRightInd w:val="0"/>
        <w:spacing w:after="0" w:line="240" w:lineRule="auto"/>
        <w:ind w:left="1276"/>
        <w:rPr>
          <w:rFonts w:ascii="Menlo" w:hAnsi="Menlo" w:cs="Menlo"/>
          <w:noProof/>
          <w:sz w:val="24"/>
          <w:szCs w:val="24"/>
        </w:rPr>
      </w:pPr>
      <w:r>
        <w:rPr>
          <w:rFonts w:ascii="Menlo" w:hAnsi="Menlo" w:cs="Menlo"/>
          <w:b/>
          <w:bCs/>
          <w:noProof/>
          <w:color w:val="008800"/>
          <w:sz w:val="24"/>
          <w:szCs w:val="24"/>
        </w:rPr>
        <w:t>end</w:t>
      </w:r>
    </w:p>
    <w:p w14:paraId="2DF4C569" w14:textId="77777777" w:rsidR="0074074A" w:rsidRDefault="0074074A" w:rsidP="0074074A">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end</w:t>
      </w:r>
    </w:p>
    <w:p w14:paraId="2246244A" w14:textId="77777777" w:rsidR="0074074A" w:rsidRDefault="0074074A" w:rsidP="0074074A">
      <w:pPr>
        <w:autoSpaceDE w:val="0"/>
        <w:autoSpaceDN w:val="0"/>
        <w:adjustRightInd w:val="0"/>
        <w:spacing w:after="320" w:line="240" w:lineRule="auto"/>
        <w:ind w:left="709"/>
        <w:rPr>
          <w:rFonts w:ascii="Menlo" w:hAnsi="Menlo" w:cs="Menlo"/>
          <w:noProof/>
          <w:sz w:val="24"/>
          <w:szCs w:val="24"/>
        </w:rPr>
      </w:pPr>
      <w:r>
        <w:rPr>
          <w:rFonts w:ascii="Menlo" w:hAnsi="Menlo" w:cs="Menlo"/>
          <w:b/>
          <w:bCs/>
          <w:noProof/>
          <w:color w:val="008800"/>
          <w:sz w:val="24"/>
          <w:szCs w:val="24"/>
        </w:rPr>
        <w:t>end</w:t>
      </w:r>
    </w:p>
    <w:p w14:paraId="6F997408" w14:textId="77777777" w:rsidR="00C00DA9" w:rsidRDefault="00C00DA9" w:rsidP="002000A8">
      <w:pPr>
        <w:pStyle w:val="ThesisSzveg"/>
      </w:pPr>
      <w:r>
        <w:t xml:space="preserve">A migrációs fájlokat el lehet készíteni kézzel, menteni az alkalmazás gyökérkönyvtárában a </w:t>
      </w:r>
      <w:r w:rsidRPr="00C00DA9">
        <w:rPr>
          <w:i/>
        </w:rPr>
        <w:t>db</w:t>
      </w:r>
      <w:r>
        <w:t xml:space="preserve">, azon belül a </w:t>
      </w:r>
      <w:r w:rsidRPr="00C00DA9">
        <w:rPr>
          <w:i/>
        </w:rPr>
        <w:t>migrate</w:t>
      </w:r>
      <w:r>
        <w:t xml:space="preserve"> mappába kell. A kézi szerkesztést könnyíti meg a Rails környezet másik népszerű szolgáltatása, a generátorok. Sokféle generátor létezik, ezek közül egy, amelyik modelleket hoz létre. Ahhoz, hogy a fent bemutatott </w:t>
      </w:r>
      <w:r w:rsidRPr="00C00DA9">
        <w:rPr>
          <w:i/>
        </w:rPr>
        <w:t>Room</w:t>
      </w:r>
      <w:r>
        <w:t xml:space="preserve"> modellt, és annak </w:t>
      </w:r>
      <w:r w:rsidRPr="00C00DA9">
        <w:rPr>
          <w:i/>
        </w:rPr>
        <w:t>rooms</w:t>
      </w:r>
      <w:r>
        <w:t xml:space="preserve"> tábláját létrehozhassuk a következő parancsot kell futtatni a parancssorban:</w:t>
      </w:r>
    </w:p>
    <w:p w14:paraId="6D0541AD" w14:textId="77777777" w:rsidR="00182E2F" w:rsidRPr="0074074A" w:rsidRDefault="00182E2F" w:rsidP="00182E2F">
      <w:pPr>
        <w:autoSpaceDE w:val="0"/>
        <w:autoSpaceDN w:val="0"/>
        <w:adjustRightInd w:val="0"/>
        <w:spacing w:after="320" w:line="240" w:lineRule="auto"/>
        <w:ind w:left="709"/>
        <w:rPr>
          <w:rFonts w:ascii="Menlo" w:hAnsi="Menlo" w:cs="Menlo"/>
          <w:b/>
          <w:noProof/>
          <w:sz w:val="24"/>
          <w:szCs w:val="24"/>
          <w:lang w:val="en-US"/>
        </w:rPr>
      </w:pPr>
      <w:r w:rsidRPr="0074074A">
        <w:rPr>
          <w:rFonts w:ascii="Menlo" w:hAnsi="Menlo" w:cs="Menlo"/>
          <w:b/>
          <w:noProof/>
          <w:sz w:val="24"/>
          <w:szCs w:val="24"/>
          <w:lang w:val="en-US"/>
        </w:rPr>
        <w:t>rails generate model Room name:string description:text capacity:integer num_of_this_integer accommodation_id:integer</w:t>
      </w:r>
    </w:p>
    <w:p w14:paraId="7DB583E7" w14:textId="77777777" w:rsidR="00C00DA9" w:rsidRDefault="00182E2F" w:rsidP="002000A8">
      <w:pPr>
        <w:pStyle w:val="ThesisSzveg"/>
      </w:pPr>
      <w:r>
        <w:t xml:space="preserve">A fenti parancs sikeres futtatásakor a generátor létrehozza a korábban bemutatott migrációs fájlt. Ezen kívül a modellt bejegyzi az </w:t>
      </w:r>
      <w:r w:rsidRPr="00182E2F">
        <w:rPr>
          <w:i/>
        </w:rPr>
        <w:t>app/models</w:t>
      </w:r>
      <w:r>
        <w:t xml:space="preserve"> mappában </w:t>
      </w:r>
      <w:r w:rsidRPr="00182E2F">
        <w:rPr>
          <w:i/>
        </w:rPr>
        <w:t>Room.rb</w:t>
      </w:r>
      <w:r>
        <w:t xml:space="preserve"> névvel és a következő tartalommal:</w:t>
      </w:r>
    </w:p>
    <w:p w14:paraId="60F0E223" w14:textId="77777777" w:rsidR="0074074A" w:rsidRDefault="0074074A" w:rsidP="0074074A">
      <w:pPr>
        <w:autoSpaceDE w:val="0"/>
        <w:autoSpaceDN w:val="0"/>
        <w:adjustRightInd w:val="0"/>
        <w:spacing w:after="0" w:line="240" w:lineRule="auto"/>
        <w:ind w:left="709"/>
        <w:rPr>
          <w:rFonts w:ascii="Menlo" w:hAnsi="Menlo" w:cs="Menlo"/>
          <w:noProof/>
          <w:sz w:val="24"/>
          <w:szCs w:val="24"/>
        </w:rPr>
      </w:pPr>
      <w:r>
        <w:rPr>
          <w:rFonts w:ascii="Menlo" w:hAnsi="Menlo" w:cs="Menlo"/>
          <w:b/>
          <w:bCs/>
          <w:noProof/>
          <w:color w:val="008800"/>
          <w:sz w:val="24"/>
          <w:szCs w:val="24"/>
        </w:rPr>
        <w:t>class</w:t>
      </w:r>
      <w:r>
        <w:rPr>
          <w:rFonts w:ascii="Menlo" w:hAnsi="Menlo" w:cs="Menlo"/>
          <w:noProof/>
          <w:sz w:val="24"/>
          <w:szCs w:val="24"/>
        </w:rPr>
        <w:t xml:space="preserve"> </w:t>
      </w:r>
      <w:r>
        <w:rPr>
          <w:rFonts w:ascii="Menlo" w:hAnsi="Menlo" w:cs="Menlo"/>
          <w:b/>
          <w:bCs/>
          <w:noProof/>
          <w:color w:val="BB0066"/>
          <w:sz w:val="24"/>
          <w:szCs w:val="24"/>
        </w:rPr>
        <w:t>Room</w:t>
      </w:r>
      <w:r>
        <w:rPr>
          <w:rFonts w:ascii="Menlo" w:hAnsi="Menlo" w:cs="Menlo"/>
          <w:noProof/>
          <w:sz w:val="24"/>
          <w:szCs w:val="24"/>
        </w:rPr>
        <w:t xml:space="preserve"> &lt; </w:t>
      </w:r>
      <w:r>
        <w:rPr>
          <w:rFonts w:ascii="Menlo" w:hAnsi="Menlo" w:cs="Menlo"/>
          <w:b/>
          <w:bCs/>
          <w:noProof/>
          <w:color w:val="003366"/>
          <w:sz w:val="24"/>
          <w:szCs w:val="24"/>
        </w:rPr>
        <w:t>ActiveRecord</w:t>
      </w:r>
      <w:r>
        <w:rPr>
          <w:rFonts w:ascii="Menlo" w:hAnsi="Menlo" w:cs="Menlo"/>
          <w:noProof/>
          <w:sz w:val="24"/>
          <w:szCs w:val="24"/>
        </w:rPr>
        <w:t>::</w:t>
      </w:r>
      <w:r>
        <w:rPr>
          <w:rFonts w:ascii="Menlo" w:hAnsi="Menlo" w:cs="Menlo"/>
          <w:b/>
          <w:bCs/>
          <w:noProof/>
          <w:color w:val="003366"/>
          <w:sz w:val="24"/>
          <w:szCs w:val="24"/>
        </w:rPr>
        <w:t>Base</w:t>
      </w:r>
    </w:p>
    <w:p w14:paraId="1420443D" w14:textId="77777777" w:rsidR="0074074A" w:rsidRDefault="0074074A" w:rsidP="0074074A">
      <w:pPr>
        <w:autoSpaceDE w:val="0"/>
        <w:autoSpaceDN w:val="0"/>
        <w:adjustRightInd w:val="0"/>
        <w:spacing w:after="320" w:line="240" w:lineRule="auto"/>
        <w:ind w:left="709"/>
        <w:rPr>
          <w:rFonts w:ascii="Menlo" w:hAnsi="Menlo" w:cs="Menlo"/>
          <w:noProof/>
          <w:sz w:val="24"/>
          <w:szCs w:val="24"/>
        </w:rPr>
      </w:pPr>
      <w:r>
        <w:rPr>
          <w:rFonts w:ascii="Menlo" w:hAnsi="Menlo" w:cs="Menlo"/>
          <w:b/>
          <w:bCs/>
          <w:noProof/>
          <w:color w:val="008800"/>
          <w:sz w:val="24"/>
          <w:szCs w:val="24"/>
        </w:rPr>
        <w:t>end</w:t>
      </w:r>
    </w:p>
    <w:p w14:paraId="6321AEFD" w14:textId="00469DA7" w:rsidR="00182E2F" w:rsidRDefault="005B5AED" w:rsidP="00182E2F">
      <w:pPr>
        <w:pStyle w:val="ThesisSzveg"/>
      </w:pPr>
      <w:r>
        <w:t>A</w:t>
      </w:r>
      <w:r w:rsidR="00182E2F">
        <w:t xml:space="preserve"> </w:t>
      </w:r>
      <w:r>
        <w:t>változtatások lejegyzése</w:t>
      </w:r>
      <w:r w:rsidR="00182E2F">
        <w:t xml:space="preserve"> után frissíteni kell az </w:t>
      </w:r>
      <w:r w:rsidR="007C1914">
        <w:t xml:space="preserve">adatbázist, hogy </w:t>
      </w:r>
      <w:r>
        <w:t>azok</w:t>
      </w:r>
      <w:r w:rsidR="00182E2F">
        <w:t xml:space="preserve"> életbe lépjenek. Ehhez újra a Rake eszközt kell </w:t>
      </w:r>
      <w:r w:rsidR="007A4168">
        <w:t>használni</w:t>
      </w:r>
      <w:r w:rsidR="00182E2F">
        <w:t xml:space="preserve"> és annak </w:t>
      </w:r>
      <w:r w:rsidR="00182E2F" w:rsidRPr="00182E2F">
        <w:rPr>
          <w:i/>
        </w:rPr>
        <w:t>db:migrate</w:t>
      </w:r>
      <w:r w:rsidR="00182E2F">
        <w:t xml:space="preserve"> parancsát, ahogy az alább látható:</w:t>
      </w:r>
    </w:p>
    <w:p w14:paraId="1E42FC26" w14:textId="77777777" w:rsidR="00182E2F" w:rsidRPr="0074074A" w:rsidRDefault="00182E2F" w:rsidP="00182E2F">
      <w:pPr>
        <w:autoSpaceDE w:val="0"/>
        <w:autoSpaceDN w:val="0"/>
        <w:adjustRightInd w:val="0"/>
        <w:spacing w:after="320" w:line="240" w:lineRule="auto"/>
        <w:ind w:left="709"/>
        <w:rPr>
          <w:rFonts w:ascii="Menlo" w:hAnsi="Menlo" w:cs="Menlo"/>
          <w:b/>
          <w:noProof/>
          <w:sz w:val="24"/>
          <w:szCs w:val="24"/>
          <w:lang w:val="en-US"/>
        </w:rPr>
      </w:pPr>
      <w:r w:rsidRPr="0074074A">
        <w:rPr>
          <w:rFonts w:ascii="Menlo" w:hAnsi="Menlo" w:cs="Menlo"/>
          <w:b/>
          <w:noProof/>
          <w:sz w:val="24"/>
          <w:szCs w:val="24"/>
          <w:lang w:val="en-US"/>
        </w:rPr>
        <w:t>rake db:migrate</w:t>
      </w:r>
    </w:p>
    <w:p w14:paraId="0AD00849" w14:textId="61DD7468" w:rsidR="00182E2F" w:rsidRDefault="005B5AED" w:rsidP="00182E2F">
      <w:pPr>
        <w:pStyle w:val="ThesisSzveg"/>
      </w:pPr>
      <w:r>
        <w:t xml:space="preserve">A modellek létrehozása után a következő feladat a kapcsolatok kialakítása. A fenti </w:t>
      </w:r>
      <w:r w:rsidRPr="005B5AED">
        <w:rPr>
          <w:i/>
        </w:rPr>
        <w:t>Room</w:t>
      </w:r>
      <w:r>
        <w:t xml:space="preserve"> modell létrehozásánál már sejthető volt</w:t>
      </w:r>
      <w:r w:rsidR="007A4168">
        <w:t>, hogy</w:t>
      </w:r>
      <w:r>
        <w:t xml:space="preserve"> az accommodation_id mező </w:t>
      </w:r>
      <w:r w:rsidR="007A4168">
        <w:t>azonosít egy</w:t>
      </w:r>
      <w:r>
        <w:t xml:space="preserve"> kapcsolat</w:t>
      </w:r>
      <w:r w:rsidR="007A4168">
        <w:t>ot</w:t>
      </w:r>
      <w:r>
        <w:t xml:space="preserve"> az </w:t>
      </w:r>
      <w:r w:rsidRPr="007A4168">
        <w:rPr>
          <w:i/>
        </w:rPr>
        <w:t>Accommodation</w:t>
      </w:r>
      <w:r>
        <w:t xml:space="preserve"> (szálláshely) modellel. Az Active Record szolgáltatás a táblák </w:t>
      </w:r>
      <w:r w:rsidRPr="007A4168">
        <w:rPr>
          <w:i/>
        </w:rPr>
        <w:t>id</w:t>
      </w:r>
      <w:r>
        <w:t xml:space="preserve"> mezője alapján azonosítja a kapcsolatokat és </w:t>
      </w:r>
      <w:r>
        <w:lastRenderedPageBreak/>
        <w:t xml:space="preserve">fontos, hogy a hivatkozó mező a </w:t>
      </w:r>
      <w:r w:rsidRPr="007A4168">
        <w:rPr>
          <w:i/>
        </w:rPr>
        <w:t>{tábla_név}_id</w:t>
      </w:r>
      <w:r>
        <w:t xml:space="preserve"> formátumot kövesse. Az Active Record hatféle kapcsolatot különböztet meg:</w:t>
      </w:r>
    </w:p>
    <w:p w14:paraId="69DAA11F" w14:textId="12D81A00" w:rsidR="005B5AED" w:rsidRPr="00A969AC" w:rsidRDefault="005B5AED" w:rsidP="005B5AED">
      <w:pPr>
        <w:pStyle w:val="ThesisSzveg"/>
        <w:numPr>
          <w:ilvl w:val="0"/>
          <w:numId w:val="20"/>
        </w:numPr>
        <w:ind w:left="1134" w:hanging="338"/>
        <w:rPr>
          <w:rFonts w:ascii="Helvetica" w:hAnsi="Helvetica" w:cs="Times New Roman"/>
          <w:color w:val="333333"/>
        </w:rPr>
      </w:pPr>
      <w:r w:rsidRPr="007C1914">
        <w:rPr>
          <w:i/>
          <w:bdr w:val="none" w:sz="0" w:space="0" w:color="auto" w:frame="1"/>
        </w:rPr>
        <w:t>belongs_to</w:t>
      </w:r>
      <w:r w:rsidRPr="00A969AC">
        <w:rPr>
          <w:bdr w:val="none" w:sz="0" w:space="0" w:color="auto" w:frame="1"/>
        </w:rPr>
        <w:t xml:space="preserve">: </w:t>
      </w:r>
      <w:r w:rsidR="007A4168">
        <w:rPr>
          <w:bdr w:val="none" w:sz="0" w:space="0" w:color="auto" w:frame="1"/>
        </w:rPr>
        <w:t>egy-egy kapcsolat. A modell a</w:t>
      </w:r>
      <w:r w:rsidR="00A969AC" w:rsidRPr="00A969AC">
        <w:rPr>
          <w:bdr w:val="none" w:sz="0" w:space="0" w:color="auto" w:frame="1"/>
        </w:rPr>
        <w:t xml:space="preserve"> hivatkozott modellhez tartozik.</w:t>
      </w:r>
    </w:p>
    <w:p w14:paraId="036422D8" w14:textId="77777777" w:rsidR="005B5AED" w:rsidRPr="00A969AC" w:rsidRDefault="005B5AED" w:rsidP="005B5AED">
      <w:pPr>
        <w:pStyle w:val="ThesisSzveg"/>
        <w:numPr>
          <w:ilvl w:val="0"/>
          <w:numId w:val="20"/>
        </w:numPr>
        <w:ind w:left="1134" w:hanging="338"/>
        <w:rPr>
          <w:rFonts w:ascii="Helvetica" w:hAnsi="Helvetica" w:cs="Times New Roman"/>
          <w:color w:val="333333"/>
        </w:rPr>
      </w:pPr>
      <w:r w:rsidRPr="007C1914">
        <w:rPr>
          <w:i/>
          <w:bdr w:val="none" w:sz="0" w:space="0" w:color="auto" w:frame="1"/>
        </w:rPr>
        <w:t>has_one</w:t>
      </w:r>
      <w:r w:rsidR="00A969AC" w:rsidRPr="00A969AC">
        <w:rPr>
          <w:bdr w:val="none" w:sz="0" w:space="0" w:color="auto" w:frame="1"/>
        </w:rPr>
        <w:t xml:space="preserve">: egy-egy kapcsolat. </w:t>
      </w:r>
      <w:r w:rsidR="00A969AC">
        <w:rPr>
          <w:bdr w:val="none" w:sz="0" w:space="0" w:color="auto" w:frame="1"/>
        </w:rPr>
        <w:t>Egy</w:t>
      </w:r>
      <w:r w:rsidR="00A969AC" w:rsidRPr="00A969AC">
        <w:rPr>
          <w:bdr w:val="none" w:sz="0" w:space="0" w:color="auto" w:frame="1"/>
        </w:rPr>
        <w:t xml:space="preserve"> </w:t>
      </w:r>
      <w:r w:rsidR="00A969AC" w:rsidRPr="00A969AC">
        <w:rPr>
          <w:i/>
          <w:bdr w:val="none" w:sz="0" w:space="0" w:color="auto" w:frame="1"/>
        </w:rPr>
        <w:t>belongs_to</w:t>
      </w:r>
      <w:r w:rsidR="00A969AC" w:rsidRPr="00A969AC">
        <w:rPr>
          <w:bdr w:val="none" w:sz="0" w:space="0" w:color="auto" w:frame="1"/>
        </w:rPr>
        <w:t xml:space="preserve"> kapcsolat </w:t>
      </w:r>
      <w:r w:rsidR="00A969AC">
        <w:rPr>
          <w:bdr w:val="none" w:sz="0" w:space="0" w:color="auto" w:frame="1"/>
        </w:rPr>
        <w:t>másik oldala</w:t>
      </w:r>
      <w:r w:rsidR="00A969AC" w:rsidRPr="00A969AC">
        <w:rPr>
          <w:bdr w:val="none" w:sz="0" w:space="0" w:color="auto" w:frame="1"/>
        </w:rPr>
        <w:t>.</w:t>
      </w:r>
      <w:r w:rsidR="00A969AC">
        <w:rPr>
          <w:bdr w:val="none" w:sz="0" w:space="0" w:color="auto" w:frame="1"/>
        </w:rPr>
        <w:t xml:space="preserve"> A modellnek nincs idegen kulcsa a hivatkozó irányába.</w:t>
      </w:r>
    </w:p>
    <w:p w14:paraId="33996042" w14:textId="77777777" w:rsidR="005B5AED" w:rsidRPr="00A969AC" w:rsidRDefault="005B5AED" w:rsidP="005B5AED">
      <w:pPr>
        <w:pStyle w:val="ThesisSzveg"/>
        <w:numPr>
          <w:ilvl w:val="0"/>
          <w:numId w:val="20"/>
        </w:numPr>
        <w:ind w:left="1134" w:hanging="338"/>
        <w:rPr>
          <w:rFonts w:ascii="Helvetica" w:hAnsi="Helvetica" w:cs="Times New Roman"/>
          <w:color w:val="333333"/>
        </w:rPr>
      </w:pPr>
      <w:r w:rsidRPr="007C1914">
        <w:rPr>
          <w:i/>
          <w:bdr w:val="none" w:sz="0" w:space="0" w:color="auto" w:frame="1"/>
        </w:rPr>
        <w:t>has_many</w:t>
      </w:r>
      <w:r w:rsidR="00A969AC">
        <w:rPr>
          <w:bdr w:val="none" w:sz="0" w:space="0" w:color="auto" w:frame="1"/>
        </w:rPr>
        <w:t>: egy-sok kapcsolat. Egy</w:t>
      </w:r>
      <w:r w:rsidR="00A969AC" w:rsidRPr="00A969AC">
        <w:rPr>
          <w:bdr w:val="none" w:sz="0" w:space="0" w:color="auto" w:frame="1"/>
        </w:rPr>
        <w:t xml:space="preserve"> </w:t>
      </w:r>
      <w:r w:rsidR="00A969AC" w:rsidRPr="00A969AC">
        <w:rPr>
          <w:i/>
          <w:bdr w:val="none" w:sz="0" w:space="0" w:color="auto" w:frame="1"/>
        </w:rPr>
        <w:t>belongs_to</w:t>
      </w:r>
      <w:r w:rsidR="00A969AC" w:rsidRPr="00A969AC">
        <w:rPr>
          <w:bdr w:val="none" w:sz="0" w:space="0" w:color="auto" w:frame="1"/>
        </w:rPr>
        <w:t xml:space="preserve"> kapcsolat </w:t>
      </w:r>
      <w:r w:rsidR="00A969AC">
        <w:rPr>
          <w:bdr w:val="none" w:sz="0" w:space="0" w:color="auto" w:frame="1"/>
        </w:rPr>
        <w:t>másik oldala</w:t>
      </w:r>
      <w:r w:rsidR="00A969AC" w:rsidRPr="00A969AC">
        <w:rPr>
          <w:bdr w:val="none" w:sz="0" w:space="0" w:color="auto" w:frame="1"/>
        </w:rPr>
        <w:t>.</w:t>
      </w:r>
      <w:r w:rsidR="00A969AC">
        <w:rPr>
          <w:bdr w:val="none" w:sz="0" w:space="0" w:color="auto" w:frame="1"/>
        </w:rPr>
        <w:t xml:space="preserve"> A modellnek nincs idegen kulcsa a hivatkozó irányába.</w:t>
      </w:r>
    </w:p>
    <w:p w14:paraId="1E0E88C3" w14:textId="77777777" w:rsidR="005B5AED" w:rsidRPr="00A969AC" w:rsidRDefault="005B5AED" w:rsidP="005B5AED">
      <w:pPr>
        <w:pStyle w:val="ThesisSzveg"/>
        <w:numPr>
          <w:ilvl w:val="0"/>
          <w:numId w:val="20"/>
        </w:numPr>
        <w:ind w:left="1134" w:hanging="338"/>
        <w:rPr>
          <w:rFonts w:ascii="Helvetica" w:hAnsi="Helvetica" w:cs="Times New Roman"/>
          <w:color w:val="333333"/>
        </w:rPr>
      </w:pPr>
      <w:r w:rsidRPr="007C1914">
        <w:rPr>
          <w:i/>
          <w:bdr w:val="none" w:sz="0" w:space="0" w:color="auto" w:frame="1"/>
        </w:rPr>
        <w:t>has_many :through</w:t>
      </w:r>
      <w:r w:rsidR="00A969AC">
        <w:rPr>
          <w:bdr w:val="none" w:sz="0" w:space="0" w:color="auto" w:frame="1"/>
        </w:rPr>
        <w:t>: sok-sok kapcsolat. A kapcsolat kapcsolótáblán keresztül valósul meg. A hivatkozott modellekben nincs idegen kulcs, amely a kapcsolótáblára vagy a másik félre mutatna.</w:t>
      </w:r>
    </w:p>
    <w:p w14:paraId="2EA170F1" w14:textId="77777777" w:rsidR="005B5AED" w:rsidRPr="00A969AC" w:rsidRDefault="005B5AED" w:rsidP="005B5AED">
      <w:pPr>
        <w:pStyle w:val="ThesisSzveg"/>
        <w:numPr>
          <w:ilvl w:val="0"/>
          <w:numId w:val="20"/>
        </w:numPr>
        <w:ind w:left="1134" w:hanging="338"/>
        <w:rPr>
          <w:rFonts w:ascii="Helvetica" w:hAnsi="Helvetica" w:cs="Times New Roman"/>
          <w:color w:val="333333"/>
        </w:rPr>
      </w:pPr>
      <w:r w:rsidRPr="007C1914">
        <w:rPr>
          <w:i/>
          <w:bdr w:val="none" w:sz="0" w:space="0" w:color="auto" w:frame="1"/>
        </w:rPr>
        <w:t>has_one :through</w:t>
      </w:r>
      <w:r w:rsidR="00A969AC">
        <w:rPr>
          <w:bdr w:val="none" w:sz="0" w:space="0" w:color="auto" w:frame="1"/>
        </w:rPr>
        <w:t>: egy-sok kapcsolat. Egy másik modellt használ kapcsolótáblaként.</w:t>
      </w:r>
    </w:p>
    <w:p w14:paraId="027687B3" w14:textId="0EB684CA" w:rsidR="005B5AED" w:rsidRPr="00A969AC" w:rsidRDefault="005B5AED" w:rsidP="005B5AED">
      <w:pPr>
        <w:pStyle w:val="ThesisSzveg"/>
        <w:numPr>
          <w:ilvl w:val="0"/>
          <w:numId w:val="20"/>
        </w:numPr>
        <w:ind w:left="1134" w:hanging="338"/>
        <w:rPr>
          <w:rFonts w:ascii="Helvetica" w:hAnsi="Helvetica" w:cs="Times New Roman"/>
          <w:color w:val="333333"/>
        </w:rPr>
      </w:pPr>
      <w:r w:rsidRPr="007C1914">
        <w:rPr>
          <w:i/>
          <w:bdr w:val="none" w:sz="0" w:space="0" w:color="auto" w:frame="1"/>
        </w:rPr>
        <w:t>has_and_belongs_to_many</w:t>
      </w:r>
      <w:r w:rsidR="00A969AC">
        <w:rPr>
          <w:bdr w:val="none" w:sz="0" w:space="0" w:color="auto" w:frame="1"/>
        </w:rPr>
        <w:t xml:space="preserve">: sok-sok kapcsolat. Direkt kapcsolótáblás kapcsolat, ahol a </w:t>
      </w:r>
      <w:r w:rsidR="007A4168">
        <w:rPr>
          <w:bdr w:val="none" w:sz="0" w:space="0" w:color="auto" w:frame="1"/>
        </w:rPr>
        <w:t xml:space="preserve">kapcsolótábla nem jelenik meg </w:t>
      </w:r>
      <w:r w:rsidR="00A969AC">
        <w:rPr>
          <w:bdr w:val="none" w:sz="0" w:space="0" w:color="auto" w:frame="1"/>
        </w:rPr>
        <w:t>modellként.</w:t>
      </w:r>
    </w:p>
    <w:p w14:paraId="18408FB5" w14:textId="670EE530" w:rsidR="005B5AED" w:rsidRDefault="00A44FAB" w:rsidP="00182E2F">
      <w:pPr>
        <w:pStyle w:val="ThesisSzveg"/>
      </w:pPr>
      <w:r>
        <w:t>A</w:t>
      </w:r>
      <w:r w:rsidR="007A4168">
        <w:t xml:space="preserve">z </w:t>
      </w:r>
      <w:r w:rsidR="007A4168">
        <w:fldChar w:fldCharType="begin"/>
      </w:r>
      <w:r w:rsidR="007A4168">
        <w:instrText xml:space="preserve"> REF _Ref417658231 \r \h </w:instrText>
      </w:r>
      <w:r w:rsidR="007A4168">
        <w:fldChar w:fldCharType="separate"/>
      </w:r>
      <w:r w:rsidR="0004568F">
        <w:t>[1]</w:t>
      </w:r>
      <w:r w:rsidR="007A4168">
        <w:fldChar w:fldCharType="end"/>
      </w:r>
      <w:r w:rsidR="007A4168">
        <w:t xml:space="preserve"> mellékletben látható diagram </w:t>
      </w:r>
      <w:r>
        <w:t xml:space="preserve">alapján a </w:t>
      </w:r>
      <w:r w:rsidRPr="007A4168">
        <w:rPr>
          <w:i/>
        </w:rPr>
        <w:t>Room</w:t>
      </w:r>
      <w:r>
        <w:t xml:space="preserve"> modell kapcsolatait az alábbi módon kellett bejegyezni:</w:t>
      </w:r>
    </w:p>
    <w:p w14:paraId="75500E05" w14:textId="77777777" w:rsidR="0074074A" w:rsidRDefault="0074074A" w:rsidP="0074074A">
      <w:pPr>
        <w:autoSpaceDE w:val="0"/>
        <w:autoSpaceDN w:val="0"/>
        <w:adjustRightInd w:val="0"/>
        <w:spacing w:after="0" w:line="240" w:lineRule="auto"/>
        <w:ind w:left="709"/>
        <w:rPr>
          <w:rFonts w:ascii="Menlo" w:hAnsi="Menlo" w:cs="Menlo"/>
          <w:noProof/>
          <w:sz w:val="24"/>
          <w:szCs w:val="24"/>
        </w:rPr>
      </w:pPr>
      <w:r>
        <w:rPr>
          <w:rFonts w:ascii="Menlo" w:hAnsi="Menlo" w:cs="Menlo"/>
          <w:b/>
          <w:bCs/>
          <w:noProof/>
          <w:color w:val="008800"/>
          <w:sz w:val="24"/>
          <w:szCs w:val="24"/>
        </w:rPr>
        <w:t>class</w:t>
      </w:r>
      <w:r>
        <w:rPr>
          <w:rFonts w:ascii="Menlo" w:hAnsi="Menlo" w:cs="Menlo"/>
          <w:noProof/>
          <w:sz w:val="24"/>
          <w:szCs w:val="24"/>
        </w:rPr>
        <w:t xml:space="preserve"> </w:t>
      </w:r>
      <w:r>
        <w:rPr>
          <w:rFonts w:ascii="Menlo" w:hAnsi="Menlo" w:cs="Menlo"/>
          <w:b/>
          <w:bCs/>
          <w:noProof/>
          <w:color w:val="BB0066"/>
          <w:sz w:val="24"/>
          <w:szCs w:val="24"/>
        </w:rPr>
        <w:t>Room</w:t>
      </w:r>
      <w:r>
        <w:rPr>
          <w:rFonts w:ascii="Menlo" w:hAnsi="Menlo" w:cs="Menlo"/>
          <w:noProof/>
          <w:sz w:val="24"/>
          <w:szCs w:val="24"/>
        </w:rPr>
        <w:t xml:space="preserve"> &lt; </w:t>
      </w:r>
      <w:r>
        <w:rPr>
          <w:rFonts w:ascii="Menlo" w:hAnsi="Menlo" w:cs="Menlo"/>
          <w:b/>
          <w:bCs/>
          <w:noProof/>
          <w:color w:val="003366"/>
          <w:sz w:val="24"/>
          <w:szCs w:val="24"/>
        </w:rPr>
        <w:t>ActiveRecord</w:t>
      </w:r>
      <w:r>
        <w:rPr>
          <w:rFonts w:ascii="Menlo" w:hAnsi="Menlo" w:cs="Menlo"/>
          <w:noProof/>
          <w:sz w:val="24"/>
          <w:szCs w:val="24"/>
        </w:rPr>
        <w:t>::</w:t>
      </w:r>
      <w:r>
        <w:rPr>
          <w:rFonts w:ascii="Menlo" w:hAnsi="Menlo" w:cs="Menlo"/>
          <w:b/>
          <w:bCs/>
          <w:noProof/>
          <w:color w:val="003366"/>
          <w:sz w:val="24"/>
          <w:szCs w:val="24"/>
        </w:rPr>
        <w:t>Base</w:t>
      </w:r>
    </w:p>
    <w:p w14:paraId="1B36BDAB" w14:textId="252460E4" w:rsidR="0074074A" w:rsidRDefault="0074074A" w:rsidP="0074074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 xml:space="preserve">belongs_to </w:t>
      </w:r>
      <w:r>
        <w:rPr>
          <w:rFonts w:ascii="Menlo" w:hAnsi="Menlo" w:cs="Menlo"/>
          <w:noProof/>
          <w:color w:val="AA6600"/>
          <w:sz w:val="24"/>
          <w:szCs w:val="24"/>
        </w:rPr>
        <w:t>:accommodation</w:t>
      </w:r>
    </w:p>
    <w:p w14:paraId="1E1719AC" w14:textId="1918C32E" w:rsidR="0074074A" w:rsidRDefault="0074074A" w:rsidP="0074074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 xml:space="preserve">has_one </w:t>
      </w:r>
      <w:r>
        <w:rPr>
          <w:rFonts w:ascii="Menlo" w:hAnsi="Menlo" w:cs="Menlo"/>
          <w:noProof/>
          <w:color w:val="AA6600"/>
          <w:sz w:val="24"/>
          <w:szCs w:val="24"/>
        </w:rPr>
        <w:t>:price</w:t>
      </w:r>
    </w:p>
    <w:p w14:paraId="77409913" w14:textId="56AB2DC2" w:rsidR="0074074A" w:rsidRDefault="0074074A" w:rsidP="0074074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 xml:space="preserve">has_many </w:t>
      </w:r>
      <w:r>
        <w:rPr>
          <w:rFonts w:ascii="Menlo" w:hAnsi="Menlo" w:cs="Menlo"/>
          <w:noProof/>
          <w:color w:val="AA6600"/>
          <w:sz w:val="24"/>
          <w:szCs w:val="24"/>
        </w:rPr>
        <w:t>:bookings_rooms</w:t>
      </w:r>
    </w:p>
    <w:p w14:paraId="043D5396" w14:textId="34B2A6CD" w:rsidR="0074074A" w:rsidRDefault="0074074A" w:rsidP="0074074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 xml:space="preserve">has_many </w:t>
      </w:r>
      <w:r>
        <w:rPr>
          <w:rFonts w:ascii="Menlo" w:hAnsi="Menlo" w:cs="Menlo"/>
          <w:noProof/>
          <w:color w:val="AA6600"/>
          <w:sz w:val="24"/>
          <w:szCs w:val="24"/>
        </w:rPr>
        <w:t>:bookings</w:t>
      </w:r>
      <w:r>
        <w:rPr>
          <w:rFonts w:ascii="Menlo" w:hAnsi="Menlo" w:cs="Menlo"/>
          <w:noProof/>
          <w:sz w:val="24"/>
          <w:szCs w:val="24"/>
        </w:rPr>
        <w:t xml:space="preserve">, </w:t>
      </w:r>
      <w:r>
        <w:rPr>
          <w:rFonts w:ascii="Menlo" w:hAnsi="Menlo" w:cs="Menlo"/>
          <w:noProof/>
          <w:color w:val="AA6600"/>
          <w:sz w:val="24"/>
          <w:szCs w:val="24"/>
        </w:rPr>
        <w:t>through</w:t>
      </w:r>
      <w:r>
        <w:rPr>
          <w:rFonts w:ascii="Menlo" w:hAnsi="Menlo" w:cs="Menlo"/>
          <w:noProof/>
          <w:sz w:val="24"/>
          <w:szCs w:val="24"/>
        </w:rPr>
        <w:t xml:space="preserve">: </w:t>
      </w:r>
      <w:r>
        <w:rPr>
          <w:rFonts w:ascii="Menlo" w:hAnsi="Menlo" w:cs="Menlo"/>
          <w:noProof/>
          <w:color w:val="AA6600"/>
          <w:sz w:val="24"/>
          <w:szCs w:val="24"/>
        </w:rPr>
        <w:t>:bookings_rooms</w:t>
      </w:r>
    </w:p>
    <w:p w14:paraId="3FBC4156" w14:textId="105FBCE4" w:rsidR="0074074A" w:rsidRDefault="0074074A" w:rsidP="0074074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 xml:space="preserve">has_many </w:t>
      </w:r>
      <w:r>
        <w:rPr>
          <w:rFonts w:ascii="Menlo" w:hAnsi="Menlo" w:cs="Menlo"/>
          <w:noProof/>
          <w:color w:val="AA6600"/>
          <w:sz w:val="24"/>
          <w:szCs w:val="24"/>
        </w:rPr>
        <w:t>:bookings_guests</w:t>
      </w:r>
    </w:p>
    <w:p w14:paraId="342361A6" w14:textId="3FC72474" w:rsidR="0074074A" w:rsidRDefault="0074074A" w:rsidP="0074074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 xml:space="preserve">has_many </w:t>
      </w:r>
      <w:r>
        <w:rPr>
          <w:rFonts w:ascii="Menlo" w:hAnsi="Menlo" w:cs="Menlo"/>
          <w:noProof/>
          <w:color w:val="AA6600"/>
          <w:sz w:val="24"/>
          <w:szCs w:val="24"/>
        </w:rPr>
        <w:t>:guests</w:t>
      </w:r>
      <w:r>
        <w:rPr>
          <w:rFonts w:ascii="Menlo" w:hAnsi="Menlo" w:cs="Menlo"/>
          <w:noProof/>
          <w:sz w:val="24"/>
          <w:szCs w:val="24"/>
        </w:rPr>
        <w:t xml:space="preserve">, </w:t>
      </w:r>
      <w:r>
        <w:rPr>
          <w:rFonts w:ascii="Menlo" w:hAnsi="Menlo" w:cs="Menlo"/>
          <w:noProof/>
          <w:color w:val="AA6600"/>
          <w:sz w:val="24"/>
          <w:szCs w:val="24"/>
        </w:rPr>
        <w:t>through</w:t>
      </w:r>
      <w:r>
        <w:rPr>
          <w:rFonts w:ascii="Menlo" w:hAnsi="Menlo" w:cs="Menlo"/>
          <w:noProof/>
          <w:sz w:val="24"/>
          <w:szCs w:val="24"/>
        </w:rPr>
        <w:t xml:space="preserve">: </w:t>
      </w:r>
      <w:r>
        <w:rPr>
          <w:rFonts w:ascii="Menlo" w:hAnsi="Menlo" w:cs="Menlo"/>
          <w:noProof/>
          <w:color w:val="AA6600"/>
          <w:sz w:val="24"/>
          <w:szCs w:val="24"/>
        </w:rPr>
        <w:t>:bookings_guests</w:t>
      </w:r>
    </w:p>
    <w:p w14:paraId="4C65FC3D" w14:textId="65977099" w:rsidR="0074074A" w:rsidRDefault="0074074A" w:rsidP="0074074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 xml:space="preserve">has_and_belongs_to_many </w:t>
      </w:r>
      <w:r>
        <w:rPr>
          <w:rFonts w:ascii="Menlo" w:hAnsi="Menlo" w:cs="Menlo"/>
          <w:noProof/>
          <w:color w:val="AA6600"/>
          <w:sz w:val="24"/>
          <w:szCs w:val="24"/>
        </w:rPr>
        <w:t>:equipments</w:t>
      </w:r>
    </w:p>
    <w:p w14:paraId="7F8A8F51" w14:textId="77777777" w:rsidR="0074074A" w:rsidRDefault="0074074A" w:rsidP="0074074A">
      <w:pPr>
        <w:autoSpaceDE w:val="0"/>
        <w:autoSpaceDN w:val="0"/>
        <w:adjustRightInd w:val="0"/>
        <w:spacing w:after="320" w:line="240" w:lineRule="auto"/>
        <w:ind w:left="709"/>
        <w:rPr>
          <w:rFonts w:ascii="Menlo" w:hAnsi="Menlo" w:cs="Menlo"/>
          <w:noProof/>
          <w:sz w:val="24"/>
          <w:szCs w:val="24"/>
        </w:rPr>
      </w:pPr>
      <w:r>
        <w:rPr>
          <w:rFonts w:ascii="Menlo" w:hAnsi="Menlo" w:cs="Menlo"/>
          <w:b/>
          <w:bCs/>
          <w:noProof/>
          <w:color w:val="008800"/>
          <w:sz w:val="24"/>
          <w:szCs w:val="24"/>
        </w:rPr>
        <w:t>end</w:t>
      </w:r>
    </w:p>
    <w:p w14:paraId="50382D58" w14:textId="77777777" w:rsidR="00D1044B" w:rsidRDefault="00D1044B" w:rsidP="00D1044B">
      <w:pPr>
        <w:pStyle w:val="Cmsor2"/>
      </w:pPr>
      <w:bookmarkStart w:id="753" w:name="_Toc418004089"/>
      <w:r>
        <w:t>Autentikáció és autorizáció</w:t>
      </w:r>
      <w:bookmarkEnd w:id="753"/>
    </w:p>
    <w:p w14:paraId="163074A5" w14:textId="33873624" w:rsidR="00530FAE" w:rsidRDefault="00394B42" w:rsidP="007E1A69">
      <w:pPr>
        <w:pStyle w:val="ThesisSzvegElsBekezds"/>
      </w:pPr>
      <w:r>
        <w:t xml:space="preserve">A webalkalmazás jellege és az </w:t>
      </w:r>
      <w:r>
        <w:fldChar w:fldCharType="begin"/>
      </w:r>
      <w:r>
        <w:instrText xml:space="preserve"> REF _Ref416274789 \r \h </w:instrText>
      </w:r>
      <w:r>
        <w:fldChar w:fldCharType="separate"/>
      </w:r>
      <w:r w:rsidR="0004568F">
        <w:t>5.1</w:t>
      </w:r>
      <w:r>
        <w:fldChar w:fldCharType="end"/>
      </w:r>
      <w:r>
        <w:t xml:space="preserve"> fejezetben bemutatott szerepkörök megkövetelik valamilyen autentikációs és autorizációs </w:t>
      </w:r>
      <w:r w:rsidR="007A4168">
        <w:t>modul használatát</w:t>
      </w:r>
      <w:r>
        <w:t xml:space="preserve">. Ahogy azt a </w:t>
      </w:r>
      <w:r>
        <w:fldChar w:fldCharType="begin"/>
      </w:r>
      <w:r>
        <w:instrText xml:space="preserve"> REF _Ref417042072 \r \h </w:instrText>
      </w:r>
      <w:r>
        <w:fldChar w:fldCharType="separate"/>
      </w:r>
      <w:r w:rsidR="0004568F">
        <w:t>6.4.6</w:t>
      </w:r>
      <w:r>
        <w:fldChar w:fldCharType="end"/>
      </w:r>
      <w:r>
        <w:t xml:space="preserve"> fejezetben bemutattam, a választás a Devise nevű megoldásra esett.</w:t>
      </w:r>
    </w:p>
    <w:p w14:paraId="64A70F05" w14:textId="380ED4EA" w:rsidR="00394B42" w:rsidRDefault="00394B42" w:rsidP="00394B42">
      <w:pPr>
        <w:pStyle w:val="ThesisSzveg"/>
      </w:pPr>
      <w:r>
        <w:lastRenderedPageBreak/>
        <w:t>A Devise használatáho</w:t>
      </w:r>
      <w:r w:rsidR="00C66C92">
        <w:t>z a Rails alkal</w:t>
      </w:r>
      <w:r>
        <w:t>m</w:t>
      </w:r>
      <w:r w:rsidR="00C66C92">
        <w:t>a</w:t>
      </w:r>
      <w:r>
        <w:t xml:space="preserve">zás függőségei közé fel kell venni a </w:t>
      </w:r>
      <w:r w:rsidRPr="00394B42">
        <w:rPr>
          <w:i/>
        </w:rPr>
        <w:t>devise</w:t>
      </w:r>
      <w:r w:rsidR="0038507E">
        <w:t xml:space="preserve"> és </w:t>
      </w:r>
      <w:r w:rsidR="0038507E">
        <w:rPr>
          <w:i/>
        </w:rPr>
        <w:t>bc</w:t>
      </w:r>
      <w:r w:rsidR="007A4168">
        <w:rPr>
          <w:i/>
        </w:rPr>
        <w:t>r</w:t>
      </w:r>
      <w:r w:rsidR="0038507E">
        <w:rPr>
          <w:i/>
        </w:rPr>
        <w:t>ypt</w:t>
      </w:r>
      <w:r>
        <w:t xml:space="preserve"> gem-e</w:t>
      </w:r>
      <w:r w:rsidR="0038507E">
        <w:t>ke</w:t>
      </w:r>
      <w:r>
        <w:t>t. Ezt az alkalmazás gyökérkönyvtárában található Gemfile szerkesztésével lehet megtenni. A következő sor</w:t>
      </w:r>
      <w:r w:rsidR="0038507E">
        <w:t>oka</w:t>
      </w:r>
      <w:r>
        <w:t>t kell a fájlhoz fűzni:</w:t>
      </w:r>
    </w:p>
    <w:p w14:paraId="774008BA" w14:textId="77777777" w:rsidR="0038507E" w:rsidRPr="0074074A" w:rsidRDefault="0038507E" w:rsidP="0038507E">
      <w:pPr>
        <w:autoSpaceDE w:val="0"/>
        <w:autoSpaceDN w:val="0"/>
        <w:adjustRightInd w:val="0"/>
        <w:spacing w:after="0" w:line="240" w:lineRule="auto"/>
        <w:ind w:left="709"/>
        <w:rPr>
          <w:rFonts w:ascii="Menlo" w:hAnsi="Menlo" w:cs="Menlo"/>
          <w:b/>
          <w:noProof/>
          <w:sz w:val="24"/>
          <w:szCs w:val="24"/>
          <w:lang w:val="en-US"/>
        </w:rPr>
      </w:pPr>
      <w:r w:rsidRPr="0074074A">
        <w:rPr>
          <w:rFonts w:ascii="Menlo" w:hAnsi="Menlo" w:cs="Menlo"/>
          <w:b/>
          <w:noProof/>
          <w:sz w:val="24"/>
          <w:szCs w:val="24"/>
          <w:lang w:val="en-US"/>
        </w:rPr>
        <w:t xml:space="preserve">gem </w:t>
      </w:r>
      <w:r w:rsidRPr="0074074A">
        <w:rPr>
          <w:rFonts w:ascii="Menlo" w:hAnsi="Menlo" w:cs="Menlo"/>
          <w:b/>
          <w:noProof/>
          <w:color w:val="A61717"/>
          <w:sz w:val="24"/>
          <w:szCs w:val="24"/>
          <w:lang w:val="en-US"/>
        </w:rPr>
        <w:t>'</w:t>
      </w:r>
      <w:r w:rsidRPr="0074074A">
        <w:rPr>
          <w:rFonts w:ascii="Menlo" w:hAnsi="Menlo" w:cs="Menlo"/>
          <w:b/>
          <w:noProof/>
          <w:sz w:val="24"/>
          <w:szCs w:val="24"/>
          <w:lang w:val="en-US"/>
        </w:rPr>
        <w:t>devise</w:t>
      </w:r>
      <w:r w:rsidRPr="0074074A">
        <w:rPr>
          <w:rFonts w:ascii="Menlo" w:hAnsi="Menlo" w:cs="Menlo"/>
          <w:b/>
          <w:noProof/>
          <w:color w:val="A61717"/>
          <w:sz w:val="24"/>
          <w:szCs w:val="24"/>
          <w:lang w:val="en-US"/>
        </w:rPr>
        <w:t>'</w:t>
      </w:r>
    </w:p>
    <w:p w14:paraId="6E9BBE7B" w14:textId="77777777" w:rsidR="0038507E" w:rsidRPr="0074074A" w:rsidRDefault="0038507E" w:rsidP="0038507E">
      <w:pPr>
        <w:autoSpaceDE w:val="0"/>
        <w:autoSpaceDN w:val="0"/>
        <w:adjustRightInd w:val="0"/>
        <w:spacing w:after="320" w:line="240" w:lineRule="auto"/>
        <w:ind w:left="709"/>
        <w:rPr>
          <w:rFonts w:ascii="Menlo" w:hAnsi="Menlo" w:cs="Menlo"/>
          <w:b/>
          <w:noProof/>
          <w:sz w:val="24"/>
          <w:szCs w:val="24"/>
          <w:lang w:val="en-US"/>
        </w:rPr>
      </w:pPr>
      <w:r w:rsidRPr="0074074A">
        <w:rPr>
          <w:rFonts w:ascii="Menlo" w:hAnsi="Menlo" w:cs="Menlo"/>
          <w:b/>
          <w:noProof/>
          <w:sz w:val="24"/>
          <w:szCs w:val="24"/>
          <w:lang w:val="en-US"/>
        </w:rPr>
        <w:t xml:space="preserve">gem </w:t>
      </w:r>
      <w:r w:rsidRPr="0074074A">
        <w:rPr>
          <w:rFonts w:ascii="Menlo" w:hAnsi="Menlo" w:cs="Menlo"/>
          <w:b/>
          <w:noProof/>
          <w:color w:val="A61717"/>
          <w:sz w:val="24"/>
          <w:szCs w:val="24"/>
          <w:lang w:val="en-US"/>
        </w:rPr>
        <w:t>'</w:t>
      </w:r>
      <w:r w:rsidRPr="0074074A">
        <w:rPr>
          <w:rFonts w:ascii="Menlo" w:hAnsi="Menlo" w:cs="Menlo"/>
          <w:b/>
          <w:noProof/>
          <w:sz w:val="24"/>
          <w:szCs w:val="24"/>
          <w:lang w:val="en-US"/>
        </w:rPr>
        <w:t>bcrypt</w:t>
      </w:r>
      <w:r w:rsidRPr="0074074A">
        <w:rPr>
          <w:rFonts w:ascii="Menlo" w:hAnsi="Menlo" w:cs="Menlo"/>
          <w:b/>
          <w:noProof/>
          <w:color w:val="A61717"/>
          <w:sz w:val="24"/>
          <w:szCs w:val="24"/>
          <w:lang w:val="en-US"/>
        </w:rPr>
        <w:t>'</w:t>
      </w:r>
    </w:p>
    <w:p w14:paraId="63C2C5B9" w14:textId="26E00EED" w:rsidR="00394B42" w:rsidRDefault="0038507E" w:rsidP="00394B42">
      <w:pPr>
        <w:pStyle w:val="ThesisSzveg"/>
      </w:pPr>
      <w:r>
        <w:t xml:space="preserve">Miután a függőségek bejegyzésre kerültek a </w:t>
      </w:r>
      <w:r w:rsidR="007A4168">
        <w:t xml:space="preserve">Bundle </w:t>
      </w:r>
      <w:r>
        <w:t>parancssori eszköz segítségével lehet telepíteni őket a környezeten, ha még nem lettek volna telepítve. A művelethez a következő parancsot kell futtatni:</w:t>
      </w:r>
    </w:p>
    <w:p w14:paraId="5DF777B9" w14:textId="77777777" w:rsidR="0038507E" w:rsidRPr="0074074A" w:rsidRDefault="0038507E" w:rsidP="0038507E">
      <w:pPr>
        <w:autoSpaceDE w:val="0"/>
        <w:autoSpaceDN w:val="0"/>
        <w:adjustRightInd w:val="0"/>
        <w:spacing w:after="320" w:line="240" w:lineRule="auto"/>
        <w:ind w:left="709"/>
        <w:rPr>
          <w:rFonts w:ascii="Menlo" w:hAnsi="Menlo" w:cs="Menlo"/>
          <w:b/>
          <w:noProof/>
          <w:sz w:val="24"/>
          <w:szCs w:val="24"/>
          <w:lang w:val="en-US"/>
        </w:rPr>
      </w:pPr>
      <w:r w:rsidRPr="0074074A">
        <w:rPr>
          <w:rFonts w:ascii="Menlo" w:hAnsi="Menlo" w:cs="Menlo"/>
          <w:b/>
          <w:noProof/>
          <w:sz w:val="24"/>
          <w:szCs w:val="24"/>
          <w:lang w:val="en-US"/>
        </w:rPr>
        <w:t>bundle install</w:t>
      </w:r>
    </w:p>
    <w:p w14:paraId="6D1D8174" w14:textId="183A93FC" w:rsidR="0038507E" w:rsidRDefault="0038507E" w:rsidP="00394B42">
      <w:pPr>
        <w:pStyle w:val="ThesisSzveg"/>
      </w:pPr>
      <w:r>
        <w:t>A függőségek telepítése után a Rails alkalmazást fel kell készíteni a Devise használatára. Ehhez a korábban már említett generátor eszközt kell használni. A Devise telepítéskor létrehozza a saját generátor parancsait, amivel inicializálhatjuk az integrációt. A következő parancsot kell futtatni a parancssorban:</w:t>
      </w:r>
    </w:p>
    <w:p w14:paraId="6A694B2B" w14:textId="77777777" w:rsidR="0038507E" w:rsidRPr="0074074A" w:rsidRDefault="0038507E" w:rsidP="0038507E">
      <w:pPr>
        <w:autoSpaceDE w:val="0"/>
        <w:autoSpaceDN w:val="0"/>
        <w:adjustRightInd w:val="0"/>
        <w:spacing w:after="320" w:line="240" w:lineRule="auto"/>
        <w:ind w:left="709"/>
        <w:rPr>
          <w:rFonts w:ascii="Menlo" w:hAnsi="Menlo" w:cs="Menlo"/>
          <w:b/>
          <w:noProof/>
          <w:sz w:val="24"/>
          <w:szCs w:val="24"/>
          <w:lang w:val="en-US"/>
        </w:rPr>
      </w:pPr>
      <w:r w:rsidRPr="0074074A">
        <w:rPr>
          <w:rFonts w:ascii="Menlo" w:hAnsi="Menlo" w:cs="Menlo"/>
          <w:b/>
          <w:noProof/>
          <w:sz w:val="24"/>
          <w:szCs w:val="24"/>
          <w:lang w:val="en-US"/>
        </w:rPr>
        <w:t>rails generate devise:install</w:t>
      </w:r>
    </w:p>
    <w:p w14:paraId="5F13DE0D" w14:textId="311DB50B" w:rsidR="0038507E" w:rsidRDefault="0038507E" w:rsidP="00394B42">
      <w:pPr>
        <w:pStyle w:val="ThesisSzveg"/>
      </w:pPr>
      <w:r>
        <w:t xml:space="preserve">A generálás eredménye egy devise.rb nevű konfigurációs fájl, ami a </w:t>
      </w:r>
      <w:r w:rsidRPr="007A4168">
        <w:rPr>
          <w:i/>
        </w:rPr>
        <w:t>config/initializers</w:t>
      </w:r>
      <w:r>
        <w:t xml:space="preserve"> mappában található. Itt lehet a Devise szolgáltatás működését beállítani.</w:t>
      </w:r>
      <w:r w:rsidR="008B767E">
        <w:t xml:space="preserve"> A Devise az autentikációhoz adatbázisbeli modelleket használ. Kézenfekvő tehát, hogy egy modell generátor kiegészítésével készíthető el az az entitás</w:t>
      </w:r>
      <w:r w:rsidR="00DF4EC7">
        <w:t>,</w:t>
      </w:r>
      <w:r w:rsidR="008B767E">
        <w:t xml:space="preserve"> akit </w:t>
      </w:r>
      <w:r w:rsidR="00C077C2">
        <w:t>hitelesíteni</w:t>
      </w:r>
      <w:r w:rsidR="008B767E">
        <w:t xml:space="preserve"> kell a rendszerben. A modell nevének </w:t>
      </w:r>
      <w:r w:rsidR="00C077C2">
        <w:t xml:space="preserve">a </w:t>
      </w:r>
      <w:r w:rsidR="00C077C2" w:rsidRPr="00C077C2">
        <w:rPr>
          <w:i/>
        </w:rPr>
        <w:t>User</w:t>
      </w:r>
      <w:r w:rsidR="00C077C2">
        <w:t>-t választottam. A Devise-</w:t>
      </w:r>
      <w:r w:rsidR="008B767E">
        <w:t>specifikus</w:t>
      </w:r>
      <w:r w:rsidR="00C077C2">
        <w:t xml:space="preserve"> </w:t>
      </w:r>
      <w:r w:rsidR="00C077C2" w:rsidRPr="00C077C2">
        <w:rPr>
          <w:i/>
        </w:rPr>
        <w:t>User</w:t>
      </w:r>
      <w:r w:rsidR="008B767E">
        <w:t xml:space="preserve"> modellt a következő paranccsal lehet létrehozni:</w:t>
      </w:r>
    </w:p>
    <w:p w14:paraId="2613ABD3" w14:textId="77777777" w:rsidR="008B767E" w:rsidRPr="0074074A" w:rsidRDefault="008B767E" w:rsidP="0066437E">
      <w:pPr>
        <w:autoSpaceDE w:val="0"/>
        <w:autoSpaceDN w:val="0"/>
        <w:adjustRightInd w:val="0"/>
        <w:spacing w:after="320" w:line="240" w:lineRule="auto"/>
        <w:ind w:left="709"/>
        <w:rPr>
          <w:rFonts w:ascii="Menlo" w:hAnsi="Menlo" w:cs="Menlo"/>
          <w:b/>
          <w:noProof/>
          <w:sz w:val="24"/>
          <w:szCs w:val="24"/>
          <w:lang w:val="en-US"/>
        </w:rPr>
      </w:pPr>
      <w:r w:rsidRPr="0074074A">
        <w:rPr>
          <w:rFonts w:ascii="Menlo" w:hAnsi="Menlo" w:cs="Menlo"/>
          <w:b/>
          <w:noProof/>
          <w:sz w:val="24"/>
          <w:szCs w:val="24"/>
          <w:lang w:val="en-US"/>
        </w:rPr>
        <w:t>rails generate devise User</w:t>
      </w:r>
    </w:p>
    <w:p w14:paraId="1FF2C800" w14:textId="7B10285F" w:rsidR="008B767E" w:rsidRDefault="0066437E" w:rsidP="00394B42">
      <w:pPr>
        <w:pStyle w:val="ThesisSzveg"/>
      </w:pPr>
      <w:r>
        <w:t xml:space="preserve">A generálás eredménye egy olyan </w:t>
      </w:r>
      <w:r w:rsidRPr="007273F3">
        <w:rPr>
          <w:i/>
        </w:rPr>
        <w:t>User</w:t>
      </w:r>
      <w:r>
        <w:t xml:space="preserve"> modell, amely több, az autentikációhoz elengedhetetlen (</w:t>
      </w:r>
      <w:r w:rsidRPr="0066437E">
        <w:rPr>
          <w:i/>
        </w:rPr>
        <w:t>email</w:t>
      </w:r>
      <w:r>
        <w:t xml:space="preserve">, </w:t>
      </w:r>
      <w:r w:rsidRPr="0066437E">
        <w:rPr>
          <w:i/>
        </w:rPr>
        <w:t>encrypted_password</w:t>
      </w:r>
      <w:r>
        <w:t>), valamint egyéb, a Devise s</w:t>
      </w:r>
      <w:r w:rsidR="007273F3">
        <w:t>zolgáltatásaihoz szükséges mezőt</w:t>
      </w:r>
      <w:r>
        <w:t xml:space="preserve"> (</w:t>
      </w:r>
      <w:r w:rsidRPr="0066437E">
        <w:rPr>
          <w:i/>
        </w:rPr>
        <w:t>last_sign_in_ip</w:t>
      </w:r>
      <w:r>
        <w:t xml:space="preserve">, </w:t>
      </w:r>
      <w:r w:rsidRPr="0066437E">
        <w:rPr>
          <w:i/>
        </w:rPr>
        <w:t>sign_in_count</w:t>
      </w:r>
      <w:r>
        <w:t xml:space="preserve">, </w:t>
      </w:r>
      <w:r w:rsidRPr="0066437E">
        <w:rPr>
          <w:i/>
        </w:rPr>
        <w:t>reset_password_token</w:t>
      </w:r>
      <w:r>
        <w:t>, stb.)</w:t>
      </w:r>
      <w:r w:rsidR="007273F3">
        <w:t xml:space="preserve"> tartalmaz</w:t>
      </w:r>
      <w:r>
        <w:t>. A felhasználók tehát az e</w:t>
      </w:r>
      <w:ins w:id="754" w:author="Rozsenich Balázs" w:date="2015-04-29T21:24:00Z">
        <w:r w:rsidR="00AB7FF4">
          <w:t>-</w:t>
        </w:r>
      </w:ins>
      <w:r>
        <w:t xml:space="preserve">mail címük és egy jelszó használatával léphetnek be az oldalra. A jelszavak hossza </w:t>
      </w:r>
      <w:r w:rsidR="00C077C2">
        <w:t xml:space="preserve">a </w:t>
      </w:r>
      <w:r>
        <w:t xml:space="preserve">korábban említett </w:t>
      </w:r>
      <w:r w:rsidRPr="007273F3">
        <w:rPr>
          <w:i/>
        </w:rPr>
        <w:t>devise.rb</w:t>
      </w:r>
      <w:r>
        <w:t xml:space="preserve"> konfigurációs fájlban állítható be, én legalább 6 karakterben határoztam meg.</w:t>
      </w:r>
    </w:p>
    <w:p w14:paraId="02F7B876" w14:textId="055B7A55" w:rsidR="00192EFA" w:rsidRDefault="0066437E" w:rsidP="00405A45">
      <w:pPr>
        <w:pStyle w:val="ThesisSzveg"/>
      </w:pPr>
      <w:r>
        <w:lastRenderedPageBreak/>
        <w:t>A három felhasználói szerepkörnek nem kívántam három különböző Devise modellt létrehozni, hanem</w:t>
      </w:r>
      <w:r w:rsidR="00C077C2">
        <w:t>,</w:t>
      </w:r>
      <w:r>
        <w:t xml:space="preserve"> ahogy azt a </w:t>
      </w:r>
      <w:r>
        <w:fldChar w:fldCharType="begin"/>
      </w:r>
      <w:r>
        <w:instrText xml:space="preserve"> REF _Ref416685989 \r \h </w:instrText>
      </w:r>
      <w:r>
        <w:fldChar w:fldCharType="separate"/>
      </w:r>
      <w:r w:rsidR="0004568F">
        <w:t>6.3</w:t>
      </w:r>
      <w:r>
        <w:fldChar w:fldCharType="end"/>
      </w:r>
      <w:r>
        <w:t xml:space="preserve"> fejezetben bemutattam, polimorfikus kapcsolattal reprezentálom őket</w:t>
      </w:r>
      <w:r w:rsidR="007273F3">
        <w:t>. A bejelentkezést igénylő felhasználói szereplő</w:t>
      </w:r>
      <w:r>
        <w:t xml:space="preserve"> minden példányához tartozik egy </w:t>
      </w:r>
      <w:r w:rsidRPr="007273F3">
        <w:rPr>
          <w:i/>
        </w:rPr>
        <w:t>User</w:t>
      </w:r>
      <w:r w:rsidR="007273F3">
        <w:t xml:space="preserve"> entitás</w:t>
      </w:r>
      <w:r>
        <w:t xml:space="preserve">, amely az </w:t>
      </w:r>
      <w:r w:rsidR="00C077C2">
        <w:t>hitelesítéshez használatos</w:t>
      </w:r>
      <w:r>
        <w:t>. A polimorfikus kapcso</w:t>
      </w:r>
      <w:r w:rsidR="007273F3">
        <w:t>lathoz két új a</w:t>
      </w:r>
      <w:r>
        <w:t xml:space="preserve">ttribútumot kell a </w:t>
      </w:r>
      <w:r w:rsidRPr="007273F3">
        <w:rPr>
          <w:i/>
        </w:rPr>
        <w:t>User</w:t>
      </w:r>
      <w:r>
        <w:t xml:space="preserve"> modellhez rendeln</w:t>
      </w:r>
      <w:r w:rsidR="007273F3">
        <w:t>i</w:t>
      </w:r>
      <w:r w:rsidR="00C077C2">
        <w:t>, e</w:t>
      </w:r>
      <w:r w:rsidR="007273F3">
        <w:t>zek a</w:t>
      </w:r>
      <w:r>
        <w:t xml:space="preserve"> </w:t>
      </w:r>
      <w:r w:rsidRPr="007273F3">
        <w:rPr>
          <w:i/>
        </w:rPr>
        <w:t>role_id</w:t>
      </w:r>
      <w:r>
        <w:t xml:space="preserve"> és </w:t>
      </w:r>
      <w:r w:rsidRPr="007273F3">
        <w:rPr>
          <w:i/>
        </w:rPr>
        <w:t>role_type</w:t>
      </w:r>
      <w:r>
        <w:t xml:space="preserve">. </w:t>
      </w:r>
      <w:r w:rsidR="007273F3">
        <w:t>A két új mező létrehozását</w:t>
      </w:r>
      <w:r w:rsidR="00192EFA">
        <w:t xml:space="preserve"> a </w:t>
      </w:r>
      <w:r w:rsidR="00192EFA" w:rsidRPr="007273F3">
        <w:rPr>
          <w:i/>
        </w:rPr>
        <w:t>users</w:t>
      </w:r>
      <w:r w:rsidR="00192EFA">
        <w:t xml:space="preserve"> táblát létrehozó</w:t>
      </w:r>
      <w:r w:rsidR="007273F3">
        <w:t>, korábban a modell generálás során létrehozott migrációs fájlba jegyeztem</w:t>
      </w:r>
      <w:r w:rsidR="00192EFA">
        <w:t xml:space="preserve"> be. Az utolsó lépés a modell generálás érvényesítése az adatbázison</w:t>
      </w:r>
      <w:r w:rsidR="00405A45">
        <w:t>.</w:t>
      </w:r>
    </w:p>
    <w:p w14:paraId="2C7B4A5C" w14:textId="38642029" w:rsidR="00405A45" w:rsidRDefault="00405A45" w:rsidP="00405A45">
      <w:pPr>
        <w:pStyle w:val="ThesisSzveg"/>
      </w:pPr>
      <w:r>
        <w:t xml:space="preserve">Az modell generálás eredményeként a Devise </w:t>
      </w:r>
      <w:r w:rsidR="007273F3">
        <w:t xml:space="preserve">többek között </w:t>
      </w:r>
      <w:r>
        <w:t xml:space="preserve">létrehozza a bejelentkező és regisztrációs oldalt és a kijelentkezési útvonalat. </w:t>
      </w:r>
      <w:r w:rsidR="00074AA9">
        <w:t xml:space="preserve">A generált felületek személyre szabásához futtatni kell az alábbi parancsot, amelynek eredményeként az alkalmazás </w:t>
      </w:r>
      <w:r w:rsidR="00074AA9" w:rsidRPr="007273F3">
        <w:rPr>
          <w:i/>
        </w:rPr>
        <w:t>app/views</w:t>
      </w:r>
      <w:r w:rsidR="00074AA9">
        <w:t xml:space="preserve"> mappájában létrejön egy </w:t>
      </w:r>
      <w:r w:rsidR="00074AA9" w:rsidRPr="007273F3">
        <w:rPr>
          <w:i/>
        </w:rPr>
        <w:t>devise</w:t>
      </w:r>
      <w:r w:rsidR="00074AA9">
        <w:t xml:space="preserve"> nevű mappa, amely az összes g</w:t>
      </w:r>
      <w:r w:rsidR="007273F3">
        <w:t>enerált oldalt tartalmazza. Ezek az</w:t>
      </w:r>
      <w:r w:rsidR="00074AA9">
        <w:t xml:space="preserve"> oldalak szabadon módosíthatók.</w:t>
      </w:r>
    </w:p>
    <w:p w14:paraId="66DFE6B4" w14:textId="77777777" w:rsidR="00074AA9" w:rsidRPr="0074074A" w:rsidRDefault="00074AA9" w:rsidP="00074AA9">
      <w:pPr>
        <w:autoSpaceDE w:val="0"/>
        <w:autoSpaceDN w:val="0"/>
        <w:adjustRightInd w:val="0"/>
        <w:spacing w:after="320" w:line="240" w:lineRule="auto"/>
        <w:ind w:left="709"/>
        <w:rPr>
          <w:rFonts w:ascii="Menlo" w:hAnsi="Menlo" w:cs="Menlo"/>
          <w:b/>
          <w:noProof/>
          <w:sz w:val="24"/>
          <w:szCs w:val="24"/>
          <w:lang w:val="en-US"/>
        </w:rPr>
      </w:pPr>
      <w:r w:rsidRPr="0074074A">
        <w:rPr>
          <w:rFonts w:ascii="Menlo" w:hAnsi="Menlo" w:cs="Menlo"/>
          <w:b/>
          <w:noProof/>
          <w:sz w:val="24"/>
          <w:szCs w:val="24"/>
          <w:lang w:val="en-US"/>
        </w:rPr>
        <w:t>rails generate devise:views</w:t>
      </w:r>
    </w:p>
    <w:p w14:paraId="57C87BCF" w14:textId="137CBAD9" w:rsidR="00074AA9" w:rsidRDefault="00074AA9" w:rsidP="00405A45">
      <w:pPr>
        <w:pStyle w:val="ThesisSzveg"/>
        <w:rPr>
          <w:ins w:id="755" w:author="Rozsenich Balázs" w:date="2015-04-28T17:57:00Z"/>
        </w:rPr>
      </w:pPr>
      <w:r>
        <w:t xml:space="preserve">Mivel a </w:t>
      </w:r>
      <w:r w:rsidRPr="007273F3">
        <w:rPr>
          <w:i/>
        </w:rPr>
        <w:t>User</w:t>
      </w:r>
      <w:r>
        <w:t xml:space="preserve"> modell csak egy segédentitás az autentikáció implementációjához, ezért új, a felhasználói szerepkör szerint specifikus regisztrációs oldalakat kellett készítenem. Önállóan regisztrálni csak a szálláskereső és a szállásadó tud, adminisztrátort csak adminisztrátor tud regisztrálni. A regisztrációs űrlapok elemei részben a regisztrálandó felhasználó attribútumaiból, részben a </w:t>
      </w:r>
      <w:r w:rsidRPr="007273F3">
        <w:rPr>
          <w:i/>
        </w:rPr>
        <w:t>User</w:t>
      </w:r>
      <w:r>
        <w:t xml:space="preserve"> modell attribútumaiból tevő</w:t>
      </w:r>
      <w:r w:rsidR="007273F3">
        <w:t xml:space="preserve">dnek össze. Az űrlapok inicializálását és mentését is </w:t>
      </w:r>
      <w:r w:rsidR="00904ABD">
        <w:t>az egyes modellekhez tartozó vezérlőkkel (</w:t>
      </w:r>
      <w:r w:rsidR="00904ABD" w:rsidRPr="00C077C2">
        <w:rPr>
          <w:i/>
        </w:rPr>
        <w:t>controller</w:t>
      </w:r>
      <w:r w:rsidR="00904ABD">
        <w:t xml:space="preserve">) kellett megoldani </w:t>
      </w:r>
      <w:r w:rsidR="007273F3">
        <w:t xml:space="preserve">a Devise generálta </w:t>
      </w:r>
      <w:r w:rsidR="00904ABD">
        <w:t>vezérlők helyett</w:t>
      </w:r>
      <w:r w:rsidR="007273F3">
        <w:t>.</w:t>
      </w:r>
      <w:r w:rsidR="00904ABD">
        <w:t xml:space="preserve"> Az alábbiakban az </w:t>
      </w:r>
      <w:r w:rsidR="00904ABD" w:rsidRPr="00904ABD">
        <w:rPr>
          <w:i/>
        </w:rPr>
        <w:t>Owner</w:t>
      </w:r>
      <w:r w:rsidR="00904ABD">
        <w:t xml:space="preserve"> modellhez tartozó vezérlő regisztrációhoz köthető metódusai kerülnek bemutatásra.</w:t>
      </w:r>
    </w:p>
    <w:p w14:paraId="28D053A9" w14:textId="6CCF11F7" w:rsidR="00745BB9" w:rsidRDefault="00745BB9" w:rsidP="00405A45">
      <w:pPr>
        <w:pStyle w:val="ThesisSzveg"/>
      </w:pPr>
      <w:moveToRangeStart w:id="756" w:author="Rozsenich Balázs" w:date="2015-04-28T17:57:00Z" w:name="move418007181"/>
      <w:moveTo w:id="757" w:author="Rozsenich Balázs" w:date="2015-04-28T17:57:00Z">
        <w:r w:rsidRPr="00904ABD">
          <w:t>Amikor egy szál</w:t>
        </w:r>
        <w:r>
          <w:t>lásadó a regisztrációhoz vezető linkre kattint, akkor a webalkalmazás az /</w:t>
        </w:r>
        <w:r w:rsidRPr="00DF42B6">
          <w:rPr>
            <w:i/>
          </w:rPr>
          <w:t>owners/new</w:t>
        </w:r>
        <w:r>
          <w:t xml:space="preserve"> URL-re irányít egy HTTP GET kérést. Ezt a kérést az </w:t>
        </w:r>
        <w:r w:rsidRPr="00DF42B6">
          <w:rPr>
            <w:i/>
          </w:rPr>
          <w:t>OwnersController</w:t>
        </w:r>
        <w:r>
          <w:t xml:space="preserve"> vezérlőosztály </w:t>
        </w:r>
        <w:r w:rsidRPr="00DF42B6">
          <w:rPr>
            <w:i/>
          </w:rPr>
          <w:t>new</w:t>
        </w:r>
        <w:r>
          <w:t xml:space="preserve"> metódusa kezeli. A metódus feladata, hogy inicializálja azokat az objektumokat, amikhez a megjelenő űrlap kapcsolódik. A metódus az első sorban létrehoz egy új </w:t>
        </w:r>
        <w:r w:rsidRPr="00904ABD">
          <w:rPr>
            <w:i/>
          </w:rPr>
          <w:t>Owner</w:t>
        </w:r>
        <w:r>
          <w:t xml:space="preserve"> entitást. A második sorban a </w:t>
        </w:r>
        <w:r w:rsidRPr="00904ABD">
          <w:rPr>
            <w:i/>
          </w:rPr>
          <w:t>build_user</w:t>
        </w:r>
        <w:r>
          <w:t xml:space="preserve"> paranccsal úgy hoz létre egy új </w:t>
        </w:r>
        <w:r w:rsidRPr="00904ABD">
          <w:rPr>
            <w:i/>
          </w:rPr>
          <w:t>User</w:t>
        </w:r>
        <w:r>
          <w:t xml:space="preserve"> entitást, hogy abban a külső kulcs a korábban létrehozott </w:t>
        </w:r>
        <w:r w:rsidRPr="00904ABD">
          <w:rPr>
            <w:i/>
          </w:rPr>
          <w:t>@owner</w:t>
        </w:r>
        <w:r>
          <w:t xml:space="preserve"> objektumra mutat.</w:t>
        </w:r>
        <w:del w:id="758" w:author="Rozsenich Balázs" w:date="2015-04-28T17:57:00Z">
          <w:r w:rsidDel="00745BB9">
            <w:delText xml:space="preserve"> A regisztrációs űrlap elküldésekor az </w:delText>
          </w:r>
          <w:r w:rsidRPr="00DF42B6" w:rsidDel="00745BB9">
            <w:rPr>
              <w:i/>
            </w:rPr>
            <w:delText>/owners</w:delText>
          </w:r>
          <w:r w:rsidDel="00745BB9">
            <w:delText xml:space="preserve"> URL-re egy POST kérés indul. Ezt a kérést a </w:delText>
          </w:r>
          <w:r w:rsidRPr="00DF42B6" w:rsidDel="00745BB9">
            <w:rPr>
              <w:i/>
            </w:rPr>
            <w:delText>create</w:delText>
          </w:r>
          <w:r w:rsidDel="00745BB9">
            <w:delText xml:space="preserve"> metódus dolgozza fel.</w:delText>
          </w:r>
        </w:del>
      </w:moveTo>
      <w:moveToRangeEnd w:id="756"/>
    </w:p>
    <w:p w14:paraId="1A4AB227" w14:textId="2E901D05" w:rsidR="00267E87" w:rsidRPr="00267E87" w:rsidRDefault="00267E87" w:rsidP="00267E87">
      <w:pPr>
        <w:autoSpaceDE w:val="0"/>
        <w:autoSpaceDN w:val="0"/>
        <w:adjustRightInd w:val="0"/>
        <w:spacing w:after="0" w:line="240" w:lineRule="auto"/>
        <w:ind w:left="709"/>
        <w:rPr>
          <w:rFonts w:ascii="Menlo" w:hAnsi="Menlo" w:cs="Menlo"/>
          <w:noProof/>
          <w:sz w:val="24"/>
          <w:szCs w:val="24"/>
        </w:rPr>
      </w:pPr>
      <w:r>
        <w:rPr>
          <w:rFonts w:ascii="Menlo" w:hAnsi="Menlo" w:cs="Menlo"/>
          <w:noProof/>
          <w:color w:val="888888"/>
          <w:sz w:val="24"/>
          <w:szCs w:val="24"/>
        </w:rPr>
        <w:lastRenderedPageBreak/>
        <w:t># GET /owners/new</w:t>
      </w:r>
    </w:p>
    <w:p w14:paraId="0E3553C7" w14:textId="77777777" w:rsidR="00267E87" w:rsidRDefault="00267E87" w:rsidP="00267E87">
      <w:pPr>
        <w:autoSpaceDE w:val="0"/>
        <w:autoSpaceDN w:val="0"/>
        <w:adjustRightInd w:val="0"/>
        <w:spacing w:after="0" w:line="240" w:lineRule="auto"/>
        <w:ind w:left="709"/>
        <w:rPr>
          <w:rFonts w:ascii="Menlo" w:hAnsi="Menlo" w:cs="Menlo"/>
          <w:noProof/>
          <w:sz w:val="24"/>
          <w:szCs w:val="24"/>
        </w:rPr>
      </w:pPr>
      <w:r>
        <w:rPr>
          <w:rFonts w:ascii="Menlo" w:hAnsi="Menlo" w:cs="Menlo"/>
          <w:b/>
          <w:bCs/>
          <w:noProof/>
          <w:color w:val="008800"/>
          <w:sz w:val="24"/>
          <w:szCs w:val="24"/>
        </w:rPr>
        <w:t>def</w:t>
      </w:r>
      <w:r>
        <w:rPr>
          <w:rFonts w:ascii="Menlo" w:hAnsi="Menlo" w:cs="Menlo"/>
          <w:noProof/>
          <w:sz w:val="24"/>
          <w:szCs w:val="24"/>
        </w:rPr>
        <w:t xml:space="preserve"> </w:t>
      </w:r>
      <w:r>
        <w:rPr>
          <w:rFonts w:ascii="Menlo" w:hAnsi="Menlo" w:cs="Menlo"/>
          <w:b/>
          <w:bCs/>
          <w:noProof/>
          <w:color w:val="0066BB"/>
          <w:sz w:val="24"/>
          <w:szCs w:val="24"/>
        </w:rPr>
        <w:t>new</w:t>
      </w:r>
    </w:p>
    <w:p w14:paraId="2EDBC51F" w14:textId="77777777" w:rsidR="00267E87" w:rsidRDefault="00267E87" w:rsidP="00267E87">
      <w:pPr>
        <w:autoSpaceDE w:val="0"/>
        <w:autoSpaceDN w:val="0"/>
        <w:adjustRightInd w:val="0"/>
        <w:spacing w:after="0" w:line="240" w:lineRule="auto"/>
        <w:ind w:left="993"/>
        <w:rPr>
          <w:rFonts w:ascii="Menlo" w:hAnsi="Menlo" w:cs="Menlo"/>
          <w:noProof/>
          <w:sz w:val="24"/>
          <w:szCs w:val="24"/>
        </w:rPr>
      </w:pPr>
      <w:r>
        <w:rPr>
          <w:rFonts w:ascii="Menlo" w:hAnsi="Menlo" w:cs="Menlo"/>
          <w:noProof/>
          <w:color w:val="3333BB"/>
          <w:sz w:val="24"/>
          <w:szCs w:val="24"/>
        </w:rPr>
        <w:t>@owner</w:t>
      </w:r>
      <w:r>
        <w:rPr>
          <w:rFonts w:ascii="Menlo" w:hAnsi="Menlo" w:cs="Menlo"/>
          <w:noProof/>
          <w:sz w:val="24"/>
          <w:szCs w:val="24"/>
        </w:rPr>
        <w:t xml:space="preserve"> = </w:t>
      </w:r>
      <w:r>
        <w:rPr>
          <w:rFonts w:ascii="Menlo" w:hAnsi="Menlo" w:cs="Menlo"/>
          <w:b/>
          <w:bCs/>
          <w:noProof/>
          <w:color w:val="003366"/>
          <w:sz w:val="24"/>
          <w:szCs w:val="24"/>
        </w:rPr>
        <w:t>Owner</w:t>
      </w:r>
      <w:r>
        <w:rPr>
          <w:rFonts w:ascii="Menlo" w:hAnsi="Menlo" w:cs="Menlo"/>
          <w:noProof/>
          <w:sz w:val="24"/>
          <w:szCs w:val="24"/>
        </w:rPr>
        <w:t>.new</w:t>
      </w:r>
    </w:p>
    <w:p w14:paraId="40260935" w14:textId="77777777" w:rsidR="00267E87" w:rsidRDefault="00267E87" w:rsidP="00267E87">
      <w:pPr>
        <w:autoSpaceDE w:val="0"/>
        <w:autoSpaceDN w:val="0"/>
        <w:adjustRightInd w:val="0"/>
        <w:spacing w:after="0" w:line="240" w:lineRule="auto"/>
        <w:ind w:left="993"/>
        <w:rPr>
          <w:rFonts w:ascii="Menlo" w:hAnsi="Menlo" w:cs="Menlo"/>
          <w:noProof/>
          <w:sz w:val="24"/>
          <w:szCs w:val="24"/>
        </w:rPr>
      </w:pPr>
      <w:r>
        <w:rPr>
          <w:rFonts w:ascii="Menlo" w:hAnsi="Menlo" w:cs="Menlo"/>
          <w:noProof/>
          <w:color w:val="3333BB"/>
          <w:sz w:val="24"/>
          <w:szCs w:val="24"/>
        </w:rPr>
        <w:t>@owner</w:t>
      </w:r>
      <w:r>
        <w:rPr>
          <w:rFonts w:ascii="Menlo" w:hAnsi="Menlo" w:cs="Menlo"/>
          <w:noProof/>
          <w:sz w:val="24"/>
          <w:szCs w:val="24"/>
        </w:rPr>
        <w:t>.build_user</w:t>
      </w:r>
    </w:p>
    <w:p w14:paraId="0E3C1305" w14:textId="77777777" w:rsidR="00267E87" w:rsidRDefault="00267E87" w:rsidP="00267E87">
      <w:pPr>
        <w:autoSpaceDE w:val="0"/>
        <w:autoSpaceDN w:val="0"/>
        <w:adjustRightInd w:val="0"/>
        <w:spacing w:after="0" w:line="240" w:lineRule="auto"/>
        <w:ind w:left="709"/>
        <w:rPr>
          <w:rFonts w:ascii="Menlo" w:hAnsi="Menlo" w:cs="Menlo"/>
          <w:noProof/>
          <w:sz w:val="24"/>
          <w:szCs w:val="24"/>
        </w:rPr>
      </w:pPr>
      <w:r>
        <w:rPr>
          <w:rFonts w:ascii="Menlo" w:hAnsi="Menlo" w:cs="Menlo"/>
          <w:b/>
          <w:bCs/>
          <w:noProof/>
          <w:color w:val="008800"/>
          <w:sz w:val="24"/>
          <w:szCs w:val="24"/>
        </w:rPr>
        <w:t>end</w:t>
      </w:r>
    </w:p>
    <w:p w14:paraId="31B25559" w14:textId="77777777" w:rsidR="00267E87" w:rsidRDefault="00267E87" w:rsidP="00267E87">
      <w:pPr>
        <w:autoSpaceDE w:val="0"/>
        <w:autoSpaceDN w:val="0"/>
        <w:adjustRightInd w:val="0"/>
        <w:spacing w:after="0" w:line="240" w:lineRule="auto"/>
        <w:ind w:left="993"/>
        <w:rPr>
          <w:rFonts w:ascii="Menlo" w:hAnsi="Menlo" w:cs="Menlo"/>
          <w:noProof/>
          <w:sz w:val="24"/>
          <w:szCs w:val="24"/>
        </w:rPr>
      </w:pPr>
    </w:p>
    <w:p w14:paraId="21810975" w14:textId="77777777" w:rsidR="00267E87" w:rsidRDefault="00267E87" w:rsidP="00267E87">
      <w:pPr>
        <w:autoSpaceDE w:val="0"/>
        <w:autoSpaceDN w:val="0"/>
        <w:adjustRightInd w:val="0"/>
        <w:spacing w:after="0" w:line="240" w:lineRule="auto"/>
        <w:ind w:left="709"/>
        <w:rPr>
          <w:rFonts w:ascii="Menlo" w:hAnsi="Menlo" w:cs="Menlo"/>
          <w:noProof/>
          <w:sz w:val="24"/>
          <w:szCs w:val="24"/>
        </w:rPr>
      </w:pPr>
      <w:r>
        <w:rPr>
          <w:rFonts w:ascii="Menlo" w:hAnsi="Menlo" w:cs="Menlo"/>
          <w:noProof/>
          <w:color w:val="888888"/>
          <w:sz w:val="24"/>
          <w:szCs w:val="24"/>
        </w:rPr>
        <w:t># POST /owners</w:t>
      </w:r>
    </w:p>
    <w:p w14:paraId="6E5483F9" w14:textId="77777777" w:rsidR="00267E87" w:rsidRDefault="00267E87" w:rsidP="00267E87">
      <w:pPr>
        <w:autoSpaceDE w:val="0"/>
        <w:autoSpaceDN w:val="0"/>
        <w:adjustRightInd w:val="0"/>
        <w:spacing w:after="0" w:line="240" w:lineRule="auto"/>
        <w:ind w:left="709"/>
        <w:rPr>
          <w:rFonts w:ascii="Menlo" w:hAnsi="Menlo" w:cs="Menlo"/>
          <w:noProof/>
          <w:sz w:val="24"/>
          <w:szCs w:val="24"/>
        </w:rPr>
      </w:pPr>
      <w:r>
        <w:rPr>
          <w:rFonts w:ascii="Menlo" w:hAnsi="Menlo" w:cs="Menlo"/>
          <w:b/>
          <w:bCs/>
          <w:noProof/>
          <w:color w:val="008800"/>
          <w:sz w:val="24"/>
          <w:szCs w:val="24"/>
        </w:rPr>
        <w:t>def</w:t>
      </w:r>
      <w:r>
        <w:rPr>
          <w:rFonts w:ascii="Menlo" w:hAnsi="Menlo" w:cs="Menlo"/>
          <w:noProof/>
          <w:sz w:val="24"/>
          <w:szCs w:val="24"/>
        </w:rPr>
        <w:t xml:space="preserve"> </w:t>
      </w:r>
      <w:r>
        <w:rPr>
          <w:rFonts w:ascii="Menlo" w:hAnsi="Menlo" w:cs="Menlo"/>
          <w:b/>
          <w:bCs/>
          <w:noProof/>
          <w:color w:val="0066BB"/>
          <w:sz w:val="24"/>
          <w:szCs w:val="24"/>
        </w:rPr>
        <w:t>create</w:t>
      </w:r>
    </w:p>
    <w:p w14:paraId="3B57E9AF" w14:textId="77777777" w:rsidR="00267E87" w:rsidRDefault="00267E87" w:rsidP="00267E87">
      <w:pPr>
        <w:autoSpaceDE w:val="0"/>
        <w:autoSpaceDN w:val="0"/>
        <w:adjustRightInd w:val="0"/>
        <w:spacing w:after="0" w:line="240" w:lineRule="auto"/>
        <w:ind w:left="993"/>
        <w:rPr>
          <w:rFonts w:ascii="Menlo" w:hAnsi="Menlo" w:cs="Menlo"/>
          <w:noProof/>
          <w:sz w:val="24"/>
          <w:szCs w:val="24"/>
        </w:rPr>
      </w:pPr>
      <w:r>
        <w:rPr>
          <w:rFonts w:ascii="Menlo" w:hAnsi="Menlo" w:cs="Menlo"/>
          <w:noProof/>
          <w:color w:val="3333BB"/>
          <w:sz w:val="24"/>
          <w:szCs w:val="24"/>
        </w:rPr>
        <w:t>@owner</w:t>
      </w:r>
      <w:r>
        <w:rPr>
          <w:rFonts w:ascii="Menlo" w:hAnsi="Menlo" w:cs="Menlo"/>
          <w:noProof/>
          <w:sz w:val="24"/>
          <w:szCs w:val="24"/>
        </w:rPr>
        <w:t xml:space="preserve"> = </w:t>
      </w:r>
      <w:r>
        <w:rPr>
          <w:rFonts w:ascii="Menlo" w:hAnsi="Menlo" w:cs="Menlo"/>
          <w:b/>
          <w:bCs/>
          <w:noProof/>
          <w:color w:val="003366"/>
          <w:sz w:val="24"/>
          <w:szCs w:val="24"/>
        </w:rPr>
        <w:t>Owner</w:t>
      </w:r>
      <w:r>
        <w:rPr>
          <w:rFonts w:ascii="Menlo" w:hAnsi="Menlo" w:cs="Menlo"/>
          <w:noProof/>
          <w:sz w:val="24"/>
          <w:szCs w:val="24"/>
        </w:rPr>
        <w:t>.create(owner_params)</w:t>
      </w:r>
    </w:p>
    <w:p w14:paraId="36ACACBA" w14:textId="77777777" w:rsidR="00267E87" w:rsidRDefault="00267E87" w:rsidP="00267E87">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if</w:t>
      </w:r>
      <w:r>
        <w:rPr>
          <w:rFonts w:ascii="Menlo" w:hAnsi="Menlo" w:cs="Menlo"/>
          <w:noProof/>
          <w:sz w:val="24"/>
          <w:szCs w:val="24"/>
        </w:rPr>
        <w:t xml:space="preserve"> </w:t>
      </w:r>
      <w:r>
        <w:rPr>
          <w:rFonts w:ascii="Menlo" w:hAnsi="Menlo" w:cs="Menlo"/>
          <w:noProof/>
          <w:color w:val="3333BB"/>
          <w:sz w:val="24"/>
          <w:szCs w:val="24"/>
        </w:rPr>
        <w:t>@owner</w:t>
      </w:r>
      <w:r>
        <w:rPr>
          <w:rFonts w:ascii="Menlo" w:hAnsi="Menlo" w:cs="Menlo"/>
          <w:noProof/>
          <w:sz w:val="24"/>
          <w:szCs w:val="24"/>
        </w:rPr>
        <w:t>.save</w:t>
      </w:r>
    </w:p>
    <w:p w14:paraId="196B205B" w14:textId="77777777" w:rsidR="00267E87" w:rsidRDefault="00267E87" w:rsidP="00267E87">
      <w:pPr>
        <w:autoSpaceDE w:val="0"/>
        <w:autoSpaceDN w:val="0"/>
        <w:adjustRightInd w:val="0"/>
        <w:spacing w:after="0" w:line="240" w:lineRule="auto"/>
        <w:ind w:left="1276"/>
        <w:rPr>
          <w:rFonts w:ascii="Menlo" w:hAnsi="Menlo" w:cs="Menlo"/>
          <w:noProof/>
          <w:sz w:val="24"/>
          <w:szCs w:val="24"/>
        </w:rPr>
      </w:pPr>
      <w:r>
        <w:rPr>
          <w:rFonts w:ascii="Menlo" w:hAnsi="Menlo" w:cs="Menlo"/>
          <w:noProof/>
          <w:sz w:val="24"/>
          <w:szCs w:val="24"/>
        </w:rPr>
        <w:t xml:space="preserve">redirect_to </w:t>
      </w:r>
      <w:r>
        <w:rPr>
          <w:rFonts w:ascii="Menlo" w:hAnsi="Menlo" w:cs="Menlo"/>
          <w:noProof/>
          <w:color w:val="DD2200"/>
          <w:sz w:val="24"/>
          <w:szCs w:val="24"/>
        </w:rPr>
        <w:t>'/'</w:t>
      </w:r>
    </w:p>
    <w:p w14:paraId="3DC51328" w14:textId="77777777" w:rsidR="00267E87" w:rsidRDefault="00267E87" w:rsidP="00267E87">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else</w:t>
      </w:r>
    </w:p>
    <w:p w14:paraId="4C7CC60A" w14:textId="77777777" w:rsidR="00267E87" w:rsidRDefault="00267E87" w:rsidP="00267E87">
      <w:pPr>
        <w:autoSpaceDE w:val="0"/>
        <w:autoSpaceDN w:val="0"/>
        <w:adjustRightInd w:val="0"/>
        <w:spacing w:after="0" w:line="240" w:lineRule="auto"/>
        <w:ind w:left="1276"/>
        <w:rPr>
          <w:rFonts w:ascii="Menlo" w:hAnsi="Menlo" w:cs="Menlo"/>
          <w:noProof/>
          <w:sz w:val="24"/>
          <w:szCs w:val="24"/>
        </w:rPr>
      </w:pPr>
      <w:r>
        <w:rPr>
          <w:rFonts w:ascii="Menlo" w:hAnsi="Menlo" w:cs="Menlo"/>
          <w:noProof/>
          <w:sz w:val="24"/>
          <w:szCs w:val="24"/>
        </w:rPr>
        <w:t xml:space="preserve">render </w:t>
      </w:r>
      <w:r>
        <w:rPr>
          <w:rFonts w:ascii="Menlo" w:hAnsi="Menlo" w:cs="Menlo"/>
          <w:noProof/>
          <w:color w:val="AA6600"/>
          <w:sz w:val="24"/>
          <w:szCs w:val="24"/>
        </w:rPr>
        <w:t>:template</w:t>
      </w:r>
      <w:r>
        <w:rPr>
          <w:rFonts w:ascii="Menlo" w:hAnsi="Menlo" w:cs="Menlo"/>
          <w:noProof/>
          <w:sz w:val="24"/>
          <w:szCs w:val="24"/>
        </w:rPr>
        <w:t xml:space="preserve"> =&gt; </w:t>
      </w:r>
      <w:r>
        <w:rPr>
          <w:rFonts w:ascii="Menlo" w:hAnsi="Menlo" w:cs="Menlo"/>
          <w:noProof/>
          <w:color w:val="DD2200"/>
          <w:sz w:val="24"/>
          <w:szCs w:val="24"/>
        </w:rPr>
        <w:t>"owners/new"</w:t>
      </w:r>
    </w:p>
    <w:p w14:paraId="69C645AC" w14:textId="77777777" w:rsidR="00267E87" w:rsidRDefault="00267E87" w:rsidP="00267E87">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end</w:t>
      </w:r>
    </w:p>
    <w:p w14:paraId="766BC1BB" w14:textId="77777777" w:rsidR="00267E87" w:rsidRDefault="00267E87" w:rsidP="00267E87">
      <w:pPr>
        <w:autoSpaceDE w:val="0"/>
        <w:autoSpaceDN w:val="0"/>
        <w:adjustRightInd w:val="0"/>
        <w:spacing w:after="0" w:line="240" w:lineRule="auto"/>
        <w:ind w:left="709"/>
        <w:rPr>
          <w:rFonts w:ascii="Menlo" w:hAnsi="Menlo" w:cs="Menlo"/>
          <w:noProof/>
          <w:sz w:val="24"/>
          <w:szCs w:val="24"/>
        </w:rPr>
      </w:pPr>
      <w:r>
        <w:rPr>
          <w:rFonts w:ascii="Menlo" w:hAnsi="Menlo" w:cs="Menlo"/>
          <w:b/>
          <w:bCs/>
          <w:noProof/>
          <w:color w:val="008800"/>
          <w:sz w:val="24"/>
          <w:szCs w:val="24"/>
        </w:rPr>
        <w:t>end</w:t>
      </w:r>
    </w:p>
    <w:p w14:paraId="1EF41281" w14:textId="77777777" w:rsidR="00267E87" w:rsidRDefault="00267E87" w:rsidP="00267E87">
      <w:pPr>
        <w:autoSpaceDE w:val="0"/>
        <w:autoSpaceDN w:val="0"/>
        <w:adjustRightInd w:val="0"/>
        <w:spacing w:after="0" w:line="240" w:lineRule="auto"/>
        <w:ind w:left="709"/>
        <w:rPr>
          <w:rFonts w:ascii="Menlo" w:hAnsi="Menlo" w:cs="Menlo"/>
          <w:noProof/>
          <w:sz w:val="24"/>
          <w:szCs w:val="24"/>
        </w:rPr>
      </w:pPr>
    </w:p>
    <w:p w14:paraId="1476A42D" w14:textId="77777777" w:rsidR="00267E87" w:rsidRDefault="00267E87" w:rsidP="00267E87">
      <w:pPr>
        <w:autoSpaceDE w:val="0"/>
        <w:autoSpaceDN w:val="0"/>
        <w:adjustRightInd w:val="0"/>
        <w:spacing w:after="0" w:line="240" w:lineRule="auto"/>
        <w:ind w:left="709"/>
        <w:rPr>
          <w:rFonts w:ascii="Menlo" w:hAnsi="Menlo" w:cs="Menlo"/>
          <w:noProof/>
          <w:sz w:val="24"/>
          <w:szCs w:val="24"/>
        </w:rPr>
      </w:pPr>
      <w:r>
        <w:rPr>
          <w:rFonts w:ascii="Menlo" w:hAnsi="Menlo" w:cs="Menlo"/>
          <w:b/>
          <w:bCs/>
          <w:noProof/>
          <w:color w:val="008800"/>
          <w:sz w:val="24"/>
          <w:szCs w:val="24"/>
        </w:rPr>
        <w:t>def</w:t>
      </w:r>
      <w:r>
        <w:rPr>
          <w:rFonts w:ascii="Menlo" w:hAnsi="Menlo" w:cs="Menlo"/>
          <w:noProof/>
          <w:sz w:val="24"/>
          <w:szCs w:val="24"/>
        </w:rPr>
        <w:t xml:space="preserve"> </w:t>
      </w:r>
      <w:r>
        <w:rPr>
          <w:rFonts w:ascii="Menlo" w:hAnsi="Menlo" w:cs="Menlo"/>
          <w:b/>
          <w:bCs/>
          <w:noProof/>
          <w:color w:val="0066BB"/>
          <w:sz w:val="24"/>
          <w:szCs w:val="24"/>
        </w:rPr>
        <w:t>owner_params</w:t>
      </w:r>
    </w:p>
    <w:p w14:paraId="26850680" w14:textId="77777777" w:rsidR="00267E87" w:rsidRDefault="00267E87" w:rsidP="00267E87">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params.require(</w:t>
      </w:r>
      <w:r>
        <w:rPr>
          <w:rFonts w:ascii="Menlo" w:hAnsi="Menlo" w:cs="Menlo"/>
          <w:noProof/>
          <w:color w:val="AA6600"/>
          <w:sz w:val="24"/>
          <w:szCs w:val="24"/>
        </w:rPr>
        <w:t>:owner</w:t>
      </w:r>
      <w:r>
        <w:rPr>
          <w:rFonts w:ascii="Menlo" w:hAnsi="Menlo" w:cs="Menlo"/>
          <w:noProof/>
          <w:sz w:val="24"/>
          <w:szCs w:val="24"/>
        </w:rPr>
        <w:t>).permit(</w:t>
      </w:r>
      <w:r>
        <w:rPr>
          <w:rFonts w:ascii="Menlo" w:hAnsi="Menlo" w:cs="Menlo"/>
          <w:noProof/>
          <w:color w:val="AA6600"/>
          <w:sz w:val="24"/>
          <w:szCs w:val="24"/>
        </w:rPr>
        <w:t>:name</w:t>
      </w:r>
      <w:r>
        <w:rPr>
          <w:rFonts w:ascii="Menlo" w:hAnsi="Menlo" w:cs="Menlo"/>
          <w:noProof/>
          <w:sz w:val="24"/>
          <w:szCs w:val="24"/>
        </w:rPr>
        <w:t>,</w:t>
      </w:r>
    </w:p>
    <w:p w14:paraId="58572029" w14:textId="77777777" w:rsidR="00267E87" w:rsidRDefault="00267E87" w:rsidP="00267E87">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user_attributes: [</w:t>
      </w:r>
      <w:r>
        <w:rPr>
          <w:rFonts w:ascii="Menlo" w:hAnsi="Menlo" w:cs="Menlo"/>
          <w:noProof/>
          <w:color w:val="AA6600"/>
          <w:sz w:val="24"/>
          <w:szCs w:val="24"/>
        </w:rPr>
        <w:t>:email</w:t>
      </w:r>
      <w:r>
        <w:rPr>
          <w:rFonts w:ascii="Menlo" w:hAnsi="Menlo" w:cs="Menlo"/>
          <w:noProof/>
          <w:sz w:val="24"/>
          <w:szCs w:val="24"/>
        </w:rPr>
        <w:t xml:space="preserve">, </w:t>
      </w:r>
      <w:r>
        <w:rPr>
          <w:rFonts w:ascii="Menlo" w:hAnsi="Menlo" w:cs="Menlo"/>
          <w:noProof/>
          <w:color w:val="AA6600"/>
          <w:sz w:val="24"/>
          <w:szCs w:val="24"/>
        </w:rPr>
        <w:t>:password</w:t>
      </w:r>
      <w:r>
        <w:rPr>
          <w:rFonts w:ascii="Menlo" w:hAnsi="Menlo" w:cs="Menlo"/>
          <w:noProof/>
          <w:sz w:val="24"/>
          <w:szCs w:val="24"/>
        </w:rPr>
        <w:t xml:space="preserve">, </w:t>
      </w:r>
      <w:r>
        <w:rPr>
          <w:rFonts w:ascii="Menlo" w:hAnsi="Menlo" w:cs="Menlo"/>
          <w:noProof/>
          <w:color w:val="AA6600"/>
          <w:sz w:val="24"/>
          <w:szCs w:val="24"/>
        </w:rPr>
        <w:t>:password_confirmation</w:t>
      </w:r>
      <w:r>
        <w:rPr>
          <w:rFonts w:ascii="Menlo" w:hAnsi="Menlo" w:cs="Menlo"/>
          <w:noProof/>
          <w:sz w:val="24"/>
          <w:szCs w:val="24"/>
        </w:rPr>
        <w:t>])</w:t>
      </w:r>
    </w:p>
    <w:p w14:paraId="21799F8F" w14:textId="77777777" w:rsidR="00267E87" w:rsidRDefault="00267E87" w:rsidP="00267E87">
      <w:pPr>
        <w:autoSpaceDE w:val="0"/>
        <w:autoSpaceDN w:val="0"/>
        <w:adjustRightInd w:val="0"/>
        <w:spacing w:after="320" w:line="240" w:lineRule="auto"/>
        <w:ind w:left="709"/>
        <w:rPr>
          <w:rFonts w:ascii="Menlo" w:hAnsi="Menlo" w:cs="Menlo"/>
          <w:noProof/>
          <w:sz w:val="24"/>
          <w:szCs w:val="24"/>
        </w:rPr>
      </w:pPr>
      <w:r>
        <w:rPr>
          <w:rFonts w:ascii="Menlo" w:hAnsi="Menlo" w:cs="Menlo"/>
          <w:b/>
          <w:bCs/>
          <w:noProof/>
          <w:color w:val="008800"/>
          <w:sz w:val="24"/>
          <w:szCs w:val="24"/>
        </w:rPr>
        <w:t>end</w:t>
      </w:r>
    </w:p>
    <w:p w14:paraId="0838F3C2" w14:textId="6456E4EF" w:rsidR="00904ABD" w:rsidRDefault="00745BB9" w:rsidP="00904ABD">
      <w:pPr>
        <w:pStyle w:val="ThesisSzveg"/>
      </w:pPr>
      <w:ins w:id="759" w:author="Rozsenich Balázs" w:date="2015-04-28T17:57:00Z">
        <w:r>
          <w:t xml:space="preserve">A regisztrációs űrlap elküldésekor az </w:t>
        </w:r>
        <w:r w:rsidRPr="00DF42B6">
          <w:rPr>
            <w:i/>
          </w:rPr>
          <w:t>/owners</w:t>
        </w:r>
        <w:r>
          <w:t xml:space="preserve"> URL-re egy POST kérés indul. Ezt a kérést a </w:t>
        </w:r>
        <w:r w:rsidRPr="00DF42B6">
          <w:rPr>
            <w:i/>
          </w:rPr>
          <w:t>create</w:t>
        </w:r>
        <w:r>
          <w:t xml:space="preserve"> metódus dolgozza fel. </w:t>
        </w:r>
      </w:ins>
      <w:moveFromRangeStart w:id="760" w:author="Rozsenich Balázs" w:date="2015-04-28T17:57:00Z" w:name="move418007181"/>
      <w:moveFrom w:id="761" w:author="Rozsenich Balázs" w:date="2015-04-28T17:57:00Z">
        <w:r w:rsidR="00904ABD" w:rsidRPr="00904ABD" w:rsidDel="00745BB9">
          <w:t>Amikor egy szál</w:t>
        </w:r>
        <w:r w:rsidR="00904ABD" w:rsidDel="00745BB9">
          <w:t>lásadó a r</w:t>
        </w:r>
        <w:r w:rsidR="00DF42B6" w:rsidDel="00745BB9">
          <w:t>e</w:t>
        </w:r>
        <w:r w:rsidR="00904ABD" w:rsidDel="00745BB9">
          <w:t xml:space="preserve">gisztrációhoz vezető linkre kattint, akkor a </w:t>
        </w:r>
        <w:r w:rsidR="00DF42B6" w:rsidDel="00745BB9">
          <w:t>webalkalmazás</w:t>
        </w:r>
        <w:r w:rsidR="00904ABD" w:rsidDel="00745BB9">
          <w:t xml:space="preserve"> az </w:t>
        </w:r>
        <w:r w:rsidR="00DF42B6" w:rsidDel="00745BB9">
          <w:t>/</w:t>
        </w:r>
        <w:r w:rsidR="00904ABD" w:rsidRPr="00DF42B6" w:rsidDel="00745BB9">
          <w:rPr>
            <w:i/>
          </w:rPr>
          <w:t>owners/new</w:t>
        </w:r>
        <w:r w:rsidR="00DF42B6" w:rsidDel="00745BB9">
          <w:t xml:space="preserve"> URL-re irányít egy </w:t>
        </w:r>
        <w:r w:rsidR="00C077C2" w:rsidDel="00745BB9">
          <w:t>HTTP</w:t>
        </w:r>
        <w:r w:rsidR="00DF42B6" w:rsidDel="00745BB9">
          <w:t xml:space="preserve"> GET kérést</w:t>
        </w:r>
        <w:r w:rsidR="00904ABD" w:rsidDel="00745BB9">
          <w:t xml:space="preserve">. Ezt a kérést az </w:t>
        </w:r>
        <w:r w:rsidR="00904ABD" w:rsidRPr="00DF42B6" w:rsidDel="00745BB9">
          <w:rPr>
            <w:i/>
          </w:rPr>
          <w:t>OwnersController</w:t>
        </w:r>
        <w:r w:rsidR="00904ABD" w:rsidDel="00745BB9">
          <w:t xml:space="preserve"> vezérlőosztály </w:t>
        </w:r>
        <w:r w:rsidR="00904ABD" w:rsidRPr="00DF42B6" w:rsidDel="00745BB9">
          <w:rPr>
            <w:i/>
          </w:rPr>
          <w:t>new</w:t>
        </w:r>
        <w:r w:rsidR="00904ABD" w:rsidDel="00745BB9">
          <w:t xml:space="preserve"> metódusa kezeli. A metódus feladata, hogy inicializálja azokat az objektumokat, amikhez a megjelenő űrlap kapcsolódik. </w:t>
        </w:r>
        <w:r w:rsidR="00C077C2" w:rsidDel="00745BB9">
          <w:t>A metódus a</w:t>
        </w:r>
        <w:r w:rsidR="00904ABD" w:rsidDel="00745BB9">
          <w:t xml:space="preserve">z első sorban létrehoz egy új </w:t>
        </w:r>
        <w:r w:rsidR="00904ABD" w:rsidRPr="00904ABD" w:rsidDel="00745BB9">
          <w:rPr>
            <w:i/>
          </w:rPr>
          <w:t>Owner</w:t>
        </w:r>
        <w:r w:rsidR="00904ABD" w:rsidDel="00745BB9">
          <w:t xml:space="preserve"> entitást. A második sorban a </w:t>
        </w:r>
        <w:r w:rsidR="00904ABD" w:rsidRPr="00904ABD" w:rsidDel="00745BB9">
          <w:rPr>
            <w:i/>
          </w:rPr>
          <w:t>build_user</w:t>
        </w:r>
        <w:r w:rsidR="00904ABD" w:rsidDel="00745BB9">
          <w:t xml:space="preserve"> paranccsal úgy hoz létre egy új </w:t>
        </w:r>
        <w:r w:rsidR="00904ABD" w:rsidRPr="00904ABD" w:rsidDel="00745BB9">
          <w:rPr>
            <w:i/>
          </w:rPr>
          <w:t>User</w:t>
        </w:r>
        <w:r w:rsidR="00904ABD" w:rsidDel="00745BB9">
          <w:t xml:space="preserve"> entitást, hogy </w:t>
        </w:r>
        <w:r w:rsidR="00DF42B6" w:rsidDel="00745BB9">
          <w:t>abban a külső kulcs</w:t>
        </w:r>
        <w:r w:rsidR="00904ABD" w:rsidDel="00745BB9">
          <w:t xml:space="preserve"> a korábban létrehozott </w:t>
        </w:r>
        <w:r w:rsidR="00904ABD" w:rsidRPr="00904ABD" w:rsidDel="00745BB9">
          <w:rPr>
            <w:i/>
          </w:rPr>
          <w:t>@owner</w:t>
        </w:r>
        <w:r w:rsidR="00DF42B6" w:rsidDel="00745BB9">
          <w:t xml:space="preserve"> objektumra mutat</w:t>
        </w:r>
        <w:r w:rsidR="00904ABD" w:rsidDel="00745BB9">
          <w:t>.</w:t>
        </w:r>
        <w:r w:rsidR="00DF42B6" w:rsidDel="00745BB9">
          <w:t xml:space="preserve"> A regisztrációs űrlap elküldésekor az </w:t>
        </w:r>
        <w:r w:rsidR="00DF42B6" w:rsidRPr="00DF42B6" w:rsidDel="00745BB9">
          <w:rPr>
            <w:i/>
          </w:rPr>
          <w:t>/owners</w:t>
        </w:r>
        <w:r w:rsidR="00DF42B6" w:rsidDel="00745BB9">
          <w:t xml:space="preserve"> URL-re egy POST kérés indul. Ezt a kérést a </w:t>
        </w:r>
        <w:r w:rsidR="00DF42B6" w:rsidRPr="00DF42B6" w:rsidDel="00745BB9">
          <w:rPr>
            <w:i/>
          </w:rPr>
          <w:t>create</w:t>
        </w:r>
        <w:r w:rsidR="00DF42B6" w:rsidDel="00745BB9">
          <w:t xml:space="preserve"> metódus </w:t>
        </w:r>
        <w:r w:rsidR="00C077C2" w:rsidDel="00745BB9">
          <w:t>dolgozza fel</w:t>
        </w:r>
        <w:r w:rsidR="00DF42B6" w:rsidDel="00745BB9">
          <w:t xml:space="preserve">. </w:t>
        </w:r>
      </w:moveFrom>
      <w:moveFromRangeEnd w:id="760"/>
      <w:r w:rsidR="00DF42B6">
        <w:t xml:space="preserve">A Rails környezetben minden kéréshez tartozó adatot a </w:t>
      </w:r>
      <w:r w:rsidR="00DF42B6" w:rsidRPr="00DF42B6">
        <w:rPr>
          <w:i/>
        </w:rPr>
        <w:t>params</w:t>
      </w:r>
      <w:r w:rsidR="00DF42B6">
        <w:t xml:space="preserve"> objektum tárol, amely globálisan elérhető, a kontextustól függő objektum. </w:t>
      </w:r>
      <w:r w:rsidR="007B740E">
        <w:t xml:space="preserve">A nem kívánt működést és gyanús behatolást megelőzendő a Rails környezet bevezetett egy paraméterkorlátozó eljárást. Ezt mutatja be az </w:t>
      </w:r>
      <w:r w:rsidR="007B740E">
        <w:rPr>
          <w:i/>
        </w:rPr>
        <w:t>owner</w:t>
      </w:r>
      <w:r w:rsidR="007B740E" w:rsidRPr="007B740E">
        <w:rPr>
          <w:i/>
        </w:rPr>
        <w:t>_params</w:t>
      </w:r>
      <w:r w:rsidR="007B740E">
        <w:t xml:space="preserve"> metódus. A metódus lényege, hogy a </w:t>
      </w:r>
      <w:r w:rsidR="007B740E" w:rsidRPr="007B740E">
        <w:rPr>
          <w:i/>
        </w:rPr>
        <w:t>params</w:t>
      </w:r>
      <w:r w:rsidR="007B740E">
        <w:t xml:space="preserve"> objektumból, csak a </w:t>
      </w:r>
      <w:r w:rsidR="007B740E" w:rsidRPr="007B740E">
        <w:rPr>
          <w:i/>
        </w:rPr>
        <w:t>require</w:t>
      </w:r>
      <w:r w:rsidR="007B740E">
        <w:t xml:space="preserve"> parancsban meghatározott objektumhoz és csak a </w:t>
      </w:r>
      <w:r w:rsidR="007B740E" w:rsidRPr="007B740E">
        <w:rPr>
          <w:i/>
        </w:rPr>
        <w:t>permit</w:t>
      </w:r>
      <w:r w:rsidR="007B740E">
        <w:t xml:space="preserve"> parancsban meghatározott paramétereket engedi </w:t>
      </w:r>
      <w:r w:rsidR="00C077C2">
        <w:t>felhasználni</w:t>
      </w:r>
      <w:r w:rsidR="007B740E">
        <w:t xml:space="preserve">. A </w:t>
      </w:r>
      <w:r w:rsidR="007B740E" w:rsidRPr="007B740E">
        <w:rPr>
          <w:i/>
        </w:rPr>
        <w:t>create</w:t>
      </w:r>
      <w:r w:rsidR="007B740E">
        <w:t xml:space="preserve"> metódus az </w:t>
      </w:r>
      <w:r w:rsidR="007B740E" w:rsidRPr="007B740E">
        <w:rPr>
          <w:i/>
        </w:rPr>
        <w:t>owner_params</w:t>
      </w:r>
      <w:r w:rsidR="007B740E">
        <w:t xml:space="preserve"> metódus segítségével kinyert paraméterek alapján létrehozza és elmenti az </w:t>
      </w:r>
      <w:r w:rsidR="007B740E" w:rsidRPr="007B740E">
        <w:rPr>
          <w:i/>
        </w:rPr>
        <w:t>Owner</w:t>
      </w:r>
      <w:r w:rsidR="007B740E">
        <w:t xml:space="preserve"> entitást, miközben a beágyazott paramétereknek köszönhetően a kapcsolódó </w:t>
      </w:r>
      <w:r w:rsidR="007B740E" w:rsidRPr="007B740E">
        <w:rPr>
          <w:i/>
        </w:rPr>
        <w:t>User</w:t>
      </w:r>
      <w:r w:rsidR="007B740E">
        <w:t xml:space="preserve"> entitás is létrejön az adatbázisban.</w:t>
      </w:r>
    </w:p>
    <w:p w14:paraId="31E955E3" w14:textId="70F242F2" w:rsidR="007B740E" w:rsidRDefault="007B740E" w:rsidP="00904ABD">
      <w:pPr>
        <w:pStyle w:val="ThesisSzveg"/>
      </w:pPr>
      <w:r>
        <w:t xml:space="preserve">Az autorizációt két szinten lehet megvalósítani a Devise nyújtotta segéd metódusokkal. Az első </w:t>
      </w:r>
      <w:r w:rsidR="00C077C2">
        <w:t>szint az</w:t>
      </w:r>
      <w:r>
        <w:t xml:space="preserve">, hogy a vezérlő osztályok komplett metódusait megvédjük az illetéktelen </w:t>
      </w:r>
      <w:r w:rsidR="00C077C2">
        <w:t>kérésektől. Ehhez az alábbi kódo</w:t>
      </w:r>
      <w:r>
        <w:t>t kell a vezérlő osztályhoz írni:</w:t>
      </w:r>
    </w:p>
    <w:p w14:paraId="2DD05896" w14:textId="77777777" w:rsidR="00267E87" w:rsidRDefault="00267E87" w:rsidP="00267E87">
      <w:pPr>
        <w:autoSpaceDE w:val="0"/>
        <w:autoSpaceDN w:val="0"/>
        <w:adjustRightInd w:val="0"/>
        <w:spacing w:after="320" w:line="240" w:lineRule="auto"/>
        <w:ind w:left="709"/>
        <w:rPr>
          <w:rFonts w:ascii="Menlo" w:hAnsi="Menlo" w:cs="Menlo"/>
          <w:noProof/>
          <w:sz w:val="24"/>
          <w:szCs w:val="24"/>
        </w:rPr>
      </w:pPr>
      <w:r>
        <w:rPr>
          <w:rFonts w:ascii="Menlo" w:hAnsi="Menlo" w:cs="Menlo"/>
          <w:noProof/>
          <w:sz w:val="24"/>
          <w:szCs w:val="24"/>
        </w:rPr>
        <w:t xml:space="preserve">before_action </w:t>
      </w:r>
      <w:r>
        <w:rPr>
          <w:rFonts w:ascii="Menlo" w:hAnsi="Menlo" w:cs="Menlo"/>
          <w:noProof/>
          <w:color w:val="AA6600"/>
          <w:sz w:val="24"/>
          <w:szCs w:val="24"/>
        </w:rPr>
        <w:t>:authenticate_user!</w:t>
      </w:r>
      <w:r>
        <w:rPr>
          <w:rFonts w:ascii="Menlo" w:hAnsi="Menlo" w:cs="Menlo"/>
          <w:noProof/>
          <w:sz w:val="24"/>
          <w:szCs w:val="24"/>
        </w:rPr>
        <w:t xml:space="preserve">, </w:t>
      </w:r>
      <w:r>
        <w:rPr>
          <w:rFonts w:ascii="Menlo" w:hAnsi="Menlo" w:cs="Menlo"/>
          <w:noProof/>
          <w:color w:val="AA6600"/>
          <w:sz w:val="24"/>
          <w:szCs w:val="24"/>
        </w:rPr>
        <w:t>only</w:t>
      </w:r>
      <w:r>
        <w:rPr>
          <w:rFonts w:ascii="Menlo" w:hAnsi="Menlo" w:cs="Menlo"/>
          <w:noProof/>
          <w:sz w:val="24"/>
          <w:szCs w:val="24"/>
        </w:rPr>
        <w:t>: [</w:t>
      </w:r>
      <w:r>
        <w:rPr>
          <w:rFonts w:ascii="Menlo" w:hAnsi="Menlo" w:cs="Menlo"/>
          <w:noProof/>
          <w:color w:val="AA6600"/>
          <w:sz w:val="24"/>
          <w:szCs w:val="24"/>
        </w:rPr>
        <w:t>:edit</w:t>
      </w:r>
      <w:r>
        <w:rPr>
          <w:rFonts w:ascii="Menlo" w:hAnsi="Menlo" w:cs="Menlo"/>
          <w:noProof/>
          <w:sz w:val="24"/>
          <w:szCs w:val="24"/>
        </w:rPr>
        <w:t xml:space="preserve">, </w:t>
      </w:r>
      <w:r>
        <w:rPr>
          <w:rFonts w:ascii="Menlo" w:hAnsi="Menlo" w:cs="Menlo"/>
          <w:noProof/>
          <w:color w:val="AA6600"/>
          <w:sz w:val="24"/>
          <w:szCs w:val="24"/>
        </w:rPr>
        <w:t>:update</w:t>
      </w:r>
      <w:r>
        <w:rPr>
          <w:rFonts w:ascii="Menlo" w:hAnsi="Menlo" w:cs="Menlo"/>
          <w:noProof/>
          <w:sz w:val="24"/>
          <w:szCs w:val="24"/>
        </w:rPr>
        <w:t xml:space="preserve">, </w:t>
      </w:r>
      <w:r>
        <w:rPr>
          <w:rFonts w:ascii="Menlo" w:hAnsi="Menlo" w:cs="Menlo"/>
          <w:noProof/>
          <w:color w:val="AA6600"/>
          <w:sz w:val="24"/>
          <w:szCs w:val="24"/>
        </w:rPr>
        <w:t>:destroy</w:t>
      </w:r>
      <w:r>
        <w:rPr>
          <w:rFonts w:ascii="Menlo" w:hAnsi="Menlo" w:cs="Menlo"/>
          <w:noProof/>
          <w:sz w:val="24"/>
          <w:szCs w:val="24"/>
        </w:rPr>
        <w:t>]</w:t>
      </w:r>
    </w:p>
    <w:p w14:paraId="4D395611" w14:textId="69E20E26" w:rsidR="007B740E" w:rsidRDefault="007B740E" w:rsidP="00904ABD">
      <w:pPr>
        <w:pStyle w:val="ThesisSzveg"/>
      </w:pPr>
      <w:r>
        <w:lastRenderedPageBreak/>
        <w:t xml:space="preserve">A kód lényege, hogy mielőtt az </w:t>
      </w:r>
      <w:r w:rsidRPr="007B740E">
        <w:rPr>
          <w:i/>
        </w:rPr>
        <w:t>only</w:t>
      </w:r>
      <w:r>
        <w:t xml:space="preserve"> objektumban bejegyzett metódusok lefutnának a felhasználót </w:t>
      </w:r>
      <w:r w:rsidR="00C077C2">
        <w:t>hitelesíteni</w:t>
      </w:r>
      <w:r>
        <w:t xml:space="preserve"> kell. Ha már van </w:t>
      </w:r>
      <w:r w:rsidR="00C077C2">
        <w:t>bejelentkezett</w:t>
      </w:r>
      <w:r>
        <w:t xml:space="preserve"> felhasználó, akkor a futás folytatódik, különben a bejelentkező oldalra navigál a rendszer. A bejelentkezés követően a felhasználó a korábban elérni kívánt oldalra jut.</w:t>
      </w:r>
    </w:p>
    <w:p w14:paraId="52462F96" w14:textId="50F6E658" w:rsidR="00B07845" w:rsidRDefault="00B07845" w:rsidP="00904ABD">
      <w:pPr>
        <w:pStyle w:val="ThesisSzveg"/>
      </w:pPr>
      <w:r>
        <w:t xml:space="preserve">A második szintű autorizáció az, hogy a megjelenő oldalak tartalma és a rendszer viselkedése a felhasználói körök szerint módosul. Ehhez a szintén Devise nyújtotta </w:t>
      </w:r>
      <w:r w:rsidRPr="00B07845">
        <w:rPr>
          <w:i/>
        </w:rPr>
        <w:t>current_user</w:t>
      </w:r>
      <w:r>
        <w:t xml:space="preserve"> segédmetódus használható. A metódus segítségével elkérhető az aktuálisan bejelentkezett </w:t>
      </w:r>
      <w:r w:rsidRPr="00C077C2">
        <w:rPr>
          <w:i/>
        </w:rPr>
        <w:t>User</w:t>
      </w:r>
      <w:r>
        <w:t xml:space="preserve"> entitás. Erre példa a következő kód:</w:t>
      </w:r>
    </w:p>
    <w:p w14:paraId="4DE1048E" w14:textId="77777777" w:rsidR="00267E87" w:rsidRDefault="00267E87" w:rsidP="00267E87">
      <w:pPr>
        <w:autoSpaceDE w:val="0"/>
        <w:autoSpaceDN w:val="0"/>
        <w:adjustRightInd w:val="0"/>
        <w:spacing w:after="0" w:line="240" w:lineRule="auto"/>
        <w:ind w:left="709"/>
        <w:rPr>
          <w:rFonts w:ascii="Menlo" w:hAnsi="Menlo" w:cs="Menlo"/>
          <w:noProof/>
          <w:sz w:val="24"/>
          <w:szCs w:val="24"/>
        </w:rPr>
      </w:pPr>
      <w:r>
        <w:rPr>
          <w:rFonts w:ascii="Menlo" w:hAnsi="Menlo" w:cs="Menlo"/>
          <w:b/>
          <w:bCs/>
          <w:noProof/>
          <w:color w:val="008800"/>
          <w:sz w:val="24"/>
          <w:szCs w:val="24"/>
        </w:rPr>
        <w:t>def</w:t>
      </w:r>
      <w:r>
        <w:rPr>
          <w:rFonts w:ascii="Menlo" w:hAnsi="Menlo" w:cs="Menlo"/>
          <w:noProof/>
          <w:sz w:val="24"/>
          <w:szCs w:val="24"/>
        </w:rPr>
        <w:t xml:space="preserve"> </w:t>
      </w:r>
      <w:r>
        <w:rPr>
          <w:rFonts w:ascii="Menlo" w:hAnsi="Menlo" w:cs="Menlo"/>
          <w:b/>
          <w:bCs/>
          <w:noProof/>
          <w:color w:val="0066BB"/>
          <w:sz w:val="24"/>
          <w:szCs w:val="24"/>
        </w:rPr>
        <w:t>check_user</w:t>
      </w:r>
    </w:p>
    <w:p w14:paraId="4C789B7E" w14:textId="77777777" w:rsidR="00267E87" w:rsidRDefault="00267E87" w:rsidP="00267E87">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unless</w:t>
      </w:r>
      <w:r>
        <w:rPr>
          <w:rFonts w:ascii="Menlo" w:hAnsi="Menlo" w:cs="Menlo"/>
          <w:noProof/>
          <w:sz w:val="24"/>
          <w:szCs w:val="24"/>
        </w:rPr>
        <w:t xml:space="preserve"> current_user == </w:t>
      </w:r>
      <w:r>
        <w:rPr>
          <w:rFonts w:ascii="Menlo" w:hAnsi="Menlo" w:cs="Menlo"/>
          <w:noProof/>
          <w:color w:val="3333BB"/>
          <w:sz w:val="24"/>
          <w:szCs w:val="24"/>
        </w:rPr>
        <w:t>@accommodation</w:t>
      </w:r>
      <w:r>
        <w:rPr>
          <w:rFonts w:ascii="Menlo" w:hAnsi="Menlo" w:cs="Menlo"/>
          <w:noProof/>
          <w:sz w:val="24"/>
          <w:szCs w:val="24"/>
        </w:rPr>
        <w:t>.owner.user || current_user.role.is_a?(</w:t>
      </w:r>
      <w:r>
        <w:rPr>
          <w:rFonts w:ascii="Menlo" w:hAnsi="Menlo" w:cs="Menlo"/>
          <w:b/>
          <w:bCs/>
          <w:noProof/>
          <w:color w:val="003366"/>
          <w:sz w:val="24"/>
          <w:szCs w:val="24"/>
        </w:rPr>
        <w:t>Admin</w:t>
      </w:r>
      <w:r>
        <w:rPr>
          <w:rFonts w:ascii="Menlo" w:hAnsi="Menlo" w:cs="Menlo"/>
          <w:noProof/>
          <w:sz w:val="24"/>
          <w:szCs w:val="24"/>
        </w:rPr>
        <w:t>)</w:t>
      </w:r>
    </w:p>
    <w:p w14:paraId="49F21DCB" w14:textId="77777777" w:rsidR="00267E87" w:rsidRDefault="00267E87" w:rsidP="00267E87">
      <w:pPr>
        <w:autoSpaceDE w:val="0"/>
        <w:autoSpaceDN w:val="0"/>
        <w:adjustRightInd w:val="0"/>
        <w:spacing w:after="0" w:line="240" w:lineRule="auto"/>
        <w:ind w:left="1276"/>
        <w:rPr>
          <w:rFonts w:ascii="Menlo" w:hAnsi="Menlo" w:cs="Menlo"/>
          <w:noProof/>
          <w:sz w:val="24"/>
          <w:szCs w:val="24"/>
        </w:rPr>
      </w:pPr>
      <w:r>
        <w:rPr>
          <w:rFonts w:ascii="Menlo" w:hAnsi="Menlo" w:cs="Menlo"/>
          <w:noProof/>
          <w:sz w:val="24"/>
          <w:szCs w:val="24"/>
        </w:rPr>
        <w:t xml:space="preserve">redirect_to root_url, </w:t>
      </w:r>
      <w:r>
        <w:rPr>
          <w:rFonts w:ascii="Menlo" w:hAnsi="Menlo" w:cs="Menlo"/>
          <w:noProof/>
          <w:color w:val="AA6600"/>
          <w:sz w:val="24"/>
          <w:szCs w:val="24"/>
        </w:rPr>
        <w:t>alert</w:t>
      </w:r>
      <w:r>
        <w:rPr>
          <w:rFonts w:ascii="Menlo" w:hAnsi="Menlo" w:cs="Menlo"/>
          <w:noProof/>
          <w:sz w:val="24"/>
          <w:szCs w:val="24"/>
        </w:rPr>
        <w:t xml:space="preserve">: </w:t>
      </w:r>
      <w:r>
        <w:rPr>
          <w:rFonts w:ascii="Menlo" w:hAnsi="Menlo" w:cs="Menlo"/>
          <w:noProof/>
          <w:color w:val="DD2200"/>
          <w:sz w:val="24"/>
          <w:szCs w:val="24"/>
        </w:rPr>
        <w:t>"Nincs jogosultsaga!"</w:t>
      </w:r>
    </w:p>
    <w:p w14:paraId="686DD999" w14:textId="77777777" w:rsidR="00267E87" w:rsidRDefault="00267E87" w:rsidP="00267E87">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end</w:t>
      </w:r>
    </w:p>
    <w:p w14:paraId="5941AF27" w14:textId="77777777" w:rsidR="00267E87" w:rsidRDefault="00267E87" w:rsidP="00267E87">
      <w:pPr>
        <w:autoSpaceDE w:val="0"/>
        <w:autoSpaceDN w:val="0"/>
        <w:adjustRightInd w:val="0"/>
        <w:spacing w:after="320" w:line="240" w:lineRule="auto"/>
        <w:ind w:left="709"/>
        <w:rPr>
          <w:rFonts w:ascii="Menlo" w:hAnsi="Menlo" w:cs="Menlo"/>
          <w:noProof/>
          <w:sz w:val="24"/>
          <w:szCs w:val="24"/>
        </w:rPr>
      </w:pPr>
      <w:r>
        <w:rPr>
          <w:rFonts w:ascii="Menlo" w:hAnsi="Menlo" w:cs="Menlo"/>
          <w:b/>
          <w:bCs/>
          <w:noProof/>
          <w:color w:val="008800"/>
          <w:sz w:val="24"/>
          <w:szCs w:val="24"/>
        </w:rPr>
        <w:t>end</w:t>
      </w:r>
    </w:p>
    <w:p w14:paraId="5BF79217" w14:textId="3318CE5B" w:rsidR="002B53A1" w:rsidRDefault="002B53A1" w:rsidP="002B53A1">
      <w:pPr>
        <w:pStyle w:val="Cmsor2"/>
        <w:rPr>
          <w:szCs w:val="24"/>
        </w:rPr>
      </w:pPr>
      <w:bookmarkStart w:id="762" w:name="_Ref417729775"/>
      <w:bookmarkStart w:id="763" w:name="_Toc418004090"/>
      <w:r w:rsidRPr="00964772">
        <w:rPr>
          <w:szCs w:val="24"/>
        </w:rPr>
        <w:t>Sz</w:t>
      </w:r>
      <w:r w:rsidR="00D1044B">
        <w:rPr>
          <w:szCs w:val="24"/>
        </w:rPr>
        <w:t>obák szűrése</w:t>
      </w:r>
      <w:bookmarkEnd w:id="762"/>
      <w:bookmarkEnd w:id="763"/>
    </w:p>
    <w:p w14:paraId="79835594" w14:textId="5A60E6C9" w:rsidR="00AB2EBD" w:rsidRDefault="00046C6C" w:rsidP="007E1A69">
      <w:pPr>
        <w:pStyle w:val="ThesisSzvegElsBekezds"/>
      </w:pPr>
      <w:r>
        <w:t xml:space="preserve">A szálláskereső és a látogató felhasználók megkövetelik, hogy </w:t>
      </w:r>
      <w:r w:rsidR="00A9747B">
        <w:t xml:space="preserve">szobalista </w:t>
      </w:r>
      <w:r>
        <w:t>hosszas böngészés</w:t>
      </w:r>
      <w:r w:rsidR="00A9747B">
        <w:t>e</w:t>
      </w:r>
      <w:r>
        <w:t xml:space="preserve"> helyett, kiszűrhessék az igény</w:t>
      </w:r>
      <w:r w:rsidR="00A9747B">
        <w:t>eiknek megfelelő szobákat. Erre</w:t>
      </w:r>
      <w:r>
        <w:t xml:space="preserve"> a szobák listája felett megjelenő s</w:t>
      </w:r>
      <w:r w:rsidR="00AB2EBD">
        <w:t>zűrési panel nyújt lehetőséget.</w:t>
      </w:r>
    </w:p>
    <w:p w14:paraId="52829DA3" w14:textId="02031ED9" w:rsidR="00A9747B" w:rsidRDefault="00A9747B" w:rsidP="00A9747B">
      <w:pPr>
        <w:pStyle w:val="ThesisSzveg"/>
      </w:pPr>
      <w:r>
        <w:t>A szűrési panel egy űrlap, amely a következő látható beviteli mezőket tartalmazza: város, érkezés dátuma, távozás dátuma</w:t>
      </w:r>
      <w:r w:rsidR="00CE0F8D">
        <w:t xml:space="preserve">, szoba kapacitása, szoba felszereltsége és szálloda szolgáltatásai. A szűrési panelt a </w:t>
      </w:r>
      <w:r w:rsidR="00CE0F8D">
        <w:fldChar w:fldCharType="begin"/>
      </w:r>
      <w:r w:rsidR="00CE0F8D">
        <w:instrText xml:space="preserve"> REF _Ref417031495 \h </w:instrText>
      </w:r>
      <w:r w:rsidR="00CE0F8D">
        <w:fldChar w:fldCharType="separate"/>
      </w:r>
      <w:r w:rsidR="0004568F">
        <w:rPr>
          <w:noProof/>
        </w:rPr>
        <w:t>8</w:t>
      </w:r>
      <w:r w:rsidR="0004568F">
        <w:t>.</w:t>
      </w:r>
      <w:r w:rsidR="0004568F">
        <w:rPr>
          <w:noProof/>
        </w:rPr>
        <w:t>6</w:t>
      </w:r>
      <w:r w:rsidR="0004568F">
        <w:t xml:space="preserve"> ábra</w:t>
      </w:r>
      <w:r w:rsidR="00CE0F8D">
        <w:fldChar w:fldCharType="end"/>
      </w:r>
      <w:r w:rsidR="00CE0F8D">
        <w:t xml:space="preserve"> mutatja be. A szűrés mechanizmusa a következő. A felhasználó kitölti </w:t>
      </w:r>
      <w:ins w:id="764" w:author="Balázs Rozsenich" w:date="2015-04-29T22:25:00Z">
        <w:r w:rsidR="00A21AF9">
          <w:t xml:space="preserve">a </w:t>
        </w:r>
      </w:ins>
      <w:r w:rsidR="00CE0F8D">
        <w:t xml:space="preserve">szűrési feltételeket és elküldi az űrlapot. Az alkalmazás ezt érzékeli és a szűrési feltételeket a szobák listájának címéhez fűzve képez egy URL-t, majd átirányítja a felhasználót erre a címre. Az alkalmazás ekkor új kérést érzékel a szobák listájának megjelenítésére, azonban most vannak szűrési feltételek is a kérésben, ezért a megjelenítendő szobákra azokat alkalmazza. E mechanizmus előnye, hogy a szűrések során képzett URL-ek bármikor újra megtekinthetők és a felhasználók </w:t>
      </w:r>
      <w:r w:rsidR="005975F8">
        <w:t>között megoszthatók</w:t>
      </w:r>
      <w:r w:rsidR="00CE0F8D">
        <w:t>. A továbbiakban a lépések részletes bemutatása következik.</w:t>
      </w:r>
    </w:p>
    <w:p w14:paraId="758E34B9" w14:textId="77777777" w:rsidR="000265C7" w:rsidRDefault="000265C7" w:rsidP="000265C7">
      <w:pPr>
        <w:pStyle w:val="ThesisSzveg"/>
      </w:pPr>
      <w:r>
        <w:t xml:space="preserve">A szűrési panelben megjelenő űrlap mezőinek könnyebb kezelése céljából létrehoztam a </w:t>
      </w:r>
      <w:r w:rsidRPr="000265C7">
        <w:rPr>
          <w:i/>
        </w:rPr>
        <w:t>Filter</w:t>
      </w:r>
      <w:r>
        <w:t xml:space="preserve"> modellt. A modellhez kizárólag az Active Record működése miatt tartozik adatbázistábla, de adat nem kerül mentésre a táblába. Az Active </w:t>
      </w:r>
      <w:r>
        <w:lastRenderedPageBreak/>
        <w:t>Record származtatás a felszereltség (</w:t>
      </w:r>
      <w:r w:rsidRPr="005975F8">
        <w:rPr>
          <w:i/>
        </w:rPr>
        <w:t>Equipment</w:t>
      </w:r>
      <w:r>
        <w:t>) és szolgáltatás (</w:t>
      </w:r>
      <w:r w:rsidRPr="005975F8">
        <w:rPr>
          <w:i/>
        </w:rPr>
        <w:t>Serviice</w:t>
      </w:r>
      <w:r>
        <w:t xml:space="preserve">) mezők miatt szükségesek, amelyek egy-sok kapcsolatban állnak a </w:t>
      </w:r>
      <w:r w:rsidRPr="000265C7">
        <w:rPr>
          <w:i/>
        </w:rPr>
        <w:t>Filter</w:t>
      </w:r>
      <w:r>
        <w:t xml:space="preserve"> modellel. A modellhez tartozó osztály látható alább.</w:t>
      </w:r>
    </w:p>
    <w:p w14:paraId="246542A1" w14:textId="77777777" w:rsidR="00267E87" w:rsidRDefault="00267E87" w:rsidP="00267E87">
      <w:pPr>
        <w:autoSpaceDE w:val="0"/>
        <w:autoSpaceDN w:val="0"/>
        <w:adjustRightInd w:val="0"/>
        <w:spacing w:after="0" w:line="240" w:lineRule="auto"/>
        <w:ind w:left="709"/>
        <w:rPr>
          <w:rFonts w:ascii="Menlo" w:hAnsi="Menlo" w:cs="Menlo"/>
          <w:noProof/>
          <w:sz w:val="24"/>
          <w:szCs w:val="24"/>
        </w:rPr>
      </w:pPr>
      <w:r>
        <w:rPr>
          <w:rFonts w:ascii="Menlo" w:hAnsi="Menlo" w:cs="Menlo"/>
          <w:b/>
          <w:bCs/>
          <w:noProof/>
          <w:color w:val="008800"/>
          <w:sz w:val="24"/>
          <w:szCs w:val="24"/>
        </w:rPr>
        <w:t>class</w:t>
      </w:r>
      <w:r>
        <w:rPr>
          <w:rFonts w:ascii="Menlo" w:hAnsi="Menlo" w:cs="Menlo"/>
          <w:noProof/>
          <w:sz w:val="24"/>
          <w:szCs w:val="24"/>
        </w:rPr>
        <w:t xml:space="preserve"> </w:t>
      </w:r>
      <w:r>
        <w:rPr>
          <w:rFonts w:ascii="Menlo" w:hAnsi="Menlo" w:cs="Menlo"/>
          <w:b/>
          <w:bCs/>
          <w:noProof/>
          <w:color w:val="BB0066"/>
          <w:sz w:val="24"/>
          <w:szCs w:val="24"/>
        </w:rPr>
        <w:t>Filter</w:t>
      </w:r>
      <w:r>
        <w:rPr>
          <w:rFonts w:ascii="Menlo" w:hAnsi="Menlo" w:cs="Menlo"/>
          <w:noProof/>
          <w:sz w:val="24"/>
          <w:szCs w:val="24"/>
        </w:rPr>
        <w:t xml:space="preserve"> &lt; </w:t>
      </w:r>
      <w:r>
        <w:rPr>
          <w:rFonts w:ascii="Menlo" w:hAnsi="Menlo" w:cs="Menlo"/>
          <w:b/>
          <w:bCs/>
          <w:noProof/>
          <w:color w:val="003366"/>
          <w:sz w:val="24"/>
          <w:szCs w:val="24"/>
        </w:rPr>
        <w:t>ActiveRecord</w:t>
      </w:r>
      <w:r>
        <w:rPr>
          <w:rFonts w:ascii="Menlo" w:hAnsi="Menlo" w:cs="Menlo"/>
          <w:noProof/>
          <w:sz w:val="24"/>
          <w:szCs w:val="24"/>
        </w:rPr>
        <w:t>::</w:t>
      </w:r>
      <w:r>
        <w:rPr>
          <w:rFonts w:ascii="Menlo" w:hAnsi="Menlo" w:cs="Menlo"/>
          <w:b/>
          <w:bCs/>
          <w:noProof/>
          <w:color w:val="003366"/>
          <w:sz w:val="24"/>
          <w:szCs w:val="24"/>
        </w:rPr>
        <w:t>Base</w:t>
      </w:r>
    </w:p>
    <w:p w14:paraId="5BB9D7DA" w14:textId="77777777" w:rsidR="00267E87" w:rsidRDefault="00267E87" w:rsidP="00267E87">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 xml:space="preserve">has_many </w:t>
      </w:r>
      <w:r>
        <w:rPr>
          <w:rFonts w:ascii="Menlo" w:hAnsi="Menlo" w:cs="Menlo"/>
          <w:noProof/>
          <w:color w:val="AA6600"/>
          <w:sz w:val="24"/>
          <w:szCs w:val="24"/>
        </w:rPr>
        <w:t>:equipments</w:t>
      </w:r>
    </w:p>
    <w:p w14:paraId="039ABD56" w14:textId="77777777" w:rsidR="00267E87" w:rsidRDefault="00267E87" w:rsidP="00267E87">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 xml:space="preserve">has_many </w:t>
      </w:r>
      <w:r>
        <w:rPr>
          <w:rFonts w:ascii="Menlo" w:hAnsi="Menlo" w:cs="Menlo"/>
          <w:noProof/>
          <w:color w:val="AA6600"/>
          <w:sz w:val="24"/>
          <w:szCs w:val="24"/>
        </w:rPr>
        <w:t>:serviices</w:t>
      </w:r>
    </w:p>
    <w:p w14:paraId="625E3860" w14:textId="77777777" w:rsidR="00267E87" w:rsidRDefault="00267E87" w:rsidP="00267E87">
      <w:pPr>
        <w:autoSpaceDE w:val="0"/>
        <w:autoSpaceDN w:val="0"/>
        <w:adjustRightInd w:val="0"/>
        <w:spacing w:after="0" w:line="240" w:lineRule="auto"/>
        <w:ind w:left="993"/>
        <w:rPr>
          <w:rFonts w:ascii="Menlo" w:hAnsi="Menlo" w:cs="Menlo"/>
          <w:noProof/>
          <w:sz w:val="24"/>
          <w:szCs w:val="24"/>
        </w:rPr>
      </w:pPr>
    </w:p>
    <w:p w14:paraId="53A59430" w14:textId="77777777" w:rsidR="00267E87" w:rsidRDefault="00267E87" w:rsidP="00267E87">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def</w:t>
      </w:r>
      <w:r>
        <w:rPr>
          <w:rFonts w:ascii="Menlo" w:hAnsi="Menlo" w:cs="Menlo"/>
          <w:noProof/>
          <w:sz w:val="24"/>
          <w:szCs w:val="24"/>
        </w:rPr>
        <w:t xml:space="preserve"> </w:t>
      </w:r>
      <w:r>
        <w:rPr>
          <w:rFonts w:ascii="Menlo" w:hAnsi="Menlo" w:cs="Menlo"/>
          <w:b/>
          <w:bCs/>
          <w:noProof/>
          <w:color w:val="0066BB"/>
          <w:sz w:val="24"/>
          <w:szCs w:val="24"/>
        </w:rPr>
        <w:t>load_params</w:t>
      </w:r>
      <w:r>
        <w:rPr>
          <w:rFonts w:ascii="Menlo" w:hAnsi="Menlo" w:cs="Menlo"/>
          <w:noProof/>
          <w:sz w:val="24"/>
          <w:szCs w:val="24"/>
        </w:rPr>
        <w:t>(params)</w:t>
      </w:r>
    </w:p>
    <w:p w14:paraId="1232E310" w14:textId="77777777" w:rsidR="00267E87" w:rsidRDefault="00267E87" w:rsidP="00267E87">
      <w:pPr>
        <w:autoSpaceDE w:val="0"/>
        <w:autoSpaceDN w:val="0"/>
        <w:adjustRightInd w:val="0"/>
        <w:spacing w:after="0" w:line="240" w:lineRule="auto"/>
        <w:ind w:left="1276"/>
        <w:rPr>
          <w:rFonts w:ascii="Menlo" w:hAnsi="Menlo" w:cs="Menlo"/>
          <w:noProof/>
          <w:sz w:val="24"/>
          <w:szCs w:val="24"/>
        </w:rPr>
      </w:pPr>
      <w:r>
        <w:rPr>
          <w:rFonts w:ascii="Menlo" w:hAnsi="Menlo" w:cs="Menlo"/>
          <w:noProof/>
          <w:color w:val="003388"/>
          <w:sz w:val="24"/>
          <w:szCs w:val="24"/>
        </w:rPr>
        <w:t>self</w:t>
      </w:r>
      <w:r>
        <w:rPr>
          <w:rFonts w:ascii="Menlo" w:hAnsi="Menlo" w:cs="Menlo"/>
          <w:noProof/>
          <w:sz w:val="24"/>
          <w:szCs w:val="24"/>
        </w:rPr>
        <w:t>.city = params[</w:t>
      </w:r>
      <w:r>
        <w:rPr>
          <w:rFonts w:ascii="Menlo" w:hAnsi="Menlo" w:cs="Menlo"/>
          <w:noProof/>
          <w:color w:val="AA6600"/>
          <w:sz w:val="24"/>
          <w:szCs w:val="24"/>
        </w:rPr>
        <w:t>:city</w:t>
      </w:r>
      <w:r>
        <w:rPr>
          <w:rFonts w:ascii="Menlo" w:hAnsi="Menlo" w:cs="Menlo"/>
          <w:noProof/>
          <w:sz w:val="24"/>
          <w:szCs w:val="24"/>
        </w:rPr>
        <w:t>]</w:t>
      </w:r>
    </w:p>
    <w:p w14:paraId="453D8653" w14:textId="77777777" w:rsidR="00267E87" w:rsidRDefault="00267E87" w:rsidP="00267E87">
      <w:pPr>
        <w:autoSpaceDE w:val="0"/>
        <w:autoSpaceDN w:val="0"/>
        <w:adjustRightInd w:val="0"/>
        <w:spacing w:after="0" w:line="240" w:lineRule="auto"/>
        <w:ind w:left="1276"/>
        <w:rPr>
          <w:rFonts w:ascii="Menlo" w:hAnsi="Menlo" w:cs="Menlo"/>
          <w:noProof/>
          <w:sz w:val="24"/>
          <w:szCs w:val="24"/>
        </w:rPr>
      </w:pPr>
      <w:r>
        <w:rPr>
          <w:rFonts w:ascii="Menlo" w:hAnsi="Menlo" w:cs="Menlo"/>
          <w:noProof/>
          <w:color w:val="003388"/>
          <w:sz w:val="24"/>
          <w:szCs w:val="24"/>
        </w:rPr>
        <w:t>self</w:t>
      </w:r>
      <w:r>
        <w:rPr>
          <w:rFonts w:ascii="Menlo" w:hAnsi="Menlo" w:cs="Menlo"/>
          <w:noProof/>
          <w:sz w:val="24"/>
          <w:szCs w:val="24"/>
        </w:rPr>
        <w:t>.start_date = params[</w:t>
      </w:r>
      <w:r>
        <w:rPr>
          <w:rFonts w:ascii="Menlo" w:hAnsi="Menlo" w:cs="Menlo"/>
          <w:noProof/>
          <w:color w:val="AA6600"/>
          <w:sz w:val="24"/>
          <w:szCs w:val="24"/>
        </w:rPr>
        <w:t>:start_date</w:t>
      </w:r>
      <w:r>
        <w:rPr>
          <w:rFonts w:ascii="Menlo" w:hAnsi="Menlo" w:cs="Menlo"/>
          <w:noProof/>
          <w:sz w:val="24"/>
          <w:szCs w:val="24"/>
        </w:rPr>
        <w:t>]</w:t>
      </w:r>
    </w:p>
    <w:p w14:paraId="6456E9C1" w14:textId="77777777" w:rsidR="00267E87" w:rsidRDefault="00267E87" w:rsidP="00267E87">
      <w:pPr>
        <w:autoSpaceDE w:val="0"/>
        <w:autoSpaceDN w:val="0"/>
        <w:adjustRightInd w:val="0"/>
        <w:spacing w:after="0" w:line="240" w:lineRule="auto"/>
        <w:ind w:left="1276"/>
        <w:rPr>
          <w:rFonts w:ascii="Menlo" w:hAnsi="Menlo" w:cs="Menlo"/>
          <w:noProof/>
          <w:sz w:val="24"/>
          <w:szCs w:val="24"/>
        </w:rPr>
      </w:pPr>
      <w:r>
        <w:rPr>
          <w:rFonts w:ascii="Menlo" w:hAnsi="Menlo" w:cs="Menlo"/>
          <w:noProof/>
          <w:color w:val="003388"/>
          <w:sz w:val="24"/>
          <w:szCs w:val="24"/>
        </w:rPr>
        <w:t>self</w:t>
      </w:r>
      <w:r>
        <w:rPr>
          <w:rFonts w:ascii="Menlo" w:hAnsi="Menlo" w:cs="Menlo"/>
          <w:noProof/>
          <w:sz w:val="24"/>
          <w:szCs w:val="24"/>
        </w:rPr>
        <w:t>.end_date = params[</w:t>
      </w:r>
      <w:r>
        <w:rPr>
          <w:rFonts w:ascii="Menlo" w:hAnsi="Menlo" w:cs="Menlo"/>
          <w:noProof/>
          <w:color w:val="AA6600"/>
          <w:sz w:val="24"/>
          <w:szCs w:val="24"/>
        </w:rPr>
        <w:t>:end_date</w:t>
      </w:r>
      <w:r>
        <w:rPr>
          <w:rFonts w:ascii="Menlo" w:hAnsi="Menlo" w:cs="Menlo"/>
          <w:noProof/>
          <w:sz w:val="24"/>
          <w:szCs w:val="24"/>
        </w:rPr>
        <w:t>]</w:t>
      </w:r>
    </w:p>
    <w:p w14:paraId="75527584" w14:textId="77777777" w:rsidR="00267E87" w:rsidRDefault="00267E87" w:rsidP="00267E87">
      <w:pPr>
        <w:autoSpaceDE w:val="0"/>
        <w:autoSpaceDN w:val="0"/>
        <w:adjustRightInd w:val="0"/>
        <w:spacing w:after="0" w:line="240" w:lineRule="auto"/>
        <w:ind w:left="1276"/>
        <w:rPr>
          <w:rFonts w:ascii="Menlo" w:hAnsi="Menlo" w:cs="Menlo"/>
          <w:noProof/>
          <w:sz w:val="24"/>
          <w:szCs w:val="24"/>
        </w:rPr>
      </w:pPr>
      <w:r>
        <w:rPr>
          <w:rFonts w:ascii="Menlo" w:hAnsi="Menlo" w:cs="Menlo"/>
          <w:noProof/>
          <w:color w:val="003388"/>
          <w:sz w:val="24"/>
          <w:szCs w:val="24"/>
        </w:rPr>
        <w:t>self</w:t>
      </w:r>
      <w:r>
        <w:rPr>
          <w:rFonts w:ascii="Menlo" w:hAnsi="Menlo" w:cs="Menlo"/>
          <w:noProof/>
          <w:sz w:val="24"/>
          <w:szCs w:val="24"/>
        </w:rPr>
        <w:t>.capacity = params[</w:t>
      </w:r>
      <w:r>
        <w:rPr>
          <w:rFonts w:ascii="Menlo" w:hAnsi="Menlo" w:cs="Menlo"/>
          <w:noProof/>
          <w:color w:val="AA6600"/>
          <w:sz w:val="24"/>
          <w:szCs w:val="24"/>
        </w:rPr>
        <w:t>:capacity</w:t>
      </w:r>
      <w:r>
        <w:rPr>
          <w:rFonts w:ascii="Menlo" w:hAnsi="Menlo" w:cs="Menlo"/>
          <w:noProof/>
          <w:sz w:val="24"/>
          <w:szCs w:val="24"/>
        </w:rPr>
        <w:t xml:space="preserve">] </w:t>
      </w:r>
      <w:r>
        <w:rPr>
          <w:rFonts w:ascii="Menlo" w:hAnsi="Menlo" w:cs="Menlo"/>
          <w:b/>
          <w:bCs/>
          <w:noProof/>
          <w:color w:val="008800"/>
          <w:sz w:val="24"/>
          <w:szCs w:val="24"/>
        </w:rPr>
        <w:t>if</w:t>
      </w:r>
      <w:r>
        <w:rPr>
          <w:rFonts w:ascii="Menlo" w:hAnsi="Menlo" w:cs="Menlo"/>
          <w:noProof/>
          <w:sz w:val="24"/>
          <w:szCs w:val="24"/>
        </w:rPr>
        <w:t xml:space="preserve"> params.has_key? </w:t>
      </w:r>
      <w:r>
        <w:rPr>
          <w:rFonts w:ascii="Menlo" w:hAnsi="Menlo" w:cs="Menlo"/>
          <w:noProof/>
          <w:color w:val="AA6600"/>
          <w:sz w:val="24"/>
          <w:szCs w:val="24"/>
        </w:rPr>
        <w:t>:capacity</w:t>
      </w:r>
    </w:p>
    <w:p w14:paraId="77733213" w14:textId="77777777" w:rsidR="00267E87" w:rsidRDefault="00267E87" w:rsidP="00267E87">
      <w:pPr>
        <w:autoSpaceDE w:val="0"/>
        <w:autoSpaceDN w:val="0"/>
        <w:adjustRightInd w:val="0"/>
        <w:spacing w:after="0" w:line="240" w:lineRule="auto"/>
        <w:ind w:left="1276"/>
        <w:rPr>
          <w:rFonts w:ascii="Menlo" w:hAnsi="Menlo" w:cs="Menlo"/>
          <w:noProof/>
          <w:sz w:val="24"/>
          <w:szCs w:val="24"/>
        </w:rPr>
      </w:pPr>
    </w:p>
    <w:p w14:paraId="1954FD1D" w14:textId="77777777" w:rsidR="00267E87" w:rsidRDefault="00267E87" w:rsidP="00267E87">
      <w:pPr>
        <w:autoSpaceDE w:val="0"/>
        <w:autoSpaceDN w:val="0"/>
        <w:adjustRightInd w:val="0"/>
        <w:spacing w:after="0" w:line="240" w:lineRule="auto"/>
        <w:ind w:left="1276"/>
        <w:rPr>
          <w:rFonts w:ascii="Menlo" w:hAnsi="Menlo" w:cs="Menlo"/>
          <w:noProof/>
          <w:sz w:val="24"/>
          <w:szCs w:val="24"/>
        </w:rPr>
      </w:pPr>
      <w:r>
        <w:rPr>
          <w:rFonts w:ascii="Menlo" w:hAnsi="Menlo" w:cs="Menlo"/>
          <w:b/>
          <w:bCs/>
          <w:noProof/>
          <w:color w:val="008800"/>
          <w:sz w:val="24"/>
          <w:szCs w:val="24"/>
        </w:rPr>
        <w:t>if</w:t>
      </w:r>
      <w:r>
        <w:rPr>
          <w:rFonts w:ascii="Menlo" w:hAnsi="Menlo" w:cs="Menlo"/>
          <w:noProof/>
          <w:sz w:val="24"/>
          <w:szCs w:val="24"/>
        </w:rPr>
        <w:t xml:space="preserve"> params.has_key? </w:t>
      </w:r>
      <w:r>
        <w:rPr>
          <w:rFonts w:ascii="Menlo" w:hAnsi="Menlo" w:cs="Menlo"/>
          <w:noProof/>
          <w:color w:val="AA6600"/>
          <w:sz w:val="24"/>
          <w:szCs w:val="24"/>
        </w:rPr>
        <w:t>:equipment_ids</w:t>
      </w:r>
    </w:p>
    <w:p w14:paraId="6C7EFEE6" w14:textId="77777777" w:rsidR="00267E87" w:rsidRDefault="00267E87" w:rsidP="00267E87">
      <w:pPr>
        <w:autoSpaceDE w:val="0"/>
        <w:autoSpaceDN w:val="0"/>
        <w:adjustRightInd w:val="0"/>
        <w:spacing w:after="0" w:line="240" w:lineRule="auto"/>
        <w:ind w:left="1560"/>
        <w:rPr>
          <w:rFonts w:ascii="Menlo" w:hAnsi="Menlo" w:cs="Menlo"/>
          <w:noProof/>
          <w:sz w:val="24"/>
          <w:szCs w:val="24"/>
        </w:rPr>
      </w:pPr>
      <w:r>
        <w:rPr>
          <w:rFonts w:ascii="Menlo" w:hAnsi="Menlo" w:cs="Menlo"/>
          <w:noProof/>
          <w:sz w:val="24"/>
          <w:szCs w:val="24"/>
        </w:rPr>
        <w:t>params[</w:t>
      </w:r>
      <w:r>
        <w:rPr>
          <w:rFonts w:ascii="Menlo" w:hAnsi="Menlo" w:cs="Menlo"/>
          <w:noProof/>
          <w:color w:val="AA6600"/>
          <w:sz w:val="24"/>
          <w:szCs w:val="24"/>
        </w:rPr>
        <w:t>:equipment_ids</w:t>
      </w:r>
      <w:r>
        <w:rPr>
          <w:rFonts w:ascii="Menlo" w:hAnsi="Menlo" w:cs="Menlo"/>
          <w:noProof/>
          <w:sz w:val="24"/>
          <w:szCs w:val="24"/>
        </w:rPr>
        <w:t>].split(</w:t>
      </w:r>
      <w:r>
        <w:rPr>
          <w:rFonts w:ascii="Menlo" w:hAnsi="Menlo" w:cs="Menlo"/>
          <w:noProof/>
          <w:color w:val="DD2200"/>
          <w:sz w:val="24"/>
          <w:szCs w:val="24"/>
        </w:rPr>
        <w:t>','</w:t>
      </w:r>
      <w:r>
        <w:rPr>
          <w:rFonts w:ascii="Menlo" w:hAnsi="Menlo" w:cs="Menlo"/>
          <w:noProof/>
          <w:sz w:val="24"/>
          <w:szCs w:val="24"/>
        </w:rPr>
        <w:t xml:space="preserve">).each </w:t>
      </w:r>
      <w:r>
        <w:rPr>
          <w:rFonts w:ascii="Menlo" w:hAnsi="Menlo" w:cs="Menlo"/>
          <w:b/>
          <w:bCs/>
          <w:noProof/>
          <w:color w:val="008800"/>
          <w:sz w:val="24"/>
          <w:szCs w:val="24"/>
        </w:rPr>
        <w:t>do</w:t>
      </w:r>
      <w:r>
        <w:rPr>
          <w:rFonts w:ascii="Menlo" w:hAnsi="Menlo" w:cs="Menlo"/>
          <w:noProof/>
          <w:sz w:val="24"/>
          <w:szCs w:val="24"/>
        </w:rPr>
        <w:t xml:space="preserve"> |e|</w:t>
      </w:r>
    </w:p>
    <w:p w14:paraId="5F05B4B0" w14:textId="77777777" w:rsidR="00267E87" w:rsidRDefault="00267E87" w:rsidP="00267E87">
      <w:pPr>
        <w:autoSpaceDE w:val="0"/>
        <w:autoSpaceDN w:val="0"/>
        <w:adjustRightInd w:val="0"/>
        <w:spacing w:after="0" w:line="240" w:lineRule="auto"/>
        <w:ind w:left="1843"/>
        <w:rPr>
          <w:rFonts w:ascii="Menlo" w:hAnsi="Menlo" w:cs="Menlo"/>
          <w:noProof/>
          <w:sz w:val="24"/>
          <w:szCs w:val="24"/>
        </w:rPr>
      </w:pPr>
      <w:r>
        <w:rPr>
          <w:rFonts w:ascii="Menlo" w:hAnsi="Menlo" w:cs="Menlo"/>
          <w:noProof/>
          <w:color w:val="003388"/>
          <w:sz w:val="24"/>
          <w:szCs w:val="24"/>
        </w:rPr>
        <w:t>self</w:t>
      </w:r>
      <w:r>
        <w:rPr>
          <w:rFonts w:ascii="Menlo" w:hAnsi="Menlo" w:cs="Menlo"/>
          <w:noProof/>
          <w:sz w:val="24"/>
          <w:szCs w:val="24"/>
        </w:rPr>
        <w:t>.equipments.push(</w:t>
      </w:r>
      <w:r>
        <w:rPr>
          <w:rFonts w:ascii="Menlo" w:hAnsi="Menlo" w:cs="Menlo"/>
          <w:b/>
          <w:bCs/>
          <w:noProof/>
          <w:color w:val="003366"/>
          <w:sz w:val="24"/>
          <w:szCs w:val="24"/>
        </w:rPr>
        <w:t>Equipment</w:t>
      </w:r>
      <w:r>
        <w:rPr>
          <w:rFonts w:ascii="Menlo" w:hAnsi="Menlo" w:cs="Menlo"/>
          <w:noProof/>
          <w:sz w:val="24"/>
          <w:szCs w:val="24"/>
        </w:rPr>
        <w:t>.find(e))</w:t>
      </w:r>
    </w:p>
    <w:p w14:paraId="78F1BCF2" w14:textId="77777777" w:rsidR="00267E87" w:rsidRDefault="00267E87" w:rsidP="00267E87">
      <w:pPr>
        <w:autoSpaceDE w:val="0"/>
        <w:autoSpaceDN w:val="0"/>
        <w:adjustRightInd w:val="0"/>
        <w:spacing w:after="0" w:line="240" w:lineRule="auto"/>
        <w:ind w:left="1560"/>
        <w:rPr>
          <w:rFonts w:ascii="Menlo" w:hAnsi="Menlo" w:cs="Menlo"/>
          <w:noProof/>
          <w:sz w:val="24"/>
          <w:szCs w:val="24"/>
        </w:rPr>
      </w:pPr>
      <w:r>
        <w:rPr>
          <w:rFonts w:ascii="Menlo" w:hAnsi="Menlo" w:cs="Menlo"/>
          <w:b/>
          <w:bCs/>
          <w:noProof/>
          <w:color w:val="008800"/>
          <w:sz w:val="24"/>
          <w:szCs w:val="24"/>
        </w:rPr>
        <w:t>end</w:t>
      </w:r>
    </w:p>
    <w:p w14:paraId="6CEA772A" w14:textId="77777777" w:rsidR="00267E87" w:rsidRDefault="00267E87" w:rsidP="00267E87">
      <w:pPr>
        <w:autoSpaceDE w:val="0"/>
        <w:autoSpaceDN w:val="0"/>
        <w:adjustRightInd w:val="0"/>
        <w:spacing w:after="0" w:line="240" w:lineRule="auto"/>
        <w:ind w:left="1276"/>
        <w:rPr>
          <w:rFonts w:ascii="Menlo" w:hAnsi="Menlo" w:cs="Menlo"/>
          <w:noProof/>
          <w:sz w:val="24"/>
          <w:szCs w:val="24"/>
        </w:rPr>
      </w:pPr>
      <w:r>
        <w:rPr>
          <w:rFonts w:ascii="Menlo" w:hAnsi="Menlo" w:cs="Menlo"/>
          <w:b/>
          <w:bCs/>
          <w:noProof/>
          <w:color w:val="008800"/>
          <w:sz w:val="24"/>
          <w:szCs w:val="24"/>
        </w:rPr>
        <w:t>end</w:t>
      </w:r>
    </w:p>
    <w:p w14:paraId="79EA6BC8" w14:textId="77777777" w:rsidR="00267E87" w:rsidRDefault="00267E87" w:rsidP="00267E87">
      <w:pPr>
        <w:autoSpaceDE w:val="0"/>
        <w:autoSpaceDN w:val="0"/>
        <w:adjustRightInd w:val="0"/>
        <w:spacing w:after="0" w:line="240" w:lineRule="auto"/>
        <w:ind w:left="1276"/>
        <w:rPr>
          <w:rFonts w:ascii="Menlo" w:hAnsi="Menlo" w:cs="Menlo"/>
          <w:noProof/>
          <w:sz w:val="24"/>
          <w:szCs w:val="24"/>
        </w:rPr>
      </w:pPr>
    </w:p>
    <w:p w14:paraId="3135DCA8" w14:textId="77777777" w:rsidR="00267E87" w:rsidRDefault="00267E87" w:rsidP="00267E87">
      <w:pPr>
        <w:autoSpaceDE w:val="0"/>
        <w:autoSpaceDN w:val="0"/>
        <w:adjustRightInd w:val="0"/>
        <w:spacing w:after="0" w:line="240" w:lineRule="auto"/>
        <w:ind w:left="1276"/>
        <w:rPr>
          <w:rFonts w:ascii="Menlo" w:hAnsi="Menlo" w:cs="Menlo"/>
          <w:noProof/>
          <w:sz w:val="24"/>
          <w:szCs w:val="24"/>
        </w:rPr>
      </w:pPr>
      <w:r>
        <w:rPr>
          <w:rFonts w:ascii="Menlo" w:hAnsi="Menlo" w:cs="Menlo"/>
          <w:b/>
          <w:bCs/>
          <w:noProof/>
          <w:color w:val="008800"/>
          <w:sz w:val="24"/>
          <w:szCs w:val="24"/>
        </w:rPr>
        <w:t>if</w:t>
      </w:r>
      <w:r>
        <w:rPr>
          <w:rFonts w:ascii="Menlo" w:hAnsi="Menlo" w:cs="Menlo"/>
          <w:noProof/>
          <w:sz w:val="24"/>
          <w:szCs w:val="24"/>
        </w:rPr>
        <w:t xml:space="preserve"> params.has_key? </w:t>
      </w:r>
      <w:r>
        <w:rPr>
          <w:rFonts w:ascii="Menlo" w:hAnsi="Menlo" w:cs="Menlo"/>
          <w:noProof/>
          <w:color w:val="AA6600"/>
          <w:sz w:val="24"/>
          <w:szCs w:val="24"/>
        </w:rPr>
        <w:t>:serviice_ids</w:t>
      </w:r>
    </w:p>
    <w:p w14:paraId="7A5EDC63" w14:textId="77777777" w:rsidR="00267E87" w:rsidRDefault="00267E87" w:rsidP="00267E87">
      <w:pPr>
        <w:autoSpaceDE w:val="0"/>
        <w:autoSpaceDN w:val="0"/>
        <w:adjustRightInd w:val="0"/>
        <w:spacing w:after="0" w:line="240" w:lineRule="auto"/>
        <w:ind w:left="1560"/>
        <w:rPr>
          <w:rFonts w:ascii="Menlo" w:hAnsi="Menlo" w:cs="Menlo"/>
          <w:noProof/>
          <w:sz w:val="24"/>
          <w:szCs w:val="24"/>
        </w:rPr>
      </w:pPr>
      <w:r>
        <w:rPr>
          <w:rFonts w:ascii="Menlo" w:hAnsi="Menlo" w:cs="Menlo"/>
          <w:noProof/>
          <w:sz w:val="24"/>
          <w:szCs w:val="24"/>
        </w:rPr>
        <w:t>params[</w:t>
      </w:r>
      <w:r>
        <w:rPr>
          <w:rFonts w:ascii="Menlo" w:hAnsi="Menlo" w:cs="Menlo"/>
          <w:noProof/>
          <w:color w:val="AA6600"/>
          <w:sz w:val="24"/>
          <w:szCs w:val="24"/>
        </w:rPr>
        <w:t>:serviice_ids</w:t>
      </w:r>
      <w:r>
        <w:rPr>
          <w:rFonts w:ascii="Menlo" w:hAnsi="Menlo" w:cs="Menlo"/>
          <w:noProof/>
          <w:sz w:val="24"/>
          <w:szCs w:val="24"/>
        </w:rPr>
        <w:t>].split(</w:t>
      </w:r>
      <w:r>
        <w:rPr>
          <w:rFonts w:ascii="Menlo" w:hAnsi="Menlo" w:cs="Menlo"/>
          <w:noProof/>
          <w:color w:val="DD2200"/>
          <w:sz w:val="24"/>
          <w:szCs w:val="24"/>
        </w:rPr>
        <w:t>','</w:t>
      </w:r>
      <w:r>
        <w:rPr>
          <w:rFonts w:ascii="Menlo" w:hAnsi="Menlo" w:cs="Menlo"/>
          <w:noProof/>
          <w:sz w:val="24"/>
          <w:szCs w:val="24"/>
        </w:rPr>
        <w:t xml:space="preserve">).each </w:t>
      </w:r>
      <w:r>
        <w:rPr>
          <w:rFonts w:ascii="Menlo" w:hAnsi="Menlo" w:cs="Menlo"/>
          <w:b/>
          <w:bCs/>
          <w:noProof/>
          <w:color w:val="008800"/>
          <w:sz w:val="24"/>
          <w:szCs w:val="24"/>
        </w:rPr>
        <w:t>do</w:t>
      </w:r>
      <w:r>
        <w:rPr>
          <w:rFonts w:ascii="Menlo" w:hAnsi="Menlo" w:cs="Menlo"/>
          <w:noProof/>
          <w:sz w:val="24"/>
          <w:szCs w:val="24"/>
        </w:rPr>
        <w:t xml:space="preserve"> |s|</w:t>
      </w:r>
    </w:p>
    <w:p w14:paraId="2439CD7C" w14:textId="77777777" w:rsidR="00267E87" w:rsidRDefault="00267E87" w:rsidP="00267E87">
      <w:pPr>
        <w:autoSpaceDE w:val="0"/>
        <w:autoSpaceDN w:val="0"/>
        <w:adjustRightInd w:val="0"/>
        <w:spacing w:after="0" w:line="240" w:lineRule="auto"/>
        <w:ind w:left="1843"/>
        <w:rPr>
          <w:rFonts w:ascii="Menlo" w:hAnsi="Menlo" w:cs="Menlo"/>
          <w:noProof/>
          <w:sz w:val="24"/>
          <w:szCs w:val="24"/>
        </w:rPr>
      </w:pPr>
      <w:r>
        <w:rPr>
          <w:rFonts w:ascii="Menlo" w:hAnsi="Menlo" w:cs="Menlo"/>
          <w:noProof/>
          <w:color w:val="003388"/>
          <w:sz w:val="24"/>
          <w:szCs w:val="24"/>
        </w:rPr>
        <w:t>self</w:t>
      </w:r>
      <w:r>
        <w:rPr>
          <w:rFonts w:ascii="Menlo" w:hAnsi="Menlo" w:cs="Menlo"/>
          <w:noProof/>
          <w:sz w:val="24"/>
          <w:szCs w:val="24"/>
        </w:rPr>
        <w:t>.serviices.push(</w:t>
      </w:r>
      <w:r>
        <w:rPr>
          <w:rFonts w:ascii="Menlo" w:hAnsi="Menlo" w:cs="Menlo"/>
          <w:b/>
          <w:bCs/>
          <w:noProof/>
          <w:color w:val="003366"/>
          <w:sz w:val="24"/>
          <w:szCs w:val="24"/>
        </w:rPr>
        <w:t>Serviice</w:t>
      </w:r>
      <w:r>
        <w:rPr>
          <w:rFonts w:ascii="Menlo" w:hAnsi="Menlo" w:cs="Menlo"/>
          <w:noProof/>
          <w:sz w:val="24"/>
          <w:szCs w:val="24"/>
        </w:rPr>
        <w:t>.find(s))</w:t>
      </w:r>
    </w:p>
    <w:p w14:paraId="588CC9EA" w14:textId="77777777" w:rsidR="00267E87" w:rsidRDefault="00267E87" w:rsidP="00267E87">
      <w:pPr>
        <w:autoSpaceDE w:val="0"/>
        <w:autoSpaceDN w:val="0"/>
        <w:adjustRightInd w:val="0"/>
        <w:spacing w:after="0" w:line="240" w:lineRule="auto"/>
        <w:ind w:left="1560"/>
        <w:rPr>
          <w:rFonts w:ascii="Menlo" w:hAnsi="Menlo" w:cs="Menlo"/>
          <w:noProof/>
          <w:sz w:val="24"/>
          <w:szCs w:val="24"/>
        </w:rPr>
      </w:pPr>
      <w:r>
        <w:rPr>
          <w:rFonts w:ascii="Menlo" w:hAnsi="Menlo" w:cs="Menlo"/>
          <w:b/>
          <w:bCs/>
          <w:noProof/>
          <w:color w:val="008800"/>
          <w:sz w:val="24"/>
          <w:szCs w:val="24"/>
        </w:rPr>
        <w:t>end</w:t>
      </w:r>
    </w:p>
    <w:p w14:paraId="2C2AF4DE" w14:textId="77777777" w:rsidR="00267E87" w:rsidRDefault="00267E87" w:rsidP="00267E87">
      <w:pPr>
        <w:autoSpaceDE w:val="0"/>
        <w:autoSpaceDN w:val="0"/>
        <w:adjustRightInd w:val="0"/>
        <w:spacing w:after="0" w:line="240" w:lineRule="auto"/>
        <w:ind w:left="1276"/>
        <w:rPr>
          <w:rFonts w:ascii="Menlo" w:hAnsi="Menlo" w:cs="Menlo"/>
          <w:noProof/>
          <w:sz w:val="24"/>
          <w:szCs w:val="24"/>
        </w:rPr>
      </w:pPr>
      <w:r>
        <w:rPr>
          <w:rFonts w:ascii="Menlo" w:hAnsi="Menlo" w:cs="Menlo"/>
          <w:b/>
          <w:bCs/>
          <w:noProof/>
          <w:color w:val="008800"/>
          <w:sz w:val="24"/>
          <w:szCs w:val="24"/>
        </w:rPr>
        <w:t>end</w:t>
      </w:r>
    </w:p>
    <w:p w14:paraId="0700C0D8" w14:textId="77777777" w:rsidR="00267E87" w:rsidRDefault="00267E87" w:rsidP="00267E87">
      <w:pPr>
        <w:autoSpaceDE w:val="0"/>
        <w:autoSpaceDN w:val="0"/>
        <w:adjustRightInd w:val="0"/>
        <w:spacing w:after="0" w:line="240" w:lineRule="auto"/>
        <w:ind w:left="1276"/>
        <w:rPr>
          <w:rFonts w:ascii="Menlo" w:hAnsi="Menlo" w:cs="Menlo"/>
          <w:noProof/>
          <w:sz w:val="24"/>
          <w:szCs w:val="24"/>
        </w:rPr>
      </w:pPr>
    </w:p>
    <w:p w14:paraId="42F2C9ED" w14:textId="77777777" w:rsidR="00267E87" w:rsidRDefault="00267E87" w:rsidP="00267E87">
      <w:pPr>
        <w:autoSpaceDE w:val="0"/>
        <w:autoSpaceDN w:val="0"/>
        <w:adjustRightInd w:val="0"/>
        <w:spacing w:after="0" w:line="240" w:lineRule="auto"/>
        <w:ind w:left="1276"/>
        <w:rPr>
          <w:rFonts w:ascii="Menlo" w:hAnsi="Menlo" w:cs="Menlo"/>
          <w:noProof/>
          <w:sz w:val="24"/>
          <w:szCs w:val="24"/>
        </w:rPr>
      </w:pPr>
      <w:r>
        <w:rPr>
          <w:rFonts w:ascii="Menlo" w:hAnsi="Menlo" w:cs="Menlo"/>
          <w:noProof/>
          <w:color w:val="003388"/>
          <w:sz w:val="24"/>
          <w:szCs w:val="24"/>
        </w:rPr>
        <w:t>self</w:t>
      </w:r>
      <w:r>
        <w:rPr>
          <w:rFonts w:ascii="Menlo" w:hAnsi="Menlo" w:cs="Menlo"/>
          <w:noProof/>
          <w:sz w:val="24"/>
          <w:szCs w:val="24"/>
        </w:rPr>
        <w:t>.guests = params[</w:t>
      </w:r>
      <w:r>
        <w:rPr>
          <w:rFonts w:ascii="Menlo" w:hAnsi="Menlo" w:cs="Menlo"/>
          <w:noProof/>
          <w:color w:val="AA6600"/>
          <w:sz w:val="24"/>
          <w:szCs w:val="24"/>
        </w:rPr>
        <w:t>:guests</w:t>
      </w:r>
      <w:r>
        <w:rPr>
          <w:rFonts w:ascii="Menlo" w:hAnsi="Menlo" w:cs="Menlo"/>
          <w:noProof/>
          <w:sz w:val="24"/>
          <w:szCs w:val="24"/>
        </w:rPr>
        <w:t xml:space="preserve">] </w:t>
      </w:r>
      <w:r>
        <w:rPr>
          <w:rFonts w:ascii="Menlo" w:hAnsi="Menlo" w:cs="Menlo"/>
          <w:b/>
          <w:bCs/>
          <w:noProof/>
          <w:color w:val="008800"/>
          <w:sz w:val="24"/>
          <w:szCs w:val="24"/>
        </w:rPr>
        <w:t>if</w:t>
      </w:r>
      <w:r>
        <w:rPr>
          <w:rFonts w:ascii="Menlo" w:hAnsi="Menlo" w:cs="Menlo"/>
          <w:noProof/>
          <w:sz w:val="24"/>
          <w:szCs w:val="24"/>
        </w:rPr>
        <w:t xml:space="preserve"> params.has_key? </w:t>
      </w:r>
      <w:r>
        <w:rPr>
          <w:rFonts w:ascii="Menlo" w:hAnsi="Menlo" w:cs="Menlo"/>
          <w:noProof/>
          <w:color w:val="AA6600"/>
          <w:sz w:val="24"/>
          <w:szCs w:val="24"/>
        </w:rPr>
        <w:t>:guests</w:t>
      </w:r>
    </w:p>
    <w:p w14:paraId="7739706C" w14:textId="77777777" w:rsidR="00267E87" w:rsidRDefault="00267E87" w:rsidP="00267E87">
      <w:pPr>
        <w:autoSpaceDE w:val="0"/>
        <w:autoSpaceDN w:val="0"/>
        <w:adjustRightInd w:val="0"/>
        <w:spacing w:after="0" w:line="240" w:lineRule="auto"/>
        <w:ind w:left="1276"/>
        <w:rPr>
          <w:rFonts w:ascii="Menlo" w:hAnsi="Menlo" w:cs="Menlo"/>
          <w:noProof/>
          <w:sz w:val="24"/>
          <w:szCs w:val="24"/>
        </w:rPr>
      </w:pPr>
      <w:r>
        <w:rPr>
          <w:rFonts w:ascii="Menlo" w:hAnsi="Menlo" w:cs="Menlo"/>
          <w:noProof/>
          <w:color w:val="003388"/>
          <w:sz w:val="24"/>
          <w:szCs w:val="24"/>
        </w:rPr>
        <w:t>self</w:t>
      </w:r>
      <w:r>
        <w:rPr>
          <w:rFonts w:ascii="Menlo" w:hAnsi="Menlo" w:cs="Menlo"/>
          <w:noProof/>
          <w:sz w:val="24"/>
          <w:szCs w:val="24"/>
        </w:rPr>
        <w:t>.one_bed = params[</w:t>
      </w:r>
      <w:r>
        <w:rPr>
          <w:rFonts w:ascii="Menlo" w:hAnsi="Menlo" w:cs="Menlo"/>
          <w:noProof/>
          <w:color w:val="AA6600"/>
          <w:sz w:val="24"/>
          <w:szCs w:val="24"/>
        </w:rPr>
        <w:t>:one_bed</w:t>
      </w:r>
      <w:r>
        <w:rPr>
          <w:rFonts w:ascii="Menlo" w:hAnsi="Menlo" w:cs="Menlo"/>
          <w:noProof/>
          <w:sz w:val="24"/>
          <w:szCs w:val="24"/>
        </w:rPr>
        <w:t xml:space="preserve">] == </w:t>
      </w:r>
      <w:r>
        <w:rPr>
          <w:rFonts w:ascii="Menlo" w:hAnsi="Menlo" w:cs="Menlo"/>
          <w:noProof/>
          <w:color w:val="DD2200"/>
          <w:sz w:val="24"/>
          <w:szCs w:val="24"/>
        </w:rPr>
        <w:t>'1'</w:t>
      </w:r>
      <w:r>
        <w:rPr>
          <w:rFonts w:ascii="Menlo" w:hAnsi="Menlo" w:cs="Menlo"/>
          <w:noProof/>
          <w:sz w:val="24"/>
          <w:szCs w:val="24"/>
        </w:rPr>
        <w:t xml:space="preserve"> || !params.has_key?(</w:t>
      </w:r>
      <w:r>
        <w:rPr>
          <w:rFonts w:ascii="Menlo" w:hAnsi="Menlo" w:cs="Menlo"/>
          <w:noProof/>
          <w:color w:val="AA6600"/>
          <w:sz w:val="24"/>
          <w:szCs w:val="24"/>
        </w:rPr>
        <w:t>:one_bed</w:t>
      </w:r>
      <w:r>
        <w:rPr>
          <w:rFonts w:ascii="Menlo" w:hAnsi="Menlo" w:cs="Menlo"/>
          <w:noProof/>
          <w:sz w:val="24"/>
          <w:szCs w:val="24"/>
        </w:rPr>
        <w:t>)</w:t>
      </w:r>
    </w:p>
    <w:p w14:paraId="719ACB94" w14:textId="77777777" w:rsidR="00267E87" w:rsidRDefault="00267E87" w:rsidP="00267E87">
      <w:pPr>
        <w:autoSpaceDE w:val="0"/>
        <w:autoSpaceDN w:val="0"/>
        <w:adjustRightInd w:val="0"/>
        <w:spacing w:after="0" w:line="240" w:lineRule="auto"/>
        <w:ind w:left="1276"/>
        <w:rPr>
          <w:rFonts w:ascii="Menlo" w:hAnsi="Menlo" w:cs="Menlo"/>
          <w:noProof/>
          <w:sz w:val="24"/>
          <w:szCs w:val="24"/>
        </w:rPr>
      </w:pPr>
      <w:r>
        <w:rPr>
          <w:rFonts w:ascii="Menlo" w:hAnsi="Menlo" w:cs="Menlo"/>
          <w:noProof/>
          <w:color w:val="003388"/>
          <w:sz w:val="24"/>
          <w:szCs w:val="24"/>
        </w:rPr>
        <w:t>self</w:t>
      </w:r>
      <w:r>
        <w:rPr>
          <w:rFonts w:ascii="Menlo" w:hAnsi="Menlo" w:cs="Menlo"/>
          <w:noProof/>
          <w:sz w:val="24"/>
          <w:szCs w:val="24"/>
        </w:rPr>
        <w:t>.two_bed = params[</w:t>
      </w:r>
      <w:r>
        <w:rPr>
          <w:rFonts w:ascii="Menlo" w:hAnsi="Menlo" w:cs="Menlo"/>
          <w:noProof/>
          <w:color w:val="AA6600"/>
          <w:sz w:val="24"/>
          <w:szCs w:val="24"/>
        </w:rPr>
        <w:t>:two_bed</w:t>
      </w:r>
      <w:r>
        <w:rPr>
          <w:rFonts w:ascii="Menlo" w:hAnsi="Menlo" w:cs="Menlo"/>
          <w:noProof/>
          <w:sz w:val="24"/>
          <w:szCs w:val="24"/>
        </w:rPr>
        <w:t xml:space="preserve">] == </w:t>
      </w:r>
      <w:r>
        <w:rPr>
          <w:rFonts w:ascii="Menlo" w:hAnsi="Menlo" w:cs="Menlo"/>
          <w:noProof/>
          <w:color w:val="DD2200"/>
          <w:sz w:val="24"/>
          <w:szCs w:val="24"/>
        </w:rPr>
        <w:t>'1'</w:t>
      </w:r>
      <w:r>
        <w:rPr>
          <w:rFonts w:ascii="Menlo" w:hAnsi="Menlo" w:cs="Menlo"/>
          <w:noProof/>
          <w:sz w:val="24"/>
          <w:szCs w:val="24"/>
        </w:rPr>
        <w:t xml:space="preserve"> || !params.has_key?(</w:t>
      </w:r>
      <w:r>
        <w:rPr>
          <w:rFonts w:ascii="Menlo" w:hAnsi="Menlo" w:cs="Menlo"/>
          <w:noProof/>
          <w:color w:val="AA6600"/>
          <w:sz w:val="24"/>
          <w:szCs w:val="24"/>
        </w:rPr>
        <w:t>:two_bed</w:t>
      </w:r>
      <w:r>
        <w:rPr>
          <w:rFonts w:ascii="Menlo" w:hAnsi="Menlo" w:cs="Menlo"/>
          <w:noProof/>
          <w:sz w:val="24"/>
          <w:szCs w:val="24"/>
        </w:rPr>
        <w:t>)</w:t>
      </w:r>
    </w:p>
    <w:p w14:paraId="5A80DFC7" w14:textId="77777777" w:rsidR="00267E87" w:rsidRDefault="00267E87" w:rsidP="00267E87">
      <w:pPr>
        <w:autoSpaceDE w:val="0"/>
        <w:autoSpaceDN w:val="0"/>
        <w:adjustRightInd w:val="0"/>
        <w:spacing w:after="0" w:line="240" w:lineRule="auto"/>
        <w:ind w:left="1276"/>
        <w:rPr>
          <w:rFonts w:ascii="Menlo" w:hAnsi="Menlo" w:cs="Menlo"/>
          <w:noProof/>
          <w:sz w:val="24"/>
          <w:szCs w:val="24"/>
        </w:rPr>
      </w:pPr>
      <w:r>
        <w:rPr>
          <w:rFonts w:ascii="Menlo" w:hAnsi="Menlo" w:cs="Menlo"/>
          <w:noProof/>
          <w:color w:val="003388"/>
          <w:sz w:val="24"/>
          <w:szCs w:val="24"/>
        </w:rPr>
        <w:t>self</w:t>
      </w:r>
      <w:r>
        <w:rPr>
          <w:rFonts w:ascii="Menlo" w:hAnsi="Menlo" w:cs="Menlo"/>
          <w:noProof/>
          <w:sz w:val="24"/>
          <w:szCs w:val="24"/>
        </w:rPr>
        <w:t>.three_bed = params[</w:t>
      </w:r>
      <w:r>
        <w:rPr>
          <w:rFonts w:ascii="Menlo" w:hAnsi="Menlo" w:cs="Menlo"/>
          <w:noProof/>
          <w:color w:val="AA6600"/>
          <w:sz w:val="24"/>
          <w:szCs w:val="24"/>
        </w:rPr>
        <w:t>:three_bed</w:t>
      </w:r>
      <w:r>
        <w:rPr>
          <w:rFonts w:ascii="Menlo" w:hAnsi="Menlo" w:cs="Menlo"/>
          <w:noProof/>
          <w:sz w:val="24"/>
          <w:szCs w:val="24"/>
        </w:rPr>
        <w:t xml:space="preserve">] == </w:t>
      </w:r>
      <w:r>
        <w:rPr>
          <w:rFonts w:ascii="Menlo" w:hAnsi="Menlo" w:cs="Menlo"/>
          <w:noProof/>
          <w:color w:val="DD2200"/>
          <w:sz w:val="24"/>
          <w:szCs w:val="24"/>
        </w:rPr>
        <w:t>'1'</w:t>
      </w:r>
      <w:r>
        <w:rPr>
          <w:rFonts w:ascii="Menlo" w:hAnsi="Menlo" w:cs="Menlo"/>
          <w:noProof/>
          <w:sz w:val="24"/>
          <w:szCs w:val="24"/>
        </w:rPr>
        <w:t xml:space="preserve"> || !params.has_key?(</w:t>
      </w:r>
      <w:r>
        <w:rPr>
          <w:rFonts w:ascii="Menlo" w:hAnsi="Menlo" w:cs="Menlo"/>
          <w:noProof/>
          <w:color w:val="AA6600"/>
          <w:sz w:val="24"/>
          <w:szCs w:val="24"/>
        </w:rPr>
        <w:t>:three_bed</w:t>
      </w:r>
      <w:r>
        <w:rPr>
          <w:rFonts w:ascii="Menlo" w:hAnsi="Menlo" w:cs="Menlo"/>
          <w:noProof/>
          <w:sz w:val="24"/>
          <w:szCs w:val="24"/>
        </w:rPr>
        <w:t>)</w:t>
      </w:r>
    </w:p>
    <w:p w14:paraId="1D15CE9B" w14:textId="77777777" w:rsidR="00267E87" w:rsidRDefault="00267E87" w:rsidP="00267E87">
      <w:pPr>
        <w:autoSpaceDE w:val="0"/>
        <w:autoSpaceDN w:val="0"/>
        <w:adjustRightInd w:val="0"/>
        <w:spacing w:after="0" w:line="240" w:lineRule="auto"/>
        <w:ind w:left="1276"/>
        <w:rPr>
          <w:rFonts w:ascii="Menlo" w:hAnsi="Menlo" w:cs="Menlo"/>
          <w:noProof/>
          <w:sz w:val="24"/>
          <w:szCs w:val="24"/>
        </w:rPr>
      </w:pPr>
      <w:r>
        <w:rPr>
          <w:rFonts w:ascii="Menlo" w:hAnsi="Menlo" w:cs="Menlo"/>
          <w:noProof/>
          <w:color w:val="003388"/>
          <w:sz w:val="24"/>
          <w:szCs w:val="24"/>
        </w:rPr>
        <w:t>self</w:t>
      </w:r>
      <w:r>
        <w:rPr>
          <w:rFonts w:ascii="Menlo" w:hAnsi="Menlo" w:cs="Menlo"/>
          <w:noProof/>
          <w:sz w:val="24"/>
          <w:szCs w:val="24"/>
        </w:rPr>
        <w:t>.four_or_more_bed = params[</w:t>
      </w:r>
      <w:r>
        <w:rPr>
          <w:rFonts w:ascii="Menlo" w:hAnsi="Menlo" w:cs="Menlo"/>
          <w:noProof/>
          <w:color w:val="AA6600"/>
          <w:sz w:val="24"/>
          <w:szCs w:val="24"/>
        </w:rPr>
        <w:t>:four_or_more_bed</w:t>
      </w:r>
      <w:r>
        <w:rPr>
          <w:rFonts w:ascii="Menlo" w:hAnsi="Menlo" w:cs="Menlo"/>
          <w:noProof/>
          <w:sz w:val="24"/>
          <w:szCs w:val="24"/>
        </w:rPr>
        <w:t xml:space="preserve">] == </w:t>
      </w:r>
      <w:r>
        <w:rPr>
          <w:rFonts w:ascii="Menlo" w:hAnsi="Menlo" w:cs="Menlo"/>
          <w:noProof/>
          <w:color w:val="DD2200"/>
          <w:sz w:val="24"/>
          <w:szCs w:val="24"/>
        </w:rPr>
        <w:t>'1'</w:t>
      </w:r>
      <w:r>
        <w:rPr>
          <w:rFonts w:ascii="Menlo" w:hAnsi="Menlo" w:cs="Menlo"/>
          <w:noProof/>
          <w:sz w:val="24"/>
          <w:szCs w:val="24"/>
        </w:rPr>
        <w:t xml:space="preserve"> || !params.has_key?(</w:t>
      </w:r>
      <w:r>
        <w:rPr>
          <w:rFonts w:ascii="Menlo" w:hAnsi="Menlo" w:cs="Menlo"/>
          <w:noProof/>
          <w:color w:val="AA6600"/>
          <w:sz w:val="24"/>
          <w:szCs w:val="24"/>
        </w:rPr>
        <w:t>:four_or_more_bed</w:t>
      </w:r>
      <w:r>
        <w:rPr>
          <w:rFonts w:ascii="Menlo" w:hAnsi="Menlo" w:cs="Menlo"/>
          <w:noProof/>
          <w:sz w:val="24"/>
          <w:szCs w:val="24"/>
        </w:rPr>
        <w:t>)</w:t>
      </w:r>
    </w:p>
    <w:p w14:paraId="68A3C6B4" w14:textId="77777777" w:rsidR="00267E87" w:rsidRDefault="00267E87" w:rsidP="00267E87">
      <w:pPr>
        <w:autoSpaceDE w:val="0"/>
        <w:autoSpaceDN w:val="0"/>
        <w:adjustRightInd w:val="0"/>
        <w:spacing w:after="0" w:line="240" w:lineRule="auto"/>
        <w:ind w:left="1276"/>
        <w:rPr>
          <w:rFonts w:ascii="Menlo" w:hAnsi="Menlo" w:cs="Menlo"/>
          <w:noProof/>
          <w:sz w:val="24"/>
          <w:szCs w:val="24"/>
        </w:rPr>
      </w:pPr>
      <w:r>
        <w:rPr>
          <w:rFonts w:ascii="Menlo" w:hAnsi="Menlo" w:cs="Menlo"/>
          <w:noProof/>
          <w:color w:val="003388"/>
          <w:sz w:val="24"/>
          <w:szCs w:val="24"/>
        </w:rPr>
        <w:t>self</w:t>
      </w:r>
      <w:r>
        <w:rPr>
          <w:rFonts w:ascii="Menlo" w:hAnsi="Menlo" w:cs="Menlo"/>
          <w:noProof/>
          <w:sz w:val="24"/>
          <w:szCs w:val="24"/>
        </w:rPr>
        <w:t>.cheap = params[</w:t>
      </w:r>
      <w:r>
        <w:rPr>
          <w:rFonts w:ascii="Menlo" w:hAnsi="Menlo" w:cs="Menlo"/>
          <w:noProof/>
          <w:color w:val="AA6600"/>
          <w:sz w:val="24"/>
          <w:szCs w:val="24"/>
        </w:rPr>
        <w:t>:cheap</w:t>
      </w:r>
      <w:r>
        <w:rPr>
          <w:rFonts w:ascii="Menlo" w:hAnsi="Menlo" w:cs="Menlo"/>
          <w:noProof/>
          <w:sz w:val="24"/>
          <w:szCs w:val="24"/>
        </w:rPr>
        <w:t xml:space="preserve">] == </w:t>
      </w:r>
      <w:r>
        <w:rPr>
          <w:rFonts w:ascii="Menlo" w:hAnsi="Menlo" w:cs="Menlo"/>
          <w:noProof/>
          <w:color w:val="DD2200"/>
          <w:sz w:val="24"/>
          <w:szCs w:val="24"/>
        </w:rPr>
        <w:t>'1'</w:t>
      </w:r>
      <w:r>
        <w:rPr>
          <w:rFonts w:ascii="Menlo" w:hAnsi="Menlo" w:cs="Menlo"/>
          <w:noProof/>
          <w:sz w:val="24"/>
          <w:szCs w:val="24"/>
        </w:rPr>
        <w:t xml:space="preserve"> || (params[</w:t>
      </w:r>
      <w:r>
        <w:rPr>
          <w:rFonts w:ascii="Menlo" w:hAnsi="Menlo" w:cs="Menlo"/>
          <w:noProof/>
          <w:color w:val="AA6600"/>
          <w:sz w:val="24"/>
          <w:szCs w:val="24"/>
        </w:rPr>
        <w:t>:cheap</w:t>
      </w:r>
      <w:r>
        <w:rPr>
          <w:rFonts w:ascii="Menlo" w:hAnsi="Menlo" w:cs="Menlo"/>
          <w:noProof/>
          <w:sz w:val="24"/>
          <w:szCs w:val="24"/>
        </w:rPr>
        <w:t xml:space="preserve">] == </w:t>
      </w:r>
      <w:r>
        <w:rPr>
          <w:rFonts w:ascii="Menlo" w:hAnsi="Menlo" w:cs="Menlo"/>
          <w:noProof/>
          <w:color w:val="DD2200"/>
          <w:sz w:val="24"/>
          <w:szCs w:val="24"/>
        </w:rPr>
        <w:t>'1'</w:t>
      </w:r>
      <w:r>
        <w:rPr>
          <w:rFonts w:ascii="Menlo" w:hAnsi="Menlo" w:cs="Menlo"/>
          <w:noProof/>
          <w:sz w:val="24"/>
          <w:szCs w:val="24"/>
        </w:rPr>
        <w:t xml:space="preserve"> &amp;&amp; params[</w:t>
      </w:r>
      <w:r>
        <w:rPr>
          <w:rFonts w:ascii="Menlo" w:hAnsi="Menlo" w:cs="Menlo"/>
          <w:noProof/>
          <w:color w:val="AA6600"/>
          <w:sz w:val="24"/>
          <w:szCs w:val="24"/>
        </w:rPr>
        <w:t>:close</w:t>
      </w:r>
      <w:r>
        <w:rPr>
          <w:rFonts w:ascii="Menlo" w:hAnsi="Menlo" w:cs="Menlo"/>
          <w:noProof/>
          <w:sz w:val="24"/>
          <w:szCs w:val="24"/>
        </w:rPr>
        <w:t xml:space="preserve">] != </w:t>
      </w:r>
      <w:r>
        <w:rPr>
          <w:rFonts w:ascii="Menlo" w:hAnsi="Menlo" w:cs="Menlo"/>
          <w:noProof/>
          <w:color w:val="DD2200"/>
          <w:sz w:val="24"/>
          <w:szCs w:val="24"/>
        </w:rPr>
        <w:t>'1'</w:t>
      </w:r>
      <w:r>
        <w:rPr>
          <w:rFonts w:ascii="Menlo" w:hAnsi="Menlo" w:cs="Menlo"/>
          <w:noProof/>
          <w:sz w:val="24"/>
          <w:szCs w:val="24"/>
        </w:rPr>
        <w:t>) || !params.has_key?(</w:t>
      </w:r>
      <w:r>
        <w:rPr>
          <w:rFonts w:ascii="Menlo" w:hAnsi="Menlo" w:cs="Menlo"/>
          <w:noProof/>
          <w:color w:val="AA6600"/>
          <w:sz w:val="24"/>
          <w:szCs w:val="24"/>
        </w:rPr>
        <w:t>:cheap</w:t>
      </w:r>
      <w:r>
        <w:rPr>
          <w:rFonts w:ascii="Menlo" w:hAnsi="Menlo" w:cs="Menlo"/>
          <w:noProof/>
          <w:sz w:val="24"/>
          <w:szCs w:val="24"/>
        </w:rPr>
        <w:t>)</w:t>
      </w:r>
    </w:p>
    <w:p w14:paraId="6E0AE2A5" w14:textId="77777777" w:rsidR="00267E87" w:rsidRDefault="00267E87" w:rsidP="00267E87">
      <w:pPr>
        <w:autoSpaceDE w:val="0"/>
        <w:autoSpaceDN w:val="0"/>
        <w:adjustRightInd w:val="0"/>
        <w:spacing w:after="0" w:line="240" w:lineRule="auto"/>
        <w:ind w:left="1276"/>
        <w:rPr>
          <w:rFonts w:ascii="Menlo" w:hAnsi="Menlo" w:cs="Menlo"/>
          <w:noProof/>
          <w:sz w:val="24"/>
          <w:szCs w:val="24"/>
        </w:rPr>
      </w:pPr>
      <w:r>
        <w:rPr>
          <w:rFonts w:ascii="Menlo" w:hAnsi="Menlo" w:cs="Menlo"/>
          <w:noProof/>
          <w:color w:val="003388"/>
          <w:sz w:val="24"/>
          <w:szCs w:val="24"/>
        </w:rPr>
        <w:t>self</w:t>
      </w:r>
      <w:r>
        <w:rPr>
          <w:rFonts w:ascii="Menlo" w:hAnsi="Menlo" w:cs="Menlo"/>
          <w:noProof/>
          <w:sz w:val="24"/>
          <w:szCs w:val="24"/>
        </w:rPr>
        <w:t>.close = params[</w:t>
      </w:r>
      <w:r>
        <w:rPr>
          <w:rFonts w:ascii="Menlo" w:hAnsi="Menlo" w:cs="Menlo"/>
          <w:noProof/>
          <w:color w:val="AA6600"/>
          <w:sz w:val="24"/>
          <w:szCs w:val="24"/>
        </w:rPr>
        <w:t>:close</w:t>
      </w:r>
      <w:r>
        <w:rPr>
          <w:rFonts w:ascii="Menlo" w:hAnsi="Menlo" w:cs="Menlo"/>
          <w:noProof/>
          <w:sz w:val="24"/>
          <w:szCs w:val="24"/>
        </w:rPr>
        <w:t xml:space="preserve">] == </w:t>
      </w:r>
      <w:r>
        <w:rPr>
          <w:rFonts w:ascii="Menlo" w:hAnsi="Menlo" w:cs="Menlo"/>
          <w:noProof/>
          <w:color w:val="DD2200"/>
          <w:sz w:val="24"/>
          <w:szCs w:val="24"/>
        </w:rPr>
        <w:t>'1'</w:t>
      </w:r>
    </w:p>
    <w:p w14:paraId="32A5CC6D" w14:textId="77777777" w:rsidR="00267E87" w:rsidRDefault="00267E87" w:rsidP="00267E87">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end</w:t>
      </w:r>
    </w:p>
    <w:p w14:paraId="1DA04E70" w14:textId="77777777" w:rsidR="00267E87" w:rsidRDefault="00267E87" w:rsidP="00267E87">
      <w:pPr>
        <w:autoSpaceDE w:val="0"/>
        <w:autoSpaceDN w:val="0"/>
        <w:adjustRightInd w:val="0"/>
        <w:spacing w:after="320" w:line="240" w:lineRule="auto"/>
        <w:ind w:left="709"/>
        <w:rPr>
          <w:rFonts w:ascii="Menlo" w:hAnsi="Menlo" w:cs="Menlo"/>
          <w:noProof/>
          <w:sz w:val="24"/>
          <w:szCs w:val="24"/>
        </w:rPr>
      </w:pPr>
      <w:r>
        <w:rPr>
          <w:rFonts w:ascii="Menlo" w:hAnsi="Menlo" w:cs="Menlo"/>
          <w:b/>
          <w:bCs/>
          <w:noProof/>
          <w:color w:val="008800"/>
          <w:sz w:val="24"/>
          <w:szCs w:val="24"/>
        </w:rPr>
        <w:t>end</w:t>
      </w:r>
    </w:p>
    <w:p w14:paraId="0727A309" w14:textId="4D93F7FB" w:rsidR="000265C7" w:rsidRDefault="000265C7" w:rsidP="000265C7">
      <w:pPr>
        <w:pStyle w:val="ThesisSzveg"/>
      </w:pPr>
      <w:r>
        <w:t xml:space="preserve">A </w:t>
      </w:r>
      <w:r w:rsidRPr="000265C7">
        <w:rPr>
          <w:i/>
        </w:rPr>
        <w:t>Filter</w:t>
      </w:r>
      <w:r>
        <w:t xml:space="preserve"> modell abban is segítséget nyújt, hogy a weboldal megjelenítése előtt, az attribútumait az URL paraméterlistája alapján kitöltve az űrlap az aktuális </w:t>
      </w:r>
      <w:r>
        <w:lastRenderedPageBreak/>
        <w:t xml:space="preserve">szűrés állapotát tartalmazza. A paraméterek betöltését a modell saját </w:t>
      </w:r>
      <w:r w:rsidRPr="007B645E">
        <w:rPr>
          <w:i/>
        </w:rPr>
        <w:t>load_params</w:t>
      </w:r>
      <w:r>
        <w:t xml:space="preserve"> metódusa végzi el.</w:t>
      </w:r>
    </w:p>
    <w:p w14:paraId="67BBAD4B" w14:textId="4EAEE389" w:rsidR="00CE0F8D" w:rsidRPr="00CA4845" w:rsidRDefault="00CE0F8D" w:rsidP="00A9747B">
      <w:pPr>
        <w:pStyle w:val="ThesisSzveg"/>
      </w:pPr>
      <w:r>
        <w:t xml:space="preserve">A szűrési panel űrlapját a </w:t>
      </w:r>
      <w:r w:rsidRPr="004B5D28">
        <w:rPr>
          <w:i/>
        </w:rPr>
        <w:t>FilterController</w:t>
      </w:r>
      <w:r>
        <w:t xml:space="preserve"> vezérlő osztály </w:t>
      </w:r>
      <w:r w:rsidRPr="002C1B0A">
        <w:rPr>
          <w:i/>
        </w:rPr>
        <w:t>filter</w:t>
      </w:r>
      <w:r w:rsidR="00A03E68">
        <w:t xml:space="preserve"> metódusa dolgozza fel. </w:t>
      </w:r>
      <w:r>
        <w:t xml:space="preserve">A metódus feladata, hogy az </w:t>
      </w:r>
      <w:r w:rsidRPr="004B5D28">
        <w:rPr>
          <w:i/>
        </w:rPr>
        <w:t>UrlHelper</w:t>
      </w:r>
      <w:r>
        <w:t xml:space="preserve"> segédosztály segítségével összeállítsa a szűrést azonosító URL-t, és átirányítsa rá a felhasználót</w:t>
      </w:r>
      <w:r w:rsidR="00CA4845">
        <w:t xml:space="preserve">. Az URL összeállításának sikertelensége esetén </w:t>
      </w:r>
      <w:r>
        <w:t>nem történik áti</w:t>
      </w:r>
      <w:r w:rsidR="00CA4845">
        <w:t xml:space="preserve">rányítás és a hibáról üzenetben kap tájékoztatást a felhasználó. Az </w:t>
      </w:r>
      <w:r w:rsidR="00CA4845" w:rsidRPr="004B5D28">
        <w:rPr>
          <w:i/>
        </w:rPr>
        <w:t>UrlHelper</w:t>
      </w:r>
      <w:r w:rsidR="00CA4845">
        <w:t xml:space="preserve"> segédosztály </w:t>
      </w:r>
      <w:r w:rsidR="00CA4845" w:rsidRPr="004B5D28">
        <w:rPr>
          <w:i/>
        </w:rPr>
        <w:t>build_parameterised_url</w:t>
      </w:r>
      <w:r w:rsidR="00CA4845">
        <w:t xml:space="preserve"> metódusa két lépésben </w:t>
      </w:r>
      <w:r w:rsidR="004B5D28">
        <w:t>végzi el az URL képzését. Előszö</w:t>
      </w:r>
      <w:r w:rsidR="00CA4845">
        <w:t xml:space="preserve">r a paraméterként kapott </w:t>
      </w:r>
      <w:r w:rsidR="00CA4845" w:rsidRPr="004B5D28">
        <w:rPr>
          <w:i/>
        </w:rPr>
        <w:t>params</w:t>
      </w:r>
      <w:r w:rsidR="00CA4845">
        <w:t xml:space="preserve"> objektumból eltávolítja azokat a bejegyzéseket, amelyek az űrlap elküldésekor bekerültek, de nem tartozik hozzájuk érték. Ezt a </w:t>
      </w:r>
      <w:r w:rsidR="00CA4845" w:rsidRPr="00CA4845">
        <w:t xml:space="preserve">műveletet a </w:t>
      </w:r>
      <w:r w:rsidR="00CA4845" w:rsidRPr="004B5D28">
        <w:rPr>
          <w:i/>
        </w:rPr>
        <w:t>remove_empty_params</w:t>
      </w:r>
      <w:r w:rsidR="00CA4845" w:rsidRPr="00CA4845">
        <w:t xml:space="preserve"> metódus végzi el.</w:t>
      </w:r>
      <w:r w:rsidR="00CA4845">
        <w:t xml:space="preserve"> Fontos, hogy a képzett URL-ben ne legyenek üres paraméterek, mert a szűrés erősen támaszkodik a paraméter</w:t>
      </w:r>
      <w:r w:rsidR="002C1B0A">
        <w:t>ek</w:t>
      </w:r>
      <w:r w:rsidR="00CA4845">
        <w:t xml:space="preserve"> jelenlétére. A második lépésben a </w:t>
      </w:r>
      <w:r w:rsidR="00CA4845" w:rsidRPr="004B5D28">
        <w:rPr>
          <w:i/>
        </w:rPr>
        <w:t>write_params</w:t>
      </w:r>
      <w:r w:rsidR="00CA4845">
        <w:t xml:space="preserve"> metódus hozzáfűzi az űrlap rejtett, </w:t>
      </w:r>
      <w:r w:rsidR="00CA4845" w:rsidRPr="004B5D28">
        <w:rPr>
          <w:i/>
        </w:rPr>
        <w:t>base_url</w:t>
      </w:r>
      <w:r w:rsidR="00CA4845">
        <w:t xml:space="preserve"> mezőjének értékéhez a megmaradt paramétereket. A </w:t>
      </w:r>
      <w:r w:rsidR="00CA4845" w:rsidRPr="004B5D28">
        <w:rPr>
          <w:i/>
        </w:rPr>
        <w:t>base_url</w:t>
      </w:r>
      <w:r w:rsidR="00CA4845">
        <w:t xml:space="preserve"> mező </w:t>
      </w:r>
      <w:r w:rsidR="004B5D28">
        <w:t>azt a címet tartalmazza, ahova az átirányítás mutatni fog. A</w:t>
      </w:r>
      <w:r w:rsidR="002C1B0A">
        <w:t>z</w:t>
      </w:r>
      <w:r w:rsidR="004B5D28">
        <w:t xml:space="preserve"> UrlHelper segédosztály és metódusai a </w:t>
      </w:r>
      <w:r w:rsidR="006643DE">
        <w:fldChar w:fldCharType="begin"/>
      </w:r>
      <w:r w:rsidR="006643DE">
        <w:instrText xml:space="preserve"> REF _Ref417215046 \r \h </w:instrText>
      </w:r>
      <w:r w:rsidR="006643DE">
        <w:fldChar w:fldCharType="separate"/>
      </w:r>
      <w:r w:rsidR="0004568F">
        <w:t>[2]</w:t>
      </w:r>
      <w:r w:rsidR="006643DE">
        <w:fldChar w:fldCharType="end"/>
      </w:r>
      <w:r w:rsidR="004B5D28">
        <w:t xml:space="preserve"> mellékletben tekinthetők meg.</w:t>
      </w:r>
    </w:p>
    <w:p w14:paraId="24D8714A" w14:textId="30D93804" w:rsidR="00CE0F8D" w:rsidRDefault="004B5D28" w:rsidP="00A9747B">
      <w:pPr>
        <w:pStyle w:val="ThesisSzveg"/>
      </w:pPr>
      <w:r>
        <w:t>Szobaszűrés esetén a képzett URL szobalistára fog mutatni és tartalmazza a szűrési feltételeket, mint paramétereket. Egy ilyen URL-t mutat be az alábbi</w:t>
      </w:r>
      <w:r w:rsidR="00A03E68">
        <w:t xml:space="preserve"> példa.</w:t>
      </w:r>
    </w:p>
    <w:p w14:paraId="1E4CAD64" w14:textId="77777777" w:rsidR="004B5D28" w:rsidRPr="00F87CF4" w:rsidRDefault="004B5D28" w:rsidP="00F31975">
      <w:pPr>
        <w:autoSpaceDE w:val="0"/>
        <w:autoSpaceDN w:val="0"/>
        <w:adjustRightInd w:val="0"/>
        <w:spacing w:after="320" w:line="240" w:lineRule="auto"/>
        <w:ind w:left="709"/>
        <w:rPr>
          <w:rFonts w:ascii="Menlo" w:hAnsi="Menlo" w:cs="Menlo"/>
          <w:b/>
          <w:sz w:val="24"/>
          <w:szCs w:val="24"/>
          <w:lang w:val="en-US"/>
        </w:rPr>
      </w:pPr>
      <w:r w:rsidRPr="00F87CF4">
        <w:rPr>
          <w:rFonts w:ascii="Menlo" w:hAnsi="Menlo" w:cs="Menlo"/>
          <w:b/>
          <w:sz w:val="24"/>
          <w:szCs w:val="24"/>
          <w:lang w:val="en-US"/>
        </w:rPr>
        <w:t>/rooms?filter=fine&amp;city=Budapest&amp;start_date=</w:t>
      </w:r>
      <w:r w:rsidRPr="00F87CF4">
        <w:rPr>
          <w:rFonts w:ascii="Menlo" w:hAnsi="Menlo" w:cs="Menlo"/>
          <w:b/>
          <w:bCs/>
          <w:sz w:val="24"/>
          <w:szCs w:val="24"/>
          <w:lang w:val="en-US"/>
        </w:rPr>
        <w:t>2015.04.19</w:t>
      </w:r>
      <w:r w:rsidRPr="00F87CF4">
        <w:rPr>
          <w:rFonts w:ascii="Menlo" w:hAnsi="Menlo" w:cs="Menlo"/>
          <w:b/>
          <w:sz w:val="24"/>
          <w:szCs w:val="24"/>
          <w:lang w:val="en-US"/>
        </w:rPr>
        <w:t>&amp;end_date=</w:t>
      </w:r>
      <w:r w:rsidRPr="00F87CF4">
        <w:rPr>
          <w:rFonts w:ascii="Menlo" w:hAnsi="Menlo" w:cs="Menlo"/>
          <w:b/>
          <w:bCs/>
          <w:sz w:val="24"/>
          <w:szCs w:val="24"/>
          <w:lang w:val="en-US"/>
        </w:rPr>
        <w:t>2015.04.20</w:t>
      </w:r>
      <w:r w:rsidRPr="00F87CF4">
        <w:rPr>
          <w:rFonts w:ascii="Menlo" w:hAnsi="Menlo" w:cs="Menlo"/>
          <w:b/>
          <w:sz w:val="24"/>
          <w:szCs w:val="24"/>
          <w:lang w:val="en-US"/>
        </w:rPr>
        <w:t>&amp;capacity=</w:t>
      </w:r>
      <w:r w:rsidRPr="00F87CF4">
        <w:rPr>
          <w:rFonts w:ascii="Menlo" w:hAnsi="Menlo" w:cs="Menlo"/>
          <w:b/>
          <w:bCs/>
          <w:sz w:val="24"/>
          <w:szCs w:val="24"/>
          <w:lang w:val="en-US"/>
        </w:rPr>
        <w:t>2</w:t>
      </w:r>
      <w:r w:rsidRPr="00F87CF4">
        <w:rPr>
          <w:rFonts w:ascii="Menlo" w:hAnsi="Menlo" w:cs="Menlo"/>
          <w:b/>
          <w:sz w:val="24"/>
          <w:szCs w:val="24"/>
          <w:lang w:val="en-US"/>
        </w:rPr>
        <w:t>&amp;equipment_ids=</w:t>
      </w:r>
      <w:r w:rsidRPr="00F87CF4">
        <w:rPr>
          <w:rFonts w:ascii="Menlo" w:hAnsi="Menlo" w:cs="Menlo"/>
          <w:b/>
          <w:bCs/>
          <w:sz w:val="24"/>
          <w:szCs w:val="24"/>
          <w:lang w:val="en-US"/>
        </w:rPr>
        <w:t>1</w:t>
      </w:r>
      <w:r w:rsidRPr="00F87CF4">
        <w:rPr>
          <w:rFonts w:ascii="Menlo" w:hAnsi="Menlo" w:cs="Menlo"/>
          <w:b/>
          <w:sz w:val="24"/>
          <w:szCs w:val="24"/>
          <w:lang w:val="en-US"/>
        </w:rPr>
        <w:t>,</w:t>
      </w:r>
      <w:r w:rsidRPr="00F87CF4">
        <w:rPr>
          <w:rFonts w:ascii="Menlo" w:hAnsi="Menlo" w:cs="Menlo"/>
          <w:b/>
          <w:bCs/>
          <w:sz w:val="24"/>
          <w:szCs w:val="24"/>
          <w:lang w:val="en-US"/>
        </w:rPr>
        <w:t>3</w:t>
      </w:r>
      <w:r w:rsidRPr="00F87CF4">
        <w:rPr>
          <w:rFonts w:ascii="Menlo" w:hAnsi="Menlo" w:cs="Menlo"/>
          <w:b/>
          <w:sz w:val="24"/>
          <w:szCs w:val="24"/>
          <w:lang w:val="en-US"/>
        </w:rPr>
        <w:t>&amp;serviice_ids=</w:t>
      </w:r>
      <w:r w:rsidRPr="00F87CF4">
        <w:rPr>
          <w:rFonts w:ascii="Menlo" w:hAnsi="Menlo" w:cs="Menlo"/>
          <w:b/>
          <w:bCs/>
          <w:sz w:val="24"/>
          <w:szCs w:val="24"/>
          <w:lang w:val="en-US"/>
        </w:rPr>
        <w:t>3</w:t>
      </w:r>
      <w:r w:rsidRPr="00F87CF4">
        <w:rPr>
          <w:rFonts w:ascii="Menlo" w:hAnsi="Menlo" w:cs="Menlo"/>
          <w:b/>
          <w:sz w:val="24"/>
          <w:szCs w:val="24"/>
          <w:lang w:val="en-US"/>
        </w:rPr>
        <w:t>,</w:t>
      </w:r>
      <w:r w:rsidRPr="00F87CF4">
        <w:rPr>
          <w:rFonts w:ascii="Menlo" w:hAnsi="Menlo" w:cs="Menlo"/>
          <w:b/>
          <w:bCs/>
          <w:sz w:val="24"/>
          <w:szCs w:val="24"/>
          <w:lang w:val="en-US"/>
        </w:rPr>
        <w:t>5</w:t>
      </w:r>
    </w:p>
    <w:p w14:paraId="79C6AB5E" w14:textId="31C2233D" w:rsidR="004B5D28" w:rsidRDefault="0084179A" w:rsidP="007E1A69">
      <w:pPr>
        <w:pStyle w:val="ThesisSzvegElsBekezds"/>
      </w:pPr>
      <w:r>
        <w:t xml:space="preserve">Ez erre a címre érkező GET, tehát oldalletöltés kezdeményező kérést a </w:t>
      </w:r>
      <w:r w:rsidRPr="00EC4157">
        <w:rPr>
          <w:i/>
        </w:rPr>
        <w:t>RoomsController</w:t>
      </w:r>
      <w:r>
        <w:t xml:space="preserve"> </w:t>
      </w:r>
      <w:r w:rsidRPr="00EC4157">
        <w:rPr>
          <w:i/>
        </w:rPr>
        <w:t>index</w:t>
      </w:r>
      <w:r>
        <w:t xml:space="preserve"> metódusa kezeli. </w:t>
      </w:r>
      <w:r w:rsidR="00EC4157">
        <w:t xml:space="preserve">Az </w:t>
      </w:r>
      <w:r w:rsidR="00EC4157" w:rsidRPr="00EC4157">
        <w:rPr>
          <w:i/>
        </w:rPr>
        <w:t>index</w:t>
      </w:r>
      <w:r w:rsidR="00EC4157">
        <w:t xml:space="preserve"> metódus feladata, hogy összeállítsa a szobák halmazát, amiket a felhasználó számára meg kell jeleníteni. Azt, hogy a szobákon kell-e a szűrést alkalmazni, a </w:t>
      </w:r>
      <w:r w:rsidR="00EC4157" w:rsidRPr="00EC4157">
        <w:rPr>
          <w:i/>
        </w:rPr>
        <w:t>filter</w:t>
      </w:r>
      <w:r w:rsidR="00EC4157">
        <w:t xml:space="preserve"> paraméter jelenlétének ellenőrzésével dönti el. </w:t>
      </w:r>
      <w:del w:id="765" w:author="Balázs Rozsenich" w:date="2015-04-29T22:49:00Z">
        <w:r w:rsidR="00EC4157" w:rsidDel="00C272A4">
          <w:tab/>
        </w:r>
      </w:del>
      <w:r w:rsidR="00EC4157">
        <w:t xml:space="preserve">Magát a szűrést a </w:t>
      </w:r>
      <w:r w:rsidR="00EC4157" w:rsidRPr="00EC4157">
        <w:rPr>
          <w:i/>
        </w:rPr>
        <w:t>FilterHelper</w:t>
      </w:r>
      <w:r w:rsidR="00EC4157">
        <w:t xml:space="preserve"> segédosztály </w:t>
      </w:r>
      <w:r w:rsidR="00EC4157" w:rsidRPr="00EC4157">
        <w:rPr>
          <w:i/>
        </w:rPr>
        <w:t>filter_rooms</w:t>
      </w:r>
      <w:r w:rsidR="00EC4157">
        <w:t xml:space="preserve"> metódusa végzi el. A </w:t>
      </w:r>
      <w:r w:rsidR="00EC4157" w:rsidRPr="006643DE">
        <w:rPr>
          <w:i/>
        </w:rPr>
        <w:t xml:space="preserve">filter_rooms </w:t>
      </w:r>
      <w:r w:rsidR="00EC4157">
        <w:t>metódus megkapja a teljes paraméterlistát</w:t>
      </w:r>
      <w:r w:rsidR="00F1177C">
        <w:t xml:space="preserve"> és az egyes paraméterek, mint feltételek szerint lekéri az adatbázisból a feltételt kielégítő szobákat. Minden paraméterhez tartozik ekkor egy szobák</w:t>
      </w:r>
      <w:r w:rsidR="00ED7FF9">
        <w:t>at</w:t>
      </w:r>
      <w:r w:rsidR="00F1177C">
        <w:t xml:space="preserve"> tartalmazó tömb. A következő lépésben a tömböket összefűzi a program, kiszűri az ismétlődő szobákat és feljegyzi az ismétlődések számát. A szűrési feltétel</w:t>
      </w:r>
      <w:r w:rsidR="00ED7FF9">
        <w:t>ek</w:t>
      </w:r>
      <w:r w:rsidR="00F1177C">
        <w:t xml:space="preserve"> és az ismétlődések </w:t>
      </w:r>
      <w:r w:rsidR="00F1177C">
        <w:lastRenderedPageBreak/>
        <w:t xml:space="preserve">számából meghatározható, hogy mely szobák elégítik ki az összes szűrési feltételt, </w:t>
      </w:r>
      <w:r w:rsidR="00ED7FF9">
        <w:t xml:space="preserve">és </w:t>
      </w:r>
      <w:r w:rsidR="00F1177C">
        <w:t>kerülnek</w:t>
      </w:r>
      <w:r w:rsidR="00ED7FF9">
        <w:t xml:space="preserve"> végül</w:t>
      </w:r>
      <w:r w:rsidR="00F1177C">
        <w:t xml:space="preserve"> megjelenítésre. Az a szoba, amely ismétlődéseinek száma megegyezik a szűrési feltételek számával, a szűrési eredmény része lesz.</w:t>
      </w:r>
      <w:r w:rsidR="006643DE">
        <w:t xml:space="preserve"> A </w:t>
      </w:r>
      <w:r w:rsidR="006643DE" w:rsidRPr="006643DE">
        <w:rPr>
          <w:i/>
        </w:rPr>
        <w:t>FilterHelper</w:t>
      </w:r>
      <w:r w:rsidR="006643DE">
        <w:t xml:space="preserve"> segédosztály szűrést elvégző metódusai a </w:t>
      </w:r>
      <w:r w:rsidR="006643DE">
        <w:fldChar w:fldCharType="begin"/>
      </w:r>
      <w:r w:rsidR="006643DE">
        <w:instrText xml:space="preserve"> REF _Ref417215119 \r \h </w:instrText>
      </w:r>
      <w:r w:rsidR="006643DE">
        <w:fldChar w:fldCharType="separate"/>
      </w:r>
      <w:r w:rsidR="0004568F">
        <w:t>[3]</w:t>
      </w:r>
      <w:r w:rsidR="006643DE">
        <w:fldChar w:fldCharType="end"/>
      </w:r>
      <w:r w:rsidR="006643DE">
        <w:t xml:space="preserve"> mellékletben tekinthetők meg.</w:t>
      </w:r>
    </w:p>
    <w:p w14:paraId="3A756F59" w14:textId="016244B4" w:rsidR="00787A42" w:rsidRDefault="00787A42" w:rsidP="00787A42">
      <w:pPr>
        <w:pStyle w:val="ThesisSzveg"/>
      </w:pPr>
      <w:r>
        <w:t xml:space="preserve">Az egyes paraméterek szerinti szűréseket adatbázis lekérések segítségével végzi el a program. A város feltétel ellenőrzéséhez a program összevonja a </w:t>
      </w:r>
      <w:r w:rsidRPr="00117F2B">
        <w:rPr>
          <w:i/>
        </w:rPr>
        <w:t>rooms</w:t>
      </w:r>
      <w:r>
        <w:t xml:space="preserve">, </w:t>
      </w:r>
      <w:r w:rsidRPr="00117F2B">
        <w:rPr>
          <w:i/>
        </w:rPr>
        <w:t>accommodations</w:t>
      </w:r>
      <w:r>
        <w:t xml:space="preserve"> és </w:t>
      </w:r>
      <w:r w:rsidRPr="00ED7FF9">
        <w:rPr>
          <w:i/>
        </w:rPr>
        <w:t>address</w:t>
      </w:r>
      <w:r>
        <w:t xml:space="preserve"> táblákat egy kétszintű JOIN utasításban. A felszereltség és szolgáltatás feltételek ellenőrzéséhez az Active Record egy hasznos tulajdonságát használtam ki. A </w:t>
      </w:r>
      <w:r w:rsidRPr="00117F2B">
        <w:rPr>
          <w:i/>
        </w:rPr>
        <w:t>where</w:t>
      </w:r>
      <w:r>
        <w:t xml:space="preserve"> parancs feltéte</w:t>
      </w:r>
      <w:r w:rsidR="00117F2B">
        <w:t>le</w:t>
      </w:r>
      <w:r>
        <w:t xml:space="preserve">i közé lehetőség van tömb megadására, </w:t>
      </w:r>
      <w:r w:rsidR="00117F2B">
        <w:t>és ekkor az utasítás</w:t>
      </w:r>
      <w:r w:rsidR="00ED7FF9">
        <w:t xml:space="preserve"> az</w:t>
      </w:r>
      <w:r w:rsidR="00117F2B">
        <w:t xml:space="preserve"> egy-sok vagy sok-sok kapcsolat összes, a tömbben megadott azonosítóval e</w:t>
      </w:r>
      <w:r w:rsidR="00ED7FF9">
        <w:t>gyező találatát szolgáltatja. A</w:t>
      </w:r>
      <w:r w:rsidR="00117F2B">
        <w:t xml:space="preserve"> parancs eredményének és a feltételek</w:t>
      </w:r>
      <w:r w:rsidR="0040062C">
        <w:t xml:space="preserve"> számának</w:t>
      </w:r>
      <w:r w:rsidR="00117F2B">
        <w:t xml:space="preserve"> összehasonlításával ellenőrizhető, hogy egy adott szoba rendelkezik-e minden felszereltséggel, vagy egy szálláshely rendelkezik-e minden szolgáltatással. A dátum szerinti szűrést a </w:t>
      </w:r>
      <w:r w:rsidR="00117F2B" w:rsidRPr="00117F2B">
        <w:rPr>
          <w:i/>
        </w:rPr>
        <w:t>BookingsHelper</w:t>
      </w:r>
      <w:r w:rsidR="00117F2B">
        <w:t xml:space="preserve"> </w:t>
      </w:r>
      <w:r w:rsidR="00117F2B" w:rsidRPr="00117F2B">
        <w:rPr>
          <w:i/>
        </w:rPr>
        <w:t>is_bookable</w:t>
      </w:r>
      <w:r w:rsidR="00117F2B">
        <w:t xml:space="preserve"> metódusa végzi. A metódus ellenőrzi, hogy az adott szoba szerepel-e olyan foglalásban, amelynek ideje a kiválasztott időszakkal egybeesik</w:t>
      </w:r>
      <w:r w:rsidR="0040062C">
        <w:t xml:space="preserve"> és nem valamelyik felhasználó dedikált kosara</w:t>
      </w:r>
      <w:r w:rsidR="00117F2B">
        <w:t>. Ha az egybeesések száma eléri a szobák mennyiségének számát, akkor az adott időszakra nincs szabad szoba a kiválasztott típusból.</w:t>
      </w:r>
      <w:r w:rsidR="0017405A">
        <w:t xml:space="preserve"> Az </w:t>
      </w:r>
      <w:r w:rsidR="0017405A" w:rsidRPr="0040062C">
        <w:rPr>
          <w:i/>
        </w:rPr>
        <w:t>is_bookable</w:t>
      </w:r>
      <w:r w:rsidR="0017405A">
        <w:t xml:space="preserve">, és az általa használt </w:t>
      </w:r>
      <w:r w:rsidR="0017405A" w:rsidRPr="0040062C">
        <w:rPr>
          <w:i/>
        </w:rPr>
        <w:t>overlaps</w:t>
      </w:r>
      <w:r w:rsidR="0017405A">
        <w:t xml:space="preserve"> metódusokat mutatja be az alábbi kódrészlet.</w:t>
      </w:r>
    </w:p>
    <w:p w14:paraId="18BCB764" w14:textId="77777777" w:rsidR="0017405A" w:rsidRDefault="0017405A" w:rsidP="0017405A">
      <w:pPr>
        <w:autoSpaceDE w:val="0"/>
        <w:autoSpaceDN w:val="0"/>
        <w:adjustRightInd w:val="0"/>
        <w:spacing w:after="0" w:line="240" w:lineRule="auto"/>
        <w:ind w:left="709"/>
        <w:rPr>
          <w:rFonts w:ascii="Menlo" w:hAnsi="Menlo" w:cs="Menlo"/>
          <w:noProof/>
          <w:sz w:val="24"/>
          <w:szCs w:val="24"/>
        </w:rPr>
      </w:pPr>
      <w:r>
        <w:rPr>
          <w:rFonts w:ascii="Menlo" w:hAnsi="Menlo" w:cs="Menlo"/>
          <w:b/>
          <w:bCs/>
          <w:noProof/>
          <w:color w:val="008800"/>
          <w:sz w:val="24"/>
          <w:szCs w:val="24"/>
        </w:rPr>
        <w:t>def</w:t>
      </w:r>
      <w:r>
        <w:rPr>
          <w:rFonts w:ascii="Menlo" w:hAnsi="Menlo" w:cs="Menlo"/>
          <w:noProof/>
          <w:sz w:val="24"/>
          <w:szCs w:val="24"/>
        </w:rPr>
        <w:t xml:space="preserve"> </w:t>
      </w:r>
      <w:r>
        <w:rPr>
          <w:rFonts w:ascii="Menlo" w:hAnsi="Menlo" w:cs="Menlo"/>
          <w:b/>
          <w:bCs/>
          <w:noProof/>
          <w:color w:val="BB0066"/>
          <w:sz w:val="24"/>
          <w:szCs w:val="24"/>
        </w:rPr>
        <w:t>self</w:t>
      </w:r>
      <w:r>
        <w:rPr>
          <w:rFonts w:ascii="Menlo" w:hAnsi="Menlo" w:cs="Menlo"/>
          <w:noProof/>
          <w:sz w:val="24"/>
          <w:szCs w:val="24"/>
        </w:rPr>
        <w:t>.</w:t>
      </w:r>
      <w:r>
        <w:rPr>
          <w:rFonts w:ascii="Menlo" w:hAnsi="Menlo" w:cs="Menlo"/>
          <w:b/>
          <w:bCs/>
          <w:noProof/>
          <w:color w:val="0066BB"/>
          <w:sz w:val="24"/>
          <w:szCs w:val="24"/>
        </w:rPr>
        <w:t>is_bookable</w:t>
      </w:r>
      <w:r>
        <w:rPr>
          <w:rFonts w:ascii="Menlo" w:hAnsi="Menlo" w:cs="Menlo"/>
          <w:noProof/>
          <w:sz w:val="24"/>
          <w:szCs w:val="24"/>
        </w:rPr>
        <w:t>(room, start_date, end_date)</w:t>
      </w:r>
    </w:p>
    <w:p w14:paraId="1AD42BD1" w14:textId="77777777" w:rsidR="0017405A" w:rsidRDefault="0017405A" w:rsidP="0017405A">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if</w:t>
      </w:r>
      <w:r>
        <w:rPr>
          <w:rFonts w:ascii="Menlo" w:hAnsi="Menlo" w:cs="Menlo"/>
          <w:noProof/>
          <w:sz w:val="24"/>
          <w:szCs w:val="24"/>
        </w:rPr>
        <w:t xml:space="preserve"> start_date.nil? &amp;&amp; end_date.nil?</w:t>
      </w:r>
    </w:p>
    <w:p w14:paraId="58A1C0C3" w14:textId="77777777" w:rsidR="0017405A" w:rsidRDefault="0017405A" w:rsidP="0017405A">
      <w:pPr>
        <w:autoSpaceDE w:val="0"/>
        <w:autoSpaceDN w:val="0"/>
        <w:adjustRightInd w:val="0"/>
        <w:spacing w:after="0" w:line="240" w:lineRule="auto"/>
        <w:ind w:left="1276"/>
        <w:rPr>
          <w:rFonts w:ascii="Menlo" w:hAnsi="Menlo" w:cs="Menlo"/>
          <w:noProof/>
          <w:sz w:val="24"/>
          <w:szCs w:val="24"/>
        </w:rPr>
      </w:pPr>
      <w:r>
        <w:rPr>
          <w:rFonts w:ascii="Menlo" w:hAnsi="Menlo" w:cs="Menlo"/>
          <w:b/>
          <w:bCs/>
          <w:noProof/>
          <w:color w:val="008800"/>
          <w:sz w:val="24"/>
          <w:szCs w:val="24"/>
        </w:rPr>
        <w:t>return</w:t>
      </w:r>
      <w:r>
        <w:rPr>
          <w:rFonts w:ascii="Menlo" w:hAnsi="Menlo" w:cs="Menlo"/>
          <w:noProof/>
          <w:sz w:val="24"/>
          <w:szCs w:val="24"/>
        </w:rPr>
        <w:t xml:space="preserve"> </w:t>
      </w:r>
      <w:r>
        <w:rPr>
          <w:rFonts w:ascii="Menlo" w:hAnsi="Menlo" w:cs="Menlo"/>
          <w:noProof/>
          <w:color w:val="008800"/>
          <w:sz w:val="24"/>
          <w:szCs w:val="24"/>
        </w:rPr>
        <w:t>true</w:t>
      </w:r>
    </w:p>
    <w:p w14:paraId="506CD424" w14:textId="77777777" w:rsidR="0017405A" w:rsidRDefault="0017405A" w:rsidP="0017405A">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end</w:t>
      </w:r>
    </w:p>
    <w:p w14:paraId="7A133C65" w14:textId="77777777" w:rsidR="0017405A" w:rsidRDefault="0017405A" w:rsidP="0017405A">
      <w:pPr>
        <w:autoSpaceDE w:val="0"/>
        <w:autoSpaceDN w:val="0"/>
        <w:adjustRightInd w:val="0"/>
        <w:spacing w:after="0" w:line="240" w:lineRule="auto"/>
        <w:ind w:left="993"/>
        <w:rPr>
          <w:rFonts w:ascii="Menlo" w:hAnsi="Menlo" w:cs="Menlo"/>
          <w:noProof/>
          <w:sz w:val="24"/>
          <w:szCs w:val="24"/>
        </w:rPr>
      </w:pPr>
    </w:p>
    <w:p w14:paraId="4F00EE4B" w14:textId="77777777" w:rsidR="0017405A" w:rsidRDefault="0017405A" w:rsidP="0017405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 xml:space="preserve">bookings = </w:t>
      </w:r>
      <w:r>
        <w:rPr>
          <w:rFonts w:ascii="Menlo" w:hAnsi="Menlo" w:cs="Menlo"/>
          <w:b/>
          <w:bCs/>
          <w:noProof/>
          <w:color w:val="003366"/>
          <w:sz w:val="24"/>
          <w:szCs w:val="24"/>
        </w:rPr>
        <w:t>Booking</w:t>
      </w:r>
      <w:r>
        <w:rPr>
          <w:rFonts w:ascii="Menlo" w:hAnsi="Menlo" w:cs="Menlo"/>
          <w:noProof/>
          <w:sz w:val="24"/>
          <w:szCs w:val="24"/>
        </w:rPr>
        <w:t>.joins(</w:t>
      </w:r>
      <w:r>
        <w:rPr>
          <w:rFonts w:ascii="Menlo" w:hAnsi="Menlo" w:cs="Menlo"/>
          <w:noProof/>
          <w:color w:val="AA6600"/>
          <w:sz w:val="24"/>
          <w:szCs w:val="24"/>
        </w:rPr>
        <w:t>:rooms</w:t>
      </w:r>
      <w:r>
        <w:rPr>
          <w:rFonts w:ascii="Menlo" w:hAnsi="Menlo" w:cs="Menlo"/>
          <w:noProof/>
          <w:sz w:val="24"/>
          <w:szCs w:val="24"/>
        </w:rPr>
        <w:t>).where.not(</w:t>
      </w:r>
      <w:r>
        <w:rPr>
          <w:rFonts w:ascii="Menlo" w:hAnsi="Menlo" w:cs="Menlo"/>
          <w:noProof/>
          <w:color w:val="DD2200"/>
          <w:sz w:val="24"/>
          <w:szCs w:val="24"/>
        </w:rPr>
        <w:t>'state'</w:t>
      </w:r>
      <w:r>
        <w:rPr>
          <w:rFonts w:ascii="Menlo" w:hAnsi="Menlo" w:cs="Menlo"/>
          <w:noProof/>
          <w:sz w:val="24"/>
          <w:szCs w:val="24"/>
        </w:rPr>
        <w:t xml:space="preserve"> =&gt; </w:t>
      </w:r>
      <w:r>
        <w:rPr>
          <w:rFonts w:ascii="Menlo" w:hAnsi="Menlo" w:cs="Menlo"/>
          <w:noProof/>
          <w:color w:val="DD2200"/>
          <w:sz w:val="24"/>
          <w:szCs w:val="24"/>
        </w:rPr>
        <w:t>'CART'</w:t>
      </w:r>
      <w:r>
        <w:rPr>
          <w:rFonts w:ascii="Menlo" w:hAnsi="Menlo" w:cs="Menlo"/>
          <w:noProof/>
          <w:sz w:val="24"/>
          <w:szCs w:val="24"/>
        </w:rPr>
        <w:t>).where(</w:t>
      </w:r>
      <w:r>
        <w:rPr>
          <w:rFonts w:ascii="Menlo" w:hAnsi="Menlo" w:cs="Menlo"/>
          <w:noProof/>
          <w:color w:val="DD2200"/>
          <w:sz w:val="24"/>
          <w:szCs w:val="24"/>
        </w:rPr>
        <w:t>'rooms.id'</w:t>
      </w:r>
      <w:r>
        <w:rPr>
          <w:rFonts w:ascii="Menlo" w:hAnsi="Menlo" w:cs="Menlo"/>
          <w:noProof/>
          <w:sz w:val="24"/>
          <w:szCs w:val="24"/>
        </w:rPr>
        <w:t xml:space="preserve"> =&gt; room.id)</w:t>
      </w:r>
    </w:p>
    <w:p w14:paraId="71C299F8" w14:textId="77777777" w:rsidR="0017405A" w:rsidRDefault="0017405A" w:rsidP="0017405A">
      <w:pPr>
        <w:autoSpaceDE w:val="0"/>
        <w:autoSpaceDN w:val="0"/>
        <w:adjustRightInd w:val="0"/>
        <w:spacing w:after="0" w:line="240" w:lineRule="auto"/>
        <w:ind w:left="993"/>
        <w:rPr>
          <w:rFonts w:ascii="Menlo" w:hAnsi="Menlo" w:cs="Menlo"/>
          <w:noProof/>
          <w:sz w:val="24"/>
          <w:szCs w:val="24"/>
        </w:rPr>
      </w:pPr>
    </w:p>
    <w:p w14:paraId="5199C06B" w14:textId="77777777" w:rsidR="0017405A" w:rsidRDefault="0017405A" w:rsidP="0017405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 xml:space="preserve">overlapping = </w:t>
      </w:r>
      <w:r>
        <w:rPr>
          <w:rFonts w:ascii="Menlo" w:hAnsi="Menlo" w:cs="Menlo"/>
          <w:b/>
          <w:bCs/>
          <w:noProof/>
          <w:color w:val="0000DD"/>
          <w:sz w:val="24"/>
          <w:szCs w:val="24"/>
        </w:rPr>
        <w:t>0</w:t>
      </w:r>
    </w:p>
    <w:p w14:paraId="1277B67F" w14:textId="77777777" w:rsidR="0017405A" w:rsidRDefault="0017405A" w:rsidP="0017405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 xml:space="preserve">bookings.each </w:t>
      </w:r>
      <w:r>
        <w:rPr>
          <w:rFonts w:ascii="Menlo" w:hAnsi="Menlo" w:cs="Menlo"/>
          <w:b/>
          <w:bCs/>
          <w:noProof/>
          <w:color w:val="008800"/>
          <w:sz w:val="24"/>
          <w:szCs w:val="24"/>
        </w:rPr>
        <w:t>do</w:t>
      </w:r>
      <w:r>
        <w:rPr>
          <w:rFonts w:ascii="Menlo" w:hAnsi="Menlo" w:cs="Menlo"/>
          <w:noProof/>
          <w:sz w:val="24"/>
          <w:szCs w:val="24"/>
        </w:rPr>
        <w:t xml:space="preserve"> |b|</w:t>
      </w:r>
    </w:p>
    <w:p w14:paraId="15A0CFA6" w14:textId="77777777" w:rsidR="0017405A" w:rsidRDefault="0017405A" w:rsidP="0017405A">
      <w:pPr>
        <w:autoSpaceDE w:val="0"/>
        <w:autoSpaceDN w:val="0"/>
        <w:adjustRightInd w:val="0"/>
        <w:spacing w:after="0" w:line="240" w:lineRule="auto"/>
        <w:ind w:left="1276"/>
        <w:rPr>
          <w:rFonts w:ascii="Menlo" w:hAnsi="Menlo" w:cs="Menlo"/>
          <w:noProof/>
          <w:sz w:val="24"/>
          <w:szCs w:val="24"/>
        </w:rPr>
      </w:pPr>
      <w:r>
        <w:rPr>
          <w:rFonts w:ascii="Menlo" w:hAnsi="Menlo" w:cs="Menlo"/>
          <w:b/>
          <w:bCs/>
          <w:noProof/>
          <w:color w:val="008800"/>
          <w:sz w:val="24"/>
          <w:szCs w:val="24"/>
        </w:rPr>
        <w:t>if</w:t>
      </w:r>
      <w:r>
        <w:rPr>
          <w:rFonts w:ascii="Menlo" w:hAnsi="Menlo" w:cs="Menlo"/>
          <w:noProof/>
          <w:sz w:val="24"/>
          <w:szCs w:val="24"/>
        </w:rPr>
        <w:t xml:space="preserve"> overlaps(start_date, end_date, b)</w:t>
      </w:r>
    </w:p>
    <w:p w14:paraId="554ADEE8" w14:textId="77777777" w:rsidR="0017405A" w:rsidRDefault="0017405A" w:rsidP="0017405A">
      <w:pPr>
        <w:autoSpaceDE w:val="0"/>
        <w:autoSpaceDN w:val="0"/>
        <w:adjustRightInd w:val="0"/>
        <w:spacing w:after="0" w:line="240" w:lineRule="auto"/>
        <w:ind w:left="1560"/>
        <w:rPr>
          <w:rFonts w:ascii="Menlo" w:hAnsi="Menlo" w:cs="Menlo"/>
          <w:noProof/>
          <w:sz w:val="24"/>
          <w:szCs w:val="24"/>
        </w:rPr>
      </w:pPr>
      <w:r>
        <w:rPr>
          <w:rFonts w:ascii="Menlo" w:hAnsi="Menlo" w:cs="Menlo"/>
          <w:noProof/>
          <w:sz w:val="24"/>
          <w:szCs w:val="24"/>
        </w:rPr>
        <w:t xml:space="preserve">overlapping += </w:t>
      </w:r>
      <w:r>
        <w:rPr>
          <w:rFonts w:ascii="Menlo" w:hAnsi="Menlo" w:cs="Menlo"/>
          <w:b/>
          <w:bCs/>
          <w:noProof/>
          <w:color w:val="0000DD"/>
          <w:sz w:val="24"/>
          <w:szCs w:val="24"/>
        </w:rPr>
        <w:t>1</w:t>
      </w:r>
    </w:p>
    <w:p w14:paraId="34564EB0" w14:textId="77777777" w:rsidR="0017405A" w:rsidRDefault="0017405A" w:rsidP="0017405A">
      <w:pPr>
        <w:autoSpaceDE w:val="0"/>
        <w:autoSpaceDN w:val="0"/>
        <w:adjustRightInd w:val="0"/>
        <w:spacing w:after="0" w:line="240" w:lineRule="auto"/>
        <w:ind w:left="1276"/>
        <w:rPr>
          <w:rFonts w:ascii="Menlo" w:hAnsi="Menlo" w:cs="Menlo"/>
          <w:noProof/>
          <w:sz w:val="24"/>
          <w:szCs w:val="24"/>
        </w:rPr>
      </w:pPr>
      <w:r>
        <w:rPr>
          <w:rFonts w:ascii="Menlo" w:hAnsi="Menlo" w:cs="Menlo"/>
          <w:b/>
          <w:bCs/>
          <w:noProof/>
          <w:color w:val="008800"/>
          <w:sz w:val="24"/>
          <w:szCs w:val="24"/>
        </w:rPr>
        <w:t>end</w:t>
      </w:r>
    </w:p>
    <w:p w14:paraId="6E1578B2" w14:textId="77777777" w:rsidR="0017405A" w:rsidRDefault="0017405A" w:rsidP="0017405A">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end</w:t>
      </w:r>
    </w:p>
    <w:p w14:paraId="48C43ECC" w14:textId="77777777" w:rsidR="0017405A" w:rsidRDefault="0017405A" w:rsidP="0017405A">
      <w:pPr>
        <w:autoSpaceDE w:val="0"/>
        <w:autoSpaceDN w:val="0"/>
        <w:adjustRightInd w:val="0"/>
        <w:spacing w:after="0" w:line="240" w:lineRule="auto"/>
        <w:ind w:left="993"/>
        <w:rPr>
          <w:rFonts w:ascii="Menlo" w:hAnsi="Menlo" w:cs="Menlo"/>
          <w:noProof/>
          <w:sz w:val="24"/>
          <w:szCs w:val="24"/>
        </w:rPr>
      </w:pPr>
    </w:p>
    <w:p w14:paraId="2BA9F4F2" w14:textId="77777777" w:rsidR="0017405A" w:rsidRDefault="0017405A" w:rsidP="0017405A">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lastRenderedPageBreak/>
        <w:t>return</w:t>
      </w:r>
      <w:r>
        <w:rPr>
          <w:rFonts w:ascii="Menlo" w:hAnsi="Menlo" w:cs="Menlo"/>
          <w:noProof/>
          <w:sz w:val="24"/>
          <w:szCs w:val="24"/>
        </w:rPr>
        <w:t xml:space="preserve"> </w:t>
      </w:r>
      <w:r>
        <w:rPr>
          <w:rFonts w:ascii="Menlo" w:hAnsi="Menlo" w:cs="Menlo"/>
          <w:noProof/>
          <w:color w:val="008800"/>
          <w:sz w:val="24"/>
          <w:szCs w:val="24"/>
        </w:rPr>
        <w:t>true</w:t>
      </w:r>
      <w:r>
        <w:rPr>
          <w:rFonts w:ascii="Menlo" w:hAnsi="Menlo" w:cs="Menlo"/>
          <w:noProof/>
          <w:sz w:val="24"/>
          <w:szCs w:val="24"/>
        </w:rPr>
        <w:t xml:space="preserve"> </w:t>
      </w:r>
      <w:r>
        <w:rPr>
          <w:rFonts w:ascii="Menlo" w:hAnsi="Menlo" w:cs="Menlo"/>
          <w:b/>
          <w:bCs/>
          <w:noProof/>
          <w:color w:val="008800"/>
          <w:sz w:val="24"/>
          <w:szCs w:val="24"/>
        </w:rPr>
        <w:t>if</w:t>
      </w:r>
      <w:r>
        <w:rPr>
          <w:rFonts w:ascii="Menlo" w:hAnsi="Menlo" w:cs="Menlo"/>
          <w:noProof/>
          <w:sz w:val="24"/>
          <w:szCs w:val="24"/>
        </w:rPr>
        <w:t xml:space="preserve"> overlapping &lt; room.num_of_this</w:t>
      </w:r>
    </w:p>
    <w:p w14:paraId="3226C3C7" w14:textId="77777777" w:rsidR="0017405A" w:rsidRDefault="0017405A" w:rsidP="0017405A">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return</w:t>
      </w:r>
      <w:r>
        <w:rPr>
          <w:rFonts w:ascii="Menlo" w:hAnsi="Menlo" w:cs="Menlo"/>
          <w:noProof/>
          <w:sz w:val="24"/>
          <w:szCs w:val="24"/>
        </w:rPr>
        <w:t xml:space="preserve"> </w:t>
      </w:r>
      <w:r>
        <w:rPr>
          <w:rFonts w:ascii="Menlo" w:hAnsi="Menlo" w:cs="Menlo"/>
          <w:noProof/>
          <w:color w:val="008800"/>
          <w:sz w:val="24"/>
          <w:szCs w:val="24"/>
        </w:rPr>
        <w:t>false</w:t>
      </w:r>
    </w:p>
    <w:p w14:paraId="1431774C" w14:textId="77777777" w:rsidR="0017405A" w:rsidRDefault="0017405A" w:rsidP="0017405A">
      <w:pPr>
        <w:autoSpaceDE w:val="0"/>
        <w:autoSpaceDN w:val="0"/>
        <w:adjustRightInd w:val="0"/>
        <w:spacing w:after="0" w:line="240" w:lineRule="auto"/>
        <w:ind w:left="709"/>
        <w:rPr>
          <w:rFonts w:ascii="Menlo" w:hAnsi="Menlo" w:cs="Menlo"/>
          <w:noProof/>
          <w:sz w:val="24"/>
          <w:szCs w:val="24"/>
        </w:rPr>
      </w:pPr>
      <w:r>
        <w:rPr>
          <w:rFonts w:ascii="Menlo" w:hAnsi="Menlo" w:cs="Menlo"/>
          <w:b/>
          <w:bCs/>
          <w:noProof/>
          <w:color w:val="008800"/>
          <w:sz w:val="24"/>
          <w:szCs w:val="24"/>
        </w:rPr>
        <w:t>end</w:t>
      </w:r>
    </w:p>
    <w:p w14:paraId="2F6D41D8" w14:textId="77777777" w:rsidR="0017405A" w:rsidRDefault="0017405A" w:rsidP="0017405A">
      <w:pPr>
        <w:autoSpaceDE w:val="0"/>
        <w:autoSpaceDN w:val="0"/>
        <w:adjustRightInd w:val="0"/>
        <w:spacing w:after="0" w:line="240" w:lineRule="auto"/>
        <w:ind w:left="709"/>
        <w:rPr>
          <w:rFonts w:ascii="Menlo" w:hAnsi="Menlo" w:cs="Menlo"/>
          <w:noProof/>
          <w:sz w:val="24"/>
          <w:szCs w:val="24"/>
        </w:rPr>
      </w:pPr>
      <w:r>
        <w:rPr>
          <w:rFonts w:ascii="Menlo" w:hAnsi="Menlo" w:cs="Menlo"/>
          <w:b/>
          <w:bCs/>
          <w:noProof/>
          <w:color w:val="008800"/>
          <w:sz w:val="24"/>
          <w:szCs w:val="24"/>
        </w:rPr>
        <w:t>def</w:t>
      </w:r>
      <w:r>
        <w:rPr>
          <w:rFonts w:ascii="Menlo" w:hAnsi="Menlo" w:cs="Menlo"/>
          <w:noProof/>
          <w:sz w:val="24"/>
          <w:szCs w:val="24"/>
        </w:rPr>
        <w:t xml:space="preserve"> </w:t>
      </w:r>
      <w:r>
        <w:rPr>
          <w:rFonts w:ascii="Menlo" w:hAnsi="Menlo" w:cs="Menlo"/>
          <w:b/>
          <w:bCs/>
          <w:noProof/>
          <w:color w:val="BB0066"/>
          <w:sz w:val="24"/>
          <w:szCs w:val="24"/>
        </w:rPr>
        <w:t>self</w:t>
      </w:r>
      <w:r>
        <w:rPr>
          <w:rFonts w:ascii="Menlo" w:hAnsi="Menlo" w:cs="Menlo"/>
          <w:noProof/>
          <w:sz w:val="24"/>
          <w:szCs w:val="24"/>
        </w:rPr>
        <w:t>.</w:t>
      </w:r>
      <w:r>
        <w:rPr>
          <w:rFonts w:ascii="Menlo" w:hAnsi="Menlo" w:cs="Menlo"/>
          <w:b/>
          <w:bCs/>
          <w:noProof/>
          <w:color w:val="0066BB"/>
          <w:sz w:val="24"/>
          <w:szCs w:val="24"/>
        </w:rPr>
        <w:t>overlaps</w:t>
      </w:r>
      <w:r>
        <w:rPr>
          <w:rFonts w:ascii="Menlo" w:hAnsi="Menlo" w:cs="Menlo"/>
          <w:noProof/>
          <w:sz w:val="24"/>
          <w:szCs w:val="24"/>
        </w:rPr>
        <w:t>(start_date, end_date, base)</w:t>
      </w:r>
    </w:p>
    <w:p w14:paraId="0D83DB3B" w14:textId="77777777" w:rsidR="0017405A" w:rsidRDefault="0017405A" w:rsidP="0017405A">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if</w:t>
      </w:r>
      <w:r>
        <w:rPr>
          <w:rFonts w:ascii="Menlo" w:hAnsi="Menlo" w:cs="Menlo"/>
          <w:noProof/>
          <w:sz w:val="24"/>
          <w:szCs w:val="24"/>
        </w:rPr>
        <w:t xml:space="preserve"> start_date == base.end_date</w:t>
      </w:r>
    </w:p>
    <w:p w14:paraId="167E1F28" w14:textId="77777777" w:rsidR="0017405A" w:rsidRDefault="0017405A" w:rsidP="0017405A">
      <w:pPr>
        <w:autoSpaceDE w:val="0"/>
        <w:autoSpaceDN w:val="0"/>
        <w:adjustRightInd w:val="0"/>
        <w:spacing w:after="0" w:line="240" w:lineRule="auto"/>
        <w:ind w:left="1276"/>
        <w:rPr>
          <w:rFonts w:ascii="Menlo" w:hAnsi="Menlo" w:cs="Menlo"/>
          <w:noProof/>
          <w:sz w:val="24"/>
          <w:szCs w:val="24"/>
        </w:rPr>
      </w:pPr>
      <w:r>
        <w:rPr>
          <w:rFonts w:ascii="Menlo" w:hAnsi="Menlo" w:cs="Menlo"/>
          <w:b/>
          <w:bCs/>
          <w:noProof/>
          <w:color w:val="008800"/>
          <w:sz w:val="24"/>
          <w:szCs w:val="24"/>
        </w:rPr>
        <w:t>return</w:t>
      </w:r>
      <w:r>
        <w:rPr>
          <w:rFonts w:ascii="Menlo" w:hAnsi="Menlo" w:cs="Menlo"/>
          <w:noProof/>
          <w:sz w:val="24"/>
          <w:szCs w:val="24"/>
        </w:rPr>
        <w:t xml:space="preserve"> </w:t>
      </w:r>
      <w:r>
        <w:rPr>
          <w:rFonts w:ascii="Menlo" w:hAnsi="Menlo" w:cs="Menlo"/>
          <w:noProof/>
          <w:color w:val="008800"/>
          <w:sz w:val="24"/>
          <w:szCs w:val="24"/>
        </w:rPr>
        <w:t>false</w:t>
      </w:r>
    </w:p>
    <w:p w14:paraId="7F7E0843" w14:textId="77777777" w:rsidR="0017405A" w:rsidRDefault="0017405A" w:rsidP="0017405A">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elsif</w:t>
      </w:r>
      <w:r>
        <w:rPr>
          <w:rFonts w:ascii="Menlo" w:hAnsi="Menlo" w:cs="Menlo"/>
          <w:noProof/>
          <w:sz w:val="24"/>
          <w:szCs w:val="24"/>
        </w:rPr>
        <w:t xml:space="preserve"> end_date == base.start_date</w:t>
      </w:r>
    </w:p>
    <w:p w14:paraId="210FDE2A" w14:textId="77777777" w:rsidR="0017405A" w:rsidRDefault="0017405A" w:rsidP="0017405A">
      <w:pPr>
        <w:autoSpaceDE w:val="0"/>
        <w:autoSpaceDN w:val="0"/>
        <w:adjustRightInd w:val="0"/>
        <w:spacing w:after="0" w:line="240" w:lineRule="auto"/>
        <w:ind w:left="1276"/>
        <w:rPr>
          <w:rFonts w:ascii="Menlo" w:hAnsi="Menlo" w:cs="Menlo"/>
          <w:noProof/>
          <w:sz w:val="24"/>
          <w:szCs w:val="24"/>
        </w:rPr>
      </w:pPr>
      <w:r>
        <w:rPr>
          <w:rFonts w:ascii="Menlo" w:hAnsi="Menlo" w:cs="Menlo"/>
          <w:b/>
          <w:bCs/>
          <w:noProof/>
          <w:color w:val="008800"/>
          <w:sz w:val="24"/>
          <w:szCs w:val="24"/>
        </w:rPr>
        <w:t>return</w:t>
      </w:r>
      <w:r>
        <w:rPr>
          <w:rFonts w:ascii="Menlo" w:hAnsi="Menlo" w:cs="Menlo"/>
          <w:noProof/>
          <w:sz w:val="24"/>
          <w:szCs w:val="24"/>
        </w:rPr>
        <w:t xml:space="preserve"> </w:t>
      </w:r>
      <w:r>
        <w:rPr>
          <w:rFonts w:ascii="Menlo" w:hAnsi="Menlo" w:cs="Menlo"/>
          <w:noProof/>
          <w:color w:val="008800"/>
          <w:sz w:val="24"/>
          <w:szCs w:val="24"/>
        </w:rPr>
        <w:t>false</w:t>
      </w:r>
    </w:p>
    <w:p w14:paraId="78CAB36B" w14:textId="77777777" w:rsidR="0017405A" w:rsidRDefault="0017405A" w:rsidP="0017405A">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else</w:t>
      </w:r>
    </w:p>
    <w:p w14:paraId="1351F8A0" w14:textId="77777777" w:rsidR="0017405A" w:rsidRDefault="0017405A" w:rsidP="0017405A">
      <w:pPr>
        <w:autoSpaceDE w:val="0"/>
        <w:autoSpaceDN w:val="0"/>
        <w:adjustRightInd w:val="0"/>
        <w:spacing w:after="0" w:line="240" w:lineRule="auto"/>
        <w:ind w:left="1276"/>
        <w:rPr>
          <w:rFonts w:ascii="Menlo" w:hAnsi="Menlo" w:cs="Menlo"/>
          <w:noProof/>
          <w:sz w:val="24"/>
          <w:szCs w:val="24"/>
        </w:rPr>
      </w:pPr>
      <w:r>
        <w:rPr>
          <w:rFonts w:ascii="Menlo" w:hAnsi="Menlo" w:cs="Menlo"/>
          <w:b/>
          <w:bCs/>
          <w:noProof/>
          <w:color w:val="008800"/>
          <w:sz w:val="24"/>
          <w:szCs w:val="24"/>
        </w:rPr>
        <w:t>return</w:t>
      </w:r>
      <w:r>
        <w:rPr>
          <w:rFonts w:ascii="Menlo" w:hAnsi="Menlo" w:cs="Menlo"/>
          <w:noProof/>
          <w:sz w:val="24"/>
          <w:szCs w:val="24"/>
        </w:rPr>
        <w:t xml:space="preserve"> (start_date - base.end_date) * (base.start_date - end_date) &gt;= </w:t>
      </w:r>
      <w:r>
        <w:rPr>
          <w:rFonts w:ascii="Menlo" w:hAnsi="Menlo" w:cs="Menlo"/>
          <w:b/>
          <w:bCs/>
          <w:noProof/>
          <w:color w:val="0000DD"/>
          <w:sz w:val="24"/>
          <w:szCs w:val="24"/>
        </w:rPr>
        <w:t>0</w:t>
      </w:r>
    </w:p>
    <w:p w14:paraId="4ABBC334" w14:textId="77777777" w:rsidR="0017405A" w:rsidRDefault="0017405A" w:rsidP="0017405A">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end</w:t>
      </w:r>
    </w:p>
    <w:p w14:paraId="0931F1D6" w14:textId="64FFD379" w:rsidR="0017405A" w:rsidRDefault="0017405A" w:rsidP="0017405A">
      <w:pPr>
        <w:autoSpaceDE w:val="0"/>
        <w:autoSpaceDN w:val="0"/>
        <w:adjustRightInd w:val="0"/>
        <w:spacing w:after="320" w:line="240" w:lineRule="auto"/>
        <w:ind w:left="709"/>
        <w:rPr>
          <w:rFonts w:ascii="Menlo" w:hAnsi="Menlo" w:cs="Menlo"/>
          <w:b/>
          <w:bCs/>
          <w:noProof/>
          <w:color w:val="008800"/>
          <w:sz w:val="24"/>
          <w:szCs w:val="24"/>
        </w:rPr>
      </w:pPr>
      <w:r>
        <w:rPr>
          <w:rFonts w:ascii="Menlo" w:hAnsi="Menlo" w:cs="Menlo"/>
          <w:b/>
          <w:bCs/>
          <w:noProof/>
          <w:color w:val="008800"/>
          <w:sz w:val="24"/>
          <w:szCs w:val="24"/>
        </w:rPr>
        <w:t>end</w:t>
      </w:r>
    </w:p>
    <w:p w14:paraId="13C6E9FB" w14:textId="6763A4A1" w:rsidR="0040062C" w:rsidRPr="0017405A" w:rsidRDefault="0040062C" w:rsidP="0040062C">
      <w:pPr>
        <w:pStyle w:val="ThesisSzveg"/>
        <w:rPr>
          <w:noProof/>
        </w:rPr>
      </w:pPr>
      <w:r>
        <w:rPr>
          <w:noProof/>
        </w:rPr>
        <w:t xml:space="preserve">Az </w:t>
      </w:r>
      <w:r w:rsidRPr="0040062C">
        <w:rPr>
          <w:i/>
          <w:noProof/>
        </w:rPr>
        <w:t>overlaps</w:t>
      </w:r>
      <w:r>
        <w:rPr>
          <w:noProof/>
        </w:rPr>
        <w:t xml:space="preserve"> metódus két időszak metszetét vizsgálja. Megengedett átfedés az, ha a két időpont kezdő és vég, illetve vég és kezdő dátuma megegyezik, hiszen egy szálláshely szobáját délelőtt kell elhagyni, és délután már új vendéget fogadhat.</w:t>
      </w:r>
    </w:p>
    <w:p w14:paraId="47E071E7" w14:textId="77777777" w:rsidR="00E40DAB" w:rsidRDefault="002B53A1" w:rsidP="00E40DAB">
      <w:pPr>
        <w:pStyle w:val="Cmsor2"/>
        <w:rPr>
          <w:szCs w:val="24"/>
        </w:rPr>
      </w:pPr>
      <w:bookmarkStart w:id="766" w:name="_Toc418004091"/>
      <w:r w:rsidRPr="00964772">
        <w:rPr>
          <w:szCs w:val="24"/>
        </w:rPr>
        <w:t>Intelligens keresés</w:t>
      </w:r>
      <w:bookmarkEnd w:id="766"/>
    </w:p>
    <w:p w14:paraId="087E7C85" w14:textId="74AF979E" w:rsidR="00530FAE" w:rsidRDefault="000D4C5B" w:rsidP="007E1A69">
      <w:pPr>
        <w:pStyle w:val="ThesisSzvegElsBekezds"/>
      </w:pPr>
      <w:r>
        <w:t xml:space="preserve">Az intelligens keresés funkcióhoz a </w:t>
      </w:r>
      <w:r>
        <w:fldChar w:fldCharType="begin"/>
      </w:r>
      <w:r>
        <w:instrText xml:space="preserve"> REF _Ref416689743 \r \h </w:instrText>
      </w:r>
      <w:r>
        <w:fldChar w:fldCharType="separate"/>
      </w:r>
      <w:r w:rsidR="0004568F">
        <w:t>6.2</w:t>
      </w:r>
      <w:r>
        <w:fldChar w:fldCharType="end"/>
      </w:r>
      <w:r>
        <w:t xml:space="preserve"> fejezetben bemutatott optimalizálási modelleket kellet az AMPL modellező eszköz számára feldolgozható formátummá alakítani. Az optimalizálási modelleket az AMPL</w:t>
      </w:r>
      <w:r w:rsidR="0040062C">
        <w:t xml:space="preserve"> csomaghoz tartozó</w:t>
      </w:r>
      <w:r w:rsidR="006D703E">
        <w:t xml:space="preserve"> modellező nyelv</w:t>
      </w:r>
      <w:r>
        <w:t>vel lehet deklarálni és hozzájuk adatot csatolni. Az AMPL képes arra, hogy az optimalizálási modelleket és az adatot szétválassza, így azok megadhatók két külön bemenetként.</w:t>
      </w:r>
    </w:p>
    <w:p w14:paraId="7614BCF6" w14:textId="77777777" w:rsidR="00C53A21" w:rsidRDefault="005D18C7" w:rsidP="005D18C7">
      <w:pPr>
        <w:pStyle w:val="ThesisSzveg"/>
        <w:rPr>
          <w:ins w:id="767" w:author="Rozsenich Balázs" w:date="2015-04-28T18:00:00Z"/>
        </w:rPr>
      </w:pPr>
      <w:r>
        <w:t xml:space="preserve">Az AMPL számára értelmezhető optimalizálási modellek elkészíthetők egy egyszerű szövegszerkesztő segítségével. Az elkészült fájlok kiterjesztése ajánlás szerint </w:t>
      </w:r>
      <w:r w:rsidRPr="005D18C7">
        <w:rPr>
          <w:i/>
        </w:rPr>
        <w:t>.mod</w:t>
      </w:r>
      <w:r>
        <w:t xml:space="preserve">. </w:t>
      </w:r>
      <w:r w:rsidR="006D703E">
        <w:t xml:space="preserve">A </w:t>
      </w:r>
      <w:r w:rsidR="006D703E">
        <w:fldChar w:fldCharType="begin"/>
      </w:r>
      <w:r w:rsidR="006D703E">
        <w:instrText xml:space="preserve"> REF _Ref416700084 \r \h </w:instrText>
      </w:r>
      <w:r w:rsidR="006D703E">
        <w:fldChar w:fldCharType="separate"/>
      </w:r>
      <w:r w:rsidR="0004568F">
        <w:t>6.2.3</w:t>
      </w:r>
      <w:r w:rsidR="006D703E">
        <w:fldChar w:fldCharType="end"/>
      </w:r>
      <w:r w:rsidR="006D703E">
        <w:t xml:space="preserve"> fejezetben bemutatott, az ár és távolság szerint egyaránt optimalizáló modell az alább</w:t>
      </w:r>
      <w:ins w:id="768" w:author="Rozsenich Balázs" w:date="2015-04-28T18:00:00Z">
        <w:r w:rsidR="00C53A21">
          <w:t xml:space="preserve"> látható</w:t>
        </w:r>
      </w:ins>
      <w:del w:id="769" w:author="Rozsenich Balázs" w:date="2015-04-28T18:00:00Z">
        <w:r w:rsidR="006D703E" w:rsidDel="00C53A21">
          <w:delText>i</w:delText>
        </w:r>
      </w:del>
      <w:r w:rsidR="006D703E">
        <w:t xml:space="preserve"> formában került leírásra</w:t>
      </w:r>
      <w:ins w:id="770" w:author="Rozsenich Balázs" w:date="2015-04-28T18:00:00Z">
        <w:r w:rsidR="00C53A21">
          <w:t>.</w:t>
        </w:r>
      </w:ins>
    </w:p>
    <w:p w14:paraId="2A6F8B3E" w14:textId="77777777" w:rsidR="00C53A21" w:rsidDel="00C53A21" w:rsidRDefault="00C53A21" w:rsidP="00C53A21">
      <w:pPr>
        <w:pStyle w:val="ThesisSzveg"/>
        <w:rPr>
          <w:del w:id="771" w:author="Rozsenich Balázs" w:date="2015-04-28T18:00:00Z"/>
        </w:rPr>
      </w:pPr>
      <w:moveToRangeStart w:id="772" w:author="Rozsenich Balázs" w:date="2015-04-28T18:00:00Z" w:name="move418007363"/>
      <w:moveTo w:id="773" w:author="Rozsenich Balázs" w:date="2015-04-28T18:00:00Z">
        <w:r>
          <w:t xml:space="preserve">A modell első felében a paraméterek és változók vannak rögzítve, a második felében a korlátozások és a célfüggvény. A </w:t>
        </w:r>
        <w:r w:rsidRPr="00070899">
          <w:rPr>
            <w:i/>
          </w:rPr>
          <w:t>min_distance</w:t>
        </w:r>
        <w:r>
          <w:t xml:space="preserve"> és </w:t>
        </w:r>
        <w:r w:rsidRPr="00070899">
          <w:rPr>
            <w:i/>
          </w:rPr>
          <w:t>min_price</w:t>
        </w:r>
        <w:r>
          <w:t xml:space="preserve"> paraméterek nem szükséges, hogy változtathatók legyenek, mert a </w:t>
        </w:r>
        <w:r>
          <w:fldChar w:fldCharType="begin"/>
        </w:r>
        <w:r>
          <w:instrText xml:space="preserve"> REF _Ref416701623 \r \h </w:instrText>
        </w:r>
      </w:moveTo>
      <w:moveTo w:id="774" w:author="Rozsenich Balázs" w:date="2015-04-28T18:00:00Z">
        <w:r>
          <w:fldChar w:fldCharType="separate"/>
        </w:r>
      </w:moveTo>
      <w:ins w:id="775" w:author="Balázs Rozsenich" w:date="2015-04-30T00:34:00Z">
        <w:r w:rsidR="0004568F">
          <w:t>6.2</w:t>
        </w:r>
      </w:ins>
      <w:moveTo w:id="776" w:author="Rozsenich Balázs" w:date="2015-04-28T18:00:00Z">
        <w:r>
          <w:fldChar w:fldCharType="end"/>
        </w:r>
        <w:r>
          <w:t xml:space="preserve"> fejezetben bemutatott konvertálás után a legkisebb érték mindig 1, emiatt rögzített az értékük. A </w:t>
        </w:r>
        <w:r w:rsidRPr="00070899">
          <w:rPr>
            <w:i/>
          </w:rPr>
          <w:t>guests</w:t>
        </w:r>
        <w:r>
          <w:t xml:space="preserve"> paraméter a vendégek számát tárolja. Ezt követi a szobák halmazának deklarálása </w:t>
        </w:r>
        <w:r w:rsidRPr="00070899">
          <w:rPr>
            <w:i/>
          </w:rPr>
          <w:t>ROOMS</w:t>
        </w:r>
        <w:r>
          <w:t xml:space="preserve"> néven. A szobák halmazához tartozik a </w:t>
        </w:r>
        <w:r w:rsidRPr="00070899">
          <w:rPr>
            <w:i/>
          </w:rPr>
          <w:t>capacity</w:t>
        </w:r>
        <w:r>
          <w:t xml:space="preserve">, mint kapacitás, a </w:t>
        </w:r>
        <w:r w:rsidRPr="00070899">
          <w:rPr>
            <w:i/>
          </w:rPr>
          <w:t>price</w:t>
        </w:r>
        <w:r>
          <w:t xml:space="preserve"> mint ár és a </w:t>
        </w:r>
        <w:r w:rsidRPr="00070899">
          <w:rPr>
            <w:i/>
          </w:rPr>
          <w:t>stars</w:t>
        </w:r>
        <w:r>
          <w:t xml:space="preserve">, mint átlagos értékelés paraméter. A szobák közti távolságot a </w:t>
        </w:r>
        <w:r w:rsidRPr="00070899">
          <w:rPr>
            <w:i/>
          </w:rPr>
          <w:lastRenderedPageBreak/>
          <w:t>distance</w:t>
        </w:r>
        <w:r>
          <w:t xml:space="preserve"> paraméter tárolja, amely a szobák halmazából képzett két dimenziós mátrixhoz tartozik. A modellben szereplő bináris változó </w:t>
        </w:r>
        <w:r w:rsidRPr="00070899">
          <w:rPr>
            <w:i/>
          </w:rPr>
          <w:t>Occupation</w:t>
        </w:r>
        <w:r>
          <w:t xml:space="preserve"> névre hallgat és a </w:t>
        </w:r>
        <w:r w:rsidRPr="00070899">
          <w:rPr>
            <w:i/>
          </w:rPr>
          <w:t>ROOMS</w:t>
        </w:r>
        <w:r>
          <w:t xml:space="preserve"> halmaz felett van értelmezve. Az </w:t>
        </w:r>
        <w:r w:rsidRPr="00070899">
          <w:rPr>
            <w:i/>
          </w:rPr>
          <w:t>occupied_rooms</w:t>
        </w:r>
        <w:r>
          <w:t xml:space="preserve"> egy segédváltozó, a célfüggvény átláthatóbbá tétele, és a redundancia elkerülése miatt került bevezetésre, értéke a megoldásba beválasztott szobák száma.</w:t>
        </w:r>
      </w:moveTo>
    </w:p>
    <w:moveToRangeEnd w:id="772"/>
    <w:p w14:paraId="777BA65F" w14:textId="14A21E42" w:rsidR="005D18C7" w:rsidRDefault="006D703E">
      <w:pPr>
        <w:pStyle w:val="ThesisSzveg"/>
      </w:pPr>
      <w:del w:id="777" w:author="Rozsenich Balázs" w:date="2015-04-28T18:00:00Z">
        <w:r w:rsidDel="00C53A21">
          <w:delText>:</w:delText>
        </w:r>
      </w:del>
    </w:p>
    <w:p w14:paraId="5DAA8338"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r w:rsidRPr="007855B9">
        <w:rPr>
          <w:rFonts w:ascii="Menlo" w:hAnsi="Menlo" w:cs="Menlo"/>
          <w:noProof/>
          <w:color w:val="AA6600"/>
          <w:sz w:val="24"/>
          <w:szCs w:val="24"/>
          <w:lang w:val="en-US"/>
        </w:rPr>
        <w:t>param</w:t>
      </w:r>
      <w:r>
        <w:rPr>
          <w:rFonts w:ascii="Menlo" w:hAnsi="Menlo" w:cs="Menlo"/>
          <w:noProof/>
          <w:sz w:val="24"/>
          <w:szCs w:val="24"/>
          <w:lang w:val="en-US"/>
        </w:rPr>
        <w:t xml:space="preserve"> min_distance = </w:t>
      </w:r>
      <w:r>
        <w:rPr>
          <w:rFonts w:ascii="Menlo" w:hAnsi="Menlo" w:cs="Menlo"/>
          <w:b/>
          <w:bCs/>
          <w:noProof/>
          <w:color w:val="0000DD"/>
          <w:sz w:val="24"/>
          <w:szCs w:val="24"/>
          <w:lang w:val="en-US"/>
        </w:rPr>
        <w:t>1</w:t>
      </w:r>
      <w:r>
        <w:rPr>
          <w:rFonts w:ascii="Menlo" w:hAnsi="Menlo" w:cs="Menlo"/>
          <w:noProof/>
          <w:sz w:val="24"/>
          <w:szCs w:val="24"/>
          <w:lang w:val="en-US"/>
        </w:rPr>
        <w:t>;</w:t>
      </w:r>
    </w:p>
    <w:p w14:paraId="7178ED28"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r w:rsidRPr="007855B9">
        <w:rPr>
          <w:rFonts w:ascii="Menlo" w:hAnsi="Menlo" w:cs="Menlo"/>
          <w:noProof/>
          <w:color w:val="AA6600"/>
          <w:sz w:val="24"/>
          <w:szCs w:val="24"/>
          <w:lang w:val="en-US"/>
        </w:rPr>
        <w:t>param</w:t>
      </w:r>
      <w:r>
        <w:rPr>
          <w:rFonts w:ascii="Menlo" w:hAnsi="Menlo" w:cs="Menlo"/>
          <w:noProof/>
          <w:sz w:val="24"/>
          <w:szCs w:val="24"/>
          <w:lang w:val="en-US"/>
        </w:rPr>
        <w:t xml:space="preserve"> min_price = </w:t>
      </w:r>
      <w:r>
        <w:rPr>
          <w:rFonts w:ascii="Menlo" w:hAnsi="Menlo" w:cs="Menlo"/>
          <w:b/>
          <w:bCs/>
          <w:noProof/>
          <w:color w:val="0000DD"/>
          <w:sz w:val="24"/>
          <w:szCs w:val="24"/>
          <w:lang w:val="en-US"/>
        </w:rPr>
        <w:t>1</w:t>
      </w:r>
      <w:r>
        <w:rPr>
          <w:rFonts w:ascii="Menlo" w:hAnsi="Menlo" w:cs="Menlo"/>
          <w:noProof/>
          <w:sz w:val="24"/>
          <w:szCs w:val="24"/>
          <w:lang w:val="en-US"/>
        </w:rPr>
        <w:t>;</w:t>
      </w:r>
    </w:p>
    <w:p w14:paraId="472F145D"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p>
    <w:p w14:paraId="742CFEEF"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r w:rsidRPr="007855B9">
        <w:rPr>
          <w:rFonts w:ascii="Menlo" w:hAnsi="Menlo" w:cs="Menlo"/>
          <w:noProof/>
          <w:color w:val="AA6600"/>
          <w:sz w:val="24"/>
          <w:szCs w:val="24"/>
          <w:lang w:val="en-US"/>
        </w:rPr>
        <w:t>param</w:t>
      </w:r>
      <w:r>
        <w:rPr>
          <w:rFonts w:ascii="Menlo" w:hAnsi="Menlo" w:cs="Menlo"/>
          <w:noProof/>
          <w:sz w:val="24"/>
          <w:szCs w:val="24"/>
          <w:lang w:val="en-US"/>
        </w:rPr>
        <w:t xml:space="preserve"> guests &gt;= </w:t>
      </w:r>
      <w:r>
        <w:rPr>
          <w:rFonts w:ascii="Menlo" w:hAnsi="Menlo" w:cs="Menlo"/>
          <w:b/>
          <w:bCs/>
          <w:noProof/>
          <w:color w:val="0000DD"/>
          <w:sz w:val="24"/>
          <w:szCs w:val="24"/>
          <w:lang w:val="en-US"/>
        </w:rPr>
        <w:t>0</w:t>
      </w:r>
      <w:r>
        <w:rPr>
          <w:rFonts w:ascii="Menlo" w:hAnsi="Menlo" w:cs="Menlo"/>
          <w:noProof/>
          <w:sz w:val="24"/>
          <w:szCs w:val="24"/>
          <w:lang w:val="en-US"/>
        </w:rPr>
        <w:t>;</w:t>
      </w:r>
    </w:p>
    <w:p w14:paraId="7D3D1E24"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p>
    <w:p w14:paraId="2CBA4D15"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r w:rsidRPr="007855B9">
        <w:rPr>
          <w:rFonts w:ascii="Menlo" w:hAnsi="Menlo" w:cs="Menlo"/>
          <w:noProof/>
          <w:color w:val="AA6600"/>
          <w:sz w:val="24"/>
          <w:szCs w:val="24"/>
          <w:lang w:val="en-US"/>
        </w:rPr>
        <w:t>set</w:t>
      </w:r>
      <w:r>
        <w:rPr>
          <w:rFonts w:ascii="Menlo" w:hAnsi="Menlo" w:cs="Menlo"/>
          <w:noProof/>
          <w:sz w:val="24"/>
          <w:szCs w:val="24"/>
          <w:lang w:val="en-US"/>
        </w:rPr>
        <w:t xml:space="preserve"> </w:t>
      </w:r>
      <w:r>
        <w:rPr>
          <w:rFonts w:ascii="Menlo" w:hAnsi="Menlo" w:cs="Menlo"/>
          <w:b/>
          <w:bCs/>
          <w:noProof/>
          <w:color w:val="003366"/>
          <w:sz w:val="24"/>
          <w:szCs w:val="24"/>
          <w:lang w:val="en-US"/>
        </w:rPr>
        <w:t>ROOMS</w:t>
      </w:r>
      <w:r>
        <w:rPr>
          <w:rFonts w:ascii="Menlo" w:hAnsi="Menlo" w:cs="Menlo"/>
          <w:noProof/>
          <w:sz w:val="24"/>
          <w:szCs w:val="24"/>
          <w:lang w:val="en-US"/>
        </w:rPr>
        <w:t>;</w:t>
      </w:r>
    </w:p>
    <w:p w14:paraId="022BD7CE"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p>
    <w:p w14:paraId="67029DA6"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r w:rsidRPr="007855B9">
        <w:rPr>
          <w:rFonts w:ascii="Menlo" w:hAnsi="Menlo" w:cs="Menlo"/>
          <w:noProof/>
          <w:color w:val="AA6600"/>
          <w:sz w:val="24"/>
          <w:szCs w:val="24"/>
          <w:lang w:val="en-US"/>
        </w:rPr>
        <w:t>param</w:t>
      </w:r>
      <w:r>
        <w:rPr>
          <w:rFonts w:ascii="Menlo" w:hAnsi="Menlo" w:cs="Menlo"/>
          <w:noProof/>
          <w:sz w:val="24"/>
          <w:szCs w:val="24"/>
          <w:lang w:val="en-US"/>
        </w:rPr>
        <w:t xml:space="preserve"> capacity {</w:t>
      </w:r>
      <w:r>
        <w:rPr>
          <w:rFonts w:ascii="Menlo" w:hAnsi="Menlo" w:cs="Menlo"/>
          <w:b/>
          <w:bCs/>
          <w:noProof/>
          <w:color w:val="003366"/>
          <w:sz w:val="24"/>
          <w:szCs w:val="24"/>
          <w:lang w:val="en-US"/>
        </w:rPr>
        <w:t>ROOMS</w:t>
      </w:r>
      <w:r>
        <w:rPr>
          <w:rFonts w:ascii="Menlo" w:hAnsi="Menlo" w:cs="Menlo"/>
          <w:noProof/>
          <w:sz w:val="24"/>
          <w:szCs w:val="24"/>
          <w:lang w:val="en-US"/>
        </w:rPr>
        <w:t>} &gt;=</w:t>
      </w:r>
      <w:r>
        <w:rPr>
          <w:rFonts w:ascii="Menlo" w:hAnsi="Menlo" w:cs="Menlo"/>
          <w:b/>
          <w:bCs/>
          <w:noProof/>
          <w:color w:val="0000DD"/>
          <w:sz w:val="24"/>
          <w:szCs w:val="24"/>
          <w:lang w:val="en-US"/>
        </w:rPr>
        <w:t>0</w:t>
      </w:r>
      <w:r>
        <w:rPr>
          <w:rFonts w:ascii="Menlo" w:hAnsi="Menlo" w:cs="Menlo"/>
          <w:noProof/>
          <w:sz w:val="24"/>
          <w:szCs w:val="24"/>
          <w:lang w:val="en-US"/>
        </w:rPr>
        <w:t>;</w:t>
      </w:r>
    </w:p>
    <w:p w14:paraId="6A66E2C3"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r w:rsidRPr="007855B9">
        <w:rPr>
          <w:rFonts w:ascii="Menlo" w:hAnsi="Menlo" w:cs="Menlo"/>
          <w:noProof/>
          <w:color w:val="AA6600"/>
          <w:sz w:val="24"/>
          <w:szCs w:val="24"/>
          <w:lang w:val="en-US"/>
        </w:rPr>
        <w:t>param</w:t>
      </w:r>
      <w:r>
        <w:rPr>
          <w:rFonts w:ascii="Menlo" w:hAnsi="Menlo" w:cs="Menlo"/>
          <w:noProof/>
          <w:sz w:val="24"/>
          <w:szCs w:val="24"/>
          <w:lang w:val="en-US"/>
        </w:rPr>
        <w:t xml:space="preserve"> stars {</w:t>
      </w:r>
      <w:r>
        <w:rPr>
          <w:rFonts w:ascii="Menlo" w:hAnsi="Menlo" w:cs="Menlo"/>
          <w:b/>
          <w:bCs/>
          <w:noProof/>
          <w:color w:val="003366"/>
          <w:sz w:val="24"/>
          <w:szCs w:val="24"/>
          <w:lang w:val="en-US"/>
        </w:rPr>
        <w:t>ROOMS</w:t>
      </w:r>
      <w:r>
        <w:rPr>
          <w:rFonts w:ascii="Menlo" w:hAnsi="Menlo" w:cs="Menlo"/>
          <w:noProof/>
          <w:sz w:val="24"/>
          <w:szCs w:val="24"/>
          <w:lang w:val="en-US"/>
        </w:rPr>
        <w:t>} &gt;=</w:t>
      </w:r>
      <w:r>
        <w:rPr>
          <w:rFonts w:ascii="Menlo" w:hAnsi="Menlo" w:cs="Menlo"/>
          <w:b/>
          <w:bCs/>
          <w:noProof/>
          <w:color w:val="0000DD"/>
          <w:sz w:val="24"/>
          <w:szCs w:val="24"/>
          <w:lang w:val="en-US"/>
        </w:rPr>
        <w:t>0</w:t>
      </w:r>
      <w:r>
        <w:rPr>
          <w:rFonts w:ascii="Menlo" w:hAnsi="Menlo" w:cs="Menlo"/>
          <w:noProof/>
          <w:sz w:val="24"/>
          <w:szCs w:val="24"/>
          <w:lang w:val="en-US"/>
        </w:rPr>
        <w:t>;</w:t>
      </w:r>
    </w:p>
    <w:p w14:paraId="0816548B"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r w:rsidRPr="007855B9">
        <w:rPr>
          <w:rFonts w:ascii="Menlo" w:hAnsi="Menlo" w:cs="Menlo"/>
          <w:noProof/>
          <w:color w:val="AA6600"/>
          <w:sz w:val="24"/>
          <w:szCs w:val="24"/>
          <w:lang w:val="en-US"/>
        </w:rPr>
        <w:t>param</w:t>
      </w:r>
      <w:r>
        <w:rPr>
          <w:rFonts w:ascii="Menlo" w:hAnsi="Menlo" w:cs="Menlo"/>
          <w:noProof/>
          <w:sz w:val="24"/>
          <w:szCs w:val="24"/>
          <w:lang w:val="en-US"/>
        </w:rPr>
        <w:t xml:space="preserve"> price {</w:t>
      </w:r>
      <w:r>
        <w:rPr>
          <w:rFonts w:ascii="Menlo" w:hAnsi="Menlo" w:cs="Menlo"/>
          <w:b/>
          <w:bCs/>
          <w:noProof/>
          <w:color w:val="003366"/>
          <w:sz w:val="24"/>
          <w:szCs w:val="24"/>
          <w:lang w:val="en-US"/>
        </w:rPr>
        <w:t>ROOMS</w:t>
      </w:r>
      <w:r>
        <w:rPr>
          <w:rFonts w:ascii="Menlo" w:hAnsi="Menlo" w:cs="Menlo"/>
          <w:noProof/>
          <w:sz w:val="24"/>
          <w:szCs w:val="24"/>
          <w:lang w:val="en-US"/>
        </w:rPr>
        <w:t xml:space="preserve">} &gt;= </w:t>
      </w:r>
      <w:r>
        <w:rPr>
          <w:rFonts w:ascii="Menlo" w:hAnsi="Menlo" w:cs="Menlo"/>
          <w:b/>
          <w:bCs/>
          <w:noProof/>
          <w:color w:val="0000DD"/>
          <w:sz w:val="24"/>
          <w:szCs w:val="24"/>
          <w:lang w:val="en-US"/>
        </w:rPr>
        <w:t>0</w:t>
      </w:r>
      <w:r>
        <w:rPr>
          <w:rFonts w:ascii="Menlo" w:hAnsi="Menlo" w:cs="Menlo"/>
          <w:noProof/>
          <w:sz w:val="24"/>
          <w:szCs w:val="24"/>
          <w:lang w:val="en-US"/>
        </w:rPr>
        <w:t>;</w:t>
      </w:r>
    </w:p>
    <w:p w14:paraId="5BB61C14"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r w:rsidRPr="007855B9">
        <w:rPr>
          <w:rFonts w:ascii="Menlo" w:hAnsi="Menlo" w:cs="Menlo"/>
          <w:noProof/>
          <w:color w:val="AA6600"/>
          <w:sz w:val="24"/>
          <w:szCs w:val="24"/>
          <w:lang w:val="en-US"/>
        </w:rPr>
        <w:t>param</w:t>
      </w:r>
      <w:r>
        <w:rPr>
          <w:rFonts w:ascii="Menlo" w:hAnsi="Menlo" w:cs="Menlo"/>
          <w:noProof/>
          <w:sz w:val="24"/>
          <w:szCs w:val="24"/>
          <w:lang w:val="en-US"/>
        </w:rPr>
        <w:t xml:space="preserve"> distance {</w:t>
      </w:r>
      <w:r>
        <w:rPr>
          <w:rFonts w:ascii="Menlo" w:hAnsi="Menlo" w:cs="Menlo"/>
          <w:b/>
          <w:bCs/>
          <w:noProof/>
          <w:color w:val="003366"/>
          <w:sz w:val="24"/>
          <w:szCs w:val="24"/>
          <w:lang w:val="en-US"/>
        </w:rPr>
        <w:t>ROOMS</w:t>
      </w:r>
      <w:r>
        <w:rPr>
          <w:rFonts w:ascii="Menlo" w:hAnsi="Menlo" w:cs="Menlo"/>
          <w:noProof/>
          <w:sz w:val="24"/>
          <w:szCs w:val="24"/>
          <w:lang w:val="en-US"/>
        </w:rPr>
        <w:t>,</w:t>
      </w:r>
      <w:r>
        <w:rPr>
          <w:rFonts w:ascii="Menlo" w:hAnsi="Menlo" w:cs="Menlo"/>
          <w:b/>
          <w:bCs/>
          <w:noProof/>
          <w:color w:val="003366"/>
          <w:sz w:val="24"/>
          <w:szCs w:val="24"/>
          <w:lang w:val="en-US"/>
        </w:rPr>
        <w:t>ROOMS</w:t>
      </w:r>
      <w:r>
        <w:rPr>
          <w:rFonts w:ascii="Menlo" w:hAnsi="Menlo" w:cs="Menlo"/>
          <w:noProof/>
          <w:sz w:val="24"/>
          <w:szCs w:val="24"/>
          <w:lang w:val="en-US"/>
        </w:rPr>
        <w:t xml:space="preserve">} &gt;= </w:t>
      </w:r>
      <w:r>
        <w:rPr>
          <w:rFonts w:ascii="Menlo" w:hAnsi="Menlo" w:cs="Menlo"/>
          <w:b/>
          <w:bCs/>
          <w:noProof/>
          <w:color w:val="0000DD"/>
          <w:sz w:val="24"/>
          <w:szCs w:val="24"/>
          <w:lang w:val="en-US"/>
        </w:rPr>
        <w:t>0</w:t>
      </w:r>
      <w:r>
        <w:rPr>
          <w:rFonts w:ascii="Menlo" w:hAnsi="Menlo" w:cs="Menlo"/>
          <w:noProof/>
          <w:sz w:val="24"/>
          <w:szCs w:val="24"/>
          <w:lang w:val="en-US"/>
        </w:rPr>
        <w:t>;</w:t>
      </w:r>
    </w:p>
    <w:p w14:paraId="74602552"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p>
    <w:p w14:paraId="2784B6DF"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r w:rsidRPr="007855B9">
        <w:rPr>
          <w:rFonts w:ascii="Menlo" w:hAnsi="Menlo" w:cs="Menlo"/>
          <w:noProof/>
          <w:color w:val="AA6600"/>
          <w:sz w:val="24"/>
          <w:szCs w:val="24"/>
          <w:lang w:val="en-US"/>
        </w:rPr>
        <w:t>var</w:t>
      </w:r>
      <w:r>
        <w:rPr>
          <w:rFonts w:ascii="Menlo" w:hAnsi="Menlo" w:cs="Menlo"/>
          <w:noProof/>
          <w:sz w:val="24"/>
          <w:szCs w:val="24"/>
          <w:lang w:val="en-US"/>
        </w:rPr>
        <w:t xml:space="preserve"> </w:t>
      </w:r>
      <w:r>
        <w:rPr>
          <w:rFonts w:ascii="Menlo" w:hAnsi="Menlo" w:cs="Menlo"/>
          <w:b/>
          <w:bCs/>
          <w:noProof/>
          <w:color w:val="003366"/>
          <w:sz w:val="24"/>
          <w:szCs w:val="24"/>
          <w:lang w:val="en-US"/>
        </w:rPr>
        <w:t>Occupation</w:t>
      </w:r>
      <w:r>
        <w:rPr>
          <w:rFonts w:ascii="Menlo" w:hAnsi="Menlo" w:cs="Menlo"/>
          <w:noProof/>
          <w:sz w:val="24"/>
          <w:szCs w:val="24"/>
          <w:lang w:val="en-US"/>
        </w:rPr>
        <w:t xml:space="preserve"> {</w:t>
      </w:r>
      <w:r>
        <w:rPr>
          <w:rFonts w:ascii="Menlo" w:hAnsi="Menlo" w:cs="Menlo"/>
          <w:b/>
          <w:bCs/>
          <w:noProof/>
          <w:color w:val="003366"/>
          <w:sz w:val="24"/>
          <w:szCs w:val="24"/>
          <w:lang w:val="en-US"/>
        </w:rPr>
        <w:t>ROOMS</w:t>
      </w:r>
      <w:r>
        <w:rPr>
          <w:rFonts w:ascii="Menlo" w:hAnsi="Menlo" w:cs="Menlo"/>
          <w:noProof/>
          <w:sz w:val="24"/>
          <w:szCs w:val="24"/>
          <w:lang w:val="en-US"/>
        </w:rPr>
        <w:t>} binary;</w:t>
      </w:r>
    </w:p>
    <w:p w14:paraId="29685B0F"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r w:rsidRPr="007855B9">
        <w:rPr>
          <w:rFonts w:ascii="Menlo" w:hAnsi="Menlo" w:cs="Menlo"/>
          <w:noProof/>
          <w:color w:val="AA6600"/>
          <w:sz w:val="24"/>
          <w:szCs w:val="24"/>
          <w:lang w:val="en-US"/>
        </w:rPr>
        <w:t>var</w:t>
      </w:r>
      <w:r>
        <w:rPr>
          <w:rFonts w:ascii="Menlo" w:hAnsi="Menlo" w:cs="Menlo"/>
          <w:noProof/>
          <w:sz w:val="24"/>
          <w:szCs w:val="24"/>
          <w:lang w:val="en-US"/>
        </w:rPr>
        <w:t xml:space="preserve"> </w:t>
      </w:r>
      <w:r w:rsidRPr="007855B9">
        <w:rPr>
          <w:rFonts w:ascii="Menlo" w:hAnsi="Menlo" w:cs="Menlo"/>
          <w:b/>
          <w:bCs/>
          <w:noProof/>
          <w:color w:val="003366"/>
          <w:sz w:val="24"/>
          <w:szCs w:val="24"/>
          <w:lang w:val="en-US"/>
        </w:rPr>
        <w:t>occupied_rooms</w:t>
      </w:r>
      <w:r>
        <w:rPr>
          <w:rFonts w:ascii="Menlo" w:hAnsi="Menlo" w:cs="Menlo"/>
          <w:noProof/>
          <w:sz w:val="24"/>
          <w:szCs w:val="24"/>
          <w:lang w:val="en-US"/>
        </w:rPr>
        <w:t xml:space="preserve"> = sum {i </w:t>
      </w:r>
      <w:r>
        <w:rPr>
          <w:rFonts w:ascii="Menlo" w:hAnsi="Menlo" w:cs="Menlo"/>
          <w:b/>
          <w:bCs/>
          <w:noProof/>
          <w:color w:val="008800"/>
          <w:sz w:val="24"/>
          <w:szCs w:val="24"/>
          <w:lang w:val="en-US"/>
        </w:rPr>
        <w:t>in</w:t>
      </w:r>
      <w:r>
        <w:rPr>
          <w:rFonts w:ascii="Menlo" w:hAnsi="Menlo" w:cs="Menlo"/>
          <w:noProof/>
          <w:sz w:val="24"/>
          <w:szCs w:val="24"/>
          <w:lang w:val="en-US"/>
        </w:rPr>
        <w:t xml:space="preserve"> </w:t>
      </w:r>
      <w:r>
        <w:rPr>
          <w:rFonts w:ascii="Menlo" w:hAnsi="Menlo" w:cs="Menlo"/>
          <w:b/>
          <w:bCs/>
          <w:noProof/>
          <w:color w:val="003366"/>
          <w:sz w:val="24"/>
          <w:szCs w:val="24"/>
          <w:lang w:val="en-US"/>
        </w:rPr>
        <w:t>ROOMS</w:t>
      </w:r>
      <w:r>
        <w:rPr>
          <w:rFonts w:ascii="Menlo" w:hAnsi="Menlo" w:cs="Menlo"/>
          <w:noProof/>
          <w:sz w:val="24"/>
          <w:szCs w:val="24"/>
          <w:lang w:val="en-US"/>
        </w:rPr>
        <w:t xml:space="preserve">} </w:t>
      </w:r>
      <w:r>
        <w:rPr>
          <w:rFonts w:ascii="Menlo" w:hAnsi="Menlo" w:cs="Menlo"/>
          <w:b/>
          <w:bCs/>
          <w:noProof/>
          <w:color w:val="003366"/>
          <w:sz w:val="24"/>
          <w:szCs w:val="24"/>
          <w:lang w:val="en-US"/>
        </w:rPr>
        <w:t>Occupation</w:t>
      </w:r>
      <w:r>
        <w:rPr>
          <w:rFonts w:ascii="Menlo" w:hAnsi="Menlo" w:cs="Menlo"/>
          <w:noProof/>
          <w:sz w:val="24"/>
          <w:szCs w:val="24"/>
          <w:lang w:val="en-US"/>
        </w:rPr>
        <w:t>[i];</w:t>
      </w:r>
    </w:p>
    <w:p w14:paraId="237A2452"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p>
    <w:p w14:paraId="1FD01769"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r w:rsidRPr="007855B9">
        <w:rPr>
          <w:rFonts w:ascii="Menlo" w:hAnsi="Menlo" w:cs="Menlo"/>
          <w:noProof/>
          <w:color w:val="AA6600"/>
          <w:sz w:val="24"/>
          <w:szCs w:val="24"/>
          <w:lang w:val="en-US"/>
        </w:rPr>
        <w:t>subject to</w:t>
      </w:r>
      <w:r>
        <w:rPr>
          <w:rFonts w:ascii="Menlo" w:hAnsi="Menlo" w:cs="Menlo"/>
          <w:noProof/>
          <w:sz w:val="24"/>
          <w:szCs w:val="24"/>
          <w:lang w:val="en-US"/>
        </w:rPr>
        <w:t xml:space="preserve"> </w:t>
      </w:r>
      <w:r w:rsidRPr="007855B9">
        <w:rPr>
          <w:rFonts w:ascii="Menlo" w:hAnsi="Menlo" w:cs="Menlo"/>
          <w:b/>
          <w:bCs/>
          <w:noProof/>
          <w:color w:val="BB0066"/>
          <w:sz w:val="24"/>
          <w:szCs w:val="24"/>
        </w:rPr>
        <w:t>Accommodation</w:t>
      </w:r>
      <w:r>
        <w:rPr>
          <w:rFonts w:ascii="Menlo" w:hAnsi="Menlo" w:cs="Menlo"/>
          <w:noProof/>
          <w:sz w:val="24"/>
          <w:szCs w:val="24"/>
          <w:lang w:val="en-US"/>
        </w:rPr>
        <w:t>:</w:t>
      </w:r>
    </w:p>
    <w:p w14:paraId="0D1EE4C6"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r>
        <w:rPr>
          <w:rFonts w:ascii="Menlo" w:hAnsi="Menlo" w:cs="Menlo"/>
          <w:noProof/>
          <w:sz w:val="24"/>
          <w:szCs w:val="24"/>
          <w:lang w:val="en-US"/>
        </w:rPr>
        <w:t xml:space="preserve">sum {i </w:t>
      </w:r>
      <w:r>
        <w:rPr>
          <w:rFonts w:ascii="Menlo" w:hAnsi="Menlo" w:cs="Menlo"/>
          <w:b/>
          <w:bCs/>
          <w:noProof/>
          <w:color w:val="008800"/>
          <w:sz w:val="24"/>
          <w:szCs w:val="24"/>
          <w:lang w:val="en-US"/>
        </w:rPr>
        <w:t>in</w:t>
      </w:r>
      <w:r>
        <w:rPr>
          <w:rFonts w:ascii="Menlo" w:hAnsi="Menlo" w:cs="Menlo"/>
          <w:noProof/>
          <w:sz w:val="24"/>
          <w:szCs w:val="24"/>
          <w:lang w:val="en-US"/>
        </w:rPr>
        <w:t xml:space="preserve"> </w:t>
      </w:r>
      <w:r>
        <w:rPr>
          <w:rFonts w:ascii="Menlo" w:hAnsi="Menlo" w:cs="Menlo"/>
          <w:b/>
          <w:bCs/>
          <w:noProof/>
          <w:color w:val="003366"/>
          <w:sz w:val="24"/>
          <w:szCs w:val="24"/>
          <w:lang w:val="en-US"/>
        </w:rPr>
        <w:t>ROOMS</w:t>
      </w:r>
      <w:r>
        <w:rPr>
          <w:rFonts w:ascii="Menlo" w:hAnsi="Menlo" w:cs="Menlo"/>
          <w:noProof/>
          <w:sz w:val="24"/>
          <w:szCs w:val="24"/>
          <w:lang w:val="en-US"/>
        </w:rPr>
        <w:t xml:space="preserve">} </w:t>
      </w:r>
      <w:r>
        <w:rPr>
          <w:rFonts w:ascii="Menlo" w:hAnsi="Menlo" w:cs="Menlo"/>
          <w:b/>
          <w:bCs/>
          <w:noProof/>
          <w:color w:val="003366"/>
          <w:sz w:val="24"/>
          <w:szCs w:val="24"/>
          <w:lang w:val="en-US"/>
        </w:rPr>
        <w:t>Occupation</w:t>
      </w:r>
      <w:r>
        <w:rPr>
          <w:rFonts w:ascii="Menlo" w:hAnsi="Menlo" w:cs="Menlo"/>
          <w:noProof/>
          <w:sz w:val="24"/>
          <w:szCs w:val="24"/>
          <w:lang w:val="en-US"/>
        </w:rPr>
        <w:t>[i]*capacity[i] = guests</w:t>
      </w:r>
    </w:p>
    <w:p w14:paraId="753B3A4C"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p>
    <w:p w14:paraId="7C38628D"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r w:rsidRPr="007855B9">
        <w:rPr>
          <w:rFonts w:ascii="Menlo" w:hAnsi="Menlo" w:cs="Menlo"/>
          <w:noProof/>
          <w:color w:val="AA6600"/>
          <w:sz w:val="24"/>
          <w:szCs w:val="24"/>
          <w:lang w:val="en-US"/>
        </w:rPr>
        <w:t>minimize</w:t>
      </w:r>
      <w:r>
        <w:rPr>
          <w:rFonts w:ascii="Menlo" w:hAnsi="Menlo" w:cs="Menlo"/>
          <w:noProof/>
          <w:sz w:val="24"/>
          <w:szCs w:val="24"/>
          <w:lang w:val="en-US"/>
        </w:rPr>
        <w:t xml:space="preserve"> </w:t>
      </w:r>
      <w:r w:rsidRPr="007855B9">
        <w:rPr>
          <w:rFonts w:ascii="Menlo" w:hAnsi="Menlo" w:cs="Menlo"/>
          <w:b/>
          <w:bCs/>
          <w:noProof/>
          <w:color w:val="BB0066"/>
          <w:sz w:val="24"/>
          <w:szCs w:val="24"/>
        </w:rPr>
        <w:t>OPTIMUM</w:t>
      </w:r>
      <w:r>
        <w:rPr>
          <w:rFonts w:ascii="Menlo" w:hAnsi="Menlo" w:cs="Menlo"/>
          <w:noProof/>
          <w:sz w:val="24"/>
          <w:szCs w:val="24"/>
          <w:lang w:val="en-US"/>
        </w:rPr>
        <w:t>:</w:t>
      </w:r>
    </w:p>
    <w:p w14:paraId="1A29BFA0"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r>
        <w:rPr>
          <w:rFonts w:ascii="Menlo" w:hAnsi="Menlo" w:cs="Menlo"/>
          <w:noProof/>
          <w:sz w:val="24"/>
          <w:szCs w:val="24"/>
          <w:lang w:val="en-US"/>
        </w:rPr>
        <w:t>sqrt((</w:t>
      </w:r>
      <w:r w:rsidR="001E0024">
        <w:rPr>
          <w:rFonts w:ascii="Menlo" w:hAnsi="Menlo" w:cs="Menlo"/>
          <w:noProof/>
          <w:sz w:val="24"/>
          <w:szCs w:val="24"/>
          <w:lang w:val="en-US"/>
        </w:rPr>
        <w:t xml:space="preserve"> </w:t>
      </w:r>
      <w:r>
        <w:rPr>
          <w:rFonts w:ascii="Menlo" w:hAnsi="Menlo" w:cs="Menlo"/>
          <w:noProof/>
          <w:sz w:val="24"/>
          <w:szCs w:val="24"/>
          <w:lang w:val="en-US"/>
        </w:rPr>
        <w:t xml:space="preserve">sum{i </w:t>
      </w:r>
      <w:r>
        <w:rPr>
          <w:rFonts w:ascii="Menlo" w:hAnsi="Menlo" w:cs="Menlo"/>
          <w:b/>
          <w:bCs/>
          <w:noProof/>
          <w:color w:val="008800"/>
          <w:sz w:val="24"/>
          <w:szCs w:val="24"/>
          <w:lang w:val="en-US"/>
        </w:rPr>
        <w:t>in</w:t>
      </w:r>
      <w:r>
        <w:rPr>
          <w:rFonts w:ascii="Menlo" w:hAnsi="Menlo" w:cs="Menlo"/>
          <w:noProof/>
          <w:sz w:val="24"/>
          <w:szCs w:val="24"/>
          <w:lang w:val="en-US"/>
        </w:rPr>
        <w:t xml:space="preserve"> </w:t>
      </w:r>
      <w:r>
        <w:rPr>
          <w:rFonts w:ascii="Menlo" w:hAnsi="Menlo" w:cs="Menlo"/>
          <w:b/>
          <w:bCs/>
          <w:noProof/>
          <w:color w:val="003366"/>
          <w:sz w:val="24"/>
          <w:szCs w:val="24"/>
          <w:lang w:val="en-US"/>
        </w:rPr>
        <w:t>ROOMS</w:t>
      </w:r>
      <w:r>
        <w:rPr>
          <w:rFonts w:ascii="Menlo" w:hAnsi="Menlo" w:cs="Menlo"/>
          <w:noProof/>
          <w:sz w:val="24"/>
          <w:szCs w:val="24"/>
          <w:lang w:val="en-US"/>
        </w:rPr>
        <w:t xml:space="preserve">} </w:t>
      </w:r>
      <w:r>
        <w:rPr>
          <w:rFonts w:ascii="Menlo" w:hAnsi="Menlo" w:cs="Menlo"/>
          <w:b/>
          <w:bCs/>
          <w:noProof/>
          <w:color w:val="003366"/>
          <w:sz w:val="24"/>
          <w:szCs w:val="24"/>
          <w:lang w:val="en-US"/>
        </w:rPr>
        <w:t>Occupation</w:t>
      </w:r>
      <w:r>
        <w:rPr>
          <w:rFonts w:ascii="Menlo" w:hAnsi="Menlo" w:cs="Menlo"/>
          <w:noProof/>
          <w:sz w:val="24"/>
          <w:szCs w:val="24"/>
          <w:lang w:val="en-US"/>
        </w:rPr>
        <w:t>[i] * (price[i]</w:t>
      </w:r>
      <w:r w:rsidR="001E0024">
        <w:rPr>
          <w:rFonts w:ascii="Menlo" w:hAnsi="Menlo" w:cs="Menlo"/>
          <w:noProof/>
          <w:sz w:val="24"/>
          <w:szCs w:val="24"/>
          <w:lang w:val="en-US"/>
        </w:rPr>
        <w:t xml:space="preserve"> </w:t>
      </w:r>
      <w:r>
        <w:rPr>
          <w:rFonts w:ascii="Menlo" w:hAnsi="Menlo" w:cs="Menlo"/>
          <w:noProof/>
          <w:sz w:val="24"/>
          <w:szCs w:val="24"/>
          <w:lang w:val="en-US"/>
        </w:rPr>
        <w:t>-</w:t>
      </w:r>
      <w:r w:rsidR="001E0024">
        <w:rPr>
          <w:rFonts w:ascii="Menlo" w:hAnsi="Menlo" w:cs="Menlo"/>
          <w:noProof/>
          <w:sz w:val="24"/>
          <w:szCs w:val="24"/>
          <w:lang w:val="en-US"/>
        </w:rPr>
        <w:t xml:space="preserve"> </w:t>
      </w:r>
      <w:r>
        <w:rPr>
          <w:rFonts w:ascii="Menlo" w:hAnsi="Menlo" w:cs="Menlo"/>
          <w:noProof/>
          <w:sz w:val="24"/>
          <w:szCs w:val="24"/>
          <w:lang w:val="en-US"/>
        </w:rPr>
        <w:t>min_price)^</w:t>
      </w:r>
      <w:r>
        <w:rPr>
          <w:rFonts w:ascii="Menlo" w:hAnsi="Menlo" w:cs="Menlo"/>
          <w:b/>
          <w:bCs/>
          <w:noProof/>
          <w:color w:val="0000DD"/>
          <w:sz w:val="24"/>
          <w:szCs w:val="24"/>
          <w:lang w:val="en-US"/>
        </w:rPr>
        <w:t>2</w:t>
      </w:r>
      <w:r>
        <w:rPr>
          <w:rFonts w:ascii="Menlo" w:hAnsi="Menlo" w:cs="Menlo"/>
          <w:noProof/>
          <w:sz w:val="24"/>
          <w:szCs w:val="24"/>
          <w:lang w:val="en-US"/>
        </w:rPr>
        <w:t>)</w:t>
      </w:r>
      <w:r w:rsidR="001E0024">
        <w:rPr>
          <w:rFonts w:ascii="Menlo" w:hAnsi="Menlo" w:cs="Menlo"/>
          <w:noProof/>
          <w:sz w:val="24"/>
          <w:szCs w:val="24"/>
          <w:lang w:val="en-US"/>
        </w:rPr>
        <w:t xml:space="preserve"> </w:t>
      </w:r>
      <w:r>
        <w:rPr>
          <w:rFonts w:ascii="Menlo" w:hAnsi="Menlo" w:cs="Menlo"/>
          <w:noProof/>
          <w:sz w:val="24"/>
          <w:szCs w:val="24"/>
          <w:lang w:val="en-US"/>
        </w:rPr>
        <w:t>/</w:t>
      </w:r>
      <w:r w:rsidR="001E0024">
        <w:rPr>
          <w:rFonts w:ascii="Menlo" w:hAnsi="Menlo" w:cs="Menlo"/>
          <w:noProof/>
          <w:sz w:val="24"/>
          <w:szCs w:val="24"/>
          <w:lang w:val="en-US"/>
        </w:rPr>
        <w:t xml:space="preserve"> </w:t>
      </w:r>
      <w:r w:rsidRPr="007855B9">
        <w:rPr>
          <w:rFonts w:ascii="Menlo" w:hAnsi="Menlo" w:cs="Menlo"/>
          <w:b/>
          <w:bCs/>
          <w:noProof/>
          <w:color w:val="003366"/>
          <w:sz w:val="24"/>
          <w:szCs w:val="24"/>
          <w:lang w:val="en-US"/>
        </w:rPr>
        <w:t>occupied_rooms</w:t>
      </w:r>
      <w:r>
        <w:rPr>
          <w:rFonts w:ascii="Menlo" w:hAnsi="Menlo" w:cs="Menlo"/>
          <w:noProof/>
          <w:sz w:val="24"/>
          <w:szCs w:val="24"/>
          <w:lang w:val="en-US"/>
        </w:rPr>
        <w:t xml:space="preserve"> + </w:t>
      </w:r>
      <w:r>
        <w:rPr>
          <w:rFonts w:ascii="Menlo" w:hAnsi="Menlo" w:cs="Menlo"/>
          <w:b/>
          <w:bCs/>
          <w:noProof/>
          <w:color w:val="0000DD"/>
          <w:sz w:val="24"/>
          <w:szCs w:val="24"/>
          <w:lang w:val="en-US"/>
        </w:rPr>
        <w:t>1</w:t>
      </w:r>
      <w:r>
        <w:rPr>
          <w:rFonts w:ascii="Menlo" w:hAnsi="Menlo" w:cs="Menlo"/>
          <w:noProof/>
          <w:sz w:val="24"/>
          <w:szCs w:val="24"/>
          <w:lang w:val="en-US"/>
        </w:rPr>
        <w:t>)</w:t>
      </w:r>
      <w:r w:rsidR="001E0024">
        <w:rPr>
          <w:rFonts w:ascii="Menlo" w:hAnsi="Menlo" w:cs="Menlo"/>
          <w:noProof/>
          <w:sz w:val="24"/>
          <w:szCs w:val="24"/>
          <w:lang w:val="en-US"/>
        </w:rPr>
        <w:t xml:space="preserve"> </w:t>
      </w:r>
      <w:r>
        <w:rPr>
          <w:rFonts w:ascii="Menlo" w:hAnsi="Menlo" w:cs="Menlo"/>
          <w:noProof/>
          <w:sz w:val="24"/>
          <w:szCs w:val="24"/>
          <w:lang w:val="en-US"/>
        </w:rPr>
        <w:t>/</w:t>
      </w:r>
      <w:r w:rsidR="001E0024">
        <w:rPr>
          <w:rFonts w:ascii="Menlo" w:hAnsi="Menlo" w:cs="Menlo"/>
          <w:noProof/>
          <w:sz w:val="24"/>
          <w:szCs w:val="24"/>
          <w:lang w:val="en-US"/>
        </w:rPr>
        <w:t xml:space="preserve"> </w:t>
      </w:r>
      <w:r>
        <w:rPr>
          <w:rFonts w:ascii="Menlo" w:hAnsi="Menlo" w:cs="Menlo"/>
          <w:noProof/>
          <w:sz w:val="24"/>
          <w:szCs w:val="24"/>
          <w:lang w:val="en-US"/>
        </w:rPr>
        <w:t>min_price +</w:t>
      </w:r>
    </w:p>
    <w:p w14:paraId="4EA90F1A" w14:textId="77777777" w:rsidR="001E0024" w:rsidRDefault="006D703E" w:rsidP="002074B0">
      <w:pPr>
        <w:autoSpaceDE w:val="0"/>
        <w:autoSpaceDN w:val="0"/>
        <w:adjustRightInd w:val="0"/>
        <w:spacing w:after="0" w:line="240" w:lineRule="auto"/>
        <w:ind w:left="709"/>
        <w:rPr>
          <w:rFonts w:ascii="Menlo" w:hAnsi="Menlo" w:cs="Menlo"/>
          <w:noProof/>
          <w:sz w:val="24"/>
          <w:szCs w:val="24"/>
          <w:lang w:val="en-US"/>
        </w:rPr>
      </w:pPr>
      <w:r>
        <w:rPr>
          <w:rFonts w:ascii="Menlo" w:hAnsi="Menlo" w:cs="Menlo"/>
          <w:b/>
          <w:bCs/>
          <w:noProof/>
          <w:color w:val="008800"/>
          <w:sz w:val="24"/>
          <w:szCs w:val="24"/>
          <w:lang w:val="en-US"/>
        </w:rPr>
        <w:t>if</w:t>
      </w:r>
      <w:r>
        <w:rPr>
          <w:rFonts w:ascii="Menlo" w:hAnsi="Menlo" w:cs="Menlo"/>
          <w:noProof/>
          <w:sz w:val="24"/>
          <w:szCs w:val="24"/>
          <w:lang w:val="en-US"/>
        </w:rPr>
        <w:t xml:space="preserve"> </w:t>
      </w:r>
      <w:r w:rsidRPr="007855B9">
        <w:rPr>
          <w:rFonts w:ascii="Menlo" w:hAnsi="Menlo" w:cs="Menlo"/>
          <w:b/>
          <w:bCs/>
          <w:noProof/>
          <w:color w:val="003366"/>
          <w:sz w:val="24"/>
          <w:szCs w:val="24"/>
          <w:lang w:val="en-US"/>
        </w:rPr>
        <w:t>occupied_rooms</w:t>
      </w:r>
      <w:r>
        <w:rPr>
          <w:rFonts w:ascii="Menlo" w:hAnsi="Menlo" w:cs="Menlo"/>
          <w:noProof/>
          <w:sz w:val="24"/>
          <w:szCs w:val="24"/>
          <w:lang w:val="en-US"/>
        </w:rPr>
        <w:t xml:space="preserve"> &gt; </w:t>
      </w:r>
      <w:r>
        <w:rPr>
          <w:rFonts w:ascii="Menlo" w:hAnsi="Menlo" w:cs="Menlo"/>
          <w:b/>
          <w:bCs/>
          <w:noProof/>
          <w:color w:val="0000DD"/>
          <w:sz w:val="24"/>
          <w:szCs w:val="24"/>
          <w:lang w:val="en-US"/>
        </w:rPr>
        <w:t>1</w:t>
      </w:r>
      <w:r>
        <w:rPr>
          <w:rFonts w:ascii="Menlo" w:hAnsi="Menlo" w:cs="Menlo"/>
          <w:noProof/>
          <w:sz w:val="24"/>
          <w:szCs w:val="24"/>
          <w:lang w:val="en-US"/>
        </w:rPr>
        <w:t xml:space="preserve"> </w:t>
      </w:r>
      <w:r>
        <w:rPr>
          <w:rFonts w:ascii="Menlo" w:hAnsi="Menlo" w:cs="Menlo"/>
          <w:b/>
          <w:bCs/>
          <w:noProof/>
          <w:color w:val="008800"/>
          <w:sz w:val="24"/>
          <w:szCs w:val="24"/>
          <w:lang w:val="en-US"/>
        </w:rPr>
        <w:t>then</w:t>
      </w:r>
      <w:r w:rsidR="001E0024">
        <w:rPr>
          <w:rFonts w:ascii="Menlo" w:hAnsi="Menlo" w:cs="Menlo"/>
          <w:noProof/>
          <w:sz w:val="24"/>
          <w:szCs w:val="24"/>
          <w:lang w:val="en-US"/>
        </w:rPr>
        <w:t xml:space="preserve"> (</w:t>
      </w:r>
    </w:p>
    <w:p w14:paraId="46B53834"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r>
        <w:rPr>
          <w:rFonts w:ascii="Menlo" w:hAnsi="Menlo" w:cs="Menlo"/>
          <w:noProof/>
          <w:sz w:val="24"/>
          <w:szCs w:val="24"/>
          <w:lang w:val="en-US"/>
        </w:rPr>
        <w:t>sqrt((</w:t>
      </w:r>
      <w:r w:rsidR="001E0024">
        <w:rPr>
          <w:rFonts w:ascii="Menlo" w:hAnsi="Menlo" w:cs="Menlo"/>
          <w:noProof/>
          <w:sz w:val="24"/>
          <w:szCs w:val="24"/>
          <w:lang w:val="en-US"/>
        </w:rPr>
        <w:t xml:space="preserve"> </w:t>
      </w:r>
      <w:r>
        <w:rPr>
          <w:rFonts w:ascii="Menlo" w:hAnsi="Menlo" w:cs="Menlo"/>
          <w:noProof/>
          <w:sz w:val="24"/>
          <w:szCs w:val="24"/>
          <w:lang w:val="en-US"/>
        </w:rPr>
        <w:t xml:space="preserve">sum{(i,j) </w:t>
      </w:r>
      <w:r>
        <w:rPr>
          <w:rFonts w:ascii="Menlo" w:hAnsi="Menlo" w:cs="Menlo"/>
          <w:b/>
          <w:bCs/>
          <w:noProof/>
          <w:color w:val="008800"/>
          <w:sz w:val="24"/>
          <w:szCs w:val="24"/>
          <w:lang w:val="en-US"/>
        </w:rPr>
        <w:t>in</w:t>
      </w:r>
      <w:r>
        <w:rPr>
          <w:rFonts w:ascii="Menlo" w:hAnsi="Menlo" w:cs="Menlo"/>
          <w:noProof/>
          <w:sz w:val="24"/>
          <w:szCs w:val="24"/>
          <w:lang w:val="en-US"/>
        </w:rPr>
        <w:t xml:space="preserve"> {</w:t>
      </w:r>
      <w:r>
        <w:rPr>
          <w:rFonts w:ascii="Menlo" w:hAnsi="Menlo" w:cs="Menlo"/>
          <w:b/>
          <w:bCs/>
          <w:noProof/>
          <w:color w:val="003366"/>
          <w:sz w:val="24"/>
          <w:szCs w:val="24"/>
          <w:lang w:val="en-US"/>
        </w:rPr>
        <w:t>ROOMS</w:t>
      </w:r>
      <w:r>
        <w:rPr>
          <w:rFonts w:ascii="Menlo" w:hAnsi="Menlo" w:cs="Menlo"/>
          <w:noProof/>
          <w:sz w:val="24"/>
          <w:szCs w:val="24"/>
          <w:lang w:val="en-US"/>
        </w:rPr>
        <w:t>,</w:t>
      </w:r>
      <w:r>
        <w:rPr>
          <w:rFonts w:ascii="Menlo" w:hAnsi="Menlo" w:cs="Menlo"/>
          <w:b/>
          <w:bCs/>
          <w:noProof/>
          <w:color w:val="003366"/>
          <w:sz w:val="24"/>
          <w:szCs w:val="24"/>
          <w:lang w:val="en-US"/>
        </w:rPr>
        <w:t>ROOMS</w:t>
      </w:r>
      <w:r>
        <w:rPr>
          <w:rFonts w:ascii="Menlo" w:hAnsi="Menlo" w:cs="Menlo"/>
          <w:noProof/>
          <w:sz w:val="24"/>
          <w:szCs w:val="24"/>
          <w:lang w:val="en-US"/>
        </w:rPr>
        <w:t>}} (</w:t>
      </w:r>
      <w:r>
        <w:rPr>
          <w:rFonts w:ascii="Menlo" w:hAnsi="Menlo" w:cs="Menlo"/>
          <w:b/>
          <w:bCs/>
          <w:noProof/>
          <w:color w:val="003366"/>
          <w:sz w:val="24"/>
          <w:szCs w:val="24"/>
          <w:lang w:val="en-US"/>
        </w:rPr>
        <w:t>Occupation</w:t>
      </w:r>
      <w:r>
        <w:rPr>
          <w:rFonts w:ascii="Menlo" w:hAnsi="Menlo" w:cs="Menlo"/>
          <w:noProof/>
          <w:sz w:val="24"/>
          <w:szCs w:val="24"/>
          <w:lang w:val="en-US"/>
        </w:rPr>
        <w:t>[i]</w:t>
      </w:r>
      <w:r w:rsidR="001E0024">
        <w:rPr>
          <w:rFonts w:ascii="Menlo" w:hAnsi="Menlo" w:cs="Menlo"/>
          <w:noProof/>
          <w:sz w:val="24"/>
          <w:szCs w:val="24"/>
          <w:lang w:val="en-US"/>
        </w:rPr>
        <w:t xml:space="preserve"> </w:t>
      </w:r>
      <w:r>
        <w:rPr>
          <w:rFonts w:ascii="Menlo" w:hAnsi="Menlo" w:cs="Menlo"/>
          <w:noProof/>
          <w:sz w:val="24"/>
          <w:szCs w:val="24"/>
          <w:lang w:val="en-US"/>
        </w:rPr>
        <w:t>*</w:t>
      </w:r>
      <w:r w:rsidR="001E0024">
        <w:rPr>
          <w:rFonts w:ascii="Menlo" w:hAnsi="Menlo" w:cs="Menlo"/>
          <w:noProof/>
          <w:sz w:val="24"/>
          <w:szCs w:val="24"/>
          <w:lang w:val="en-US"/>
        </w:rPr>
        <w:t xml:space="preserve"> </w:t>
      </w:r>
      <w:r>
        <w:rPr>
          <w:rFonts w:ascii="Menlo" w:hAnsi="Menlo" w:cs="Menlo"/>
          <w:b/>
          <w:bCs/>
          <w:noProof/>
          <w:color w:val="003366"/>
          <w:sz w:val="24"/>
          <w:szCs w:val="24"/>
          <w:lang w:val="en-US"/>
        </w:rPr>
        <w:t>Occupation</w:t>
      </w:r>
      <w:r>
        <w:rPr>
          <w:rFonts w:ascii="Menlo" w:hAnsi="Menlo" w:cs="Menlo"/>
          <w:noProof/>
          <w:sz w:val="24"/>
          <w:szCs w:val="24"/>
          <w:lang w:val="en-US"/>
        </w:rPr>
        <w:t>[j])</w:t>
      </w:r>
      <w:r w:rsidR="001E0024">
        <w:rPr>
          <w:rFonts w:ascii="Menlo" w:hAnsi="Menlo" w:cs="Menlo"/>
          <w:noProof/>
          <w:sz w:val="24"/>
          <w:szCs w:val="24"/>
          <w:lang w:val="en-US"/>
        </w:rPr>
        <w:t xml:space="preserve"> </w:t>
      </w:r>
      <w:r>
        <w:rPr>
          <w:rFonts w:ascii="Menlo" w:hAnsi="Menlo" w:cs="Menlo"/>
          <w:noProof/>
          <w:sz w:val="24"/>
          <w:szCs w:val="24"/>
          <w:lang w:val="en-US"/>
        </w:rPr>
        <w:t>*</w:t>
      </w:r>
      <w:r w:rsidR="001E0024">
        <w:rPr>
          <w:rFonts w:ascii="Menlo" w:hAnsi="Menlo" w:cs="Menlo"/>
          <w:noProof/>
          <w:sz w:val="24"/>
          <w:szCs w:val="24"/>
          <w:lang w:val="en-US"/>
        </w:rPr>
        <w:t xml:space="preserve"> </w:t>
      </w:r>
      <w:r>
        <w:rPr>
          <w:rFonts w:ascii="Menlo" w:hAnsi="Menlo" w:cs="Menlo"/>
          <w:noProof/>
          <w:sz w:val="24"/>
          <w:szCs w:val="24"/>
          <w:lang w:val="en-US"/>
        </w:rPr>
        <w:t>((distance[i,j]</w:t>
      </w:r>
      <w:r w:rsidR="001E0024">
        <w:rPr>
          <w:rFonts w:ascii="Menlo" w:hAnsi="Menlo" w:cs="Menlo"/>
          <w:noProof/>
          <w:sz w:val="24"/>
          <w:szCs w:val="24"/>
          <w:lang w:val="en-US"/>
        </w:rPr>
        <w:t xml:space="preserve"> </w:t>
      </w:r>
      <w:r>
        <w:rPr>
          <w:rFonts w:ascii="Menlo" w:hAnsi="Menlo" w:cs="Menlo"/>
          <w:noProof/>
          <w:sz w:val="24"/>
          <w:szCs w:val="24"/>
          <w:lang w:val="en-US"/>
        </w:rPr>
        <w:t>-</w:t>
      </w:r>
      <w:r w:rsidR="001E0024">
        <w:rPr>
          <w:rFonts w:ascii="Menlo" w:hAnsi="Menlo" w:cs="Menlo"/>
          <w:noProof/>
          <w:sz w:val="24"/>
          <w:szCs w:val="24"/>
          <w:lang w:val="en-US"/>
        </w:rPr>
        <w:t xml:space="preserve"> </w:t>
      </w:r>
      <w:r>
        <w:rPr>
          <w:rFonts w:ascii="Menlo" w:hAnsi="Menlo" w:cs="Menlo"/>
          <w:noProof/>
          <w:sz w:val="24"/>
          <w:szCs w:val="24"/>
          <w:lang w:val="en-US"/>
        </w:rPr>
        <w:t>min_distance)^</w:t>
      </w:r>
      <w:r>
        <w:rPr>
          <w:rFonts w:ascii="Menlo" w:hAnsi="Menlo" w:cs="Menlo"/>
          <w:b/>
          <w:bCs/>
          <w:noProof/>
          <w:color w:val="0000DD"/>
          <w:sz w:val="24"/>
          <w:szCs w:val="24"/>
          <w:lang w:val="en-US"/>
        </w:rPr>
        <w:t>2</w:t>
      </w:r>
      <w:r>
        <w:rPr>
          <w:rFonts w:ascii="Menlo" w:hAnsi="Menlo" w:cs="Menlo"/>
          <w:noProof/>
          <w:sz w:val="24"/>
          <w:szCs w:val="24"/>
          <w:lang w:val="en-US"/>
        </w:rPr>
        <w:t>))</w:t>
      </w:r>
      <w:r w:rsidR="001E0024">
        <w:rPr>
          <w:rFonts w:ascii="Menlo" w:hAnsi="Menlo" w:cs="Menlo"/>
          <w:noProof/>
          <w:sz w:val="24"/>
          <w:szCs w:val="24"/>
          <w:lang w:val="en-US"/>
        </w:rPr>
        <w:t xml:space="preserve"> </w:t>
      </w:r>
      <w:r>
        <w:rPr>
          <w:rFonts w:ascii="Menlo" w:hAnsi="Menlo" w:cs="Menlo"/>
          <w:noProof/>
          <w:sz w:val="24"/>
          <w:szCs w:val="24"/>
          <w:lang w:val="en-US"/>
        </w:rPr>
        <w:t>/</w:t>
      </w:r>
      <w:r w:rsidR="001E0024">
        <w:rPr>
          <w:rFonts w:ascii="Menlo" w:hAnsi="Menlo" w:cs="Menlo"/>
          <w:noProof/>
          <w:sz w:val="24"/>
          <w:szCs w:val="24"/>
          <w:lang w:val="en-US"/>
        </w:rPr>
        <w:t xml:space="preserve"> </w:t>
      </w:r>
      <w:r w:rsidRPr="007855B9">
        <w:rPr>
          <w:rFonts w:ascii="Menlo" w:hAnsi="Menlo" w:cs="Menlo"/>
          <w:b/>
          <w:bCs/>
          <w:noProof/>
          <w:color w:val="003366"/>
          <w:sz w:val="24"/>
          <w:szCs w:val="24"/>
          <w:lang w:val="en-US"/>
        </w:rPr>
        <w:t>occupied_rooms</w:t>
      </w:r>
      <w:r>
        <w:rPr>
          <w:rFonts w:ascii="Menlo" w:hAnsi="Menlo" w:cs="Menlo"/>
          <w:noProof/>
          <w:sz w:val="24"/>
          <w:szCs w:val="24"/>
          <w:lang w:val="en-US"/>
        </w:rPr>
        <w:t xml:space="preserve"> + </w:t>
      </w:r>
      <w:r>
        <w:rPr>
          <w:rFonts w:ascii="Menlo" w:hAnsi="Menlo" w:cs="Menlo"/>
          <w:b/>
          <w:bCs/>
          <w:noProof/>
          <w:color w:val="0000DD"/>
          <w:sz w:val="24"/>
          <w:szCs w:val="24"/>
          <w:lang w:val="en-US"/>
        </w:rPr>
        <w:t>1</w:t>
      </w:r>
      <w:r>
        <w:rPr>
          <w:rFonts w:ascii="Menlo" w:hAnsi="Menlo" w:cs="Menlo"/>
          <w:noProof/>
          <w:sz w:val="24"/>
          <w:szCs w:val="24"/>
          <w:lang w:val="en-US"/>
        </w:rPr>
        <w:t>)</w:t>
      </w:r>
      <w:r w:rsidR="001E0024">
        <w:rPr>
          <w:rFonts w:ascii="Menlo" w:hAnsi="Menlo" w:cs="Menlo"/>
          <w:noProof/>
          <w:sz w:val="24"/>
          <w:szCs w:val="24"/>
          <w:lang w:val="en-US"/>
        </w:rPr>
        <w:t xml:space="preserve"> </w:t>
      </w:r>
      <w:r>
        <w:rPr>
          <w:rFonts w:ascii="Menlo" w:hAnsi="Menlo" w:cs="Menlo"/>
          <w:noProof/>
          <w:sz w:val="24"/>
          <w:szCs w:val="24"/>
          <w:lang w:val="en-US"/>
        </w:rPr>
        <w:t>/</w:t>
      </w:r>
      <w:r w:rsidR="001E0024">
        <w:rPr>
          <w:rFonts w:ascii="Menlo" w:hAnsi="Menlo" w:cs="Menlo"/>
          <w:noProof/>
          <w:sz w:val="24"/>
          <w:szCs w:val="24"/>
          <w:lang w:val="en-US"/>
        </w:rPr>
        <w:t xml:space="preserve"> </w:t>
      </w:r>
      <w:r>
        <w:rPr>
          <w:rFonts w:ascii="Menlo" w:hAnsi="Menlo" w:cs="Menlo"/>
          <w:noProof/>
          <w:sz w:val="24"/>
          <w:szCs w:val="24"/>
          <w:lang w:val="en-US"/>
        </w:rPr>
        <w:t>min_dist</w:t>
      </w:r>
    </w:p>
    <w:p w14:paraId="313A01FA"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r>
        <w:rPr>
          <w:rFonts w:ascii="Menlo" w:hAnsi="Menlo" w:cs="Menlo"/>
          <w:noProof/>
          <w:sz w:val="24"/>
          <w:szCs w:val="24"/>
          <w:lang w:val="en-US"/>
        </w:rPr>
        <w:t xml:space="preserve">) + </w:t>
      </w:r>
    </w:p>
    <w:p w14:paraId="196A9A8E" w14:textId="77777777" w:rsidR="006D703E" w:rsidRDefault="006D703E" w:rsidP="002074B0">
      <w:pPr>
        <w:autoSpaceDE w:val="0"/>
        <w:autoSpaceDN w:val="0"/>
        <w:adjustRightInd w:val="0"/>
        <w:spacing w:after="320" w:line="240" w:lineRule="auto"/>
        <w:ind w:left="709"/>
        <w:rPr>
          <w:rFonts w:ascii="Menlo" w:hAnsi="Menlo" w:cs="Menlo"/>
          <w:noProof/>
          <w:sz w:val="24"/>
          <w:szCs w:val="24"/>
          <w:lang w:val="en-US"/>
        </w:rPr>
      </w:pPr>
      <w:r>
        <w:rPr>
          <w:rFonts w:ascii="Menlo" w:hAnsi="Menlo" w:cs="Menlo"/>
          <w:noProof/>
          <w:sz w:val="24"/>
          <w:szCs w:val="24"/>
          <w:lang w:val="en-US"/>
        </w:rPr>
        <w:t>sqrt((</w:t>
      </w:r>
      <w:r w:rsidR="001E0024">
        <w:rPr>
          <w:rFonts w:ascii="Menlo" w:hAnsi="Menlo" w:cs="Menlo"/>
          <w:noProof/>
          <w:sz w:val="24"/>
          <w:szCs w:val="24"/>
          <w:lang w:val="en-US"/>
        </w:rPr>
        <w:t xml:space="preserve"> </w:t>
      </w:r>
      <w:r>
        <w:rPr>
          <w:rFonts w:ascii="Menlo" w:hAnsi="Menlo" w:cs="Menlo"/>
          <w:noProof/>
          <w:sz w:val="24"/>
          <w:szCs w:val="24"/>
          <w:lang w:val="en-US"/>
        </w:rPr>
        <w:t xml:space="preserve">sum{i </w:t>
      </w:r>
      <w:r>
        <w:rPr>
          <w:rFonts w:ascii="Menlo" w:hAnsi="Menlo" w:cs="Menlo"/>
          <w:b/>
          <w:bCs/>
          <w:noProof/>
          <w:color w:val="008800"/>
          <w:sz w:val="24"/>
          <w:szCs w:val="24"/>
          <w:lang w:val="en-US"/>
        </w:rPr>
        <w:t>in</w:t>
      </w:r>
      <w:r>
        <w:rPr>
          <w:rFonts w:ascii="Menlo" w:hAnsi="Menlo" w:cs="Menlo"/>
          <w:noProof/>
          <w:sz w:val="24"/>
          <w:szCs w:val="24"/>
          <w:lang w:val="en-US"/>
        </w:rPr>
        <w:t xml:space="preserve"> </w:t>
      </w:r>
      <w:r>
        <w:rPr>
          <w:rFonts w:ascii="Menlo" w:hAnsi="Menlo" w:cs="Menlo"/>
          <w:b/>
          <w:bCs/>
          <w:noProof/>
          <w:color w:val="003366"/>
          <w:sz w:val="24"/>
          <w:szCs w:val="24"/>
          <w:lang w:val="en-US"/>
        </w:rPr>
        <w:t>ROOMS</w:t>
      </w:r>
      <w:r>
        <w:rPr>
          <w:rFonts w:ascii="Menlo" w:hAnsi="Menlo" w:cs="Menlo"/>
          <w:noProof/>
          <w:sz w:val="24"/>
          <w:szCs w:val="24"/>
          <w:lang w:val="en-US"/>
        </w:rPr>
        <w:t xml:space="preserve">} </w:t>
      </w:r>
      <w:r>
        <w:rPr>
          <w:rFonts w:ascii="Menlo" w:hAnsi="Menlo" w:cs="Menlo"/>
          <w:b/>
          <w:bCs/>
          <w:noProof/>
          <w:color w:val="003366"/>
          <w:sz w:val="24"/>
          <w:szCs w:val="24"/>
          <w:lang w:val="en-US"/>
        </w:rPr>
        <w:t>Occupation</w:t>
      </w:r>
      <w:r>
        <w:rPr>
          <w:rFonts w:ascii="Menlo" w:hAnsi="Menlo" w:cs="Menlo"/>
          <w:noProof/>
          <w:sz w:val="24"/>
          <w:szCs w:val="24"/>
          <w:lang w:val="en-US"/>
        </w:rPr>
        <w:t>[i]</w:t>
      </w:r>
      <w:r w:rsidR="001E0024">
        <w:rPr>
          <w:rFonts w:ascii="Menlo" w:hAnsi="Menlo" w:cs="Menlo"/>
          <w:noProof/>
          <w:sz w:val="24"/>
          <w:szCs w:val="24"/>
          <w:lang w:val="en-US"/>
        </w:rPr>
        <w:t xml:space="preserve"> </w:t>
      </w:r>
      <w:r>
        <w:rPr>
          <w:rFonts w:ascii="Menlo" w:hAnsi="Menlo" w:cs="Menlo"/>
          <w:noProof/>
          <w:sz w:val="24"/>
          <w:szCs w:val="24"/>
          <w:lang w:val="en-US"/>
        </w:rPr>
        <w:t>*</w:t>
      </w:r>
      <w:r w:rsidR="001E0024">
        <w:rPr>
          <w:rFonts w:ascii="Menlo" w:hAnsi="Menlo" w:cs="Menlo"/>
          <w:noProof/>
          <w:sz w:val="24"/>
          <w:szCs w:val="24"/>
          <w:lang w:val="en-US"/>
        </w:rPr>
        <w:t xml:space="preserve"> </w:t>
      </w:r>
      <w:r>
        <w:rPr>
          <w:rFonts w:ascii="Menlo" w:hAnsi="Menlo" w:cs="Menlo"/>
          <w:noProof/>
          <w:sz w:val="24"/>
          <w:szCs w:val="24"/>
          <w:lang w:val="en-US"/>
        </w:rPr>
        <w:t>((stars[i]</w:t>
      </w:r>
      <w:r w:rsidR="001E0024">
        <w:rPr>
          <w:rFonts w:ascii="Menlo" w:hAnsi="Menlo" w:cs="Menlo"/>
          <w:noProof/>
          <w:sz w:val="24"/>
          <w:szCs w:val="24"/>
          <w:lang w:val="en-US"/>
        </w:rPr>
        <w:t xml:space="preserve"> </w:t>
      </w:r>
      <w:r>
        <w:rPr>
          <w:rFonts w:ascii="Menlo" w:hAnsi="Menlo" w:cs="Menlo"/>
          <w:noProof/>
          <w:sz w:val="24"/>
          <w:szCs w:val="24"/>
          <w:lang w:val="en-US"/>
        </w:rPr>
        <w:t>-</w:t>
      </w:r>
      <w:r w:rsidR="001E0024">
        <w:rPr>
          <w:rFonts w:ascii="Menlo" w:hAnsi="Menlo" w:cs="Menlo"/>
          <w:noProof/>
          <w:sz w:val="24"/>
          <w:szCs w:val="24"/>
          <w:lang w:val="en-US"/>
        </w:rPr>
        <w:t xml:space="preserve"> </w:t>
      </w:r>
      <w:r>
        <w:rPr>
          <w:rFonts w:ascii="Menlo" w:hAnsi="Menlo" w:cs="Menlo"/>
          <w:b/>
          <w:bCs/>
          <w:noProof/>
          <w:color w:val="0000DD"/>
          <w:sz w:val="24"/>
          <w:szCs w:val="24"/>
          <w:lang w:val="en-US"/>
        </w:rPr>
        <w:t>10</w:t>
      </w:r>
      <w:r>
        <w:rPr>
          <w:rFonts w:ascii="Menlo" w:hAnsi="Menlo" w:cs="Menlo"/>
          <w:noProof/>
          <w:sz w:val="24"/>
          <w:szCs w:val="24"/>
          <w:lang w:val="en-US"/>
        </w:rPr>
        <w:t>)^</w:t>
      </w:r>
      <w:r>
        <w:rPr>
          <w:rFonts w:ascii="Menlo" w:hAnsi="Menlo" w:cs="Menlo"/>
          <w:b/>
          <w:bCs/>
          <w:noProof/>
          <w:color w:val="0000DD"/>
          <w:sz w:val="24"/>
          <w:szCs w:val="24"/>
          <w:lang w:val="en-US"/>
        </w:rPr>
        <w:t>2</w:t>
      </w:r>
      <w:r>
        <w:rPr>
          <w:rFonts w:ascii="Menlo" w:hAnsi="Menlo" w:cs="Menlo"/>
          <w:noProof/>
          <w:sz w:val="24"/>
          <w:szCs w:val="24"/>
          <w:lang w:val="en-US"/>
        </w:rPr>
        <w:t>))</w:t>
      </w:r>
      <w:r w:rsidR="001E0024">
        <w:rPr>
          <w:rFonts w:ascii="Menlo" w:hAnsi="Menlo" w:cs="Menlo"/>
          <w:noProof/>
          <w:sz w:val="24"/>
          <w:szCs w:val="24"/>
          <w:lang w:val="en-US"/>
        </w:rPr>
        <w:t xml:space="preserve"> </w:t>
      </w:r>
      <w:r>
        <w:rPr>
          <w:rFonts w:ascii="Menlo" w:hAnsi="Menlo" w:cs="Menlo"/>
          <w:noProof/>
          <w:sz w:val="24"/>
          <w:szCs w:val="24"/>
          <w:lang w:val="en-US"/>
        </w:rPr>
        <w:t>/</w:t>
      </w:r>
      <w:r w:rsidR="001E0024">
        <w:rPr>
          <w:rFonts w:ascii="Menlo" w:hAnsi="Menlo" w:cs="Menlo"/>
          <w:noProof/>
          <w:sz w:val="24"/>
          <w:szCs w:val="24"/>
          <w:lang w:val="en-US"/>
        </w:rPr>
        <w:t xml:space="preserve"> </w:t>
      </w:r>
      <w:r w:rsidRPr="007855B9">
        <w:rPr>
          <w:rFonts w:ascii="Menlo" w:hAnsi="Menlo" w:cs="Menlo"/>
          <w:b/>
          <w:bCs/>
          <w:noProof/>
          <w:color w:val="003366"/>
          <w:sz w:val="24"/>
          <w:szCs w:val="24"/>
          <w:lang w:val="en-US"/>
        </w:rPr>
        <w:t>occupied_rooms</w:t>
      </w:r>
      <w:r>
        <w:rPr>
          <w:rFonts w:ascii="Menlo" w:hAnsi="Menlo" w:cs="Menlo"/>
          <w:noProof/>
          <w:sz w:val="24"/>
          <w:szCs w:val="24"/>
          <w:lang w:val="en-US"/>
        </w:rPr>
        <w:t xml:space="preserve"> + </w:t>
      </w:r>
      <w:r>
        <w:rPr>
          <w:rFonts w:ascii="Menlo" w:hAnsi="Menlo" w:cs="Menlo"/>
          <w:b/>
          <w:bCs/>
          <w:noProof/>
          <w:color w:val="0000DD"/>
          <w:sz w:val="24"/>
          <w:szCs w:val="24"/>
          <w:lang w:val="en-US"/>
        </w:rPr>
        <w:t>1</w:t>
      </w:r>
      <w:r>
        <w:rPr>
          <w:rFonts w:ascii="Menlo" w:hAnsi="Menlo" w:cs="Menlo"/>
          <w:noProof/>
          <w:sz w:val="24"/>
          <w:szCs w:val="24"/>
          <w:lang w:val="en-US"/>
        </w:rPr>
        <w:t>)</w:t>
      </w:r>
      <w:r w:rsidR="001E0024">
        <w:rPr>
          <w:rFonts w:ascii="Menlo" w:hAnsi="Menlo" w:cs="Menlo"/>
          <w:noProof/>
          <w:sz w:val="24"/>
          <w:szCs w:val="24"/>
          <w:lang w:val="en-US"/>
        </w:rPr>
        <w:t xml:space="preserve"> </w:t>
      </w:r>
      <w:r>
        <w:rPr>
          <w:rFonts w:ascii="Menlo" w:hAnsi="Menlo" w:cs="Menlo"/>
          <w:noProof/>
          <w:sz w:val="24"/>
          <w:szCs w:val="24"/>
          <w:lang w:val="en-US"/>
        </w:rPr>
        <w:t>/</w:t>
      </w:r>
      <w:r w:rsidR="001E0024">
        <w:rPr>
          <w:rFonts w:ascii="Menlo" w:hAnsi="Menlo" w:cs="Menlo"/>
          <w:noProof/>
          <w:sz w:val="24"/>
          <w:szCs w:val="24"/>
          <w:lang w:val="en-US"/>
        </w:rPr>
        <w:t xml:space="preserve"> </w:t>
      </w:r>
      <w:r>
        <w:rPr>
          <w:rFonts w:ascii="Menlo" w:hAnsi="Menlo" w:cs="Menlo"/>
          <w:b/>
          <w:bCs/>
          <w:noProof/>
          <w:color w:val="0000DD"/>
          <w:sz w:val="24"/>
          <w:szCs w:val="24"/>
          <w:lang w:val="en-US"/>
        </w:rPr>
        <w:t>10</w:t>
      </w:r>
      <w:r>
        <w:rPr>
          <w:rFonts w:ascii="Menlo" w:hAnsi="Menlo" w:cs="Menlo"/>
          <w:noProof/>
          <w:sz w:val="24"/>
          <w:szCs w:val="24"/>
          <w:lang w:val="en-US"/>
        </w:rPr>
        <w:t>;</w:t>
      </w:r>
    </w:p>
    <w:p w14:paraId="12C03173" w14:textId="27DD766B" w:rsidR="00070899" w:rsidDel="00C53A21" w:rsidRDefault="00B65813" w:rsidP="002074B0">
      <w:pPr>
        <w:pStyle w:val="ThesisSzveg"/>
      </w:pPr>
      <w:moveFromRangeStart w:id="778" w:author="Rozsenich Balázs" w:date="2015-04-28T18:00:00Z" w:name="move418007363"/>
      <w:moveFrom w:id="779" w:author="Rozsenich Balázs" w:date="2015-04-28T18:00:00Z">
        <w:r w:rsidDel="00C53A21">
          <w:t xml:space="preserve">A modell első felében a paraméterek és változók vannak rögzítve, a második felében a </w:t>
        </w:r>
        <w:r w:rsidR="002074B0" w:rsidDel="00C53A21">
          <w:t>korlátozások és a célfüggvény</w:t>
        </w:r>
        <w:r w:rsidR="00070899" w:rsidDel="00C53A21">
          <w:t>.</w:t>
        </w:r>
        <w:r w:rsidR="002074B0" w:rsidDel="00C53A21">
          <w:t xml:space="preserve"> </w:t>
        </w:r>
        <w:r w:rsidR="00070899" w:rsidDel="00C53A21">
          <w:t xml:space="preserve">A </w:t>
        </w:r>
        <w:r w:rsidR="00070899" w:rsidRPr="00070899" w:rsidDel="00C53A21">
          <w:rPr>
            <w:i/>
          </w:rPr>
          <w:t>min_distance</w:t>
        </w:r>
        <w:r w:rsidR="00070899" w:rsidDel="00C53A21">
          <w:t xml:space="preserve"> és </w:t>
        </w:r>
        <w:r w:rsidR="00070899" w:rsidRPr="00070899" w:rsidDel="00C53A21">
          <w:rPr>
            <w:i/>
          </w:rPr>
          <w:t>min_price</w:t>
        </w:r>
        <w:r w:rsidR="00070899" w:rsidDel="00C53A21">
          <w:t xml:space="preserve"> paraméterek nem</w:t>
        </w:r>
        <w:r w:rsidR="0040062C" w:rsidDel="00C53A21">
          <w:t xml:space="preserve"> szükséges, hogy változtathatók legyenek</w:t>
        </w:r>
        <w:r w:rsidR="00070899" w:rsidDel="00C53A21">
          <w:t xml:space="preserve">, mert a </w:t>
        </w:r>
        <w:r w:rsidR="00070899" w:rsidDel="00C53A21">
          <w:fldChar w:fldCharType="begin"/>
        </w:r>
        <w:r w:rsidR="00070899" w:rsidDel="00C53A21">
          <w:instrText xml:space="preserve"> REF _Ref416701623 \r \h </w:instrText>
        </w:r>
      </w:moveFrom>
      <w:del w:id="780" w:author="Rozsenich Balázs" w:date="2015-04-28T18:00:00Z"/>
      <w:moveFrom w:id="781" w:author="Rozsenich Balázs" w:date="2015-04-28T18:00:00Z">
        <w:r w:rsidR="00070899" w:rsidDel="00C53A21">
          <w:fldChar w:fldCharType="separate"/>
        </w:r>
        <w:r w:rsidR="00B21F07" w:rsidDel="00C53A21">
          <w:t>6.2</w:t>
        </w:r>
        <w:r w:rsidR="00070899" w:rsidDel="00C53A21">
          <w:fldChar w:fldCharType="end"/>
        </w:r>
        <w:r w:rsidR="00070899" w:rsidDel="00C53A21">
          <w:t xml:space="preserve"> fejezetben bemutatott </w:t>
        </w:r>
        <w:r w:rsidR="002074B0" w:rsidDel="00C53A21">
          <w:t>konvertálás</w:t>
        </w:r>
        <w:r w:rsidR="00070899" w:rsidDel="00C53A21">
          <w:t xml:space="preserve"> után a legkisebb érték mindig 1</w:t>
        </w:r>
        <w:r w:rsidR="007855B9" w:rsidDel="00C53A21">
          <w:t>, emiatt rögzített az értékük</w:t>
        </w:r>
        <w:r w:rsidR="00070899" w:rsidDel="00C53A21">
          <w:t xml:space="preserve">. A </w:t>
        </w:r>
        <w:r w:rsidR="00070899" w:rsidRPr="00070899" w:rsidDel="00C53A21">
          <w:rPr>
            <w:i/>
          </w:rPr>
          <w:t>guests</w:t>
        </w:r>
        <w:r w:rsidR="00070899" w:rsidDel="00C53A21">
          <w:t xml:space="preserve"> paraméter a vendégek számát tárolja. Ezt követi a szobák halmazának deklarálása </w:t>
        </w:r>
        <w:r w:rsidR="00070899" w:rsidRPr="00070899" w:rsidDel="00C53A21">
          <w:rPr>
            <w:i/>
          </w:rPr>
          <w:t>ROOMS</w:t>
        </w:r>
        <w:r w:rsidR="00070899" w:rsidDel="00C53A21">
          <w:t xml:space="preserve"> név</w:t>
        </w:r>
        <w:r w:rsidR="002074B0" w:rsidDel="00C53A21">
          <w:t>en</w:t>
        </w:r>
        <w:r w:rsidR="00070899" w:rsidDel="00C53A21">
          <w:t xml:space="preserve">. A szobák halmazához tartozik a </w:t>
        </w:r>
        <w:r w:rsidR="00070899" w:rsidRPr="00070899" w:rsidDel="00C53A21">
          <w:rPr>
            <w:i/>
          </w:rPr>
          <w:t>capacity</w:t>
        </w:r>
        <w:r w:rsidR="00070899" w:rsidDel="00C53A21">
          <w:t xml:space="preserve">, mint kapacitás, a </w:t>
        </w:r>
        <w:r w:rsidR="00070899" w:rsidRPr="00070899" w:rsidDel="00C53A21">
          <w:rPr>
            <w:i/>
          </w:rPr>
          <w:t>price</w:t>
        </w:r>
        <w:r w:rsidR="00070899" w:rsidDel="00C53A21">
          <w:t xml:space="preserve"> mint ár és a </w:t>
        </w:r>
        <w:r w:rsidR="00070899" w:rsidRPr="00070899" w:rsidDel="00C53A21">
          <w:rPr>
            <w:i/>
          </w:rPr>
          <w:t>stars</w:t>
        </w:r>
        <w:r w:rsidR="00070899" w:rsidDel="00C53A21">
          <w:t xml:space="preserve">, mint átlagos értékelés paraméter. A szobák közti távolságot a </w:t>
        </w:r>
        <w:r w:rsidR="00070899" w:rsidRPr="00070899" w:rsidDel="00C53A21">
          <w:rPr>
            <w:i/>
          </w:rPr>
          <w:t>distance</w:t>
        </w:r>
        <w:r w:rsidR="00070899" w:rsidDel="00C53A21">
          <w:t xml:space="preserve"> paraméter tárolja, amely a szobák halmazából képzett két dimenzi</w:t>
        </w:r>
        <w:r w:rsidR="002074B0" w:rsidDel="00C53A21">
          <w:t>ós mátrixhoz tartozik. A modellben szereplő bináris változó</w:t>
        </w:r>
        <w:r w:rsidR="00070899" w:rsidDel="00C53A21">
          <w:t xml:space="preserve"> </w:t>
        </w:r>
        <w:r w:rsidR="00070899" w:rsidRPr="00070899" w:rsidDel="00C53A21">
          <w:rPr>
            <w:i/>
          </w:rPr>
          <w:t>Occupation</w:t>
        </w:r>
        <w:r w:rsidR="00070899" w:rsidDel="00C53A21">
          <w:t xml:space="preserve"> névre hallgat és a </w:t>
        </w:r>
        <w:r w:rsidR="00070899" w:rsidRPr="00070899" w:rsidDel="00C53A21">
          <w:rPr>
            <w:i/>
          </w:rPr>
          <w:t>ROOMS</w:t>
        </w:r>
        <w:r w:rsidR="00070899" w:rsidDel="00C53A21">
          <w:t xml:space="preserve"> halmaz felett van értelmezve. Az </w:t>
        </w:r>
        <w:r w:rsidR="00070899" w:rsidRPr="00070899" w:rsidDel="00C53A21">
          <w:rPr>
            <w:i/>
          </w:rPr>
          <w:t>occupied_rooms</w:t>
        </w:r>
        <w:r w:rsidR="00070899" w:rsidDel="00C53A21">
          <w:t xml:space="preserve"> egy segédváltozó, a célfüggvé</w:t>
        </w:r>
        <w:r w:rsidR="007C1914" w:rsidDel="00C53A21">
          <w:t>ny átláthatóbbá tétele, és a re</w:t>
        </w:r>
        <w:r w:rsidR="00070899" w:rsidDel="00C53A21">
          <w:t>dundancia elkerülése miatt került bevezetésre</w:t>
        </w:r>
        <w:r w:rsidR="007855B9" w:rsidDel="00C53A21">
          <w:t>, értéke</w:t>
        </w:r>
        <w:r w:rsidR="002074B0" w:rsidDel="00C53A21">
          <w:t xml:space="preserve"> a megoldásba beválasztott szobák száma</w:t>
        </w:r>
        <w:r w:rsidR="00070899" w:rsidDel="00C53A21">
          <w:t>.</w:t>
        </w:r>
      </w:moveFrom>
    </w:p>
    <w:moveFromRangeEnd w:id="778"/>
    <w:p w14:paraId="7235C431" w14:textId="56280E64" w:rsidR="00070899" w:rsidRDefault="00070899" w:rsidP="005D18C7">
      <w:pPr>
        <w:pStyle w:val="ThesisSzveg"/>
      </w:pPr>
      <w:r>
        <w:t xml:space="preserve">A modellnek egy korlátozása van, </w:t>
      </w:r>
      <w:r w:rsidR="002074B0">
        <w:t>amely</w:t>
      </w:r>
      <w:r>
        <w:t xml:space="preserve"> a k</w:t>
      </w:r>
      <w:r w:rsidR="002074B0">
        <w:t>iválasztott szobák kapacitását teszi egyenlővé</w:t>
      </w:r>
      <w:r>
        <w:t xml:space="preserve"> a vendégek számával. Ezt</w:t>
      </w:r>
      <w:r w:rsidR="0053708F">
        <w:t xml:space="preserve"> a korlátozást fogalmazza meg az </w:t>
      </w:r>
      <w:r w:rsidR="0053708F" w:rsidRPr="001E3C8B">
        <w:rPr>
          <w:i/>
        </w:rPr>
        <w:t>Accommodation</w:t>
      </w:r>
      <w:r w:rsidR="0053708F">
        <w:t xml:space="preserve"> nevű kifejezés. A modell utolsó eleme az </w:t>
      </w:r>
      <w:r w:rsidR="0053708F" w:rsidRPr="001E3C8B">
        <w:rPr>
          <w:i/>
        </w:rPr>
        <w:t>OPTIMUM</w:t>
      </w:r>
      <w:r w:rsidR="0053708F">
        <w:t xml:space="preserve"> elnevezésű célfüggvény. A </w:t>
      </w:r>
      <w:r w:rsidR="0053708F">
        <w:fldChar w:fldCharType="begin"/>
      </w:r>
      <w:r w:rsidR="0053708F">
        <w:instrText xml:space="preserve"> REF _Ref416702335 \r \h </w:instrText>
      </w:r>
      <w:r w:rsidR="0053708F">
        <w:fldChar w:fldCharType="separate"/>
      </w:r>
      <w:r w:rsidR="0004568F">
        <w:t>6.2.3</w:t>
      </w:r>
      <w:r w:rsidR="0053708F">
        <w:fldChar w:fldCharType="end"/>
      </w:r>
      <w:r w:rsidR="0053708F">
        <w:t xml:space="preserve"> fejezetben bemutatott célfüggvényhez képest az implementáció alkalmaz egy kiegészítést. A nemlineáris megoldó az optimalizálás során választhatja azt, hogy az összes változó 0. Ekkor a gyökvonás operátor hibát </w:t>
      </w:r>
      <w:r w:rsidR="0053708F">
        <w:lastRenderedPageBreak/>
        <w:t>jelez, és a folyamat leáll. Ezt elkerülendő, a gyökjel alatti kifejezéshez hozzáadok egyet, ami az eredményt nem befolyásolja, de segítségével a megoldó minden esetben helyesen fut.</w:t>
      </w:r>
    </w:p>
    <w:p w14:paraId="13B48D94" w14:textId="4132AE7B" w:rsidR="001E3C8B" w:rsidRDefault="001E3C8B" w:rsidP="009D202D">
      <w:pPr>
        <w:pStyle w:val="ThesisSzveg"/>
      </w:pPr>
      <w:r>
        <w:t>Az optimalizálási modell megszerkesztése után össze kell állítani azt az adathalmazt, amelyen az optima</w:t>
      </w:r>
      <w:r w:rsidR="002074B0">
        <w:t>lizálást el kell végezni. Amint</w:t>
      </w:r>
      <w:r>
        <w:t xml:space="preserve"> azt korábban említettem, az adatokat a modelltől függetlenül, egy másik fájlban is meg lehet adni. Egy ilyen adatfájl kiterjesztése ajánlás szerint </w:t>
      </w:r>
      <w:r w:rsidRPr="001E3C8B">
        <w:rPr>
          <w:i/>
        </w:rPr>
        <w:t>.dat</w:t>
      </w:r>
      <w:r>
        <w:t>. Egy, a modellhez illeszthető adatfájl tar</w:t>
      </w:r>
      <w:r w:rsidR="009D202D">
        <w:t>talma a következőképpen néz ki:</w:t>
      </w:r>
    </w:p>
    <w:p w14:paraId="10A83153" w14:textId="7FAECD58" w:rsidR="007F30CD" w:rsidRDefault="007F30CD" w:rsidP="007F30CD">
      <w:pPr>
        <w:autoSpaceDE w:val="0"/>
        <w:autoSpaceDN w:val="0"/>
        <w:adjustRightInd w:val="0"/>
        <w:spacing w:after="0" w:line="240" w:lineRule="auto"/>
        <w:ind w:left="720"/>
        <w:rPr>
          <w:rFonts w:ascii="Menlo" w:hAnsi="Menlo" w:cs="Menlo"/>
          <w:noProof/>
          <w:sz w:val="24"/>
          <w:szCs w:val="24"/>
          <w:lang w:val="en-US"/>
        </w:rPr>
      </w:pPr>
      <w:r w:rsidRPr="007855B9">
        <w:rPr>
          <w:rFonts w:ascii="Menlo" w:hAnsi="Menlo" w:cs="Menlo"/>
          <w:noProof/>
          <w:color w:val="AA6600"/>
          <w:sz w:val="24"/>
          <w:szCs w:val="24"/>
          <w:lang w:val="en-US"/>
        </w:rPr>
        <w:t>param</w:t>
      </w:r>
      <w:r>
        <w:rPr>
          <w:rFonts w:ascii="Menlo" w:hAnsi="Menlo" w:cs="Menlo"/>
          <w:noProof/>
          <w:sz w:val="24"/>
          <w:szCs w:val="24"/>
          <w:lang w:val="en-US"/>
        </w:rPr>
        <w:t xml:space="preserve"> guests := </w:t>
      </w:r>
      <w:r w:rsidR="00B13AC5">
        <w:rPr>
          <w:rFonts w:ascii="Menlo" w:hAnsi="Menlo" w:cs="Menlo"/>
          <w:b/>
          <w:bCs/>
          <w:noProof/>
          <w:color w:val="0000DD"/>
          <w:sz w:val="24"/>
          <w:szCs w:val="24"/>
          <w:lang w:val="en-US"/>
        </w:rPr>
        <w:t>9</w:t>
      </w:r>
      <w:r>
        <w:rPr>
          <w:rFonts w:ascii="Menlo" w:hAnsi="Menlo" w:cs="Menlo"/>
          <w:noProof/>
          <w:sz w:val="24"/>
          <w:szCs w:val="24"/>
          <w:lang w:val="en-US"/>
        </w:rPr>
        <w:t>;</w:t>
      </w:r>
    </w:p>
    <w:p w14:paraId="1F78E65D" w14:textId="77777777" w:rsidR="007F30CD" w:rsidRDefault="007F30CD" w:rsidP="007F30CD">
      <w:pPr>
        <w:autoSpaceDE w:val="0"/>
        <w:autoSpaceDN w:val="0"/>
        <w:adjustRightInd w:val="0"/>
        <w:spacing w:after="0" w:line="240" w:lineRule="auto"/>
        <w:ind w:left="720"/>
        <w:rPr>
          <w:rFonts w:ascii="Menlo" w:hAnsi="Menlo" w:cs="Menlo"/>
          <w:noProof/>
          <w:sz w:val="24"/>
          <w:szCs w:val="24"/>
          <w:lang w:val="en-US"/>
        </w:rPr>
      </w:pPr>
    </w:p>
    <w:p w14:paraId="7C2A53E0" w14:textId="77777777" w:rsidR="007F30CD" w:rsidRDefault="007F30CD" w:rsidP="007F30CD">
      <w:pPr>
        <w:autoSpaceDE w:val="0"/>
        <w:autoSpaceDN w:val="0"/>
        <w:adjustRightInd w:val="0"/>
        <w:spacing w:after="0" w:line="240" w:lineRule="auto"/>
        <w:ind w:left="720"/>
        <w:rPr>
          <w:rFonts w:ascii="Menlo" w:hAnsi="Menlo" w:cs="Menlo"/>
          <w:noProof/>
          <w:sz w:val="24"/>
          <w:szCs w:val="24"/>
          <w:lang w:val="en-US"/>
        </w:rPr>
      </w:pPr>
      <w:r w:rsidRPr="007855B9">
        <w:rPr>
          <w:rFonts w:ascii="Menlo" w:hAnsi="Menlo" w:cs="Menlo"/>
          <w:noProof/>
          <w:color w:val="AA6600"/>
          <w:sz w:val="24"/>
          <w:szCs w:val="24"/>
          <w:lang w:val="en-US"/>
        </w:rPr>
        <w:t>set</w:t>
      </w:r>
      <w:r>
        <w:rPr>
          <w:rFonts w:ascii="Menlo" w:hAnsi="Menlo" w:cs="Menlo"/>
          <w:noProof/>
          <w:sz w:val="24"/>
          <w:szCs w:val="24"/>
          <w:lang w:val="en-US"/>
        </w:rPr>
        <w:t xml:space="preserve"> </w:t>
      </w:r>
      <w:r w:rsidRPr="007855B9">
        <w:rPr>
          <w:rFonts w:ascii="Menlo" w:hAnsi="Menlo" w:cs="Menlo"/>
          <w:noProof/>
          <w:sz w:val="24"/>
          <w:szCs w:val="24"/>
          <w:lang w:val="en-US"/>
        </w:rPr>
        <w:t>ROOMS</w:t>
      </w:r>
      <w:r>
        <w:rPr>
          <w:rFonts w:ascii="Menlo" w:hAnsi="Menlo" w:cs="Menlo"/>
          <w:noProof/>
          <w:sz w:val="24"/>
          <w:szCs w:val="24"/>
          <w:lang w:val="en-US"/>
        </w:rPr>
        <w:t xml:space="preserve">:= </w:t>
      </w:r>
      <w:r>
        <w:rPr>
          <w:rFonts w:ascii="Menlo" w:hAnsi="Menlo" w:cs="Menlo"/>
          <w:b/>
          <w:bCs/>
          <w:noProof/>
          <w:color w:val="003366"/>
          <w:sz w:val="24"/>
          <w:szCs w:val="24"/>
          <w:lang w:val="en-US"/>
        </w:rPr>
        <w:t>R1</w:t>
      </w:r>
      <w:r>
        <w:rPr>
          <w:rFonts w:ascii="Menlo" w:hAnsi="Menlo" w:cs="Menlo"/>
          <w:noProof/>
          <w:sz w:val="24"/>
          <w:szCs w:val="24"/>
          <w:lang w:val="en-US"/>
        </w:rPr>
        <w:t xml:space="preserve"> </w:t>
      </w:r>
      <w:r>
        <w:rPr>
          <w:rFonts w:ascii="Menlo" w:hAnsi="Menlo" w:cs="Menlo"/>
          <w:b/>
          <w:bCs/>
          <w:noProof/>
          <w:color w:val="003366"/>
          <w:sz w:val="24"/>
          <w:szCs w:val="24"/>
          <w:lang w:val="en-US"/>
        </w:rPr>
        <w:t>R2</w:t>
      </w:r>
      <w:r>
        <w:rPr>
          <w:rFonts w:ascii="Menlo" w:hAnsi="Menlo" w:cs="Menlo"/>
          <w:noProof/>
          <w:sz w:val="24"/>
          <w:szCs w:val="24"/>
          <w:lang w:val="en-US"/>
        </w:rPr>
        <w:t xml:space="preserve"> </w:t>
      </w:r>
      <w:r>
        <w:rPr>
          <w:rFonts w:ascii="Menlo" w:hAnsi="Menlo" w:cs="Menlo"/>
          <w:b/>
          <w:bCs/>
          <w:noProof/>
          <w:color w:val="003366"/>
          <w:sz w:val="24"/>
          <w:szCs w:val="24"/>
          <w:lang w:val="en-US"/>
        </w:rPr>
        <w:t>R3</w:t>
      </w:r>
      <w:r>
        <w:rPr>
          <w:rFonts w:ascii="Menlo" w:hAnsi="Menlo" w:cs="Menlo"/>
          <w:noProof/>
          <w:sz w:val="24"/>
          <w:szCs w:val="24"/>
          <w:lang w:val="en-US"/>
        </w:rPr>
        <w:t xml:space="preserve"> </w:t>
      </w:r>
      <w:r>
        <w:rPr>
          <w:rFonts w:ascii="Menlo" w:hAnsi="Menlo" w:cs="Menlo"/>
          <w:b/>
          <w:bCs/>
          <w:noProof/>
          <w:color w:val="003366"/>
          <w:sz w:val="24"/>
          <w:szCs w:val="24"/>
          <w:lang w:val="en-US"/>
        </w:rPr>
        <w:t>R4</w:t>
      </w:r>
      <w:r>
        <w:rPr>
          <w:rFonts w:ascii="Menlo" w:hAnsi="Menlo" w:cs="Menlo"/>
          <w:noProof/>
          <w:sz w:val="24"/>
          <w:szCs w:val="24"/>
          <w:lang w:val="en-US"/>
        </w:rPr>
        <w:t xml:space="preserve"> </w:t>
      </w:r>
      <w:r>
        <w:rPr>
          <w:rFonts w:ascii="Menlo" w:hAnsi="Menlo" w:cs="Menlo"/>
          <w:b/>
          <w:bCs/>
          <w:noProof/>
          <w:color w:val="003366"/>
          <w:sz w:val="24"/>
          <w:szCs w:val="24"/>
          <w:lang w:val="en-US"/>
        </w:rPr>
        <w:t>R5</w:t>
      </w:r>
      <w:r>
        <w:rPr>
          <w:rFonts w:ascii="Menlo" w:hAnsi="Menlo" w:cs="Menlo"/>
          <w:noProof/>
          <w:sz w:val="24"/>
          <w:szCs w:val="24"/>
          <w:lang w:val="en-US"/>
        </w:rPr>
        <w:t xml:space="preserve"> </w:t>
      </w:r>
      <w:r>
        <w:rPr>
          <w:rFonts w:ascii="Menlo" w:hAnsi="Menlo" w:cs="Menlo"/>
          <w:b/>
          <w:bCs/>
          <w:noProof/>
          <w:color w:val="003366"/>
          <w:sz w:val="24"/>
          <w:szCs w:val="24"/>
          <w:lang w:val="en-US"/>
        </w:rPr>
        <w:t>R6</w:t>
      </w:r>
      <w:r>
        <w:rPr>
          <w:rFonts w:ascii="Menlo" w:hAnsi="Menlo" w:cs="Menlo"/>
          <w:noProof/>
          <w:sz w:val="24"/>
          <w:szCs w:val="24"/>
          <w:lang w:val="en-US"/>
        </w:rPr>
        <w:t>;</w:t>
      </w:r>
    </w:p>
    <w:p w14:paraId="7EE0AD42" w14:textId="77777777" w:rsidR="007F30CD" w:rsidRDefault="007F30CD" w:rsidP="007F30CD">
      <w:pPr>
        <w:autoSpaceDE w:val="0"/>
        <w:autoSpaceDN w:val="0"/>
        <w:adjustRightInd w:val="0"/>
        <w:spacing w:after="0" w:line="240" w:lineRule="auto"/>
        <w:ind w:left="720"/>
        <w:rPr>
          <w:rFonts w:ascii="Menlo" w:hAnsi="Menlo" w:cs="Menlo"/>
          <w:noProof/>
          <w:sz w:val="24"/>
          <w:szCs w:val="24"/>
          <w:lang w:val="en-US"/>
        </w:rPr>
      </w:pPr>
    </w:p>
    <w:p w14:paraId="0C63CAF8" w14:textId="77777777" w:rsidR="007F30CD" w:rsidRDefault="007F30CD" w:rsidP="007F30CD">
      <w:pPr>
        <w:autoSpaceDE w:val="0"/>
        <w:autoSpaceDN w:val="0"/>
        <w:adjustRightInd w:val="0"/>
        <w:spacing w:after="0" w:line="240" w:lineRule="auto"/>
        <w:ind w:left="720"/>
        <w:rPr>
          <w:rFonts w:ascii="Menlo" w:hAnsi="Menlo" w:cs="Menlo"/>
          <w:noProof/>
          <w:sz w:val="24"/>
          <w:szCs w:val="24"/>
          <w:lang w:val="en-US"/>
        </w:rPr>
      </w:pPr>
      <w:r>
        <w:rPr>
          <w:rFonts w:ascii="Menlo" w:hAnsi="Menlo" w:cs="Menlo"/>
          <w:noProof/>
          <w:color w:val="AA6600"/>
          <w:sz w:val="24"/>
          <w:szCs w:val="24"/>
          <w:lang w:val="en-US"/>
        </w:rPr>
        <w:t>param</w:t>
      </w:r>
      <w:r>
        <w:rPr>
          <w:rFonts w:ascii="Menlo" w:hAnsi="Menlo" w:cs="Menlo"/>
          <w:noProof/>
          <w:sz w:val="24"/>
          <w:szCs w:val="24"/>
          <w:lang w:val="en-US"/>
        </w:rPr>
        <w:t xml:space="preserve">:  capacity  stars </w:t>
      </w:r>
      <w:r w:rsidR="00FC54AF">
        <w:rPr>
          <w:rFonts w:ascii="Menlo" w:hAnsi="Menlo" w:cs="Menlo"/>
          <w:noProof/>
          <w:sz w:val="24"/>
          <w:szCs w:val="24"/>
          <w:lang w:val="en-US"/>
        </w:rPr>
        <w:t xml:space="preserve"> </w:t>
      </w:r>
      <w:r>
        <w:rPr>
          <w:rFonts w:ascii="Menlo" w:hAnsi="Menlo" w:cs="Menlo"/>
          <w:noProof/>
          <w:sz w:val="24"/>
          <w:szCs w:val="24"/>
          <w:lang w:val="en-US"/>
        </w:rPr>
        <w:t>price :=</w:t>
      </w:r>
    </w:p>
    <w:p w14:paraId="6B6E47A9" w14:textId="0FB160C5" w:rsidR="007F30CD" w:rsidRDefault="007F30CD" w:rsidP="002074B0">
      <w:pPr>
        <w:autoSpaceDE w:val="0"/>
        <w:autoSpaceDN w:val="0"/>
        <w:adjustRightInd w:val="0"/>
        <w:spacing w:after="0" w:line="240" w:lineRule="auto"/>
        <w:ind w:left="993"/>
        <w:rPr>
          <w:rFonts w:ascii="Menlo" w:hAnsi="Menlo" w:cs="Menlo"/>
          <w:noProof/>
          <w:sz w:val="24"/>
          <w:szCs w:val="24"/>
          <w:lang w:val="en-US"/>
        </w:rPr>
      </w:pPr>
      <w:r>
        <w:rPr>
          <w:rFonts w:ascii="Menlo" w:hAnsi="Menlo" w:cs="Menlo"/>
          <w:b/>
          <w:bCs/>
          <w:noProof/>
          <w:color w:val="003366"/>
          <w:sz w:val="24"/>
          <w:szCs w:val="24"/>
          <w:lang w:val="en-US"/>
        </w:rPr>
        <w:t>R1</w:t>
      </w:r>
      <w:r w:rsidR="00C06F17">
        <w:rPr>
          <w:rFonts w:ascii="Menlo" w:hAnsi="Menlo" w:cs="Menlo"/>
          <w:b/>
          <w:bCs/>
          <w:noProof/>
          <w:color w:val="003366"/>
          <w:sz w:val="24"/>
          <w:szCs w:val="24"/>
          <w:lang w:val="en-US"/>
        </w:rPr>
        <w:t>0</w:t>
      </w:r>
      <w:r>
        <w:rPr>
          <w:rFonts w:ascii="Menlo" w:hAnsi="Menlo" w:cs="Menlo"/>
          <w:noProof/>
          <w:sz w:val="24"/>
          <w:szCs w:val="24"/>
          <w:lang w:val="en-US"/>
        </w:rPr>
        <w:t xml:space="preserve">    </w:t>
      </w:r>
      <w:r>
        <w:rPr>
          <w:rFonts w:ascii="Menlo" w:hAnsi="Menlo" w:cs="Menlo"/>
          <w:b/>
          <w:bCs/>
          <w:noProof/>
          <w:color w:val="0000DD"/>
          <w:sz w:val="24"/>
          <w:szCs w:val="24"/>
          <w:lang w:val="en-US"/>
        </w:rPr>
        <w:t>2</w:t>
      </w:r>
      <w:r>
        <w:rPr>
          <w:rFonts w:ascii="Menlo" w:hAnsi="Menlo" w:cs="Menlo"/>
          <w:noProof/>
          <w:sz w:val="24"/>
          <w:szCs w:val="24"/>
          <w:lang w:val="en-US"/>
        </w:rPr>
        <w:t xml:space="preserve">         </w:t>
      </w:r>
      <w:r>
        <w:rPr>
          <w:rFonts w:ascii="Menlo" w:hAnsi="Menlo" w:cs="Menlo"/>
          <w:b/>
          <w:bCs/>
          <w:noProof/>
          <w:color w:val="0000DD"/>
          <w:sz w:val="24"/>
          <w:szCs w:val="24"/>
          <w:lang w:val="en-US"/>
        </w:rPr>
        <w:t>8</w:t>
      </w:r>
      <w:r>
        <w:rPr>
          <w:rFonts w:ascii="Menlo" w:hAnsi="Menlo" w:cs="Menlo"/>
          <w:noProof/>
          <w:sz w:val="24"/>
          <w:szCs w:val="24"/>
          <w:lang w:val="en-US"/>
        </w:rPr>
        <w:t xml:space="preserve">     </w:t>
      </w:r>
      <w:r w:rsidR="00FC54AF">
        <w:rPr>
          <w:rFonts w:ascii="Menlo" w:hAnsi="Menlo" w:cs="Menlo"/>
          <w:noProof/>
          <w:sz w:val="24"/>
          <w:szCs w:val="24"/>
          <w:lang w:val="en-US"/>
        </w:rPr>
        <w:t xml:space="preserve"> </w:t>
      </w:r>
      <w:r w:rsidR="00C06F17">
        <w:rPr>
          <w:rFonts w:ascii="Menlo" w:hAnsi="Menlo" w:cs="Menlo"/>
          <w:b/>
          <w:bCs/>
          <w:noProof/>
          <w:color w:val="0000DD"/>
          <w:sz w:val="24"/>
          <w:szCs w:val="24"/>
          <w:lang w:val="en-US"/>
        </w:rPr>
        <w:t>1.34</w:t>
      </w:r>
    </w:p>
    <w:p w14:paraId="00C007BF" w14:textId="63E2329C" w:rsidR="007F30CD" w:rsidRDefault="007F30CD" w:rsidP="002074B0">
      <w:pPr>
        <w:autoSpaceDE w:val="0"/>
        <w:autoSpaceDN w:val="0"/>
        <w:adjustRightInd w:val="0"/>
        <w:spacing w:after="0" w:line="240" w:lineRule="auto"/>
        <w:ind w:left="993"/>
        <w:rPr>
          <w:rFonts w:ascii="Menlo" w:hAnsi="Menlo" w:cs="Menlo"/>
          <w:noProof/>
          <w:sz w:val="24"/>
          <w:szCs w:val="24"/>
          <w:lang w:val="en-US"/>
        </w:rPr>
      </w:pPr>
      <w:r>
        <w:rPr>
          <w:rFonts w:ascii="Menlo" w:hAnsi="Menlo" w:cs="Menlo"/>
          <w:b/>
          <w:bCs/>
          <w:noProof/>
          <w:color w:val="003366"/>
          <w:sz w:val="24"/>
          <w:szCs w:val="24"/>
          <w:lang w:val="en-US"/>
        </w:rPr>
        <w:t>R</w:t>
      </w:r>
      <w:r w:rsidR="005B5D87">
        <w:rPr>
          <w:rFonts w:ascii="Menlo" w:hAnsi="Menlo" w:cs="Menlo"/>
          <w:b/>
          <w:bCs/>
          <w:noProof/>
          <w:color w:val="003366"/>
          <w:sz w:val="24"/>
          <w:szCs w:val="24"/>
          <w:lang w:val="en-US"/>
        </w:rPr>
        <w:t>11</w:t>
      </w:r>
      <w:r>
        <w:rPr>
          <w:rFonts w:ascii="Menlo" w:hAnsi="Menlo" w:cs="Menlo"/>
          <w:noProof/>
          <w:sz w:val="24"/>
          <w:szCs w:val="24"/>
          <w:lang w:val="en-US"/>
        </w:rPr>
        <w:t xml:space="preserve">    </w:t>
      </w:r>
      <w:r>
        <w:rPr>
          <w:rFonts w:ascii="Menlo" w:hAnsi="Menlo" w:cs="Menlo"/>
          <w:b/>
          <w:bCs/>
          <w:noProof/>
          <w:color w:val="0000DD"/>
          <w:sz w:val="24"/>
          <w:szCs w:val="24"/>
          <w:lang w:val="en-US"/>
        </w:rPr>
        <w:t>3</w:t>
      </w:r>
      <w:r>
        <w:rPr>
          <w:rFonts w:ascii="Menlo" w:hAnsi="Menlo" w:cs="Menlo"/>
          <w:noProof/>
          <w:sz w:val="24"/>
          <w:szCs w:val="24"/>
          <w:lang w:val="en-US"/>
        </w:rPr>
        <w:t xml:space="preserve">         </w:t>
      </w:r>
      <w:r>
        <w:rPr>
          <w:rFonts w:ascii="Menlo" w:hAnsi="Menlo" w:cs="Menlo"/>
          <w:b/>
          <w:bCs/>
          <w:noProof/>
          <w:color w:val="0000DD"/>
          <w:sz w:val="24"/>
          <w:szCs w:val="24"/>
          <w:lang w:val="en-US"/>
        </w:rPr>
        <w:t>7</w:t>
      </w:r>
      <w:r>
        <w:rPr>
          <w:rFonts w:ascii="Menlo" w:hAnsi="Menlo" w:cs="Menlo"/>
          <w:noProof/>
          <w:sz w:val="24"/>
          <w:szCs w:val="24"/>
          <w:lang w:val="en-US"/>
        </w:rPr>
        <w:t>.</w:t>
      </w:r>
      <w:r>
        <w:rPr>
          <w:rFonts w:ascii="Menlo" w:hAnsi="Menlo" w:cs="Menlo"/>
          <w:b/>
          <w:bCs/>
          <w:noProof/>
          <w:color w:val="0000DD"/>
          <w:sz w:val="24"/>
          <w:szCs w:val="24"/>
          <w:lang w:val="en-US"/>
        </w:rPr>
        <w:t>5</w:t>
      </w:r>
      <w:r>
        <w:rPr>
          <w:rFonts w:ascii="Menlo" w:hAnsi="Menlo" w:cs="Menlo"/>
          <w:noProof/>
          <w:sz w:val="24"/>
          <w:szCs w:val="24"/>
          <w:lang w:val="en-US"/>
        </w:rPr>
        <w:t xml:space="preserve">   </w:t>
      </w:r>
      <w:r w:rsidR="00FC54AF">
        <w:rPr>
          <w:rFonts w:ascii="Menlo" w:hAnsi="Menlo" w:cs="Menlo"/>
          <w:noProof/>
          <w:sz w:val="24"/>
          <w:szCs w:val="24"/>
          <w:lang w:val="en-US"/>
        </w:rPr>
        <w:t xml:space="preserve"> </w:t>
      </w:r>
      <w:r w:rsidR="00C06F17">
        <w:rPr>
          <w:rFonts w:ascii="Menlo" w:hAnsi="Menlo" w:cs="Menlo"/>
          <w:b/>
          <w:bCs/>
          <w:noProof/>
          <w:color w:val="0000DD"/>
          <w:sz w:val="24"/>
          <w:szCs w:val="24"/>
          <w:lang w:val="en-US"/>
        </w:rPr>
        <w:t>1.0</w:t>
      </w:r>
    </w:p>
    <w:p w14:paraId="61F5ECD9" w14:textId="212F19BD" w:rsidR="007F30CD" w:rsidRDefault="00C06F17" w:rsidP="002074B0">
      <w:pPr>
        <w:autoSpaceDE w:val="0"/>
        <w:autoSpaceDN w:val="0"/>
        <w:adjustRightInd w:val="0"/>
        <w:spacing w:after="0" w:line="240" w:lineRule="auto"/>
        <w:ind w:left="993"/>
        <w:rPr>
          <w:rFonts w:ascii="Menlo" w:hAnsi="Menlo" w:cs="Menlo"/>
          <w:noProof/>
          <w:sz w:val="24"/>
          <w:szCs w:val="24"/>
          <w:lang w:val="en-US"/>
        </w:rPr>
      </w:pPr>
      <w:r>
        <w:rPr>
          <w:rFonts w:ascii="Menlo" w:hAnsi="Menlo" w:cs="Menlo"/>
          <w:b/>
          <w:bCs/>
          <w:noProof/>
          <w:color w:val="003366"/>
          <w:sz w:val="24"/>
          <w:szCs w:val="24"/>
          <w:lang w:val="en-US"/>
        </w:rPr>
        <w:t>R20</w:t>
      </w:r>
      <w:r w:rsidR="007F30CD">
        <w:rPr>
          <w:rFonts w:ascii="Menlo" w:hAnsi="Menlo" w:cs="Menlo"/>
          <w:noProof/>
          <w:sz w:val="24"/>
          <w:szCs w:val="24"/>
          <w:lang w:val="en-US"/>
        </w:rPr>
        <w:t xml:space="preserve">    </w:t>
      </w:r>
      <w:r w:rsidR="007F30CD">
        <w:rPr>
          <w:rFonts w:ascii="Menlo" w:hAnsi="Menlo" w:cs="Menlo"/>
          <w:b/>
          <w:bCs/>
          <w:noProof/>
          <w:color w:val="0000DD"/>
          <w:sz w:val="24"/>
          <w:szCs w:val="24"/>
          <w:lang w:val="en-US"/>
        </w:rPr>
        <w:t>2</w:t>
      </w:r>
      <w:r w:rsidR="007F30CD">
        <w:rPr>
          <w:rFonts w:ascii="Menlo" w:hAnsi="Menlo" w:cs="Menlo"/>
          <w:noProof/>
          <w:sz w:val="24"/>
          <w:szCs w:val="24"/>
          <w:lang w:val="en-US"/>
        </w:rPr>
        <w:t xml:space="preserve">         </w:t>
      </w:r>
      <w:r w:rsidR="007F30CD">
        <w:rPr>
          <w:rFonts w:ascii="Menlo" w:hAnsi="Menlo" w:cs="Menlo"/>
          <w:b/>
          <w:bCs/>
          <w:noProof/>
          <w:color w:val="0000DD"/>
          <w:sz w:val="24"/>
          <w:szCs w:val="24"/>
          <w:lang w:val="en-US"/>
        </w:rPr>
        <w:t>8</w:t>
      </w:r>
      <w:r w:rsidR="007F30CD">
        <w:rPr>
          <w:rFonts w:ascii="Menlo" w:hAnsi="Menlo" w:cs="Menlo"/>
          <w:noProof/>
          <w:sz w:val="24"/>
          <w:szCs w:val="24"/>
          <w:lang w:val="en-US"/>
        </w:rPr>
        <w:t>.</w:t>
      </w:r>
      <w:r w:rsidR="007F30CD">
        <w:rPr>
          <w:rFonts w:ascii="Menlo" w:hAnsi="Menlo" w:cs="Menlo"/>
          <w:b/>
          <w:bCs/>
          <w:noProof/>
          <w:color w:val="0000DD"/>
          <w:sz w:val="24"/>
          <w:szCs w:val="24"/>
          <w:lang w:val="en-US"/>
        </w:rPr>
        <w:t>2</w:t>
      </w:r>
      <w:r w:rsidR="007F30CD">
        <w:rPr>
          <w:rFonts w:ascii="Menlo" w:hAnsi="Menlo" w:cs="Menlo"/>
          <w:noProof/>
          <w:sz w:val="24"/>
          <w:szCs w:val="24"/>
          <w:lang w:val="en-US"/>
        </w:rPr>
        <w:t xml:space="preserve">   </w:t>
      </w:r>
      <w:r w:rsidR="00FC54AF">
        <w:rPr>
          <w:rFonts w:ascii="Menlo" w:hAnsi="Menlo" w:cs="Menlo"/>
          <w:noProof/>
          <w:sz w:val="24"/>
          <w:szCs w:val="24"/>
          <w:lang w:val="en-US"/>
        </w:rPr>
        <w:t xml:space="preserve"> </w:t>
      </w:r>
      <w:r>
        <w:rPr>
          <w:rFonts w:ascii="Menlo" w:hAnsi="Menlo" w:cs="Menlo"/>
          <w:b/>
          <w:bCs/>
          <w:noProof/>
          <w:color w:val="0000DD"/>
          <w:sz w:val="24"/>
          <w:szCs w:val="24"/>
          <w:lang w:val="en-US"/>
        </w:rPr>
        <w:t>2.58</w:t>
      </w:r>
    </w:p>
    <w:p w14:paraId="328C1F18" w14:textId="0DB6B813" w:rsidR="007F30CD" w:rsidRDefault="00C06F17" w:rsidP="002074B0">
      <w:pPr>
        <w:autoSpaceDE w:val="0"/>
        <w:autoSpaceDN w:val="0"/>
        <w:adjustRightInd w:val="0"/>
        <w:spacing w:after="0" w:line="240" w:lineRule="auto"/>
        <w:ind w:left="993"/>
        <w:rPr>
          <w:rFonts w:ascii="Menlo" w:hAnsi="Menlo" w:cs="Menlo"/>
          <w:noProof/>
          <w:sz w:val="24"/>
          <w:szCs w:val="24"/>
          <w:lang w:val="en-US"/>
        </w:rPr>
      </w:pPr>
      <w:r>
        <w:rPr>
          <w:rFonts w:ascii="Menlo" w:hAnsi="Menlo" w:cs="Menlo"/>
          <w:b/>
          <w:bCs/>
          <w:noProof/>
          <w:color w:val="003366"/>
          <w:sz w:val="24"/>
          <w:szCs w:val="24"/>
          <w:lang w:val="en-US"/>
        </w:rPr>
        <w:t>R30</w:t>
      </w:r>
      <w:r w:rsidR="007F30CD">
        <w:rPr>
          <w:rFonts w:ascii="Menlo" w:hAnsi="Menlo" w:cs="Menlo"/>
          <w:noProof/>
          <w:sz w:val="24"/>
          <w:szCs w:val="24"/>
          <w:lang w:val="en-US"/>
        </w:rPr>
        <w:t xml:space="preserve">    </w:t>
      </w:r>
      <w:r w:rsidR="007F30CD">
        <w:rPr>
          <w:rFonts w:ascii="Menlo" w:hAnsi="Menlo" w:cs="Menlo"/>
          <w:b/>
          <w:bCs/>
          <w:noProof/>
          <w:color w:val="0000DD"/>
          <w:sz w:val="24"/>
          <w:szCs w:val="24"/>
          <w:lang w:val="en-US"/>
        </w:rPr>
        <w:t>2</w:t>
      </w:r>
      <w:r w:rsidR="007F30CD">
        <w:rPr>
          <w:rFonts w:ascii="Menlo" w:hAnsi="Menlo" w:cs="Menlo"/>
          <w:noProof/>
          <w:sz w:val="24"/>
          <w:szCs w:val="24"/>
          <w:lang w:val="en-US"/>
        </w:rPr>
        <w:t xml:space="preserve">         </w:t>
      </w:r>
      <w:r w:rsidR="007F30CD">
        <w:rPr>
          <w:rFonts w:ascii="Menlo" w:hAnsi="Menlo" w:cs="Menlo"/>
          <w:b/>
          <w:bCs/>
          <w:noProof/>
          <w:color w:val="0000DD"/>
          <w:sz w:val="24"/>
          <w:szCs w:val="24"/>
          <w:lang w:val="en-US"/>
        </w:rPr>
        <w:t>8</w:t>
      </w:r>
      <w:r w:rsidR="007F30CD">
        <w:rPr>
          <w:rFonts w:ascii="Menlo" w:hAnsi="Menlo" w:cs="Menlo"/>
          <w:noProof/>
          <w:sz w:val="24"/>
          <w:szCs w:val="24"/>
          <w:lang w:val="en-US"/>
        </w:rPr>
        <w:t>.</w:t>
      </w:r>
      <w:r w:rsidR="007F30CD">
        <w:rPr>
          <w:rFonts w:ascii="Menlo" w:hAnsi="Menlo" w:cs="Menlo"/>
          <w:b/>
          <w:bCs/>
          <w:noProof/>
          <w:color w:val="0000DD"/>
          <w:sz w:val="24"/>
          <w:szCs w:val="24"/>
          <w:lang w:val="en-US"/>
        </w:rPr>
        <w:t>2</w:t>
      </w:r>
      <w:r w:rsidR="007F30CD">
        <w:rPr>
          <w:rFonts w:ascii="Menlo" w:hAnsi="Menlo" w:cs="Menlo"/>
          <w:noProof/>
          <w:sz w:val="24"/>
          <w:szCs w:val="24"/>
          <w:lang w:val="en-US"/>
        </w:rPr>
        <w:t xml:space="preserve">   </w:t>
      </w:r>
      <w:r w:rsidR="00FC54AF">
        <w:rPr>
          <w:rFonts w:ascii="Menlo" w:hAnsi="Menlo" w:cs="Menlo"/>
          <w:noProof/>
          <w:sz w:val="24"/>
          <w:szCs w:val="24"/>
          <w:lang w:val="en-US"/>
        </w:rPr>
        <w:t xml:space="preserve"> </w:t>
      </w:r>
      <w:r>
        <w:rPr>
          <w:rFonts w:ascii="Menlo" w:hAnsi="Menlo" w:cs="Menlo"/>
          <w:b/>
          <w:bCs/>
          <w:noProof/>
          <w:color w:val="0000DD"/>
          <w:sz w:val="24"/>
          <w:szCs w:val="24"/>
          <w:lang w:val="en-US"/>
        </w:rPr>
        <w:t>5.16</w:t>
      </w:r>
    </w:p>
    <w:p w14:paraId="4491ADFD" w14:textId="32C058ED" w:rsidR="007F30CD" w:rsidRDefault="00C06F17" w:rsidP="002074B0">
      <w:pPr>
        <w:autoSpaceDE w:val="0"/>
        <w:autoSpaceDN w:val="0"/>
        <w:adjustRightInd w:val="0"/>
        <w:spacing w:after="0" w:line="240" w:lineRule="auto"/>
        <w:ind w:left="993"/>
        <w:rPr>
          <w:rFonts w:ascii="Menlo" w:hAnsi="Menlo" w:cs="Menlo"/>
          <w:noProof/>
          <w:sz w:val="24"/>
          <w:szCs w:val="24"/>
          <w:lang w:val="en-US"/>
        </w:rPr>
      </w:pPr>
      <w:r>
        <w:rPr>
          <w:rFonts w:ascii="Menlo" w:hAnsi="Menlo" w:cs="Menlo"/>
          <w:b/>
          <w:bCs/>
          <w:noProof/>
          <w:color w:val="003366"/>
          <w:sz w:val="24"/>
          <w:szCs w:val="24"/>
          <w:lang w:val="en-US"/>
        </w:rPr>
        <w:t>R40</w:t>
      </w:r>
      <w:r w:rsidR="007F30CD">
        <w:rPr>
          <w:rFonts w:ascii="Menlo" w:hAnsi="Menlo" w:cs="Menlo"/>
          <w:noProof/>
          <w:sz w:val="24"/>
          <w:szCs w:val="24"/>
          <w:lang w:val="en-US"/>
        </w:rPr>
        <w:t xml:space="preserve">    </w:t>
      </w:r>
      <w:r w:rsidR="007F30CD">
        <w:rPr>
          <w:rFonts w:ascii="Menlo" w:hAnsi="Menlo" w:cs="Menlo"/>
          <w:b/>
          <w:bCs/>
          <w:noProof/>
          <w:color w:val="0000DD"/>
          <w:sz w:val="24"/>
          <w:szCs w:val="24"/>
          <w:lang w:val="en-US"/>
        </w:rPr>
        <w:t>4</w:t>
      </w:r>
      <w:r w:rsidR="007F30CD">
        <w:rPr>
          <w:rFonts w:ascii="Menlo" w:hAnsi="Menlo" w:cs="Menlo"/>
          <w:noProof/>
          <w:sz w:val="24"/>
          <w:szCs w:val="24"/>
          <w:lang w:val="en-US"/>
        </w:rPr>
        <w:t xml:space="preserve">         </w:t>
      </w:r>
      <w:r w:rsidR="007F30CD">
        <w:rPr>
          <w:rFonts w:ascii="Menlo" w:hAnsi="Menlo" w:cs="Menlo"/>
          <w:b/>
          <w:bCs/>
          <w:noProof/>
          <w:color w:val="0000DD"/>
          <w:sz w:val="24"/>
          <w:szCs w:val="24"/>
          <w:lang w:val="en-US"/>
        </w:rPr>
        <w:t>9</w:t>
      </w:r>
      <w:r w:rsidR="007F30CD">
        <w:rPr>
          <w:rFonts w:ascii="Menlo" w:hAnsi="Menlo" w:cs="Menlo"/>
          <w:noProof/>
          <w:sz w:val="24"/>
          <w:szCs w:val="24"/>
          <w:lang w:val="en-US"/>
        </w:rPr>
        <w:t xml:space="preserve">    </w:t>
      </w:r>
      <w:r w:rsidR="00FC54AF">
        <w:rPr>
          <w:rFonts w:ascii="Menlo" w:hAnsi="Menlo" w:cs="Menlo"/>
          <w:noProof/>
          <w:sz w:val="24"/>
          <w:szCs w:val="24"/>
          <w:lang w:val="en-US"/>
        </w:rPr>
        <w:t xml:space="preserve"> </w:t>
      </w:r>
      <w:r w:rsidR="007F30CD">
        <w:rPr>
          <w:rFonts w:ascii="Menlo" w:hAnsi="Menlo" w:cs="Menlo"/>
          <w:noProof/>
          <w:sz w:val="24"/>
          <w:szCs w:val="24"/>
          <w:lang w:val="en-US"/>
        </w:rPr>
        <w:t xml:space="preserve"> </w:t>
      </w:r>
      <w:r>
        <w:rPr>
          <w:rFonts w:ascii="Menlo" w:hAnsi="Menlo" w:cs="Menlo"/>
          <w:b/>
          <w:bCs/>
          <w:noProof/>
          <w:color w:val="0000DD"/>
          <w:sz w:val="24"/>
          <w:szCs w:val="24"/>
          <w:lang w:val="en-US"/>
        </w:rPr>
        <w:t>1.25</w:t>
      </w:r>
    </w:p>
    <w:p w14:paraId="23CCADAF" w14:textId="29FB3BF7" w:rsidR="007F30CD" w:rsidRDefault="00C06F17" w:rsidP="002074B0">
      <w:pPr>
        <w:autoSpaceDE w:val="0"/>
        <w:autoSpaceDN w:val="0"/>
        <w:adjustRightInd w:val="0"/>
        <w:spacing w:after="0" w:line="240" w:lineRule="auto"/>
        <w:ind w:left="993"/>
        <w:rPr>
          <w:rFonts w:ascii="Menlo" w:hAnsi="Menlo" w:cs="Menlo"/>
          <w:noProof/>
          <w:sz w:val="24"/>
          <w:szCs w:val="24"/>
          <w:lang w:val="en-US"/>
        </w:rPr>
      </w:pPr>
      <w:r>
        <w:rPr>
          <w:rFonts w:ascii="Menlo" w:hAnsi="Menlo" w:cs="Menlo"/>
          <w:b/>
          <w:bCs/>
          <w:noProof/>
          <w:color w:val="003366"/>
          <w:sz w:val="24"/>
          <w:szCs w:val="24"/>
          <w:lang w:val="en-US"/>
        </w:rPr>
        <w:t>R50</w:t>
      </w:r>
      <w:r w:rsidR="007F30CD">
        <w:rPr>
          <w:rFonts w:ascii="Menlo" w:hAnsi="Menlo" w:cs="Menlo"/>
          <w:noProof/>
          <w:sz w:val="24"/>
          <w:szCs w:val="24"/>
          <w:lang w:val="en-US"/>
        </w:rPr>
        <w:t xml:space="preserve">    </w:t>
      </w:r>
      <w:r w:rsidR="007F30CD">
        <w:rPr>
          <w:rFonts w:ascii="Menlo" w:hAnsi="Menlo" w:cs="Menlo"/>
          <w:b/>
          <w:bCs/>
          <w:noProof/>
          <w:color w:val="0000DD"/>
          <w:sz w:val="24"/>
          <w:szCs w:val="24"/>
          <w:lang w:val="en-US"/>
        </w:rPr>
        <w:t>2</w:t>
      </w:r>
      <w:r w:rsidR="007F30CD">
        <w:rPr>
          <w:rFonts w:ascii="Menlo" w:hAnsi="Menlo" w:cs="Menlo"/>
          <w:noProof/>
          <w:sz w:val="24"/>
          <w:szCs w:val="24"/>
          <w:lang w:val="en-US"/>
        </w:rPr>
        <w:t xml:space="preserve">         </w:t>
      </w:r>
      <w:r w:rsidR="007F30CD">
        <w:rPr>
          <w:rFonts w:ascii="Menlo" w:hAnsi="Menlo" w:cs="Menlo"/>
          <w:b/>
          <w:bCs/>
          <w:noProof/>
          <w:color w:val="0000DD"/>
          <w:sz w:val="24"/>
          <w:szCs w:val="24"/>
          <w:lang w:val="en-US"/>
        </w:rPr>
        <w:t>8</w:t>
      </w:r>
      <w:r w:rsidR="007F30CD">
        <w:rPr>
          <w:rFonts w:ascii="Menlo" w:hAnsi="Menlo" w:cs="Menlo"/>
          <w:noProof/>
          <w:sz w:val="24"/>
          <w:szCs w:val="24"/>
          <w:lang w:val="en-US"/>
        </w:rPr>
        <w:t>.</w:t>
      </w:r>
      <w:r w:rsidR="007F30CD">
        <w:rPr>
          <w:rFonts w:ascii="Menlo" w:hAnsi="Menlo" w:cs="Menlo"/>
          <w:b/>
          <w:bCs/>
          <w:noProof/>
          <w:color w:val="0000DD"/>
          <w:sz w:val="24"/>
          <w:szCs w:val="24"/>
          <w:lang w:val="en-US"/>
        </w:rPr>
        <w:t>1</w:t>
      </w:r>
      <w:r w:rsidR="007F30CD">
        <w:rPr>
          <w:rFonts w:ascii="Menlo" w:hAnsi="Menlo" w:cs="Menlo"/>
          <w:noProof/>
          <w:sz w:val="24"/>
          <w:szCs w:val="24"/>
          <w:lang w:val="en-US"/>
        </w:rPr>
        <w:t xml:space="preserve">  </w:t>
      </w:r>
      <w:r w:rsidR="00FC54AF">
        <w:rPr>
          <w:rFonts w:ascii="Menlo" w:hAnsi="Menlo" w:cs="Menlo"/>
          <w:noProof/>
          <w:sz w:val="24"/>
          <w:szCs w:val="24"/>
          <w:lang w:val="en-US"/>
        </w:rPr>
        <w:t xml:space="preserve"> </w:t>
      </w:r>
      <w:r w:rsidR="007F30CD">
        <w:rPr>
          <w:rFonts w:ascii="Menlo" w:hAnsi="Menlo" w:cs="Menlo"/>
          <w:noProof/>
          <w:sz w:val="24"/>
          <w:szCs w:val="24"/>
          <w:lang w:val="en-US"/>
        </w:rPr>
        <w:t xml:space="preserve"> </w:t>
      </w:r>
      <w:r>
        <w:rPr>
          <w:rFonts w:ascii="Menlo" w:hAnsi="Menlo" w:cs="Menlo"/>
          <w:b/>
          <w:bCs/>
          <w:noProof/>
          <w:color w:val="0000DD"/>
          <w:sz w:val="24"/>
          <w:szCs w:val="24"/>
          <w:lang w:val="en-US"/>
        </w:rPr>
        <w:t>3.58</w:t>
      </w:r>
      <w:r w:rsidR="007F30CD">
        <w:rPr>
          <w:rFonts w:ascii="Menlo" w:hAnsi="Menlo" w:cs="Menlo"/>
          <w:noProof/>
          <w:sz w:val="24"/>
          <w:szCs w:val="24"/>
          <w:lang w:val="en-US"/>
        </w:rPr>
        <w:t>;</w:t>
      </w:r>
    </w:p>
    <w:p w14:paraId="7E2FE631" w14:textId="77777777" w:rsidR="007F30CD" w:rsidRDefault="007F30CD" w:rsidP="007F30CD">
      <w:pPr>
        <w:autoSpaceDE w:val="0"/>
        <w:autoSpaceDN w:val="0"/>
        <w:adjustRightInd w:val="0"/>
        <w:spacing w:after="0" w:line="240" w:lineRule="auto"/>
        <w:ind w:left="720"/>
        <w:rPr>
          <w:rFonts w:ascii="Menlo" w:hAnsi="Menlo" w:cs="Menlo"/>
          <w:noProof/>
          <w:sz w:val="24"/>
          <w:szCs w:val="24"/>
          <w:lang w:val="en-US"/>
        </w:rPr>
      </w:pPr>
    </w:p>
    <w:p w14:paraId="0E9EDAEB" w14:textId="757C080D" w:rsidR="007F30CD" w:rsidRDefault="007F30CD" w:rsidP="007F30CD">
      <w:pPr>
        <w:autoSpaceDE w:val="0"/>
        <w:autoSpaceDN w:val="0"/>
        <w:adjustRightInd w:val="0"/>
        <w:spacing w:after="0" w:line="240" w:lineRule="auto"/>
        <w:ind w:left="720"/>
        <w:rPr>
          <w:rFonts w:ascii="Menlo" w:hAnsi="Menlo" w:cs="Menlo"/>
          <w:noProof/>
          <w:sz w:val="24"/>
          <w:szCs w:val="24"/>
          <w:lang w:val="en-US"/>
        </w:rPr>
      </w:pPr>
      <w:r w:rsidRPr="007855B9">
        <w:rPr>
          <w:rFonts w:ascii="Menlo" w:hAnsi="Menlo" w:cs="Menlo"/>
          <w:noProof/>
          <w:color w:val="AA6600"/>
          <w:sz w:val="24"/>
          <w:szCs w:val="24"/>
          <w:lang w:val="en-US"/>
        </w:rPr>
        <w:t>param</w:t>
      </w:r>
      <w:r>
        <w:rPr>
          <w:rFonts w:ascii="Menlo" w:hAnsi="Menlo" w:cs="Menlo"/>
          <w:noProof/>
          <w:sz w:val="24"/>
          <w:szCs w:val="24"/>
          <w:lang w:val="en-US"/>
        </w:rPr>
        <w:t xml:space="preserve"> </w:t>
      </w:r>
      <w:r w:rsidRPr="007855B9">
        <w:rPr>
          <w:rFonts w:ascii="Menlo" w:hAnsi="Menlo" w:cs="Menlo"/>
          <w:noProof/>
          <w:sz w:val="24"/>
          <w:szCs w:val="24"/>
          <w:lang w:val="en-US"/>
        </w:rPr>
        <w:t>distance</w:t>
      </w:r>
      <w:r w:rsidR="002074B0">
        <w:rPr>
          <w:rFonts w:ascii="Menlo" w:hAnsi="Menlo" w:cs="Menlo"/>
          <w:noProof/>
          <w:sz w:val="24"/>
          <w:szCs w:val="24"/>
          <w:lang w:val="en-US"/>
        </w:rPr>
        <w:t>:</w:t>
      </w:r>
    </w:p>
    <w:p w14:paraId="7F41193F" w14:textId="1EE67911" w:rsidR="007F30CD" w:rsidRDefault="007F30CD" w:rsidP="00C06F17">
      <w:pPr>
        <w:autoSpaceDE w:val="0"/>
        <w:autoSpaceDN w:val="0"/>
        <w:adjustRightInd w:val="0"/>
        <w:spacing w:after="0" w:line="240" w:lineRule="auto"/>
        <w:ind w:left="1701"/>
        <w:rPr>
          <w:rFonts w:ascii="Menlo" w:hAnsi="Menlo" w:cs="Menlo"/>
          <w:noProof/>
          <w:sz w:val="24"/>
          <w:szCs w:val="24"/>
          <w:lang w:val="en-US"/>
        </w:rPr>
      </w:pPr>
      <w:r>
        <w:rPr>
          <w:rFonts w:ascii="Menlo" w:hAnsi="Menlo" w:cs="Menlo"/>
          <w:b/>
          <w:bCs/>
          <w:noProof/>
          <w:color w:val="003366"/>
          <w:sz w:val="24"/>
          <w:szCs w:val="24"/>
          <w:lang w:val="en-US"/>
        </w:rPr>
        <w:t>R1</w:t>
      </w:r>
      <w:r w:rsidR="00C06F17">
        <w:rPr>
          <w:rFonts w:ascii="Menlo" w:hAnsi="Menlo" w:cs="Menlo"/>
          <w:b/>
          <w:bCs/>
          <w:noProof/>
          <w:color w:val="003366"/>
          <w:sz w:val="24"/>
          <w:szCs w:val="24"/>
          <w:lang w:val="en-US"/>
        </w:rPr>
        <w:t>0</w:t>
      </w:r>
      <w:r>
        <w:rPr>
          <w:rFonts w:ascii="Menlo" w:hAnsi="Menlo" w:cs="Menlo"/>
          <w:noProof/>
          <w:sz w:val="24"/>
          <w:szCs w:val="24"/>
          <w:lang w:val="en-US"/>
        </w:rPr>
        <w:t xml:space="preserve">  </w:t>
      </w:r>
      <w:r>
        <w:rPr>
          <w:rFonts w:ascii="Menlo" w:hAnsi="Menlo" w:cs="Menlo"/>
          <w:b/>
          <w:bCs/>
          <w:noProof/>
          <w:color w:val="003366"/>
          <w:sz w:val="24"/>
          <w:szCs w:val="24"/>
          <w:lang w:val="en-US"/>
        </w:rPr>
        <w:t>R</w:t>
      </w:r>
      <w:r w:rsidR="00C06F17">
        <w:rPr>
          <w:rFonts w:ascii="Menlo" w:hAnsi="Menlo" w:cs="Menlo"/>
          <w:b/>
          <w:bCs/>
          <w:noProof/>
          <w:color w:val="003366"/>
          <w:sz w:val="24"/>
          <w:szCs w:val="24"/>
          <w:lang w:val="en-US"/>
        </w:rPr>
        <w:t>1</w:t>
      </w:r>
      <w:r>
        <w:rPr>
          <w:rFonts w:ascii="Menlo" w:hAnsi="Menlo" w:cs="Menlo"/>
          <w:b/>
          <w:bCs/>
          <w:noProof/>
          <w:color w:val="003366"/>
          <w:sz w:val="24"/>
          <w:szCs w:val="24"/>
          <w:lang w:val="en-US"/>
        </w:rPr>
        <w:t>2</w:t>
      </w:r>
      <w:r>
        <w:rPr>
          <w:rFonts w:ascii="Menlo" w:hAnsi="Menlo" w:cs="Menlo"/>
          <w:noProof/>
          <w:sz w:val="24"/>
          <w:szCs w:val="24"/>
          <w:lang w:val="en-US"/>
        </w:rPr>
        <w:t xml:space="preserve">  </w:t>
      </w:r>
      <w:r w:rsidR="00C06F17">
        <w:rPr>
          <w:rFonts w:ascii="Menlo" w:hAnsi="Menlo" w:cs="Menlo"/>
          <w:b/>
          <w:bCs/>
          <w:noProof/>
          <w:color w:val="003366"/>
          <w:sz w:val="24"/>
          <w:szCs w:val="24"/>
          <w:lang w:val="en-US"/>
        </w:rPr>
        <w:t>R20</w:t>
      </w:r>
      <w:r>
        <w:rPr>
          <w:rFonts w:ascii="Menlo" w:hAnsi="Menlo" w:cs="Menlo"/>
          <w:noProof/>
          <w:sz w:val="24"/>
          <w:szCs w:val="24"/>
          <w:lang w:val="en-US"/>
        </w:rPr>
        <w:t xml:space="preserve">  </w:t>
      </w:r>
      <w:r w:rsidR="00C06F17">
        <w:rPr>
          <w:rFonts w:ascii="Menlo" w:hAnsi="Menlo" w:cs="Menlo"/>
          <w:b/>
          <w:bCs/>
          <w:noProof/>
          <w:color w:val="003366"/>
          <w:sz w:val="24"/>
          <w:szCs w:val="24"/>
          <w:lang w:val="en-US"/>
        </w:rPr>
        <w:t>R30</w:t>
      </w:r>
      <w:r>
        <w:rPr>
          <w:rFonts w:ascii="Menlo" w:hAnsi="Menlo" w:cs="Menlo"/>
          <w:noProof/>
          <w:sz w:val="24"/>
          <w:szCs w:val="24"/>
          <w:lang w:val="en-US"/>
        </w:rPr>
        <w:t xml:space="preserve">  </w:t>
      </w:r>
      <w:r w:rsidR="00C06F17">
        <w:rPr>
          <w:rFonts w:ascii="Menlo" w:hAnsi="Menlo" w:cs="Menlo"/>
          <w:b/>
          <w:bCs/>
          <w:noProof/>
          <w:color w:val="003366"/>
          <w:sz w:val="24"/>
          <w:szCs w:val="24"/>
          <w:lang w:val="en-US"/>
        </w:rPr>
        <w:t>R40</w:t>
      </w:r>
      <w:r>
        <w:rPr>
          <w:rFonts w:ascii="Menlo" w:hAnsi="Menlo" w:cs="Menlo"/>
          <w:noProof/>
          <w:sz w:val="24"/>
          <w:szCs w:val="24"/>
          <w:lang w:val="en-US"/>
        </w:rPr>
        <w:t xml:space="preserve">  </w:t>
      </w:r>
      <w:r w:rsidR="00C06F17">
        <w:rPr>
          <w:rFonts w:ascii="Menlo" w:hAnsi="Menlo" w:cs="Menlo"/>
          <w:b/>
          <w:bCs/>
          <w:noProof/>
          <w:color w:val="003366"/>
          <w:sz w:val="24"/>
          <w:szCs w:val="24"/>
          <w:lang w:val="en-US"/>
        </w:rPr>
        <w:t>R50</w:t>
      </w:r>
      <w:r>
        <w:rPr>
          <w:rFonts w:ascii="Menlo" w:hAnsi="Menlo" w:cs="Menlo"/>
          <w:noProof/>
          <w:sz w:val="24"/>
          <w:szCs w:val="24"/>
          <w:lang w:val="en-US"/>
        </w:rPr>
        <w:t xml:space="preserve"> :=</w:t>
      </w:r>
    </w:p>
    <w:p w14:paraId="7F7288B5" w14:textId="08C46407" w:rsidR="007F30CD" w:rsidRDefault="007F30CD" w:rsidP="002074B0">
      <w:pPr>
        <w:autoSpaceDE w:val="0"/>
        <w:autoSpaceDN w:val="0"/>
        <w:adjustRightInd w:val="0"/>
        <w:spacing w:after="0" w:line="240" w:lineRule="auto"/>
        <w:ind w:left="993"/>
        <w:rPr>
          <w:rFonts w:ascii="Menlo" w:hAnsi="Menlo" w:cs="Menlo"/>
          <w:noProof/>
          <w:sz w:val="24"/>
          <w:szCs w:val="24"/>
          <w:lang w:val="en-US"/>
        </w:rPr>
      </w:pPr>
      <w:r>
        <w:rPr>
          <w:rFonts w:ascii="Menlo" w:hAnsi="Menlo" w:cs="Menlo"/>
          <w:b/>
          <w:bCs/>
          <w:noProof/>
          <w:color w:val="003366"/>
          <w:sz w:val="24"/>
          <w:szCs w:val="24"/>
          <w:lang w:val="en-US"/>
        </w:rPr>
        <w:t>R1</w:t>
      </w:r>
      <w:r w:rsidR="00C06F17">
        <w:rPr>
          <w:rFonts w:ascii="Menlo" w:hAnsi="Menlo" w:cs="Menlo"/>
          <w:b/>
          <w:bCs/>
          <w:noProof/>
          <w:color w:val="003366"/>
          <w:sz w:val="24"/>
          <w:szCs w:val="24"/>
          <w:lang w:val="en-US"/>
        </w:rPr>
        <w:t>0</w:t>
      </w:r>
      <w:r w:rsidR="00C06F17">
        <w:rPr>
          <w:rFonts w:ascii="Menlo" w:hAnsi="Menlo" w:cs="Menlo"/>
          <w:noProof/>
          <w:sz w:val="24"/>
          <w:szCs w:val="24"/>
          <w:lang w:val="en-US"/>
        </w:rPr>
        <w:t xml:space="preserve">  </w:t>
      </w:r>
      <w:r w:rsidR="00C06F17">
        <w:rPr>
          <w:rFonts w:ascii="Menlo" w:hAnsi="Menlo" w:cs="Menlo"/>
          <w:b/>
          <w:bCs/>
          <w:noProof/>
          <w:color w:val="0000DD"/>
          <w:sz w:val="24"/>
          <w:szCs w:val="24"/>
          <w:lang w:val="en-US"/>
        </w:rPr>
        <w:t xml:space="preserve">1.0 </w:t>
      </w:r>
      <w:r w:rsidR="00C06F17">
        <w:rPr>
          <w:rFonts w:ascii="Menlo" w:hAnsi="Menlo" w:cs="Menlo"/>
          <w:noProof/>
          <w:sz w:val="24"/>
          <w:szCs w:val="24"/>
          <w:lang w:val="en-US"/>
        </w:rPr>
        <w:t xml:space="preserve"> </w:t>
      </w:r>
      <w:r w:rsidR="005B5D87">
        <w:rPr>
          <w:rFonts w:ascii="Menlo" w:hAnsi="Menlo" w:cs="Menlo"/>
          <w:b/>
          <w:bCs/>
          <w:noProof/>
          <w:color w:val="0000DD"/>
          <w:sz w:val="24"/>
          <w:szCs w:val="24"/>
          <w:lang w:val="en-US"/>
        </w:rPr>
        <w:t>1</w:t>
      </w:r>
      <w:r w:rsidR="00C06F17">
        <w:rPr>
          <w:rFonts w:ascii="Menlo" w:hAnsi="Menlo" w:cs="Menlo"/>
          <w:b/>
          <w:bCs/>
          <w:noProof/>
          <w:color w:val="0000DD"/>
          <w:sz w:val="24"/>
          <w:szCs w:val="24"/>
          <w:lang w:val="en-US"/>
        </w:rPr>
        <w:t>.0</w:t>
      </w:r>
      <w:r>
        <w:rPr>
          <w:rFonts w:ascii="Menlo" w:hAnsi="Menlo" w:cs="Menlo"/>
          <w:noProof/>
          <w:sz w:val="24"/>
          <w:szCs w:val="24"/>
          <w:lang w:val="en-US"/>
        </w:rPr>
        <w:t xml:space="preserve">  </w:t>
      </w:r>
      <w:r>
        <w:rPr>
          <w:rFonts w:ascii="Menlo" w:hAnsi="Menlo" w:cs="Menlo"/>
          <w:b/>
          <w:bCs/>
          <w:noProof/>
          <w:color w:val="0000DD"/>
          <w:sz w:val="24"/>
          <w:szCs w:val="24"/>
          <w:lang w:val="en-US"/>
        </w:rPr>
        <w:t>5</w:t>
      </w:r>
      <w:r w:rsidR="00C06F17">
        <w:rPr>
          <w:rFonts w:ascii="Menlo" w:hAnsi="Menlo" w:cs="Menlo"/>
          <w:b/>
          <w:bCs/>
          <w:noProof/>
          <w:color w:val="0000DD"/>
          <w:sz w:val="24"/>
          <w:szCs w:val="24"/>
          <w:lang w:val="en-US"/>
        </w:rPr>
        <w:t>.0</w:t>
      </w:r>
      <w:r>
        <w:rPr>
          <w:rFonts w:ascii="Menlo" w:hAnsi="Menlo" w:cs="Menlo"/>
          <w:noProof/>
          <w:sz w:val="24"/>
          <w:szCs w:val="24"/>
          <w:lang w:val="en-US"/>
        </w:rPr>
        <w:t xml:space="preserve">  </w:t>
      </w:r>
      <w:r w:rsidR="00B13AC5">
        <w:rPr>
          <w:rFonts w:ascii="Menlo" w:hAnsi="Menlo" w:cs="Menlo"/>
          <w:b/>
          <w:bCs/>
          <w:noProof/>
          <w:color w:val="0000DD"/>
          <w:sz w:val="24"/>
          <w:szCs w:val="24"/>
          <w:lang w:val="en-US"/>
        </w:rPr>
        <w:t>4</w:t>
      </w:r>
      <w:r w:rsidR="00C06F17">
        <w:rPr>
          <w:rFonts w:ascii="Menlo" w:hAnsi="Menlo" w:cs="Menlo"/>
          <w:b/>
          <w:bCs/>
          <w:noProof/>
          <w:color w:val="0000DD"/>
          <w:sz w:val="24"/>
          <w:szCs w:val="24"/>
          <w:lang w:val="en-US"/>
        </w:rPr>
        <w:t>.0</w:t>
      </w:r>
      <w:r>
        <w:rPr>
          <w:rFonts w:ascii="Menlo" w:hAnsi="Menlo" w:cs="Menlo"/>
          <w:noProof/>
          <w:sz w:val="24"/>
          <w:szCs w:val="24"/>
          <w:lang w:val="en-US"/>
        </w:rPr>
        <w:t xml:space="preserve">  </w:t>
      </w:r>
      <w:r>
        <w:rPr>
          <w:rFonts w:ascii="Menlo" w:hAnsi="Menlo" w:cs="Menlo"/>
          <w:b/>
          <w:bCs/>
          <w:noProof/>
          <w:color w:val="0000DD"/>
          <w:sz w:val="24"/>
          <w:szCs w:val="24"/>
          <w:lang w:val="en-US"/>
        </w:rPr>
        <w:t>2</w:t>
      </w:r>
      <w:r w:rsidR="00C06F17">
        <w:rPr>
          <w:rFonts w:ascii="Menlo" w:hAnsi="Menlo" w:cs="Menlo"/>
          <w:b/>
          <w:bCs/>
          <w:noProof/>
          <w:color w:val="0000DD"/>
          <w:sz w:val="24"/>
          <w:szCs w:val="24"/>
          <w:lang w:val="en-US"/>
        </w:rPr>
        <w:t>.0</w:t>
      </w:r>
      <w:r>
        <w:rPr>
          <w:rFonts w:ascii="Menlo" w:hAnsi="Menlo" w:cs="Menlo"/>
          <w:noProof/>
          <w:sz w:val="24"/>
          <w:szCs w:val="24"/>
          <w:lang w:val="en-US"/>
        </w:rPr>
        <w:t xml:space="preserve"> </w:t>
      </w:r>
      <w:r w:rsidR="00B13AC5">
        <w:rPr>
          <w:rFonts w:ascii="Menlo" w:hAnsi="Menlo" w:cs="Menlo"/>
          <w:noProof/>
          <w:sz w:val="24"/>
          <w:szCs w:val="24"/>
          <w:lang w:val="en-US"/>
        </w:rPr>
        <w:t xml:space="preserve"> </w:t>
      </w:r>
      <w:r w:rsidR="00B13AC5" w:rsidRPr="00B13AC5">
        <w:rPr>
          <w:rFonts w:ascii="Menlo" w:hAnsi="Menlo" w:cs="Menlo"/>
          <w:b/>
          <w:bCs/>
          <w:noProof/>
          <w:color w:val="0000DD"/>
          <w:sz w:val="24"/>
          <w:szCs w:val="24"/>
          <w:lang w:val="en-US"/>
        </w:rPr>
        <w:t>9</w:t>
      </w:r>
      <w:r w:rsidR="00C06F17">
        <w:rPr>
          <w:rFonts w:ascii="Menlo" w:hAnsi="Menlo" w:cs="Menlo"/>
          <w:b/>
          <w:bCs/>
          <w:noProof/>
          <w:color w:val="0000DD"/>
          <w:sz w:val="24"/>
          <w:szCs w:val="24"/>
          <w:lang w:val="en-US"/>
        </w:rPr>
        <w:t>.0</w:t>
      </w:r>
    </w:p>
    <w:p w14:paraId="67F38DA6" w14:textId="45375AA7" w:rsidR="007F30CD" w:rsidRDefault="007F30CD" w:rsidP="002074B0">
      <w:pPr>
        <w:autoSpaceDE w:val="0"/>
        <w:autoSpaceDN w:val="0"/>
        <w:adjustRightInd w:val="0"/>
        <w:spacing w:after="0" w:line="240" w:lineRule="auto"/>
        <w:ind w:left="993"/>
        <w:rPr>
          <w:rFonts w:ascii="Menlo" w:hAnsi="Menlo" w:cs="Menlo"/>
          <w:noProof/>
          <w:sz w:val="24"/>
          <w:szCs w:val="24"/>
          <w:lang w:val="en-US"/>
        </w:rPr>
      </w:pPr>
      <w:r>
        <w:rPr>
          <w:rFonts w:ascii="Menlo" w:hAnsi="Menlo" w:cs="Menlo"/>
          <w:b/>
          <w:bCs/>
          <w:noProof/>
          <w:color w:val="003366"/>
          <w:sz w:val="24"/>
          <w:szCs w:val="24"/>
          <w:lang w:val="en-US"/>
        </w:rPr>
        <w:t>R</w:t>
      </w:r>
      <w:r w:rsidR="00C06F17">
        <w:rPr>
          <w:rFonts w:ascii="Menlo" w:hAnsi="Menlo" w:cs="Menlo"/>
          <w:b/>
          <w:bCs/>
          <w:noProof/>
          <w:color w:val="003366"/>
          <w:sz w:val="24"/>
          <w:szCs w:val="24"/>
          <w:lang w:val="en-US"/>
        </w:rPr>
        <w:t>1</w:t>
      </w:r>
      <w:r w:rsidR="005B5D87">
        <w:rPr>
          <w:rFonts w:ascii="Menlo" w:hAnsi="Menlo" w:cs="Menlo"/>
          <w:b/>
          <w:bCs/>
          <w:noProof/>
          <w:color w:val="003366"/>
          <w:sz w:val="24"/>
          <w:szCs w:val="24"/>
          <w:lang w:val="en-US"/>
        </w:rPr>
        <w:t>1</w:t>
      </w:r>
      <w:r w:rsidR="00C06F17">
        <w:rPr>
          <w:rFonts w:ascii="Menlo" w:hAnsi="Menlo" w:cs="Menlo"/>
          <w:noProof/>
          <w:sz w:val="24"/>
          <w:szCs w:val="24"/>
          <w:lang w:val="en-US"/>
        </w:rPr>
        <w:t xml:space="preserve">  </w:t>
      </w:r>
      <w:r w:rsidR="005B5D87">
        <w:rPr>
          <w:rFonts w:ascii="Menlo" w:hAnsi="Menlo" w:cs="Menlo"/>
          <w:b/>
          <w:bCs/>
          <w:noProof/>
          <w:color w:val="0000DD"/>
          <w:sz w:val="24"/>
          <w:szCs w:val="24"/>
          <w:lang w:val="en-US"/>
        </w:rPr>
        <w:t>1</w:t>
      </w:r>
      <w:r w:rsidR="00C06F17">
        <w:rPr>
          <w:rFonts w:ascii="Menlo" w:hAnsi="Menlo" w:cs="Menlo"/>
          <w:b/>
          <w:bCs/>
          <w:noProof/>
          <w:color w:val="0000DD"/>
          <w:sz w:val="24"/>
          <w:szCs w:val="24"/>
          <w:lang w:val="en-US"/>
        </w:rPr>
        <w:t>.0</w:t>
      </w:r>
      <w:r w:rsidR="00C06F17">
        <w:rPr>
          <w:rFonts w:ascii="Menlo" w:hAnsi="Menlo" w:cs="Menlo"/>
          <w:noProof/>
          <w:sz w:val="24"/>
          <w:szCs w:val="24"/>
          <w:lang w:val="en-US"/>
        </w:rPr>
        <w:t xml:space="preserve"> </w:t>
      </w:r>
      <w:r>
        <w:rPr>
          <w:rFonts w:ascii="Menlo" w:hAnsi="Menlo" w:cs="Menlo"/>
          <w:noProof/>
          <w:sz w:val="24"/>
          <w:szCs w:val="24"/>
          <w:lang w:val="en-US"/>
        </w:rPr>
        <w:t xml:space="preserve"> </w:t>
      </w:r>
      <w:r w:rsidR="00C06F17">
        <w:rPr>
          <w:rFonts w:ascii="Menlo" w:hAnsi="Menlo" w:cs="Menlo"/>
          <w:b/>
          <w:bCs/>
          <w:noProof/>
          <w:color w:val="0000DD"/>
          <w:sz w:val="24"/>
          <w:szCs w:val="24"/>
          <w:lang w:val="en-US"/>
        </w:rPr>
        <w:t>1.0</w:t>
      </w:r>
      <w:r>
        <w:rPr>
          <w:rFonts w:ascii="Menlo" w:hAnsi="Menlo" w:cs="Menlo"/>
          <w:noProof/>
          <w:sz w:val="24"/>
          <w:szCs w:val="24"/>
          <w:lang w:val="en-US"/>
        </w:rPr>
        <w:t xml:space="preserve">  </w:t>
      </w:r>
      <w:r w:rsidR="00B13AC5">
        <w:rPr>
          <w:rFonts w:ascii="Menlo" w:hAnsi="Menlo" w:cs="Menlo"/>
          <w:b/>
          <w:bCs/>
          <w:noProof/>
          <w:color w:val="0000DD"/>
          <w:sz w:val="24"/>
          <w:szCs w:val="24"/>
          <w:lang w:val="en-US"/>
        </w:rPr>
        <w:t>5</w:t>
      </w:r>
      <w:r w:rsidR="00C06F17">
        <w:rPr>
          <w:rFonts w:ascii="Menlo" w:hAnsi="Menlo" w:cs="Menlo"/>
          <w:b/>
          <w:bCs/>
          <w:noProof/>
          <w:color w:val="0000DD"/>
          <w:sz w:val="24"/>
          <w:szCs w:val="24"/>
          <w:lang w:val="en-US"/>
        </w:rPr>
        <w:t>.0</w:t>
      </w:r>
      <w:r w:rsidR="00C06F17">
        <w:rPr>
          <w:rFonts w:ascii="Menlo" w:hAnsi="Menlo" w:cs="Menlo"/>
          <w:noProof/>
          <w:sz w:val="24"/>
          <w:szCs w:val="24"/>
          <w:lang w:val="en-US"/>
        </w:rPr>
        <w:t xml:space="preserve"> </w:t>
      </w:r>
      <w:r>
        <w:rPr>
          <w:rFonts w:ascii="Menlo" w:hAnsi="Menlo" w:cs="Menlo"/>
          <w:noProof/>
          <w:sz w:val="24"/>
          <w:szCs w:val="24"/>
          <w:lang w:val="en-US"/>
        </w:rPr>
        <w:t xml:space="preserve"> </w:t>
      </w:r>
      <w:r>
        <w:rPr>
          <w:rFonts w:ascii="Menlo" w:hAnsi="Menlo" w:cs="Menlo"/>
          <w:b/>
          <w:bCs/>
          <w:noProof/>
          <w:color w:val="0000DD"/>
          <w:sz w:val="24"/>
          <w:szCs w:val="24"/>
          <w:lang w:val="en-US"/>
        </w:rPr>
        <w:t>4</w:t>
      </w:r>
      <w:r w:rsidR="00C06F17">
        <w:rPr>
          <w:rFonts w:ascii="Menlo" w:hAnsi="Menlo" w:cs="Menlo"/>
          <w:b/>
          <w:bCs/>
          <w:noProof/>
          <w:color w:val="0000DD"/>
          <w:sz w:val="24"/>
          <w:szCs w:val="24"/>
          <w:lang w:val="en-US"/>
        </w:rPr>
        <w:t>.0</w:t>
      </w:r>
      <w:r>
        <w:rPr>
          <w:rFonts w:ascii="Menlo" w:hAnsi="Menlo" w:cs="Menlo"/>
          <w:noProof/>
          <w:sz w:val="24"/>
          <w:szCs w:val="24"/>
          <w:lang w:val="en-US"/>
        </w:rPr>
        <w:t xml:space="preserve">  </w:t>
      </w:r>
      <w:r w:rsidR="00B13AC5">
        <w:rPr>
          <w:rFonts w:ascii="Menlo" w:hAnsi="Menlo" w:cs="Menlo"/>
          <w:b/>
          <w:bCs/>
          <w:noProof/>
          <w:color w:val="0000DD"/>
          <w:sz w:val="24"/>
          <w:szCs w:val="24"/>
          <w:lang w:val="en-US"/>
        </w:rPr>
        <w:t>2</w:t>
      </w:r>
      <w:r w:rsidR="00C06F17">
        <w:rPr>
          <w:rFonts w:ascii="Menlo" w:hAnsi="Menlo" w:cs="Menlo"/>
          <w:b/>
          <w:bCs/>
          <w:noProof/>
          <w:color w:val="0000DD"/>
          <w:sz w:val="24"/>
          <w:szCs w:val="24"/>
          <w:lang w:val="en-US"/>
        </w:rPr>
        <w:t>.0</w:t>
      </w:r>
      <w:r>
        <w:rPr>
          <w:rFonts w:ascii="Menlo" w:hAnsi="Menlo" w:cs="Menlo"/>
          <w:noProof/>
          <w:sz w:val="24"/>
          <w:szCs w:val="24"/>
          <w:lang w:val="en-US"/>
        </w:rPr>
        <w:t xml:space="preserve"> </w:t>
      </w:r>
      <w:r w:rsidR="00C06F17">
        <w:rPr>
          <w:rFonts w:ascii="Menlo" w:hAnsi="Menlo" w:cs="Menlo"/>
          <w:noProof/>
          <w:sz w:val="24"/>
          <w:szCs w:val="24"/>
          <w:lang w:val="en-US"/>
        </w:rPr>
        <w:t xml:space="preserve"> </w:t>
      </w:r>
      <w:r>
        <w:rPr>
          <w:rFonts w:ascii="Menlo" w:hAnsi="Menlo" w:cs="Menlo"/>
          <w:b/>
          <w:bCs/>
          <w:noProof/>
          <w:color w:val="0000DD"/>
          <w:sz w:val="24"/>
          <w:szCs w:val="24"/>
          <w:lang w:val="en-US"/>
        </w:rPr>
        <w:t>9</w:t>
      </w:r>
      <w:r w:rsidR="00C06F17">
        <w:rPr>
          <w:rFonts w:ascii="Menlo" w:hAnsi="Menlo" w:cs="Menlo"/>
          <w:b/>
          <w:bCs/>
          <w:noProof/>
          <w:color w:val="0000DD"/>
          <w:sz w:val="24"/>
          <w:szCs w:val="24"/>
          <w:lang w:val="en-US"/>
        </w:rPr>
        <w:t>.0</w:t>
      </w:r>
    </w:p>
    <w:p w14:paraId="058E09ED" w14:textId="4FA87582" w:rsidR="007F30CD" w:rsidRDefault="00C06F17" w:rsidP="002074B0">
      <w:pPr>
        <w:autoSpaceDE w:val="0"/>
        <w:autoSpaceDN w:val="0"/>
        <w:adjustRightInd w:val="0"/>
        <w:spacing w:after="0" w:line="240" w:lineRule="auto"/>
        <w:ind w:left="993"/>
        <w:rPr>
          <w:rFonts w:ascii="Menlo" w:hAnsi="Menlo" w:cs="Menlo"/>
          <w:noProof/>
          <w:sz w:val="24"/>
          <w:szCs w:val="24"/>
          <w:lang w:val="en-US"/>
        </w:rPr>
      </w:pPr>
      <w:r>
        <w:rPr>
          <w:rFonts w:ascii="Menlo" w:hAnsi="Menlo" w:cs="Menlo"/>
          <w:b/>
          <w:bCs/>
          <w:noProof/>
          <w:color w:val="003366"/>
          <w:sz w:val="24"/>
          <w:szCs w:val="24"/>
          <w:lang w:val="en-US"/>
        </w:rPr>
        <w:t xml:space="preserve">R20 </w:t>
      </w:r>
      <w:r w:rsidR="007F30CD">
        <w:rPr>
          <w:rFonts w:ascii="Menlo" w:hAnsi="Menlo" w:cs="Menlo"/>
          <w:noProof/>
          <w:sz w:val="24"/>
          <w:szCs w:val="24"/>
          <w:lang w:val="en-US"/>
        </w:rPr>
        <w:t xml:space="preserve"> </w:t>
      </w:r>
      <w:r w:rsidR="007F30CD">
        <w:rPr>
          <w:rFonts w:ascii="Menlo" w:hAnsi="Menlo" w:cs="Menlo"/>
          <w:b/>
          <w:bCs/>
          <w:noProof/>
          <w:color w:val="0000DD"/>
          <w:sz w:val="24"/>
          <w:szCs w:val="24"/>
          <w:lang w:val="en-US"/>
        </w:rPr>
        <w:t>5</w:t>
      </w:r>
      <w:r>
        <w:rPr>
          <w:rFonts w:ascii="Menlo" w:hAnsi="Menlo" w:cs="Menlo"/>
          <w:b/>
          <w:bCs/>
          <w:noProof/>
          <w:color w:val="0000DD"/>
          <w:sz w:val="24"/>
          <w:szCs w:val="24"/>
          <w:lang w:val="en-US"/>
        </w:rPr>
        <w:t>.0</w:t>
      </w:r>
      <w:r>
        <w:rPr>
          <w:rFonts w:ascii="Menlo" w:hAnsi="Menlo" w:cs="Menlo"/>
          <w:noProof/>
          <w:sz w:val="24"/>
          <w:szCs w:val="24"/>
          <w:lang w:val="en-US"/>
        </w:rPr>
        <w:t xml:space="preserve"> </w:t>
      </w:r>
      <w:r w:rsidR="007F30CD">
        <w:rPr>
          <w:rFonts w:ascii="Menlo" w:hAnsi="Menlo" w:cs="Menlo"/>
          <w:noProof/>
          <w:sz w:val="24"/>
          <w:szCs w:val="24"/>
          <w:lang w:val="en-US"/>
        </w:rPr>
        <w:t xml:space="preserve"> </w:t>
      </w:r>
      <w:r w:rsidR="00B13AC5">
        <w:rPr>
          <w:rFonts w:ascii="Menlo" w:hAnsi="Menlo" w:cs="Menlo"/>
          <w:b/>
          <w:bCs/>
          <w:noProof/>
          <w:color w:val="0000DD"/>
          <w:sz w:val="24"/>
          <w:szCs w:val="24"/>
          <w:lang w:val="en-US"/>
        </w:rPr>
        <w:t>5</w:t>
      </w:r>
      <w:r>
        <w:rPr>
          <w:rFonts w:ascii="Menlo" w:hAnsi="Menlo" w:cs="Menlo"/>
          <w:b/>
          <w:bCs/>
          <w:noProof/>
          <w:color w:val="0000DD"/>
          <w:sz w:val="24"/>
          <w:szCs w:val="24"/>
          <w:lang w:val="en-US"/>
        </w:rPr>
        <w:t>.0</w:t>
      </w:r>
      <w:r w:rsidR="007F30CD">
        <w:rPr>
          <w:rFonts w:ascii="Menlo" w:hAnsi="Menlo" w:cs="Menlo"/>
          <w:noProof/>
          <w:sz w:val="24"/>
          <w:szCs w:val="24"/>
          <w:lang w:val="en-US"/>
        </w:rPr>
        <w:t xml:space="preserve">  </w:t>
      </w:r>
      <w:r>
        <w:rPr>
          <w:rFonts w:ascii="Menlo" w:hAnsi="Menlo" w:cs="Menlo"/>
          <w:b/>
          <w:bCs/>
          <w:noProof/>
          <w:color w:val="0000DD"/>
          <w:sz w:val="24"/>
          <w:szCs w:val="24"/>
          <w:lang w:val="en-US"/>
        </w:rPr>
        <w:t>1.0</w:t>
      </w:r>
      <w:r>
        <w:rPr>
          <w:rFonts w:ascii="Menlo" w:hAnsi="Menlo" w:cs="Menlo"/>
          <w:noProof/>
          <w:sz w:val="24"/>
          <w:szCs w:val="24"/>
          <w:lang w:val="en-US"/>
        </w:rPr>
        <w:t xml:space="preserve"> </w:t>
      </w:r>
      <w:r w:rsidR="007F30CD">
        <w:rPr>
          <w:rFonts w:ascii="Menlo" w:hAnsi="Menlo" w:cs="Menlo"/>
          <w:noProof/>
          <w:sz w:val="24"/>
          <w:szCs w:val="24"/>
          <w:lang w:val="en-US"/>
        </w:rPr>
        <w:t xml:space="preserve"> </w:t>
      </w:r>
      <w:r w:rsidR="007F30CD">
        <w:rPr>
          <w:rFonts w:ascii="Menlo" w:hAnsi="Menlo" w:cs="Menlo"/>
          <w:b/>
          <w:bCs/>
          <w:noProof/>
          <w:color w:val="0000DD"/>
          <w:sz w:val="24"/>
          <w:szCs w:val="24"/>
          <w:lang w:val="en-US"/>
        </w:rPr>
        <w:t>6</w:t>
      </w:r>
      <w:r>
        <w:rPr>
          <w:rFonts w:ascii="Menlo" w:hAnsi="Menlo" w:cs="Menlo"/>
          <w:b/>
          <w:bCs/>
          <w:noProof/>
          <w:color w:val="0000DD"/>
          <w:sz w:val="24"/>
          <w:szCs w:val="24"/>
          <w:lang w:val="en-US"/>
        </w:rPr>
        <w:t>.0</w:t>
      </w:r>
      <w:r w:rsidR="007F30CD">
        <w:rPr>
          <w:rFonts w:ascii="Menlo" w:hAnsi="Menlo" w:cs="Menlo"/>
          <w:noProof/>
          <w:sz w:val="24"/>
          <w:szCs w:val="24"/>
          <w:lang w:val="en-US"/>
        </w:rPr>
        <w:t xml:space="preserve">  </w:t>
      </w:r>
      <w:r w:rsidR="007F30CD">
        <w:rPr>
          <w:rFonts w:ascii="Menlo" w:hAnsi="Menlo" w:cs="Menlo"/>
          <w:b/>
          <w:bCs/>
          <w:noProof/>
          <w:color w:val="0000DD"/>
          <w:sz w:val="24"/>
          <w:szCs w:val="24"/>
          <w:lang w:val="en-US"/>
        </w:rPr>
        <w:t>4</w:t>
      </w:r>
      <w:r>
        <w:rPr>
          <w:rFonts w:ascii="Menlo" w:hAnsi="Menlo" w:cs="Menlo"/>
          <w:b/>
          <w:bCs/>
          <w:noProof/>
          <w:color w:val="0000DD"/>
          <w:sz w:val="24"/>
          <w:szCs w:val="24"/>
          <w:lang w:val="en-US"/>
        </w:rPr>
        <w:t>.0</w:t>
      </w:r>
      <w:r w:rsidR="007F30CD">
        <w:rPr>
          <w:rFonts w:ascii="Menlo" w:hAnsi="Menlo" w:cs="Menlo"/>
          <w:noProof/>
          <w:sz w:val="24"/>
          <w:szCs w:val="24"/>
          <w:lang w:val="en-US"/>
        </w:rPr>
        <w:t xml:space="preserve"> </w:t>
      </w:r>
      <w:r>
        <w:rPr>
          <w:rFonts w:ascii="Menlo" w:hAnsi="Menlo" w:cs="Menlo"/>
          <w:noProof/>
          <w:sz w:val="24"/>
          <w:szCs w:val="24"/>
          <w:lang w:val="en-US"/>
        </w:rPr>
        <w:t xml:space="preserve"> </w:t>
      </w:r>
      <w:r w:rsidR="007F30CD">
        <w:rPr>
          <w:rFonts w:ascii="Menlo" w:hAnsi="Menlo" w:cs="Menlo"/>
          <w:b/>
          <w:bCs/>
          <w:noProof/>
          <w:color w:val="0000DD"/>
          <w:sz w:val="24"/>
          <w:szCs w:val="24"/>
          <w:lang w:val="en-US"/>
        </w:rPr>
        <w:t>7</w:t>
      </w:r>
      <w:r>
        <w:rPr>
          <w:rFonts w:ascii="Menlo" w:hAnsi="Menlo" w:cs="Menlo"/>
          <w:b/>
          <w:bCs/>
          <w:noProof/>
          <w:color w:val="0000DD"/>
          <w:sz w:val="24"/>
          <w:szCs w:val="24"/>
          <w:lang w:val="en-US"/>
        </w:rPr>
        <w:t>.0</w:t>
      </w:r>
    </w:p>
    <w:p w14:paraId="351F7CCD" w14:textId="3CB89DDD" w:rsidR="007F30CD" w:rsidRDefault="00C06F17" w:rsidP="002074B0">
      <w:pPr>
        <w:autoSpaceDE w:val="0"/>
        <w:autoSpaceDN w:val="0"/>
        <w:adjustRightInd w:val="0"/>
        <w:spacing w:after="0" w:line="240" w:lineRule="auto"/>
        <w:ind w:left="993"/>
        <w:rPr>
          <w:rFonts w:ascii="Menlo" w:hAnsi="Menlo" w:cs="Menlo"/>
          <w:noProof/>
          <w:sz w:val="24"/>
          <w:szCs w:val="24"/>
          <w:lang w:val="en-US"/>
        </w:rPr>
      </w:pPr>
      <w:r>
        <w:rPr>
          <w:rFonts w:ascii="Menlo" w:hAnsi="Menlo" w:cs="Menlo"/>
          <w:b/>
          <w:bCs/>
          <w:noProof/>
          <w:color w:val="003366"/>
          <w:sz w:val="24"/>
          <w:szCs w:val="24"/>
          <w:lang w:val="en-US"/>
        </w:rPr>
        <w:t>R30</w:t>
      </w:r>
      <w:r>
        <w:rPr>
          <w:rFonts w:ascii="Menlo" w:hAnsi="Menlo" w:cs="Menlo"/>
          <w:noProof/>
          <w:sz w:val="24"/>
          <w:szCs w:val="24"/>
          <w:lang w:val="en-US"/>
        </w:rPr>
        <w:t xml:space="preserve"> </w:t>
      </w:r>
      <w:r w:rsidR="007F30CD">
        <w:rPr>
          <w:rFonts w:ascii="Menlo" w:hAnsi="Menlo" w:cs="Menlo"/>
          <w:noProof/>
          <w:sz w:val="24"/>
          <w:szCs w:val="24"/>
          <w:lang w:val="en-US"/>
        </w:rPr>
        <w:t xml:space="preserve"> </w:t>
      </w:r>
      <w:r w:rsidR="00B13AC5">
        <w:rPr>
          <w:rFonts w:ascii="Menlo" w:hAnsi="Menlo" w:cs="Menlo"/>
          <w:b/>
          <w:bCs/>
          <w:noProof/>
          <w:color w:val="0000DD"/>
          <w:sz w:val="24"/>
          <w:szCs w:val="24"/>
          <w:lang w:val="en-US"/>
        </w:rPr>
        <w:t>4</w:t>
      </w:r>
      <w:r>
        <w:rPr>
          <w:rFonts w:ascii="Menlo" w:hAnsi="Menlo" w:cs="Menlo"/>
          <w:b/>
          <w:bCs/>
          <w:noProof/>
          <w:color w:val="0000DD"/>
          <w:sz w:val="24"/>
          <w:szCs w:val="24"/>
          <w:lang w:val="en-US"/>
        </w:rPr>
        <w:t>.0</w:t>
      </w:r>
      <w:r>
        <w:rPr>
          <w:rFonts w:ascii="Menlo" w:hAnsi="Menlo" w:cs="Menlo"/>
          <w:noProof/>
          <w:sz w:val="24"/>
          <w:szCs w:val="24"/>
          <w:lang w:val="en-US"/>
        </w:rPr>
        <w:t xml:space="preserve"> </w:t>
      </w:r>
      <w:r w:rsidR="007F30CD">
        <w:rPr>
          <w:rFonts w:ascii="Menlo" w:hAnsi="Menlo" w:cs="Menlo"/>
          <w:noProof/>
          <w:sz w:val="24"/>
          <w:szCs w:val="24"/>
          <w:lang w:val="en-US"/>
        </w:rPr>
        <w:t xml:space="preserve"> </w:t>
      </w:r>
      <w:r w:rsidR="00B13AC5">
        <w:rPr>
          <w:rFonts w:ascii="Menlo" w:hAnsi="Menlo" w:cs="Menlo"/>
          <w:b/>
          <w:bCs/>
          <w:noProof/>
          <w:color w:val="0000DD"/>
          <w:sz w:val="24"/>
          <w:szCs w:val="24"/>
          <w:lang w:val="en-US"/>
        </w:rPr>
        <w:t>4</w:t>
      </w:r>
      <w:r>
        <w:rPr>
          <w:rFonts w:ascii="Menlo" w:hAnsi="Menlo" w:cs="Menlo"/>
          <w:b/>
          <w:bCs/>
          <w:noProof/>
          <w:color w:val="0000DD"/>
          <w:sz w:val="24"/>
          <w:szCs w:val="24"/>
          <w:lang w:val="en-US"/>
        </w:rPr>
        <w:t>.0</w:t>
      </w:r>
      <w:r w:rsidR="007F30CD">
        <w:rPr>
          <w:rFonts w:ascii="Menlo" w:hAnsi="Menlo" w:cs="Menlo"/>
          <w:noProof/>
          <w:sz w:val="24"/>
          <w:szCs w:val="24"/>
          <w:lang w:val="en-US"/>
        </w:rPr>
        <w:t xml:space="preserve">  </w:t>
      </w:r>
      <w:r w:rsidR="007F30CD">
        <w:rPr>
          <w:rFonts w:ascii="Menlo" w:hAnsi="Menlo" w:cs="Menlo"/>
          <w:b/>
          <w:bCs/>
          <w:noProof/>
          <w:color w:val="0000DD"/>
          <w:sz w:val="24"/>
          <w:szCs w:val="24"/>
          <w:lang w:val="en-US"/>
        </w:rPr>
        <w:t>6</w:t>
      </w:r>
      <w:r>
        <w:rPr>
          <w:rFonts w:ascii="Menlo" w:hAnsi="Menlo" w:cs="Menlo"/>
          <w:b/>
          <w:bCs/>
          <w:noProof/>
          <w:color w:val="0000DD"/>
          <w:sz w:val="24"/>
          <w:szCs w:val="24"/>
          <w:lang w:val="en-US"/>
        </w:rPr>
        <w:t>.0</w:t>
      </w:r>
      <w:r>
        <w:rPr>
          <w:rFonts w:ascii="Menlo" w:hAnsi="Menlo" w:cs="Menlo"/>
          <w:noProof/>
          <w:sz w:val="24"/>
          <w:szCs w:val="24"/>
          <w:lang w:val="en-US"/>
        </w:rPr>
        <w:t xml:space="preserve"> </w:t>
      </w:r>
      <w:r w:rsidR="007F30CD">
        <w:rPr>
          <w:rFonts w:ascii="Menlo" w:hAnsi="Menlo" w:cs="Menlo"/>
          <w:noProof/>
          <w:sz w:val="24"/>
          <w:szCs w:val="24"/>
          <w:lang w:val="en-US"/>
        </w:rPr>
        <w:t xml:space="preserve"> </w:t>
      </w:r>
      <w:r>
        <w:rPr>
          <w:rFonts w:ascii="Menlo" w:hAnsi="Menlo" w:cs="Menlo"/>
          <w:b/>
          <w:bCs/>
          <w:noProof/>
          <w:color w:val="0000DD"/>
          <w:sz w:val="24"/>
          <w:szCs w:val="24"/>
          <w:lang w:val="en-US"/>
        </w:rPr>
        <w:t>1.0</w:t>
      </w:r>
      <w:r>
        <w:rPr>
          <w:rFonts w:ascii="Menlo" w:hAnsi="Menlo" w:cs="Menlo"/>
          <w:noProof/>
          <w:sz w:val="24"/>
          <w:szCs w:val="24"/>
          <w:lang w:val="en-US"/>
        </w:rPr>
        <w:t xml:space="preserve"> </w:t>
      </w:r>
      <w:r w:rsidR="007F30CD">
        <w:rPr>
          <w:rFonts w:ascii="Menlo" w:hAnsi="Menlo" w:cs="Menlo"/>
          <w:noProof/>
          <w:sz w:val="24"/>
          <w:szCs w:val="24"/>
          <w:lang w:val="en-US"/>
        </w:rPr>
        <w:t xml:space="preserve"> </w:t>
      </w:r>
      <w:r w:rsidR="007F30CD">
        <w:rPr>
          <w:rFonts w:ascii="Menlo" w:hAnsi="Menlo" w:cs="Menlo"/>
          <w:b/>
          <w:bCs/>
          <w:noProof/>
          <w:color w:val="0000DD"/>
          <w:sz w:val="24"/>
          <w:szCs w:val="24"/>
          <w:lang w:val="en-US"/>
        </w:rPr>
        <w:t>1</w:t>
      </w:r>
      <w:r>
        <w:rPr>
          <w:rFonts w:ascii="Menlo" w:hAnsi="Menlo" w:cs="Menlo"/>
          <w:b/>
          <w:bCs/>
          <w:noProof/>
          <w:color w:val="0000DD"/>
          <w:sz w:val="24"/>
          <w:szCs w:val="24"/>
          <w:lang w:val="en-US"/>
        </w:rPr>
        <w:t>.0</w:t>
      </w:r>
      <w:r w:rsidR="007F30CD">
        <w:rPr>
          <w:rFonts w:ascii="Menlo" w:hAnsi="Menlo" w:cs="Menlo"/>
          <w:noProof/>
          <w:sz w:val="24"/>
          <w:szCs w:val="24"/>
          <w:lang w:val="en-US"/>
        </w:rPr>
        <w:t xml:space="preserve"> </w:t>
      </w:r>
      <w:r>
        <w:rPr>
          <w:rFonts w:ascii="Menlo" w:hAnsi="Menlo" w:cs="Menlo"/>
          <w:noProof/>
          <w:sz w:val="24"/>
          <w:szCs w:val="24"/>
          <w:lang w:val="en-US"/>
        </w:rPr>
        <w:t xml:space="preserve"> </w:t>
      </w:r>
      <w:r w:rsidR="007F30CD">
        <w:rPr>
          <w:rFonts w:ascii="Menlo" w:hAnsi="Menlo" w:cs="Menlo"/>
          <w:b/>
          <w:bCs/>
          <w:noProof/>
          <w:color w:val="0000DD"/>
          <w:sz w:val="24"/>
          <w:szCs w:val="24"/>
          <w:lang w:val="en-US"/>
        </w:rPr>
        <w:t>7</w:t>
      </w:r>
      <w:r>
        <w:rPr>
          <w:rFonts w:ascii="Menlo" w:hAnsi="Menlo" w:cs="Menlo"/>
          <w:b/>
          <w:bCs/>
          <w:noProof/>
          <w:color w:val="0000DD"/>
          <w:sz w:val="24"/>
          <w:szCs w:val="24"/>
          <w:lang w:val="en-US"/>
        </w:rPr>
        <w:t>.0</w:t>
      </w:r>
    </w:p>
    <w:p w14:paraId="140384B0" w14:textId="4F9FA76F" w:rsidR="007F30CD" w:rsidRDefault="00C06F17" w:rsidP="002074B0">
      <w:pPr>
        <w:autoSpaceDE w:val="0"/>
        <w:autoSpaceDN w:val="0"/>
        <w:adjustRightInd w:val="0"/>
        <w:spacing w:after="0" w:line="240" w:lineRule="auto"/>
        <w:ind w:left="993"/>
        <w:rPr>
          <w:rFonts w:ascii="Menlo" w:hAnsi="Menlo" w:cs="Menlo"/>
          <w:noProof/>
          <w:sz w:val="24"/>
          <w:szCs w:val="24"/>
          <w:lang w:val="en-US"/>
        </w:rPr>
      </w:pPr>
      <w:r>
        <w:rPr>
          <w:rFonts w:ascii="Menlo" w:hAnsi="Menlo" w:cs="Menlo"/>
          <w:b/>
          <w:bCs/>
          <w:noProof/>
          <w:color w:val="003366"/>
          <w:sz w:val="24"/>
          <w:szCs w:val="24"/>
          <w:lang w:val="en-US"/>
        </w:rPr>
        <w:t>R40</w:t>
      </w:r>
      <w:r>
        <w:rPr>
          <w:rFonts w:ascii="Menlo" w:hAnsi="Menlo" w:cs="Menlo"/>
          <w:noProof/>
          <w:sz w:val="24"/>
          <w:szCs w:val="24"/>
          <w:lang w:val="en-US"/>
        </w:rPr>
        <w:t xml:space="preserve"> </w:t>
      </w:r>
      <w:r w:rsidR="007F30CD">
        <w:rPr>
          <w:rFonts w:ascii="Menlo" w:hAnsi="Menlo" w:cs="Menlo"/>
          <w:noProof/>
          <w:sz w:val="24"/>
          <w:szCs w:val="24"/>
          <w:lang w:val="en-US"/>
        </w:rPr>
        <w:t xml:space="preserve"> </w:t>
      </w:r>
      <w:r w:rsidR="007F30CD">
        <w:rPr>
          <w:rFonts w:ascii="Menlo" w:hAnsi="Menlo" w:cs="Menlo"/>
          <w:b/>
          <w:bCs/>
          <w:noProof/>
          <w:color w:val="0000DD"/>
          <w:sz w:val="24"/>
          <w:szCs w:val="24"/>
          <w:lang w:val="en-US"/>
        </w:rPr>
        <w:t>2</w:t>
      </w:r>
      <w:r>
        <w:rPr>
          <w:rFonts w:ascii="Menlo" w:hAnsi="Menlo" w:cs="Menlo"/>
          <w:b/>
          <w:bCs/>
          <w:noProof/>
          <w:color w:val="0000DD"/>
          <w:sz w:val="24"/>
          <w:szCs w:val="24"/>
          <w:lang w:val="en-US"/>
        </w:rPr>
        <w:t>.0</w:t>
      </w:r>
      <w:r w:rsidR="007F30CD">
        <w:rPr>
          <w:rFonts w:ascii="Menlo" w:hAnsi="Menlo" w:cs="Menlo"/>
          <w:noProof/>
          <w:sz w:val="24"/>
          <w:szCs w:val="24"/>
          <w:lang w:val="en-US"/>
        </w:rPr>
        <w:t xml:space="preserve">  </w:t>
      </w:r>
      <w:r w:rsidR="00B13AC5">
        <w:rPr>
          <w:rFonts w:ascii="Menlo" w:hAnsi="Menlo" w:cs="Menlo"/>
          <w:b/>
          <w:bCs/>
          <w:noProof/>
          <w:color w:val="0000DD"/>
          <w:sz w:val="24"/>
          <w:szCs w:val="24"/>
          <w:lang w:val="en-US"/>
        </w:rPr>
        <w:t>2</w:t>
      </w:r>
      <w:r>
        <w:rPr>
          <w:rFonts w:ascii="Menlo" w:hAnsi="Menlo" w:cs="Menlo"/>
          <w:b/>
          <w:bCs/>
          <w:noProof/>
          <w:color w:val="0000DD"/>
          <w:sz w:val="24"/>
          <w:szCs w:val="24"/>
          <w:lang w:val="en-US"/>
        </w:rPr>
        <w:t>.0</w:t>
      </w:r>
      <w:r w:rsidR="007F30CD">
        <w:rPr>
          <w:rFonts w:ascii="Menlo" w:hAnsi="Menlo" w:cs="Menlo"/>
          <w:noProof/>
          <w:sz w:val="24"/>
          <w:szCs w:val="24"/>
          <w:lang w:val="en-US"/>
        </w:rPr>
        <w:t xml:space="preserve">  </w:t>
      </w:r>
      <w:r w:rsidR="007F30CD">
        <w:rPr>
          <w:rFonts w:ascii="Menlo" w:hAnsi="Menlo" w:cs="Menlo"/>
          <w:b/>
          <w:bCs/>
          <w:noProof/>
          <w:color w:val="0000DD"/>
          <w:sz w:val="24"/>
          <w:szCs w:val="24"/>
          <w:lang w:val="en-US"/>
        </w:rPr>
        <w:t>4</w:t>
      </w:r>
      <w:r>
        <w:rPr>
          <w:rFonts w:ascii="Menlo" w:hAnsi="Menlo" w:cs="Menlo"/>
          <w:b/>
          <w:bCs/>
          <w:noProof/>
          <w:color w:val="0000DD"/>
          <w:sz w:val="24"/>
          <w:szCs w:val="24"/>
          <w:lang w:val="en-US"/>
        </w:rPr>
        <w:t>.0</w:t>
      </w:r>
      <w:r w:rsidR="007F30CD">
        <w:rPr>
          <w:rFonts w:ascii="Menlo" w:hAnsi="Menlo" w:cs="Menlo"/>
          <w:noProof/>
          <w:sz w:val="24"/>
          <w:szCs w:val="24"/>
          <w:lang w:val="en-US"/>
        </w:rPr>
        <w:t xml:space="preserve">  </w:t>
      </w:r>
      <w:r w:rsidR="007F30CD">
        <w:rPr>
          <w:rFonts w:ascii="Menlo" w:hAnsi="Menlo" w:cs="Menlo"/>
          <w:b/>
          <w:bCs/>
          <w:noProof/>
          <w:color w:val="0000DD"/>
          <w:sz w:val="24"/>
          <w:szCs w:val="24"/>
          <w:lang w:val="en-US"/>
        </w:rPr>
        <w:t>1</w:t>
      </w:r>
      <w:r>
        <w:rPr>
          <w:rFonts w:ascii="Menlo" w:hAnsi="Menlo" w:cs="Menlo"/>
          <w:b/>
          <w:bCs/>
          <w:noProof/>
          <w:color w:val="0000DD"/>
          <w:sz w:val="24"/>
          <w:szCs w:val="24"/>
          <w:lang w:val="en-US"/>
        </w:rPr>
        <w:t>.0</w:t>
      </w:r>
      <w:r w:rsidR="007F30CD">
        <w:rPr>
          <w:rFonts w:ascii="Menlo" w:hAnsi="Menlo" w:cs="Menlo"/>
          <w:noProof/>
          <w:sz w:val="24"/>
          <w:szCs w:val="24"/>
          <w:lang w:val="en-US"/>
        </w:rPr>
        <w:t xml:space="preserve"> </w:t>
      </w:r>
      <w:r>
        <w:rPr>
          <w:rFonts w:ascii="Menlo" w:hAnsi="Menlo" w:cs="Menlo"/>
          <w:noProof/>
          <w:sz w:val="24"/>
          <w:szCs w:val="24"/>
          <w:lang w:val="en-US"/>
        </w:rPr>
        <w:t xml:space="preserve"> </w:t>
      </w:r>
      <w:r>
        <w:rPr>
          <w:rFonts w:ascii="Menlo" w:hAnsi="Menlo" w:cs="Menlo"/>
          <w:b/>
          <w:bCs/>
          <w:noProof/>
          <w:color w:val="0000DD"/>
          <w:sz w:val="24"/>
          <w:szCs w:val="24"/>
          <w:lang w:val="en-US"/>
        </w:rPr>
        <w:t>1.0</w:t>
      </w:r>
      <w:r>
        <w:rPr>
          <w:rFonts w:ascii="Menlo" w:hAnsi="Menlo" w:cs="Menlo"/>
          <w:noProof/>
          <w:sz w:val="24"/>
          <w:szCs w:val="24"/>
          <w:lang w:val="en-US"/>
        </w:rPr>
        <w:t xml:space="preserve"> </w:t>
      </w:r>
      <w:r w:rsidR="007F30CD">
        <w:rPr>
          <w:rFonts w:ascii="Menlo" w:hAnsi="Menlo" w:cs="Menlo"/>
          <w:noProof/>
          <w:sz w:val="24"/>
          <w:szCs w:val="24"/>
          <w:lang w:val="en-US"/>
        </w:rPr>
        <w:t xml:space="preserve"> </w:t>
      </w:r>
      <w:r w:rsidR="007F30CD">
        <w:rPr>
          <w:rFonts w:ascii="Menlo" w:hAnsi="Menlo" w:cs="Menlo"/>
          <w:b/>
          <w:bCs/>
          <w:noProof/>
          <w:color w:val="0000DD"/>
          <w:sz w:val="24"/>
          <w:szCs w:val="24"/>
          <w:lang w:val="en-US"/>
        </w:rPr>
        <w:t>6</w:t>
      </w:r>
      <w:r>
        <w:rPr>
          <w:rFonts w:ascii="Menlo" w:hAnsi="Menlo" w:cs="Menlo"/>
          <w:b/>
          <w:bCs/>
          <w:noProof/>
          <w:color w:val="0000DD"/>
          <w:sz w:val="24"/>
          <w:szCs w:val="24"/>
          <w:lang w:val="en-US"/>
        </w:rPr>
        <w:t>.0</w:t>
      </w:r>
    </w:p>
    <w:p w14:paraId="660620F6" w14:textId="661B40B4" w:rsidR="007F30CD" w:rsidRDefault="00C06F17" w:rsidP="002074B0">
      <w:pPr>
        <w:autoSpaceDE w:val="0"/>
        <w:autoSpaceDN w:val="0"/>
        <w:adjustRightInd w:val="0"/>
        <w:spacing w:after="320" w:line="240" w:lineRule="auto"/>
        <w:ind w:left="993"/>
        <w:rPr>
          <w:rFonts w:ascii="Menlo" w:hAnsi="Menlo" w:cs="Menlo"/>
          <w:noProof/>
          <w:sz w:val="24"/>
          <w:szCs w:val="24"/>
          <w:lang w:val="en-US"/>
        </w:rPr>
      </w:pPr>
      <w:r>
        <w:rPr>
          <w:rFonts w:ascii="Menlo" w:hAnsi="Menlo" w:cs="Menlo"/>
          <w:b/>
          <w:bCs/>
          <w:noProof/>
          <w:color w:val="003366"/>
          <w:sz w:val="24"/>
          <w:szCs w:val="24"/>
          <w:lang w:val="en-US"/>
        </w:rPr>
        <w:t>R50</w:t>
      </w:r>
      <w:r>
        <w:rPr>
          <w:rFonts w:ascii="Menlo" w:hAnsi="Menlo" w:cs="Menlo"/>
          <w:noProof/>
          <w:sz w:val="24"/>
          <w:szCs w:val="24"/>
          <w:lang w:val="en-US"/>
        </w:rPr>
        <w:t xml:space="preserve"> </w:t>
      </w:r>
      <w:r w:rsidR="007F30CD">
        <w:rPr>
          <w:rFonts w:ascii="Menlo" w:hAnsi="Menlo" w:cs="Menlo"/>
          <w:noProof/>
          <w:sz w:val="24"/>
          <w:szCs w:val="24"/>
          <w:lang w:val="en-US"/>
        </w:rPr>
        <w:t xml:space="preserve"> </w:t>
      </w:r>
      <w:r w:rsidR="00B13AC5">
        <w:rPr>
          <w:rFonts w:ascii="Menlo" w:hAnsi="Menlo" w:cs="Menlo"/>
          <w:b/>
          <w:bCs/>
          <w:noProof/>
          <w:color w:val="0000DD"/>
          <w:sz w:val="24"/>
          <w:szCs w:val="24"/>
          <w:lang w:val="en-US"/>
        </w:rPr>
        <w:t>9</w:t>
      </w:r>
      <w:r>
        <w:rPr>
          <w:rFonts w:ascii="Menlo" w:hAnsi="Menlo" w:cs="Menlo"/>
          <w:b/>
          <w:bCs/>
          <w:noProof/>
          <w:color w:val="0000DD"/>
          <w:sz w:val="24"/>
          <w:szCs w:val="24"/>
          <w:lang w:val="en-US"/>
        </w:rPr>
        <w:t>.0</w:t>
      </w:r>
      <w:r w:rsidR="007F30CD">
        <w:rPr>
          <w:rFonts w:ascii="Menlo" w:hAnsi="Menlo" w:cs="Menlo"/>
          <w:noProof/>
          <w:sz w:val="24"/>
          <w:szCs w:val="24"/>
          <w:lang w:val="en-US"/>
        </w:rPr>
        <w:t xml:space="preserve">  </w:t>
      </w:r>
      <w:r w:rsidR="007F30CD">
        <w:rPr>
          <w:rFonts w:ascii="Menlo" w:hAnsi="Menlo" w:cs="Menlo"/>
          <w:b/>
          <w:bCs/>
          <w:noProof/>
          <w:color w:val="0000DD"/>
          <w:sz w:val="24"/>
          <w:szCs w:val="24"/>
          <w:lang w:val="en-US"/>
        </w:rPr>
        <w:t>9</w:t>
      </w:r>
      <w:r>
        <w:rPr>
          <w:rFonts w:ascii="Menlo" w:hAnsi="Menlo" w:cs="Menlo"/>
          <w:b/>
          <w:bCs/>
          <w:noProof/>
          <w:color w:val="0000DD"/>
          <w:sz w:val="24"/>
          <w:szCs w:val="24"/>
          <w:lang w:val="en-US"/>
        </w:rPr>
        <w:t>.0</w:t>
      </w:r>
      <w:r w:rsidR="007F30CD">
        <w:rPr>
          <w:rFonts w:ascii="Menlo" w:hAnsi="Menlo" w:cs="Menlo"/>
          <w:noProof/>
          <w:sz w:val="24"/>
          <w:szCs w:val="24"/>
          <w:lang w:val="en-US"/>
        </w:rPr>
        <w:t xml:space="preserve">  </w:t>
      </w:r>
      <w:r w:rsidR="007F30CD">
        <w:rPr>
          <w:rFonts w:ascii="Menlo" w:hAnsi="Menlo" w:cs="Menlo"/>
          <w:b/>
          <w:bCs/>
          <w:noProof/>
          <w:color w:val="0000DD"/>
          <w:sz w:val="24"/>
          <w:szCs w:val="24"/>
          <w:lang w:val="en-US"/>
        </w:rPr>
        <w:t>7</w:t>
      </w:r>
      <w:r>
        <w:rPr>
          <w:rFonts w:ascii="Menlo" w:hAnsi="Menlo" w:cs="Menlo"/>
          <w:b/>
          <w:bCs/>
          <w:noProof/>
          <w:color w:val="0000DD"/>
          <w:sz w:val="24"/>
          <w:szCs w:val="24"/>
          <w:lang w:val="en-US"/>
        </w:rPr>
        <w:t>.0</w:t>
      </w:r>
      <w:r w:rsidR="007F30CD">
        <w:rPr>
          <w:rFonts w:ascii="Menlo" w:hAnsi="Menlo" w:cs="Menlo"/>
          <w:noProof/>
          <w:sz w:val="24"/>
          <w:szCs w:val="24"/>
          <w:lang w:val="en-US"/>
        </w:rPr>
        <w:t xml:space="preserve">  </w:t>
      </w:r>
      <w:r w:rsidR="007F30CD">
        <w:rPr>
          <w:rFonts w:ascii="Menlo" w:hAnsi="Menlo" w:cs="Menlo"/>
          <w:b/>
          <w:bCs/>
          <w:noProof/>
          <w:color w:val="0000DD"/>
          <w:sz w:val="24"/>
          <w:szCs w:val="24"/>
          <w:lang w:val="en-US"/>
        </w:rPr>
        <w:t>7</w:t>
      </w:r>
      <w:r>
        <w:rPr>
          <w:rFonts w:ascii="Menlo" w:hAnsi="Menlo" w:cs="Menlo"/>
          <w:b/>
          <w:bCs/>
          <w:noProof/>
          <w:color w:val="0000DD"/>
          <w:sz w:val="24"/>
          <w:szCs w:val="24"/>
          <w:lang w:val="en-US"/>
        </w:rPr>
        <w:t>.0</w:t>
      </w:r>
      <w:r w:rsidR="007F30CD">
        <w:rPr>
          <w:rFonts w:ascii="Menlo" w:hAnsi="Menlo" w:cs="Menlo"/>
          <w:noProof/>
          <w:sz w:val="24"/>
          <w:szCs w:val="24"/>
          <w:lang w:val="en-US"/>
        </w:rPr>
        <w:t xml:space="preserve"> </w:t>
      </w:r>
      <w:r>
        <w:rPr>
          <w:rFonts w:ascii="Menlo" w:hAnsi="Menlo" w:cs="Menlo"/>
          <w:noProof/>
          <w:sz w:val="24"/>
          <w:szCs w:val="24"/>
          <w:lang w:val="en-US"/>
        </w:rPr>
        <w:t xml:space="preserve"> </w:t>
      </w:r>
      <w:r w:rsidR="007F30CD">
        <w:rPr>
          <w:rFonts w:ascii="Menlo" w:hAnsi="Menlo" w:cs="Menlo"/>
          <w:b/>
          <w:bCs/>
          <w:noProof/>
          <w:color w:val="0000DD"/>
          <w:sz w:val="24"/>
          <w:szCs w:val="24"/>
          <w:lang w:val="en-US"/>
        </w:rPr>
        <w:t>6</w:t>
      </w:r>
      <w:r>
        <w:rPr>
          <w:rFonts w:ascii="Menlo" w:hAnsi="Menlo" w:cs="Menlo"/>
          <w:b/>
          <w:bCs/>
          <w:noProof/>
          <w:color w:val="0000DD"/>
          <w:sz w:val="24"/>
          <w:szCs w:val="24"/>
          <w:lang w:val="en-US"/>
        </w:rPr>
        <w:t>.0</w:t>
      </w:r>
      <w:r w:rsidR="007F30CD">
        <w:rPr>
          <w:rFonts w:ascii="Menlo" w:hAnsi="Menlo" w:cs="Menlo"/>
          <w:noProof/>
          <w:sz w:val="24"/>
          <w:szCs w:val="24"/>
          <w:lang w:val="en-US"/>
        </w:rPr>
        <w:t xml:space="preserve">  </w:t>
      </w:r>
      <w:r>
        <w:rPr>
          <w:rFonts w:ascii="Menlo" w:hAnsi="Menlo" w:cs="Menlo"/>
          <w:b/>
          <w:bCs/>
          <w:noProof/>
          <w:color w:val="0000DD"/>
          <w:sz w:val="24"/>
          <w:szCs w:val="24"/>
          <w:lang w:val="en-US"/>
        </w:rPr>
        <w:t>1.0</w:t>
      </w:r>
      <w:r w:rsidR="007F30CD">
        <w:rPr>
          <w:rFonts w:ascii="Menlo" w:hAnsi="Menlo" w:cs="Menlo"/>
          <w:noProof/>
          <w:sz w:val="24"/>
          <w:szCs w:val="24"/>
          <w:lang w:val="en-US"/>
        </w:rPr>
        <w:t>;</w:t>
      </w:r>
    </w:p>
    <w:p w14:paraId="142B7315" w14:textId="18964EC5" w:rsidR="005D18C7" w:rsidRDefault="00FC54AF" w:rsidP="005D18C7">
      <w:pPr>
        <w:pStyle w:val="ThesisSzveg"/>
      </w:pPr>
      <w:r>
        <w:t>Az adatfájlban a modellben meghatározott paraméterekhez rendelünk értéke</w:t>
      </w:r>
      <w:r w:rsidR="007855B9">
        <w:t>ke</w:t>
      </w:r>
      <w:r>
        <w:t>t, tehát ugyanazokat az elnevezéseket kell alkalmazni. Fontos továbbá, hogy a mátrixok esetében az első index a sornak, a második index az oszlopnak felel meg, illetve egydimenziós halmaz esetén a sor a halmaz eleme és az oszlopok a hozzá tartozó paraméterek.</w:t>
      </w:r>
    </w:p>
    <w:p w14:paraId="61EAADD1" w14:textId="363ECB60" w:rsidR="00FC54AF" w:rsidRDefault="00FC54AF" w:rsidP="005D18C7">
      <w:pPr>
        <w:pStyle w:val="ThesisSzveg"/>
      </w:pPr>
      <w:r>
        <w:t>Ahhoz, hogy az AMPL-lel a fent definiált modell szerint a meghatározott adathalmazt optimalizálni lehessen</w:t>
      </w:r>
      <w:r w:rsidR="007C1914">
        <w:t>,</w:t>
      </w:r>
      <w:r>
        <w:t xml:space="preserve"> szükség</w:t>
      </w:r>
      <w:r w:rsidR="007C1914">
        <w:t xml:space="preserve"> </w:t>
      </w:r>
      <w:r w:rsidR="007855B9">
        <w:t>további</w:t>
      </w:r>
      <w:r>
        <w:t xml:space="preserve"> konfigurációra</w:t>
      </w:r>
      <w:r w:rsidR="007855B9">
        <w:t xml:space="preserve"> és parancsokra, amelyeket a modell fájl végére kell felvinni. Ezek a beállítások a megoldás módjára, </w:t>
      </w:r>
      <w:r w:rsidR="007855B9">
        <w:lastRenderedPageBreak/>
        <w:t xml:space="preserve">az adatok helyére, az optimalizálás elvégzésére és az eredmény kijelzésére </w:t>
      </w:r>
      <w:r w:rsidR="00714EDD">
        <w:t>vonatkoznak.</w:t>
      </w:r>
    </w:p>
    <w:p w14:paraId="031B05D1" w14:textId="77777777" w:rsidR="00FC54AF" w:rsidRDefault="00FC54AF" w:rsidP="00FC54AF">
      <w:pPr>
        <w:autoSpaceDE w:val="0"/>
        <w:autoSpaceDN w:val="0"/>
        <w:adjustRightInd w:val="0"/>
        <w:spacing w:after="0" w:line="240" w:lineRule="auto"/>
        <w:ind w:left="720"/>
        <w:rPr>
          <w:rFonts w:ascii="Menlo" w:hAnsi="Menlo" w:cs="Menlo"/>
          <w:noProof/>
          <w:sz w:val="24"/>
          <w:szCs w:val="24"/>
          <w:lang w:val="en-US"/>
        </w:rPr>
      </w:pPr>
      <w:r>
        <w:rPr>
          <w:rFonts w:ascii="Menlo" w:hAnsi="Menlo" w:cs="Menlo"/>
          <w:noProof/>
          <w:sz w:val="24"/>
          <w:szCs w:val="24"/>
          <w:lang w:val="en-US"/>
        </w:rPr>
        <w:t>option solver bonmin;</w:t>
      </w:r>
    </w:p>
    <w:p w14:paraId="22A5C93D" w14:textId="77777777" w:rsidR="00FC54AF" w:rsidRDefault="00F4339A" w:rsidP="00FC54AF">
      <w:pPr>
        <w:autoSpaceDE w:val="0"/>
        <w:autoSpaceDN w:val="0"/>
        <w:adjustRightInd w:val="0"/>
        <w:spacing w:after="0" w:line="240" w:lineRule="auto"/>
        <w:ind w:left="720"/>
        <w:rPr>
          <w:rFonts w:ascii="Menlo" w:hAnsi="Menlo" w:cs="Menlo"/>
          <w:noProof/>
          <w:sz w:val="24"/>
          <w:szCs w:val="24"/>
          <w:lang w:val="en-US"/>
        </w:rPr>
      </w:pPr>
      <w:r>
        <w:rPr>
          <w:rFonts w:ascii="Menlo" w:hAnsi="Menlo" w:cs="Menlo"/>
          <w:noProof/>
          <w:sz w:val="24"/>
          <w:szCs w:val="24"/>
          <w:lang w:val="en-US"/>
        </w:rPr>
        <w:t>data vopt</w:t>
      </w:r>
      <w:r w:rsidR="00FC54AF">
        <w:rPr>
          <w:rFonts w:ascii="Menlo" w:hAnsi="Menlo" w:cs="Menlo"/>
          <w:noProof/>
          <w:sz w:val="24"/>
          <w:szCs w:val="24"/>
          <w:lang w:val="en-US"/>
        </w:rPr>
        <w:t>.dat;</w:t>
      </w:r>
    </w:p>
    <w:p w14:paraId="4D25ED45" w14:textId="77777777" w:rsidR="00FC54AF" w:rsidRDefault="00FC54AF" w:rsidP="00FC54AF">
      <w:pPr>
        <w:autoSpaceDE w:val="0"/>
        <w:autoSpaceDN w:val="0"/>
        <w:adjustRightInd w:val="0"/>
        <w:spacing w:after="0" w:line="240" w:lineRule="auto"/>
        <w:ind w:left="720"/>
        <w:rPr>
          <w:rFonts w:ascii="Menlo" w:hAnsi="Menlo" w:cs="Menlo"/>
          <w:noProof/>
          <w:sz w:val="24"/>
          <w:szCs w:val="24"/>
          <w:lang w:val="en-US"/>
        </w:rPr>
      </w:pPr>
      <w:r>
        <w:rPr>
          <w:rFonts w:ascii="Menlo" w:hAnsi="Menlo" w:cs="Menlo"/>
          <w:noProof/>
          <w:sz w:val="24"/>
          <w:szCs w:val="24"/>
          <w:lang w:val="en-US"/>
        </w:rPr>
        <w:t>solve;</w:t>
      </w:r>
    </w:p>
    <w:p w14:paraId="430C4E2D" w14:textId="77777777" w:rsidR="00FC54AF" w:rsidRDefault="00FC54AF" w:rsidP="00FC54AF">
      <w:pPr>
        <w:autoSpaceDE w:val="0"/>
        <w:autoSpaceDN w:val="0"/>
        <w:adjustRightInd w:val="0"/>
        <w:spacing w:after="0" w:line="240" w:lineRule="auto"/>
        <w:ind w:left="720"/>
        <w:rPr>
          <w:rFonts w:ascii="Menlo" w:hAnsi="Menlo" w:cs="Menlo"/>
          <w:noProof/>
          <w:sz w:val="24"/>
          <w:szCs w:val="24"/>
          <w:lang w:val="en-US"/>
        </w:rPr>
      </w:pPr>
      <w:r>
        <w:rPr>
          <w:rFonts w:ascii="Menlo" w:hAnsi="Menlo" w:cs="Menlo"/>
          <w:noProof/>
          <w:sz w:val="24"/>
          <w:szCs w:val="24"/>
          <w:lang w:val="en-US"/>
        </w:rPr>
        <w:t xml:space="preserve">option display_1col </w:t>
      </w:r>
      <w:r>
        <w:rPr>
          <w:rFonts w:ascii="Menlo" w:hAnsi="Menlo" w:cs="Menlo"/>
          <w:b/>
          <w:bCs/>
          <w:noProof/>
          <w:color w:val="0000DD"/>
          <w:sz w:val="24"/>
          <w:szCs w:val="24"/>
          <w:lang w:val="en-US"/>
        </w:rPr>
        <w:t>1000000</w:t>
      </w:r>
      <w:r>
        <w:rPr>
          <w:rFonts w:ascii="Menlo" w:hAnsi="Menlo" w:cs="Menlo"/>
          <w:noProof/>
          <w:sz w:val="24"/>
          <w:szCs w:val="24"/>
          <w:lang w:val="en-US"/>
        </w:rPr>
        <w:t>;</w:t>
      </w:r>
    </w:p>
    <w:p w14:paraId="4A1FF395" w14:textId="77777777" w:rsidR="00FC54AF" w:rsidRDefault="00FC54AF" w:rsidP="00FC54AF">
      <w:pPr>
        <w:autoSpaceDE w:val="0"/>
        <w:autoSpaceDN w:val="0"/>
        <w:adjustRightInd w:val="0"/>
        <w:spacing w:after="320" w:line="240" w:lineRule="auto"/>
        <w:ind w:left="720"/>
        <w:rPr>
          <w:rFonts w:ascii="Menlo" w:hAnsi="Menlo" w:cs="Menlo"/>
          <w:noProof/>
          <w:sz w:val="24"/>
          <w:szCs w:val="24"/>
          <w:lang w:val="en-US"/>
        </w:rPr>
      </w:pPr>
      <w:r>
        <w:rPr>
          <w:rFonts w:ascii="Menlo" w:hAnsi="Menlo" w:cs="Menlo"/>
          <w:noProof/>
          <w:color w:val="003388"/>
          <w:sz w:val="24"/>
          <w:szCs w:val="24"/>
          <w:lang w:val="en-US"/>
        </w:rPr>
        <w:t>display</w:t>
      </w:r>
      <w:r>
        <w:rPr>
          <w:rFonts w:ascii="Menlo" w:hAnsi="Menlo" w:cs="Menlo"/>
          <w:noProof/>
          <w:sz w:val="24"/>
          <w:szCs w:val="24"/>
          <w:lang w:val="en-US"/>
        </w:rPr>
        <w:t xml:space="preserve"> </w:t>
      </w:r>
      <w:r>
        <w:rPr>
          <w:rFonts w:ascii="Menlo" w:hAnsi="Menlo" w:cs="Menlo"/>
          <w:b/>
          <w:bCs/>
          <w:noProof/>
          <w:color w:val="003366"/>
          <w:sz w:val="24"/>
          <w:szCs w:val="24"/>
          <w:lang w:val="en-US"/>
        </w:rPr>
        <w:t>Occupation</w:t>
      </w:r>
      <w:r>
        <w:rPr>
          <w:rFonts w:ascii="Menlo" w:hAnsi="Menlo" w:cs="Menlo"/>
          <w:noProof/>
          <w:sz w:val="24"/>
          <w:szCs w:val="24"/>
          <w:lang w:val="en-US"/>
        </w:rPr>
        <w:t>;</w:t>
      </w:r>
    </w:p>
    <w:p w14:paraId="46D06FCC" w14:textId="12BFCAA1" w:rsidR="00FC54AF" w:rsidRDefault="00F4339A" w:rsidP="005D18C7">
      <w:pPr>
        <w:pStyle w:val="ThesisSzveg"/>
      </w:pPr>
      <w:r>
        <w:t>A konfiguráció első sora beállítja, hogy mely megoldóval történjen az optimalizáció. Jelen esetben ez a Bonmin. A második sor az adat fájlt csatolja a feladathoz</w:t>
      </w:r>
      <w:r w:rsidR="00F92112">
        <w:t xml:space="preserve">, amely a példában </w:t>
      </w:r>
      <w:r w:rsidR="00F92112">
        <w:rPr>
          <w:i/>
        </w:rPr>
        <w:t>vopt.dat</w:t>
      </w:r>
      <w:r w:rsidR="00F92112">
        <w:t xml:space="preserve"> névre hallgat</w:t>
      </w:r>
      <w:r>
        <w:t>. A negyedik</w:t>
      </w:r>
      <w:r w:rsidR="008F1546">
        <w:t xml:space="preserve"> sor</w:t>
      </w:r>
      <w:r>
        <w:t xml:space="preserve"> </w:t>
      </w:r>
      <w:r w:rsidRPr="00F4339A">
        <w:rPr>
          <w:i/>
        </w:rPr>
        <w:t>solve</w:t>
      </w:r>
      <w:r>
        <w:t xml:space="preserve"> parancsának hatására az AMPL levezényli az optimalizálást, annak folyamatát</w:t>
      </w:r>
      <w:r w:rsidR="00F92112">
        <w:t xml:space="preserve"> és eredményét a standard kimeneten jelzi</w:t>
      </w:r>
      <w:r>
        <w:t xml:space="preserve">. Az utolsó két sor a végső eredmény kijelzését állítja be. Először az kerül meghatározásra, hogy az eredményhalmazt egy oszlopban jelezze maximum egymillió sorig. Végül a </w:t>
      </w:r>
      <w:r w:rsidRPr="00F4339A">
        <w:rPr>
          <w:i/>
        </w:rPr>
        <w:t>display</w:t>
      </w:r>
      <w:r>
        <w:t xml:space="preserve"> parancs paramétereként az AMPL utasítást kap arra, hogy az </w:t>
      </w:r>
      <w:r w:rsidRPr="00F4339A">
        <w:rPr>
          <w:i/>
        </w:rPr>
        <w:t>Occupation</w:t>
      </w:r>
      <w:r>
        <w:t xml:space="preserve"> nevű változóhalmazt írja a képernyőre.</w:t>
      </w:r>
    </w:p>
    <w:p w14:paraId="455DC8B0" w14:textId="5A54D932" w:rsidR="00F4339A" w:rsidRDefault="00F4339A" w:rsidP="005D18C7">
      <w:pPr>
        <w:pStyle w:val="ThesisSzveg"/>
      </w:pPr>
      <w:r>
        <w:t xml:space="preserve">Az optimalizálást a parancssorból lehet elindítani, és az eredményt is ott </w:t>
      </w:r>
      <w:r w:rsidR="008F1546">
        <w:t>lehet</w:t>
      </w:r>
      <w:r>
        <w:t xml:space="preserve"> megtekinteni. A művelet elvégzéséhez a következő parancsot kell kiadni:</w:t>
      </w:r>
    </w:p>
    <w:p w14:paraId="39E8F123" w14:textId="57692D12" w:rsidR="00F4339A" w:rsidRPr="00F87CF4" w:rsidRDefault="00F4339A" w:rsidP="00F4339A">
      <w:pPr>
        <w:autoSpaceDE w:val="0"/>
        <w:autoSpaceDN w:val="0"/>
        <w:adjustRightInd w:val="0"/>
        <w:spacing w:after="320" w:line="240" w:lineRule="auto"/>
        <w:ind w:left="709"/>
        <w:rPr>
          <w:rFonts w:ascii="Menlo" w:hAnsi="Menlo" w:cs="Menlo"/>
          <w:b/>
          <w:sz w:val="24"/>
          <w:szCs w:val="24"/>
          <w:lang w:val="en-US"/>
        </w:rPr>
      </w:pPr>
      <w:r w:rsidRPr="00F87CF4">
        <w:rPr>
          <w:rFonts w:ascii="Menlo" w:hAnsi="Menlo" w:cs="Menlo"/>
          <w:b/>
          <w:sz w:val="24"/>
          <w:szCs w:val="24"/>
          <w:lang w:val="en-US"/>
        </w:rPr>
        <w:t>ampl vopt.</w:t>
      </w:r>
      <w:r w:rsidR="007855B9">
        <w:rPr>
          <w:rFonts w:ascii="Menlo" w:hAnsi="Menlo" w:cs="Menlo"/>
          <w:b/>
          <w:sz w:val="24"/>
          <w:szCs w:val="24"/>
          <w:lang w:val="en-US"/>
        </w:rPr>
        <w:t>mod</w:t>
      </w:r>
    </w:p>
    <w:p w14:paraId="3877A674" w14:textId="77777777" w:rsidR="00F4339A" w:rsidRDefault="00F4339A" w:rsidP="005D18C7">
      <w:pPr>
        <w:pStyle w:val="ThesisSzveg"/>
      </w:pPr>
      <w:r>
        <w:t xml:space="preserve">A művelet teljes kimenetét hely hiányában megcsonkítottam. A végső eredményt </w:t>
      </w:r>
      <w:r w:rsidR="001429B6">
        <w:t>a teljes kimenet végén, az alább látható módon jelzi ki a megoldó. Értelemszerűen az egyesek az elfoglalt szobákat, míg a nullák az optimális eredményből kihagyott szobákat jelzik.</w:t>
      </w:r>
    </w:p>
    <w:p w14:paraId="613988B4" w14:textId="77777777" w:rsidR="001429B6" w:rsidRDefault="001429B6" w:rsidP="001429B6">
      <w:pPr>
        <w:autoSpaceDE w:val="0"/>
        <w:autoSpaceDN w:val="0"/>
        <w:adjustRightInd w:val="0"/>
        <w:spacing w:after="0" w:line="240" w:lineRule="auto"/>
        <w:ind w:left="720"/>
        <w:rPr>
          <w:rFonts w:ascii="Menlo" w:hAnsi="Menlo" w:cs="Menlo"/>
          <w:noProof/>
          <w:sz w:val="24"/>
          <w:szCs w:val="24"/>
          <w:lang w:val="en-US"/>
        </w:rPr>
      </w:pPr>
      <w:r>
        <w:rPr>
          <w:rFonts w:ascii="Menlo" w:hAnsi="Menlo" w:cs="Menlo"/>
          <w:b/>
          <w:bCs/>
          <w:noProof/>
          <w:color w:val="003366"/>
          <w:sz w:val="24"/>
          <w:szCs w:val="24"/>
          <w:lang w:val="en-US"/>
        </w:rPr>
        <w:t>Occupation</w:t>
      </w:r>
      <w:r>
        <w:rPr>
          <w:rFonts w:ascii="Menlo" w:hAnsi="Menlo" w:cs="Menlo"/>
          <w:noProof/>
          <w:sz w:val="24"/>
          <w:szCs w:val="24"/>
          <w:lang w:val="en-US"/>
        </w:rPr>
        <w:t xml:space="preserve"> [*] :=</w:t>
      </w:r>
    </w:p>
    <w:p w14:paraId="773E560D" w14:textId="6232454C" w:rsidR="001429B6" w:rsidRDefault="001429B6" w:rsidP="001429B6">
      <w:pPr>
        <w:autoSpaceDE w:val="0"/>
        <w:autoSpaceDN w:val="0"/>
        <w:adjustRightInd w:val="0"/>
        <w:spacing w:after="0" w:line="240" w:lineRule="auto"/>
        <w:ind w:left="720"/>
        <w:rPr>
          <w:rFonts w:ascii="Menlo" w:hAnsi="Menlo" w:cs="Menlo"/>
          <w:noProof/>
          <w:sz w:val="24"/>
          <w:szCs w:val="24"/>
          <w:lang w:val="en-US"/>
        </w:rPr>
      </w:pPr>
      <w:r>
        <w:rPr>
          <w:rFonts w:ascii="Menlo" w:hAnsi="Menlo" w:cs="Menlo"/>
          <w:b/>
          <w:bCs/>
          <w:noProof/>
          <w:color w:val="003366"/>
          <w:sz w:val="24"/>
          <w:szCs w:val="24"/>
          <w:lang w:val="en-US"/>
        </w:rPr>
        <w:t>R1</w:t>
      </w:r>
      <w:r w:rsidR="005B5D87">
        <w:rPr>
          <w:rFonts w:ascii="Menlo" w:hAnsi="Menlo" w:cs="Menlo"/>
          <w:b/>
          <w:bCs/>
          <w:noProof/>
          <w:color w:val="003366"/>
          <w:sz w:val="24"/>
          <w:szCs w:val="24"/>
          <w:lang w:val="en-US"/>
        </w:rPr>
        <w:t>0</w:t>
      </w:r>
      <w:r>
        <w:rPr>
          <w:rFonts w:ascii="Menlo" w:hAnsi="Menlo" w:cs="Menlo"/>
          <w:noProof/>
          <w:sz w:val="24"/>
          <w:szCs w:val="24"/>
          <w:lang w:val="en-US"/>
        </w:rPr>
        <w:t xml:space="preserve">  </w:t>
      </w:r>
      <w:r w:rsidR="00B13AC5">
        <w:rPr>
          <w:rFonts w:ascii="Menlo" w:hAnsi="Menlo" w:cs="Menlo"/>
          <w:b/>
          <w:bCs/>
          <w:noProof/>
          <w:color w:val="0000DD"/>
          <w:sz w:val="24"/>
          <w:szCs w:val="24"/>
          <w:lang w:val="en-US"/>
        </w:rPr>
        <w:t>1</w:t>
      </w:r>
    </w:p>
    <w:p w14:paraId="2D7829CF" w14:textId="41CFF07F" w:rsidR="001429B6" w:rsidRDefault="005B5D87" w:rsidP="001429B6">
      <w:pPr>
        <w:autoSpaceDE w:val="0"/>
        <w:autoSpaceDN w:val="0"/>
        <w:adjustRightInd w:val="0"/>
        <w:spacing w:after="0" w:line="240" w:lineRule="auto"/>
        <w:ind w:left="720"/>
        <w:rPr>
          <w:rFonts w:ascii="Menlo" w:hAnsi="Menlo" w:cs="Menlo"/>
          <w:noProof/>
          <w:sz w:val="24"/>
          <w:szCs w:val="24"/>
          <w:lang w:val="en-US"/>
        </w:rPr>
      </w:pPr>
      <w:r>
        <w:rPr>
          <w:rFonts w:ascii="Menlo" w:hAnsi="Menlo" w:cs="Menlo"/>
          <w:b/>
          <w:bCs/>
          <w:noProof/>
          <w:color w:val="003366"/>
          <w:sz w:val="24"/>
          <w:szCs w:val="24"/>
          <w:lang w:val="en-US"/>
        </w:rPr>
        <w:t>R11</w:t>
      </w:r>
      <w:r w:rsidR="001429B6">
        <w:rPr>
          <w:rFonts w:ascii="Menlo" w:hAnsi="Menlo" w:cs="Menlo"/>
          <w:noProof/>
          <w:sz w:val="24"/>
          <w:szCs w:val="24"/>
          <w:lang w:val="en-US"/>
        </w:rPr>
        <w:t xml:space="preserve">  </w:t>
      </w:r>
      <w:r w:rsidR="00B13AC5">
        <w:rPr>
          <w:rFonts w:ascii="Menlo" w:hAnsi="Menlo" w:cs="Menlo"/>
          <w:b/>
          <w:bCs/>
          <w:noProof/>
          <w:color w:val="0000DD"/>
          <w:sz w:val="24"/>
          <w:szCs w:val="24"/>
          <w:lang w:val="en-US"/>
        </w:rPr>
        <w:t>1</w:t>
      </w:r>
    </w:p>
    <w:p w14:paraId="75E8B20D" w14:textId="6FB20BBC" w:rsidR="001429B6" w:rsidRDefault="005B5D87" w:rsidP="001429B6">
      <w:pPr>
        <w:autoSpaceDE w:val="0"/>
        <w:autoSpaceDN w:val="0"/>
        <w:adjustRightInd w:val="0"/>
        <w:spacing w:after="0" w:line="240" w:lineRule="auto"/>
        <w:ind w:left="720"/>
        <w:rPr>
          <w:rFonts w:ascii="Menlo" w:hAnsi="Menlo" w:cs="Menlo"/>
          <w:noProof/>
          <w:sz w:val="24"/>
          <w:szCs w:val="24"/>
          <w:lang w:val="en-US"/>
        </w:rPr>
      </w:pPr>
      <w:r>
        <w:rPr>
          <w:rFonts w:ascii="Menlo" w:hAnsi="Menlo" w:cs="Menlo"/>
          <w:b/>
          <w:bCs/>
          <w:noProof/>
          <w:color w:val="003366"/>
          <w:sz w:val="24"/>
          <w:szCs w:val="24"/>
          <w:lang w:val="en-US"/>
        </w:rPr>
        <w:t>R20</w:t>
      </w:r>
      <w:r w:rsidR="001429B6">
        <w:rPr>
          <w:rFonts w:ascii="Menlo" w:hAnsi="Menlo" w:cs="Menlo"/>
          <w:noProof/>
          <w:sz w:val="24"/>
          <w:szCs w:val="24"/>
          <w:lang w:val="en-US"/>
        </w:rPr>
        <w:t xml:space="preserve">  </w:t>
      </w:r>
      <w:r w:rsidR="00B13AC5">
        <w:rPr>
          <w:rFonts w:ascii="Menlo" w:hAnsi="Menlo" w:cs="Menlo"/>
          <w:b/>
          <w:bCs/>
          <w:noProof/>
          <w:color w:val="0000DD"/>
          <w:sz w:val="24"/>
          <w:szCs w:val="24"/>
          <w:lang w:val="en-US"/>
        </w:rPr>
        <w:t>0</w:t>
      </w:r>
    </w:p>
    <w:p w14:paraId="7B03A457" w14:textId="152127D3" w:rsidR="001429B6" w:rsidRDefault="005B5D87" w:rsidP="001429B6">
      <w:pPr>
        <w:autoSpaceDE w:val="0"/>
        <w:autoSpaceDN w:val="0"/>
        <w:adjustRightInd w:val="0"/>
        <w:spacing w:after="0" w:line="240" w:lineRule="auto"/>
        <w:ind w:left="720"/>
        <w:rPr>
          <w:rFonts w:ascii="Menlo" w:hAnsi="Menlo" w:cs="Menlo"/>
          <w:noProof/>
          <w:sz w:val="24"/>
          <w:szCs w:val="24"/>
          <w:lang w:val="en-US"/>
        </w:rPr>
      </w:pPr>
      <w:r>
        <w:rPr>
          <w:rFonts w:ascii="Menlo" w:hAnsi="Menlo" w:cs="Menlo"/>
          <w:b/>
          <w:bCs/>
          <w:noProof/>
          <w:color w:val="003366"/>
          <w:sz w:val="24"/>
          <w:szCs w:val="24"/>
          <w:lang w:val="en-US"/>
        </w:rPr>
        <w:t>R30</w:t>
      </w:r>
      <w:r w:rsidR="001429B6">
        <w:rPr>
          <w:rFonts w:ascii="Menlo" w:hAnsi="Menlo" w:cs="Menlo"/>
          <w:noProof/>
          <w:sz w:val="24"/>
          <w:szCs w:val="24"/>
          <w:lang w:val="en-US"/>
        </w:rPr>
        <w:t xml:space="preserve">  </w:t>
      </w:r>
      <w:r w:rsidR="00B13AC5">
        <w:rPr>
          <w:rFonts w:ascii="Menlo" w:hAnsi="Menlo" w:cs="Menlo"/>
          <w:b/>
          <w:bCs/>
          <w:noProof/>
          <w:color w:val="0000DD"/>
          <w:sz w:val="24"/>
          <w:szCs w:val="24"/>
          <w:lang w:val="en-US"/>
        </w:rPr>
        <w:t>0</w:t>
      </w:r>
    </w:p>
    <w:p w14:paraId="55C4951D" w14:textId="383B6BE3" w:rsidR="001429B6" w:rsidRDefault="005B5D87" w:rsidP="001429B6">
      <w:pPr>
        <w:autoSpaceDE w:val="0"/>
        <w:autoSpaceDN w:val="0"/>
        <w:adjustRightInd w:val="0"/>
        <w:spacing w:after="0" w:line="240" w:lineRule="auto"/>
        <w:ind w:left="720"/>
        <w:rPr>
          <w:rFonts w:ascii="Menlo" w:hAnsi="Menlo" w:cs="Menlo"/>
          <w:noProof/>
          <w:sz w:val="24"/>
          <w:szCs w:val="24"/>
          <w:lang w:val="en-US"/>
        </w:rPr>
      </w:pPr>
      <w:r>
        <w:rPr>
          <w:rFonts w:ascii="Menlo" w:hAnsi="Menlo" w:cs="Menlo"/>
          <w:b/>
          <w:bCs/>
          <w:noProof/>
          <w:color w:val="003366"/>
          <w:sz w:val="24"/>
          <w:szCs w:val="24"/>
          <w:lang w:val="en-US"/>
        </w:rPr>
        <w:t>R40</w:t>
      </w:r>
      <w:r w:rsidR="001429B6">
        <w:rPr>
          <w:rFonts w:ascii="Menlo" w:hAnsi="Menlo" w:cs="Menlo"/>
          <w:noProof/>
          <w:sz w:val="24"/>
          <w:szCs w:val="24"/>
          <w:lang w:val="en-US"/>
        </w:rPr>
        <w:t xml:space="preserve">  </w:t>
      </w:r>
      <w:r w:rsidR="00B13AC5">
        <w:rPr>
          <w:rFonts w:ascii="Menlo" w:hAnsi="Menlo" w:cs="Menlo"/>
          <w:b/>
          <w:bCs/>
          <w:noProof/>
          <w:color w:val="0000DD"/>
          <w:sz w:val="24"/>
          <w:szCs w:val="24"/>
          <w:lang w:val="en-US"/>
        </w:rPr>
        <w:t>1</w:t>
      </w:r>
    </w:p>
    <w:p w14:paraId="71996EF2" w14:textId="59D2970C" w:rsidR="001429B6" w:rsidRDefault="005B5D87" w:rsidP="001429B6">
      <w:pPr>
        <w:autoSpaceDE w:val="0"/>
        <w:autoSpaceDN w:val="0"/>
        <w:adjustRightInd w:val="0"/>
        <w:spacing w:after="0" w:line="240" w:lineRule="auto"/>
        <w:ind w:left="720"/>
        <w:rPr>
          <w:rFonts w:ascii="Menlo" w:hAnsi="Menlo" w:cs="Menlo"/>
          <w:noProof/>
          <w:sz w:val="24"/>
          <w:szCs w:val="24"/>
          <w:lang w:val="en-US"/>
        </w:rPr>
      </w:pPr>
      <w:r>
        <w:rPr>
          <w:rFonts w:ascii="Menlo" w:hAnsi="Menlo" w:cs="Menlo"/>
          <w:b/>
          <w:bCs/>
          <w:noProof/>
          <w:color w:val="003366"/>
          <w:sz w:val="24"/>
          <w:szCs w:val="24"/>
          <w:lang w:val="en-US"/>
        </w:rPr>
        <w:t>R50</w:t>
      </w:r>
      <w:r w:rsidR="001429B6">
        <w:rPr>
          <w:rFonts w:ascii="Menlo" w:hAnsi="Menlo" w:cs="Menlo"/>
          <w:noProof/>
          <w:sz w:val="24"/>
          <w:szCs w:val="24"/>
          <w:lang w:val="en-US"/>
        </w:rPr>
        <w:t xml:space="preserve">  </w:t>
      </w:r>
      <w:r w:rsidR="001429B6">
        <w:rPr>
          <w:rFonts w:ascii="Menlo" w:hAnsi="Menlo" w:cs="Menlo"/>
          <w:b/>
          <w:bCs/>
          <w:noProof/>
          <w:color w:val="0000DD"/>
          <w:sz w:val="24"/>
          <w:szCs w:val="24"/>
          <w:lang w:val="en-US"/>
        </w:rPr>
        <w:t>0</w:t>
      </w:r>
    </w:p>
    <w:p w14:paraId="0ECF6BA6" w14:textId="77777777" w:rsidR="001429B6" w:rsidRDefault="001429B6" w:rsidP="001429B6">
      <w:pPr>
        <w:autoSpaceDE w:val="0"/>
        <w:autoSpaceDN w:val="0"/>
        <w:adjustRightInd w:val="0"/>
        <w:spacing w:after="320" w:line="240" w:lineRule="auto"/>
        <w:ind w:left="720"/>
        <w:rPr>
          <w:rFonts w:ascii="Menlo" w:hAnsi="Menlo" w:cs="Menlo"/>
          <w:noProof/>
          <w:sz w:val="24"/>
          <w:szCs w:val="24"/>
          <w:lang w:val="en-US"/>
        </w:rPr>
      </w:pPr>
      <w:r>
        <w:rPr>
          <w:rFonts w:ascii="Menlo" w:hAnsi="Menlo" w:cs="Menlo"/>
          <w:noProof/>
          <w:sz w:val="24"/>
          <w:szCs w:val="24"/>
          <w:lang w:val="en-US"/>
        </w:rPr>
        <w:t>;</w:t>
      </w:r>
    </w:p>
    <w:p w14:paraId="466172DB" w14:textId="087D2B07" w:rsidR="001429B6" w:rsidRDefault="00FF54EA" w:rsidP="005D18C7">
      <w:pPr>
        <w:pStyle w:val="ThesisSzveg"/>
      </w:pPr>
      <w:r>
        <w:t>Mivel az AMPL egy önálló, parancssori program és nincs interfésze egy Ruby program számára</w:t>
      </w:r>
      <w:r w:rsidR="00F92112">
        <w:t xml:space="preserve">, ezért olyan megoldást kellett találnom, amivel a </w:t>
      </w:r>
      <w:r w:rsidR="00F92112">
        <w:lastRenderedPageBreak/>
        <w:t>webalkalmazásból közvetlenül tudok parancssori műveleteket végrehajtani és az eredményeket kiolvasni. A Ruby nyelvben, és így egy</w:t>
      </w:r>
      <w:r w:rsidR="00220F0F">
        <w:t xml:space="preserve"> Rails alkalmazásban is </w:t>
      </w:r>
      <w:r w:rsidR="00F92112">
        <w:t xml:space="preserve">több </w:t>
      </w:r>
      <w:r w:rsidR="00220F0F">
        <w:t>lehetőség</w:t>
      </w:r>
      <w:r w:rsidR="00F92112">
        <w:t xml:space="preserve"> adódik</w:t>
      </w:r>
      <w:r w:rsidR="00220F0F">
        <w:t xml:space="preserve"> parancssori műveletek futtatására. Ezek közül kettőt alkalmaztam:</w:t>
      </w:r>
    </w:p>
    <w:p w14:paraId="23801433" w14:textId="77777777" w:rsidR="00220F0F" w:rsidRPr="00220F0F" w:rsidRDefault="00220F0F" w:rsidP="00220F0F">
      <w:pPr>
        <w:pStyle w:val="Listaszerbekezds"/>
        <w:numPr>
          <w:ilvl w:val="0"/>
          <w:numId w:val="21"/>
        </w:numPr>
        <w:autoSpaceDE w:val="0"/>
        <w:autoSpaceDN w:val="0"/>
        <w:adjustRightInd w:val="0"/>
        <w:spacing w:after="0" w:line="360" w:lineRule="auto"/>
        <w:rPr>
          <w:rFonts w:ascii="Times New Roman" w:hAnsi="Times New Roman" w:cs="Times New Roman"/>
          <w:sz w:val="24"/>
          <w:szCs w:val="24"/>
        </w:rPr>
      </w:pPr>
      <w:r w:rsidRPr="00220F0F">
        <w:rPr>
          <w:rFonts w:ascii="Menlo" w:hAnsi="Menlo" w:cs="Menlo"/>
          <w:color w:val="003388"/>
          <w:sz w:val="24"/>
          <w:szCs w:val="24"/>
        </w:rPr>
        <w:t>system</w:t>
      </w:r>
      <w:r w:rsidRPr="00220F0F">
        <w:rPr>
          <w:rFonts w:ascii="Menlo" w:hAnsi="Menlo" w:cs="Menlo"/>
          <w:sz w:val="24"/>
          <w:szCs w:val="24"/>
        </w:rPr>
        <w:t>(</w:t>
      </w:r>
      <w:r w:rsidRPr="00220F0F">
        <w:rPr>
          <w:rFonts w:ascii="Menlo" w:hAnsi="Menlo" w:cs="Menlo"/>
          <w:color w:val="DD2200"/>
          <w:sz w:val="24"/>
          <w:szCs w:val="24"/>
        </w:rPr>
        <w:t>"[command]"</w:t>
      </w:r>
      <w:r w:rsidRPr="00220F0F">
        <w:rPr>
          <w:rFonts w:ascii="Menlo" w:hAnsi="Menlo" w:cs="Menlo"/>
          <w:sz w:val="24"/>
          <w:szCs w:val="24"/>
        </w:rPr>
        <w:t>)</w:t>
      </w:r>
      <w:r w:rsidRPr="00220F0F">
        <w:rPr>
          <w:rFonts w:ascii="Times New Roman" w:hAnsi="Times New Roman" w:cs="Times New Roman"/>
          <w:sz w:val="24"/>
          <w:szCs w:val="24"/>
        </w:rPr>
        <w:t xml:space="preserve">: a parancsot egy új környezetben hajtja végre, nem szakítja meg a hívó folyamatot. Visszatérési értéke </w:t>
      </w:r>
      <w:r w:rsidRPr="00220F0F">
        <w:rPr>
          <w:rFonts w:ascii="Times New Roman" w:hAnsi="Times New Roman" w:cs="Times New Roman"/>
          <w:i/>
          <w:sz w:val="24"/>
          <w:szCs w:val="24"/>
        </w:rPr>
        <w:t>true</w:t>
      </w:r>
      <w:r>
        <w:rPr>
          <w:rFonts w:ascii="Times New Roman" w:hAnsi="Times New Roman" w:cs="Times New Roman"/>
          <w:sz w:val="24"/>
          <w:szCs w:val="24"/>
        </w:rPr>
        <w:t>, ha a futás si</w:t>
      </w:r>
      <w:r w:rsidRPr="00220F0F">
        <w:rPr>
          <w:rFonts w:ascii="Times New Roman" w:hAnsi="Times New Roman" w:cs="Times New Roman"/>
          <w:sz w:val="24"/>
          <w:szCs w:val="24"/>
        </w:rPr>
        <w:t>k</w:t>
      </w:r>
      <w:r>
        <w:rPr>
          <w:rFonts w:ascii="Times New Roman" w:hAnsi="Times New Roman" w:cs="Times New Roman"/>
          <w:sz w:val="24"/>
          <w:szCs w:val="24"/>
        </w:rPr>
        <w:t>e</w:t>
      </w:r>
      <w:r w:rsidRPr="00220F0F">
        <w:rPr>
          <w:rFonts w:ascii="Times New Roman" w:hAnsi="Times New Roman" w:cs="Times New Roman"/>
          <w:sz w:val="24"/>
          <w:szCs w:val="24"/>
        </w:rPr>
        <w:t xml:space="preserve">res, </w:t>
      </w:r>
      <w:r w:rsidRPr="00220F0F">
        <w:rPr>
          <w:rFonts w:ascii="Times New Roman" w:hAnsi="Times New Roman" w:cs="Times New Roman"/>
          <w:i/>
          <w:sz w:val="24"/>
          <w:szCs w:val="24"/>
        </w:rPr>
        <w:t>false</w:t>
      </w:r>
      <w:r w:rsidRPr="00220F0F">
        <w:rPr>
          <w:rFonts w:ascii="Times New Roman" w:hAnsi="Times New Roman" w:cs="Times New Roman"/>
          <w:sz w:val="24"/>
          <w:szCs w:val="24"/>
        </w:rPr>
        <w:t xml:space="preserve"> különben.</w:t>
      </w:r>
    </w:p>
    <w:p w14:paraId="0393BDCD" w14:textId="77777777" w:rsidR="00220F0F" w:rsidRDefault="00220F0F" w:rsidP="00220F0F">
      <w:pPr>
        <w:pStyle w:val="Listaszerbekezds"/>
        <w:numPr>
          <w:ilvl w:val="0"/>
          <w:numId w:val="21"/>
        </w:numPr>
        <w:autoSpaceDE w:val="0"/>
        <w:autoSpaceDN w:val="0"/>
        <w:adjustRightInd w:val="0"/>
        <w:spacing w:line="360" w:lineRule="auto"/>
        <w:rPr>
          <w:rFonts w:ascii="Times New Roman" w:hAnsi="Times New Roman" w:cs="Times New Roman"/>
          <w:sz w:val="24"/>
          <w:szCs w:val="24"/>
        </w:rPr>
      </w:pPr>
      <w:r w:rsidRPr="00220F0F">
        <w:rPr>
          <w:rFonts w:ascii="Menlo" w:hAnsi="Menlo" w:cs="Menlo"/>
          <w:color w:val="DD2200"/>
          <w:sz w:val="24"/>
          <w:szCs w:val="24"/>
        </w:rPr>
        <w:t>`[command]`</w:t>
      </w:r>
      <w:r w:rsidRPr="00220F0F">
        <w:rPr>
          <w:rFonts w:ascii="Times New Roman" w:hAnsi="Times New Roman" w:cs="Times New Roman"/>
          <w:sz w:val="24"/>
          <w:szCs w:val="24"/>
        </w:rPr>
        <w:t xml:space="preserve">: </w:t>
      </w:r>
      <w:r>
        <w:rPr>
          <w:rFonts w:ascii="Times New Roman" w:hAnsi="Times New Roman" w:cs="Times New Roman"/>
          <w:sz w:val="24"/>
          <w:szCs w:val="24"/>
        </w:rPr>
        <w:t>a parancsot szintén egy új környezetben hajtja végre. Visszatérési értéke a művelet képernyőkimenete.</w:t>
      </w:r>
    </w:p>
    <w:p w14:paraId="55E509B5" w14:textId="1F7B6C8C" w:rsidR="00220F0F" w:rsidRDefault="00220F0F" w:rsidP="00220F0F">
      <w:pPr>
        <w:pStyle w:val="ThesisSzveg"/>
      </w:pPr>
      <w:r>
        <w:t>A Ruby programnak az optimalizáló futtatása előtt össze kell gyűjtenie az adatokat és fájlba írnia. Az opt</w:t>
      </w:r>
      <w:r w:rsidR="00FC175D">
        <w:t xml:space="preserve">imalizálás közvetlen előkészületeit az </w:t>
      </w:r>
      <w:r w:rsidR="00FC175D" w:rsidRPr="00FC175D">
        <w:rPr>
          <w:i/>
        </w:rPr>
        <w:t>OptDataHelper</w:t>
      </w:r>
      <w:r w:rsidR="00FC175D">
        <w:t xml:space="preserve"> nevű segédosztály </w:t>
      </w:r>
      <w:r w:rsidR="00F92112">
        <w:t>metódusai</w:t>
      </w:r>
      <w:r w:rsidR="00FC175D">
        <w:t xml:space="preserve"> végzik. </w:t>
      </w:r>
      <w:r w:rsidR="00986247">
        <w:t>Az eddigi példákat követve, az olcsó és közeli optimalizálás elvégzéséhez a következő statikus metódust kell meghívni:</w:t>
      </w:r>
    </w:p>
    <w:p w14:paraId="7E351C80" w14:textId="77777777" w:rsidR="00F87CF4" w:rsidRDefault="00F87CF4" w:rsidP="00F87CF4">
      <w:pPr>
        <w:autoSpaceDE w:val="0"/>
        <w:autoSpaceDN w:val="0"/>
        <w:adjustRightInd w:val="0"/>
        <w:spacing w:after="0" w:line="240" w:lineRule="auto"/>
        <w:ind w:left="709"/>
        <w:rPr>
          <w:rFonts w:ascii="Menlo" w:hAnsi="Menlo" w:cs="Menlo"/>
          <w:noProof/>
          <w:sz w:val="24"/>
          <w:szCs w:val="24"/>
        </w:rPr>
      </w:pPr>
      <w:r>
        <w:rPr>
          <w:rFonts w:ascii="Menlo" w:hAnsi="Menlo" w:cs="Menlo"/>
          <w:b/>
          <w:bCs/>
          <w:noProof/>
          <w:color w:val="008800"/>
          <w:sz w:val="24"/>
          <w:szCs w:val="24"/>
        </w:rPr>
        <w:t>def</w:t>
      </w:r>
      <w:r>
        <w:rPr>
          <w:rFonts w:ascii="Menlo" w:hAnsi="Menlo" w:cs="Menlo"/>
          <w:noProof/>
          <w:sz w:val="24"/>
          <w:szCs w:val="24"/>
        </w:rPr>
        <w:t xml:space="preserve"> </w:t>
      </w:r>
      <w:r>
        <w:rPr>
          <w:rFonts w:ascii="Menlo" w:hAnsi="Menlo" w:cs="Menlo"/>
          <w:b/>
          <w:bCs/>
          <w:noProof/>
          <w:color w:val="BB0066"/>
          <w:sz w:val="24"/>
          <w:szCs w:val="24"/>
        </w:rPr>
        <w:t>self</w:t>
      </w:r>
      <w:r>
        <w:rPr>
          <w:rFonts w:ascii="Menlo" w:hAnsi="Menlo" w:cs="Menlo"/>
          <w:noProof/>
          <w:sz w:val="24"/>
          <w:szCs w:val="24"/>
        </w:rPr>
        <w:t>.</w:t>
      </w:r>
      <w:r>
        <w:rPr>
          <w:rFonts w:ascii="Menlo" w:hAnsi="Menlo" w:cs="Menlo"/>
          <w:b/>
          <w:bCs/>
          <w:noProof/>
          <w:color w:val="0066BB"/>
          <w:sz w:val="24"/>
          <w:szCs w:val="24"/>
        </w:rPr>
        <w:t>find_cheap_and_close_solution</w:t>
      </w:r>
      <w:r>
        <w:rPr>
          <w:rFonts w:ascii="Menlo" w:hAnsi="Menlo" w:cs="Menlo"/>
          <w:noProof/>
          <w:sz w:val="24"/>
          <w:szCs w:val="24"/>
        </w:rPr>
        <w:t>(rooms, distances, guests)</w:t>
      </w:r>
    </w:p>
    <w:p w14:paraId="56935E5F" w14:textId="77777777" w:rsidR="00F87CF4" w:rsidRDefault="00F87CF4" w:rsidP="00F87CF4">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problem = generate_problem_name</w:t>
      </w:r>
    </w:p>
    <w:p w14:paraId="6E9856B9" w14:textId="77777777" w:rsidR="00F87CF4" w:rsidRDefault="00F87CF4" w:rsidP="00F87CF4">
      <w:pPr>
        <w:autoSpaceDE w:val="0"/>
        <w:autoSpaceDN w:val="0"/>
        <w:adjustRightInd w:val="0"/>
        <w:spacing w:after="0" w:line="240" w:lineRule="auto"/>
        <w:ind w:left="993"/>
        <w:rPr>
          <w:rFonts w:ascii="Menlo" w:hAnsi="Menlo" w:cs="Menlo"/>
          <w:noProof/>
          <w:sz w:val="24"/>
          <w:szCs w:val="24"/>
        </w:rPr>
      </w:pPr>
    </w:p>
    <w:p w14:paraId="6543ECD8" w14:textId="77777777" w:rsidR="00F87CF4" w:rsidRDefault="00F87CF4" w:rsidP="00F87CF4">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3366"/>
          <w:sz w:val="24"/>
          <w:szCs w:val="24"/>
        </w:rPr>
        <w:t>File</w:t>
      </w:r>
      <w:r>
        <w:rPr>
          <w:rFonts w:ascii="Menlo" w:hAnsi="Menlo" w:cs="Menlo"/>
          <w:noProof/>
          <w:sz w:val="24"/>
          <w:szCs w:val="24"/>
        </w:rPr>
        <w:t>.open(</w:t>
      </w:r>
      <w:r>
        <w:rPr>
          <w:rFonts w:ascii="Menlo" w:hAnsi="Menlo" w:cs="Menlo"/>
          <w:noProof/>
          <w:color w:val="DD2200"/>
          <w:sz w:val="24"/>
          <w:szCs w:val="24"/>
        </w:rPr>
        <w:t>"smartfilter/tasks/</w:t>
      </w:r>
      <w:r>
        <w:rPr>
          <w:rFonts w:ascii="Menlo" w:hAnsi="Menlo" w:cs="Menlo"/>
          <w:noProof/>
          <w:color w:val="3333BB"/>
          <w:sz w:val="24"/>
          <w:szCs w:val="24"/>
        </w:rPr>
        <w:t>#{</w:t>
      </w:r>
      <w:r>
        <w:rPr>
          <w:rFonts w:ascii="Menlo" w:hAnsi="Menlo" w:cs="Menlo"/>
          <w:noProof/>
          <w:sz w:val="24"/>
          <w:szCs w:val="24"/>
        </w:rPr>
        <w:t>problem</w:t>
      </w:r>
      <w:r>
        <w:rPr>
          <w:rFonts w:ascii="Menlo" w:hAnsi="Menlo" w:cs="Menlo"/>
          <w:noProof/>
          <w:color w:val="3333BB"/>
          <w:sz w:val="24"/>
          <w:szCs w:val="24"/>
        </w:rPr>
        <w:t>}</w:t>
      </w:r>
      <w:r>
        <w:rPr>
          <w:rFonts w:ascii="Menlo" w:hAnsi="Menlo" w:cs="Menlo"/>
          <w:noProof/>
          <w:color w:val="DD2200"/>
          <w:sz w:val="24"/>
          <w:szCs w:val="24"/>
        </w:rPr>
        <w:t>.dat"</w:t>
      </w:r>
      <w:r>
        <w:rPr>
          <w:rFonts w:ascii="Menlo" w:hAnsi="Menlo" w:cs="Menlo"/>
          <w:noProof/>
          <w:sz w:val="24"/>
          <w:szCs w:val="24"/>
        </w:rPr>
        <w:t xml:space="preserve">, </w:t>
      </w:r>
      <w:r>
        <w:rPr>
          <w:rFonts w:ascii="Menlo" w:hAnsi="Menlo" w:cs="Menlo"/>
          <w:noProof/>
          <w:color w:val="DD2200"/>
          <w:sz w:val="24"/>
          <w:szCs w:val="24"/>
        </w:rPr>
        <w:t>'w'</w:t>
      </w:r>
      <w:r>
        <w:rPr>
          <w:rFonts w:ascii="Menlo" w:hAnsi="Menlo" w:cs="Menlo"/>
          <w:noProof/>
          <w:sz w:val="24"/>
          <w:szCs w:val="24"/>
        </w:rPr>
        <w:t xml:space="preserve">) </w:t>
      </w:r>
      <w:r>
        <w:rPr>
          <w:rFonts w:ascii="Menlo" w:hAnsi="Menlo" w:cs="Menlo"/>
          <w:b/>
          <w:bCs/>
          <w:noProof/>
          <w:color w:val="008800"/>
          <w:sz w:val="24"/>
          <w:szCs w:val="24"/>
        </w:rPr>
        <w:t>do</w:t>
      </w:r>
      <w:r>
        <w:rPr>
          <w:rFonts w:ascii="Menlo" w:hAnsi="Menlo" w:cs="Menlo"/>
          <w:noProof/>
          <w:sz w:val="24"/>
          <w:szCs w:val="24"/>
        </w:rPr>
        <w:t xml:space="preserve"> |data|</w:t>
      </w:r>
    </w:p>
    <w:p w14:paraId="79E1FB33" w14:textId="77777777" w:rsidR="00F87CF4" w:rsidRDefault="00F87CF4" w:rsidP="00F87CF4">
      <w:pPr>
        <w:autoSpaceDE w:val="0"/>
        <w:autoSpaceDN w:val="0"/>
        <w:adjustRightInd w:val="0"/>
        <w:spacing w:after="0" w:line="240" w:lineRule="auto"/>
        <w:ind w:left="1276"/>
        <w:rPr>
          <w:rFonts w:ascii="Menlo" w:hAnsi="Menlo" w:cs="Menlo"/>
          <w:noProof/>
          <w:sz w:val="24"/>
          <w:szCs w:val="24"/>
        </w:rPr>
      </w:pPr>
      <w:r>
        <w:rPr>
          <w:rFonts w:ascii="Menlo" w:hAnsi="Menlo" w:cs="Menlo"/>
          <w:noProof/>
          <w:sz w:val="24"/>
          <w:szCs w:val="24"/>
        </w:rPr>
        <w:t>write_rooms_set(rooms, data)</w:t>
      </w:r>
    </w:p>
    <w:p w14:paraId="6D6EC078" w14:textId="77777777" w:rsidR="00F87CF4" w:rsidRDefault="00F87CF4" w:rsidP="00F87CF4">
      <w:pPr>
        <w:autoSpaceDE w:val="0"/>
        <w:autoSpaceDN w:val="0"/>
        <w:adjustRightInd w:val="0"/>
        <w:spacing w:after="0" w:line="240" w:lineRule="auto"/>
        <w:ind w:left="1276"/>
        <w:rPr>
          <w:rFonts w:ascii="Menlo" w:hAnsi="Menlo" w:cs="Menlo"/>
          <w:noProof/>
          <w:sz w:val="24"/>
          <w:szCs w:val="24"/>
        </w:rPr>
      </w:pPr>
      <w:r>
        <w:rPr>
          <w:rFonts w:ascii="Menlo" w:hAnsi="Menlo" w:cs="Menlo"/>
          <w:noProof/>
          <w:sz w:val="24"/>
          <w:szCs w:val="24"/>
        </w:rPr>
        <w:t>write_base_params(rooms, guests, data)</w:t>
      </w:r>
    </w:p>
    <w:p w14:paraId="4CDABFFE" w14:textId="77777777" w:rsidR="00F87CF4" w:rsidRDefault="00F87CF4" w:rsidP="00F87CF4">
      <w:pPr>
        <w:autoSpaceDE w:val="0"/>
        <w:autoSpaceDN w:val="0"/>
        <w:adjustRightInd w:val="0"/>
        <w:spacing w:after="0" w:line="240" w:lineRule="auto"/>
        <w:ind w:left="1276"/>
        <w:rPr>
          <w:rFonts w:ascii="Menlo" w:hAnsi="Menlo" w:cs="Menlo"/>
          <w:noProof/>
          <w:sz w:val="24"/>
          <w:szCs w:val="24"/>
        </w:rPr>
      </w:pPr>
      <w:r>
        <w:rPr>
          <w:rFonts w:ascii="Menlo" w:hAnsi="Menlo" w:cs="Menlo"/>
          <w:noProof/>
          <w:sz w:val="24"/>
          <w:szCs w:val="24"/>
        </w:rPr>
        <w:t>write_capacity_and_stars_and_price_params(rooms, data)</w:t>
      </w:r>
    </w:p>
    <w:p w14:paraId="7F044B9C" w14:textId="77777777" w:rsidR="00F87CF4" w:rsidRDefault="00F87CF4" w:rsidP="00F87CF4">
      <w:pPr>
        <w:autoSpaceDE w:val="0"/>
        <w:autoSpaceDN w:val="0"/>
        <w:adjustRightInd w:val="0"/>
        <w:spacing w:after="0" w:line="240" w:lineRule="auto"/>
        <w:ind w:left="1276"/>
        <w:rPr>
          <w:rFonts w:ascii="Menlo" w:hAnsi="Menlo" w:cs="Menlo"/>
          <w:noProof/>
          <w:sz w:val="24"/>
          <w:szCs w:val="24"/>
        </w:rPr>
      </w:pPr>
      <w:r>
        <w:rPr>
          <w:rFonts w:ascii="Menlo" w:hAnsi="Menlo" w:cs="Menlo"/>
          <w:noProof/>
          <w:sz w:val="24"/>
          <w:szCs w:val="24"/>
        </w:rPr>
        <w:t>write_distance_params(rooms, distances, data)</w:t>
      </w:r>
    </w:p>
    <w:p w14:paraId="62D5A5CB" w14:textId="77777777" w:rsidR="00F87CF4" w:rsidRDefault="00F87CF4" w:rsidP="00F87CF4">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end</w:t>
      </w:r>
    </w:p>
    <w:p w14:paraId="39463BFB" w14:textId="77777777" w:rsidR="00F87CF4" w:rsidRDefault="00F87CF4" w:rsidP="00F87CF4">
      <w:pPr>
        <w:autoSpaceDE w:val="0"/>
        <w:autoSpaceDN w:val="0"/>
        <w:adjustRightInd w:val="0"/>
        <w:spacing w:after="0" w:line="240" w:lineRule="auto"/>
        <w:ind w:left="993"/>
        <w:rPr>
          <w:rFonts w:ascii="Menlo" w:hAnsi="Menlo" w:cs="Menlo"/>
          <w:noProof/>
          <w:sz w:val="24"/>
          <w:szCs w:val="24"/>
        </w:rPr>
      </w:pPr>
    </w:p>
    <w:p w14:paraId="5677E0DA" w14:textId="77777777" w:rsidR="00F87CF4" w:rsidRDefault="00F87CF4" w:rsidP="00F87CF4">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 xml:space="preserve">run_solver_on(problem, </w:t>
      </w:r>
      <w:r>
        <w:rPr>
          <w:rFonts w:ascii="Menlo" w:hAnsi="Menlo" w:cs="Menlo"/>
          <w:b/>
          <w:bCs/>
          <w:noProof/>
          <w:color w:val="003366"/>
          <w:sz w:val="24"/>
          <w:szCs w:val="24"/>
        </w:rPr>
        <w:t>PROPERTIES</w:t>
      </w:r>
      <w:r>
        <w:rPr>
          <w:rFonts w:ascii="Menlo" w:hAnsi="Menlo" w:cs="Menlo"/>
          <w:noProof/>
          <w:sz w:val="24"/>
          <w:szCs w:val="24"/>
        </w:rPr>
        <w:t>[</w:t>
      </w:r>
      <w:r>
        <w:rPr>
          <w:rFonts w:ascii="Menlo" w:hAnsi="Menlo" w:cs="Menlo"/>
          <w:noProof/>
          <w:color w:val="DD2200"/>
          <w:sz w:val="24"/>
          <w:szCs w:val="24"/>
        </w:rPr>
        <w:t>'smartfilter - models'</w:t>
      </w:r>
      <w:r>
        <w:rPr>
          <w:rFonts w:ascii="Menlo" w:hAnsi="Menlo" w:cs="Menlo"/>
          <w:noProof/>
          <w:sz w:val="24"/>
          <w:szCs w:val="24"/>
        </w:rPr>
        <w:t>][</w:t>
      </w:r>
      <w:r>
        <w:rPr>
          <w:rFonts w:ascii="Menlo" w:hAnsi="Menlo" w:cs="Menlo"/>
          <w:noProof/>
          <w:color w:val="DD2200"/>
          <w:sz w:val="24"/>
          <w:szCs w:val="24"/>
        </w:rPr>
        <w:t>'cheap_and_close'</w:t>
      </w:r>
      <w:r>
        <w:rPr>
          <w:rFonts w:ascii="Menlo" w:hAnsi="Menlo" w:cs="Menlo"/>
          <w:noProof/>
          <w:sz w:val="24"/>
          <w:szCs w:val="24"/>
        </w:rPr>
        <w:t>], rooms)</w:t>
      </w:r>
    </w:p>
    <w:p w14:paraId="4FF9EEC6" w14:textId="77777777" w:rsidR="00F87CF4" w:rsidRDefault="00F87CF4" w:rsidP="00F87CF4">
      <w:pPr>
        <w:autoSpaceDE w:val="0"/>
        <w:autoSpaceDN w:val="0"/>
        <w:adjustRightInd w:val="0"/>
        <w:spacing w:after="320" w:line="240" w:lineRule="auto"/>
        <w:ind w:left="709"/>
        <w:rPr>
          <w:rFonts w:ascii="Menlo" w:hAnsi="Menlo" w:cs="Menlo"/>
          <w:noProof/>
          <w:sz w:val="24"/>
          <w:szCs w:val="24"/>
        </w:rPr>
      </w:pPr>
      <w:r>
        <w:rPr>
          <w:rFonts w:ascii="Menlo" w:hAnsi="Menlo" w:cs="Menlo"/>
          <w:b/>
          <w:bCs/>
          <w:noProof/>
          <w:color w:val="008800"/>
          <w:sz w:val="24"/>
          <w:szCs w:val="24"/>
        </w:rPr>
        <w:t>end</w:t>
      </w:r>
    </w:p>
    <w:p w14:paraId="4E087FA9" w14:textId="77777777" w:rsidR="00986247" w:rsidRDefault="00986247" w:rsidP="00220F0F">
      <w:pPr>
        <w:pStyle w:val="ThesisSzveg"/>
      </w:pPr>
      <w:r>
        <w:t xml:space="preserve">A kódból látható, hogy az alkalmazás gyökérkönyvtárában létrehoztam egy </w:t>
      </w:r>
      <w:r w:rsidRPr="00986247">
        <w:rPr>
          <w:i/>
        </w:rPr>
        <w:t>smartfilter</w:t>
      </w:r>
      <w:r>
        <w:t xml:space="preserve"> nevű mappát, amin belül a </w:t>
      </w:r>
      <w:r w:rsidRPr="00986247">
        <w:rPr>
          <w:i/>
        </w:rPr>
        <w:t>tasks</w:t>
      </w:r>
      <w:r>
        <w:t xml:space="preserve"> mappa tárolja az optimalizálási feladatok fájljait. A </w:t>
      </w:r>
      <w:r w:rsidRPr="00986247">
        <w:rPr>
          <w:i/>
        </w:rPr>
        <w:t>tasks</w:t>
      </w:r>
      <w:r>
        <w:t xml:space="preserve"> mappa mellett található még itt egy </w:t>
      </w:r>
      <w:r w:rsidRPr="00986247">
        <w:rPr>
          <w:i/>
        </w:rPr>
        <w:t>models</w:t>
      </w:r>
      <w:r>
        <w:t xml:space="preserve"> nevű mappa</w:t>
      </w:r>
      <w:r w:rsidR="00813A78">
        <w:t>,</w:t>
      </w:r>
      <w:r>
        <w:t xml:space="preserve"> ami biztonsági mentést tárol az optimalizálási modellekről.</w:t>
      </w:r>
    </w:p>
    <w:p w14:paraId="37164EE3" w14:textId="35516BC2" w:rsidR="00986247" w:rsidRDefault="00813A78" w:rsidP="00220F0F">
      <w:pPr>
        <w:pStyle w:val="ThesisSzveg"/>
      </w:pPr>
      <w:r>
        <w:t xml:space="preserve">A </w:t>
      </w:r>
      <w:r w:rsidRPr="00813A78">
        <w:rPr>
          <w:i/>
        </w:rPr>
        <w:t>generate_problem_name</w:t>
      </w:r>
      <w:r>
        <w:t xml:space="preserve"> metódus egy egyedi azonosítót képez, amivel a feladat azonosítható. Minden, a feladathoz tartozó fájl neve ez lesz, különbség csak </w:t>
      </w:r>
      <w:r>
        <w:lastRenderedPageBreak/>
        <w:t>a kiterjesztésükben lesz. Az azonosító tartalmazza a végrehajtás dátumát és két 1 és 100 közötti véletlen számot.</w:t>
      </w:r>
      <w:r w:rsidR="001F74CC">
        <w:t xml:space="preserve"> Az azonosító képzését mutatja be az alábbi kódrészlet.</w:t>
      </w:r>
    </w:p>
    <w:p w14:paraId="3589D2F3" w14:textId="77777777" w:rsidR="001F74CC" w:rsidRDefault="001F74CC" w:rsidP="001F74CC">
      <w:pPr>
        <w:autoSpaceDE w:val="0"/>
        <w:autoSpaceDN w:val="0"/>
        <w:adjustRightInd w:val="0"/>
        <w:spacing w:after="0" w:line="240" w:lineRule="auto"/>
        <w:ind w:left="709"/>
        <w:rPr>
          <w:rFonts w:ascii="Menlo" w:hAnsi="Menlo" w:cs="Menlo"/>
          <w:noProof/>
          <w:sz w:val="24"/>
          <w:szCs w:val="24"/>
        </w:rPr>
      </w:pPr>
      <w:r>
        <w:rPr>
          <w:rFonts w:ascii="Menlo" w:hAnsi="Menlo" w:cs="Menlo"/>
          <w:b/>
          <w:bCs/>
          <w:noProof/>
          <w:color w:val="008800"/>
          <w:sz w:val="24"/>
          <w:szCs w:val="24"/>
        </w:rPr>
        <w:t>def</w:t>
      </w:r>
      <w:r>
        <w:rPr>
          <w:rFonts w:ascii="Menlo" w:hAnsi="Menlo" w:cs="Menlo"/>
          <w:noProof/>
          <w:sz w:val="24"/>
          <w:szCs w:val="24"/>
        </w:rPr>
        <w:t xml:space="preserve"> </w:t>
      </w:r>
      <w:r>
        <w:rPr>
          <w:rFonts w:ascii="Menlo" w:hAnsi="Menlo" w:cs="Menlo"/>
          <w:b/>
          <w:bCs/>
          <w:noProof/>
          <w:color w:val="BB0066"/>
          <w:sz w:val="24"/>
          <w:szCs w:val="24"/>
        </w:rPr>
        <w:t>self</w:t>
      </w:r>
      <w:r>
        <w:rPr>
          <w:rFonts w:ascii="Menlo" w:hAnsi="Menlo" w:cs="Menlo"/>
          <w:noProof/>
          <w:sz w:val="24"/>
          <w:szCs w:val="24"/>
        </w:rPr>
        <w:t>.</w:t>
      </w:r>
      <w:r>
        <w:rPr>
          <w:rFonts w:ascii="Menlo" w:hAnsi="Menlo" w:cs="Menlo"/>
          <w:b/>
          <w:bCs/>
          <w:noProof/>
          <w:color w:val="0066BB"/>
          <w:sz w:val="24"/>
          <w:szCs w:val="24"/>
        </w:rPr>
        <w:t>generate_problem_name</w:t>
      </w:r>
    </w:p>
    <w:p w14:paraId="036E8D39" w14:textId="77777777" w:rsidR="001F74CC" w:rsidRDefault="001F74CC" w:rsidP="001F74CC">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return</w:t>
      </w:r>
      <w:r>
        <w:rPr>
          <w:rFonts w:ascii="Menlo" w:hAnsi="Menlo" w:cs="Menlo"/>
          <w:noProof/>
          <w:sz w:val="24"/>
          <w:szCs w:val="24"/>
        </w:rPr>
        <w:t xml:space="preserve"> </w:t>
      </w:r>
      <w:r>
        <w:rPr>
          <w:rFonts w:ascii="Menlo" w:hAnsi="Menlo" w:cs="Menlo"/>
          <w:noProof/>
          <w:color w:val="DD2200"/>
          <w:sz w:val="24"/>
          <w:szCs w:val="24"/>
        </w:rPr>
        <w:t>"</w:t>
      </w:r>
      <w:r>
        <w:rPr>
          <w:rFonts w:ascii="Menlo" w:hAnsi="Menlo" w:cs="Menlo"/>
          <w:noProof/>
          <w:color w:val="3333BB"/>
          <w:sz w:val="24"/>
          <w:szCs w:val="24"/>
        </w:rPr>
        <w:t>#{</w:t>
      </w:r>
      <w:r>
        <w:rPr>
          <w:rFonts w:ascii="Menlo" w:hAnsi="Menlo" w:cs="Menlo"/>
          <w:b/>
          <w:bCs/>
          <w:noProof/>
          <w:color w:val="003366"/>
          <w:sz w:val="24"/>
          <w:szCs w:val="24"/>
        </w:rPr>
        <w:t>DateTime</w:t>
      </w:r>
      <w:r>
        <w:rPr>
          <w:rFonts w:ascii="Menlo" w:hAnsi="Menlo" w:cs="Menlo"/>
          <w:noProof/>
          <w:sz w:val="24"/>
          <w:szCs w:val="24"/>
        </w:rPr>
        <w:t>.now</w:t>
      </w:r>
      <w:r>
        <w:rPr>
          <w:rFonts w:ascii="Menlo" w:hAnsi="Menlo" w:cs="Menlo"/>
          <w:noProof/>
          <w:color w:val="3333BB"/>
          <w:sz w:val="24"/>
          <w:szCs w:val="24"/>
        </w:rPr>
        <w:t>}</w:t>
      </w:r>
      <w:r>
        <w:rPr>
          <w:rFonts w:ascii="Menlo" w:hAnsi="Menlo" w:cs="Menlo"/>
          <w:noProof/>
          <w:color w:val="DD2200"/>
          <w:sz w:val="24"/>
          <w:szCs w:val="24"/>
        </w:rPr>
        <w:t>_VSF</w:t>
      </w:r>
      <w:r>
        <w:rPr>
          <w:rFonts w:ascii="Menlo" w:hAnsi="Menlo" w:cs="Menlo"/>
          <w:noProof/>
          <w:color w:val="3333BB"/>
          <w:sz w:val="24"/>
          <w:szCs w:val="24"/>
        </w:rPr>
        <w:t>#{</w:t>
      </w:r>
      <w:r>
        <w:rPr>
          <w:rFonts w:ascii="Menlo" w:hAnsi="Menlo" w:cs="Menlo"/>
          <w:noProof/>
          <w:color w:val="003388"/>
          <w:sz w:val="24"/>
          <w:szCs w:val="24"/>
        </w:rPr>
        <w:t>rand</w:t>
      </w:r>
      <w:r>
        <w:rPr>
          <w:rFonts w:ascii="Menlo" w:hAnsi="Menlo" w:cs="Menlo"/>
          <w:noProof/>
          <w:sz w:val="24"/>
          <w:szCs w:val="24"/>
        </w:rPr>
        <w:t>(</w:t>
      </w:r>
      <w:r>
        <w:rPr>
          <w:rFonts w:ascii="Menlo" w:hAnsi="Menlo" w:cs="Menlo"/>
          <w:b/>
          <w:bCs/>
          <w:noProof/>
          <w:color w:val="0000DD"/>
          <w:sz w:val="24"/>
          <w:szCs w:val="24"/>
        </w:rPr>
        <w:t>100</w:t>
      </w:r>
      <w:r>
        <w:rPr>
          <w:rFonts w:ascii="Menlo" w:hAnsi="Menlo" w:cs="Menlo"/>
          <w:noProof/>
          <w:sz w:val="24"/>
          <w:szCs w:val="24"/>
        </w:rPr>
        <w:t>)</w:t>
      </w:r>
      <w:r>
        <w:rPr>
          <w:rFonts w:ascii="Menlo" w:hAnsi="Menlo" w:cs="Menlo"/>
          <w:noProof/>
          <w:color w:val="3333BB"/>
          <w:sz w:val="24"/>
          <w:szCs w:val="24"/>
        </w:rPr>
        <w:t>}#{</w:t>
      </w:r>
      <w:r>
        <w:rPr>
          <w:rFonts w:ascii="Menlo" w:hAnsi="Menlo" w:cs="Menlo"/>
          <w:noProof/>
          <w:color w:val="003388"/>
          <w:sz w:val="24"/>
          <w:szCs w:val="24"/>
        </w:rPr>
        <w:t>rand</w:t>
      </w:r>
      <w:r>
        <w:rPr>
          <w:rFonts w:ascii="Menlo" w:hAnsi="Menlo" w:cs="Menlo"/>
          <w:noProof/>
          <w:sz w:val="24"/>
          <w:szCs w:val="24"/>
        </w:rPr>
        <w:t>(</w:t>
      </w:r>
      <w:r>
        <w:rPr>
          <w:rFonts w:ascii="Menlo" w:hAnsi="Menlo" w:cs="Menlo"/>
          <w:b/>
          <w:bCs/>
          <w:noProof/>
          <w:color w:val="0000DD"/>
          <w:sz w:val="24"/>
          <w:szCs w:val="24"/>
        </w:rPr>
        <w:t>100</w:t>
      </w:r>
      <w:r>
        <w:rPr>
          <w:rFonts w:ascii="Menlo" w:hAnsi="Menlo" w:cs="Menlo"/>
          <w:noProof/>
          <w:sz w:val="24"/>
          <w:szCs w:val="24"/>
        </w:rPr>
        <w:t>)</w:t>
      </w:r>
      <w:r>
        <w:rPr>
          <w:rFonts w:ascii="Menlo" w:hAnsi="Menlo" w:cs="Menlo"/>
          <w:noProof/>
          <w:color w:val="3333BB"/>
          <w:sz w:val="24"/>
          <w:szCs w:val="24"/>
        </w:rPr>
        <w:t>}</w:t>
      </w:r>
      <w:r>
        <w:rPr>
          <w:rFonts w:ascii="Menlo" w:hAnsi="Menlo" w:cs="Menlo"/>
          <w:noProof/>
          <w:color w:val="DD2200"/>
          <w:sz w:val="24"/>
          <w:szCs w:val="24"/>
        </w:rPr>
        <w:t>"</w:t>
      </w:r>
    </w:p>
    <w:p w14:paraId="5FA0C278" w14:textId="3B223A43" w:rsidR="001F74CC" w:rsidRPr="001F74CC" w:rsidRDefault="001F74CC" w:rsidP="001F74CC">
      <w:pPr>
        <w:autoSpaceDE w:val="0"/>
        <w:autoSpaceDN w:val="0"/>
        <w:adjustRightInd w:val="0"/>
        <w:spacing w:after="320" w:line="240" w:lineRule="auto"/>
        <w:ind w:left="709"/>
        <w:rPr>
          <w:rFonts w:ascii="Menlo" w:hAnsi="Menlo" w:cs="Menlo"/>
          <w:noProof/>
          <w:sz w:val="24"/>
          <w:szCs w:val="24"/>
        </w:rPr>
      </w:pPr>
      <w:r>
        <w:rPr>
          <w:rFonts w:ascii="Menlo" w:hAnsi="Menlo" w:cs="Menlo"/>
          <w:b/>
          <w:bCs/>
          <w:noProof/>
          <w:color w:val="008800"/>
          <w:sz w:val="24"/>
          <w:szCs w:val="24"/>
        </w:rPr>
        <w:t>end</w:t>
      </w:r>
    </w:p>
    <w:p w14:paraId="6C993169" w14:textId="64F5439F" w:rsidR="00A8581F" w:rsidRDefault="00AA23C9" w:rsidP="00A8581F">
      <w:pPr>
        <w:pStyle w:val="ThesisSzveg"/>
      </w:pPr>
      <w:r w:rsidRPr="00B13AC5">
        <w:t xml:space="preserve">A </w:t>
      </w:r>
      <w:r w:rsidR="00B13AC5" w:rsidRPr="00B13AC5">
        <w:rPr>
          <w:i/>
        </w:rPr>
        <w:t xml:space="preserve">find_cheap_and_close_solution </w:t>
      </w:r>
      <w:r w:rsidR="00B13AC5" w:rsidRPr="00B13AC5">
        <w:t xml:space="preserve">metódus </w:t>
      </w:r>
      <w:r w:rsidR="00813A78" w:rsidRPr="00B13AC5">
        <w:t>fő feladata, hogy a</w:t>
      </w:r>
      <w:r w:rsidR="00813A78">
        <w:t xml:space="preserve"> kor</w:t>
      </w:r>
      <w:r>
        <w:t>ábban ismertetett</w:t>
      </w:r>
      <w:r w:rsidR="00813A78">
        <w:t xml:space="preserve"> formá</w:t>
      </w:r>
      <w:r w:rsidR="00F92112">
        <w:t>tum</w:t>
      </w:r>
      <w:r w:rsidR="00813A78">
        <w:t>ban fájlba írja az optimal</w:t>
      </w:r>
      <w:r w:rsidR="00876758">
        <w:t>izáláshoz szükséges ada</w:t>
      </w:r>
      <w:r>
        <w:t>tokat. A különböző</w:t>
      </w:r>
      <w:r w:rsidR="00B13AC5">
        <w:t xml:space="preserve"> adatok</w:t>
      </w:r>
      <w:r>
        <w:t xml:space="preserve"> paraméterek</w:t>
      </w:r>
      <w:r w:rsidR="00B13AC5">
        <w:t>hez rendelését</w:t>
      </w:r>
      <w:r w:rsidR="00813A78">
        <w:t xml:space="preserve"> a </w:t>
      </w:r>
      <w:r w:rsidR="00B13AC5" w:rsidRPr="00813A78">
        <w:rPr>
          <w:i/>
        </w:rPr>
        <w:t>write_rooms_set</w:t>
      </w:r>
      <w:r w:rsidR="00B13AC5">
        <w:t xml:space="preserve">, a </w:t>
      </w:r>
      <w:r w:rsidRPr="00813A78">
        <w:rPr>
          <w:i/>
        </w:rPr>
        <w:t>write_capacity_and_stars_and_price_params</w:t>
      </w:r>
      <w:r>
        <w:rPr>
          <w:i/>
        </w:rPr>
        <w:t xml:space="preserve">, </w:t>
      </w:r>
      <w:r w:rsidR="00B13AC5">
        <w:t xml:space="preserve">a </w:t>
      </w:r>
      <w:r w:rsidR="00813A78" w:rsidRPr="00813A78">
        <w:rPr>
          <w:i/>
        </w:rPr>
        <w:t>write_base_params</w:t>
      </w:r>
      <w:r w:rsidR="00813A78">
        <w:t xml:space="preserve"> és</w:t>
      </w:r>
      <w:r w:rsidR="00B13AC5">
        <w:t xml:space="preserve"> a</w:t>
      </w:r>
      <w:r w:rsidR="00813A78">
        <w:t xml:space="preserve"> </w:t>
      </w:r>
      <w:r w:rsidR="00813A78" w:rsidRPr="00813A78">
        <w:rPr>
          <w:i/>
        </w:rPr>
        <w:t>write_distance_params</w:t>
      </w:r>
      <w:r w:rsidR="00813A78">
        <w:t xml:space="preserve"> metódusok végzik.</w:t>
      </w:r>
      <w:r w:rsidR="00B13AC5">
        <w:t xml:space="preserve"> Az adatokat a metódusparaméterként kapott</w:t>
      </w:r>
      <w:r w:rsidR="00F92112">
        <w:t xml:space="preserve"> </w:t>
      </w:r>
      <w:r w:rsidR="00F92112" w:rsidRPr="00F92112">
        <w:rPr>
          <w:i/>
        </w:rPr>
        <w:t>rooms</w:t>
      </w:r>
      <w:r w:rsidR="00F92112">
        <w:t xml:space="preserve"> tömb tartalmazza. A tömbben kulcs-érték párok vannak, ahol a kulcsok egy szoba példányt azonosítanak.</w:t>
      </w:r>
      <w:r w:rsidR="00A8581F">
        <w:t xml:space="preserve"> A kulcsok a szobatípus adatbázisbeli </w:t>
      </w:r>
      <w:r w:rsidR="00A8581F" w:rsidRPr="00A8581F">
        <w:rPr>
          <w:i/>
        </w:rPr>
        <w:t>id</w:t>
      </w:r>
      <w:r w:rsidR="00A8581F">
        <w:t xml:space="preserve"> azonosítója </w:t>
      </w:r>
      <w:r w:rsidR="00C06F17">
        <w:t xml:space="preserve">és a </w:t>
      </w:r>
      <w:r w:rsidR="00C06F17" w:rsidRPr="00B13AC5">
        <w:rPr>
          <w:i/>
        </w:rPr>
        <w:t>num_of_this</w:t>
      </w:r>
      <w:r w:rsidR="00C06F17">
        <w:t xml:space="preserve"> attribútum szerinti inkrementált számból áll.</w:t>
      </w:r>
      <w:r w:rsidR="00B13AC5">
        <w:t xml:space="preserve"> Ezek a kulcsok láthatók a korábban bemutatott optimalizálási kimeneten.</w:t>
      </w:r>
      <w:r w:rsidR="00DB54BC">
        <w:t xml:space="preserve"> A </w:t>
      </w:r>
      <w:r w:rsidR="00DB54BC" w:rsidRPr="00DB54BC">
        <w:rPr>
          <w:i/>
        </w:rPr>
        <w:t>rooms</w:t>
      </w:r>
      <w:r w:rsidR="00DB54BC">
        <w:t xml:space="preserve"> halmaz elemei nem minden esetben tartalmazzák az adatbázisban tárolt összes szobát. Ha a szálláskereső kiválaszt egyéb, az elérhetőség, a szobatípus, a felszereltség vagy a szolgáltatásokra vonatkozó feltételeket, akkor a </w:t>
      </w:r>
      <w:r w:rsidR="00DB54BC">
        <w:fldChar w:fldCharType="begin"/>
      </w:r>
      <w:r w:rsidR="00DB54BC">
        <w:instrText xml:space="preserve"> REF _Ref417729775 \r \h </w:instrText>
      </w:r>
      <w:r w:rsidR="00DB54BC">
        <w:fldChar w:fldCharType="separate"/>
      </w:r>
      <w:r w:rsidR="0004568F">
        <w:t>7.3</w:t>
      </w:r>
      <w:r w:rsidR="00DB54BC">
        <w:fldChar w:fldCharType="end"/>
      </w:r>
      <w:r w:rsidR="00DB54BC">
        <w:t xml:space="preserve"> fejezetben bemutatott szűrési mechanizmus segítségével a program előszűri a szobákat.</w:t>
      </w:r>
    </w:p>
    <w:p w14:paraId="576665F3" w14:textId="3B229519" w:rsidR="00813A78" w:rsidRDefault="00A8581F" w:rsidP="008F1546">
      <w:pPr>
        <w:pStyle w:val="ThesisSzveg"/>
      </w:pPr>
      <w:r>
        <w:t xml:space="preserve"> </w:t>
      </w:r>
      <w:r w:rsidR="008F1546">
        <w:t>Az</w:t>
      </w:r>
      <w:r w:rsidR="00813A78">
        <w:t xml:space="preserve"> adatfájl elkészítése után a metódus elindítja az optimalizálást a </w:t>
      </w:r>
      <w:r w:rsidR="00813A78" w:rsidRPr="00AA23C9">
        <w:rPr>
          <w:i/>
        </w:rPr>
        <w:t>run_solver_on</w:t>
      </w:r>
      <w:r w:rsidR="00813A78">
        <w:t xml:space="preserve"> metódushívással</w:t>
      </w:r>
      <w:r w:rsidR="00DB54BC">
        <w:t>, amely alább kerül bemutatásra</w:t>
      </w:r>
      <w:r w:rsidR="00813A78">
        <w:t>.</w:t>
      </w:r>
      <w:r w:rsidR="00DB54BC">
        <w:t xml:space="preserve"> A metódus első feladata, hogy elkészítse a futtatási konfigurációt. Ehhez a </w:t>
      </w:r>
      <w:r w:rsidR="00DB54BC" w:rsidRPr="009674AC">
        <w:rPr>
          <w:i/>
        </w:rPr>
        <w:t>write_solver_script</w:t>
      </w:r>
      <w:r w:rsidR="00DB54BC">
        <w:t xml:space="preserve"> metódust használja, amely a korábban bemutatott futtatási beállítások mellett az adatbázisból elkért optimalizálási modellt is a fájlhoz fűzi. Az optimalizálási modellt a</w:t>
      </w:r>
      <w:r w:rsidR="00813A78">
        <w:t xml:space="preserve"> metódus </w:t>
      </w:r>
      <w:r w:rsidR="00AA23C9">
        <w:t>második</w:t>
      </w:r>
      <w:r w:rsidR="00DB54BC">
        <w:t xml:space="preserve"> paramétereként átadott,</w:t>
      </w:r>
      <w:r w:rsidR="00813A78">
        <w:t xml:space="preserve"> egy konfigurációs fájlból kiolvasott érték</w:t>
      </w:r>
      <w:r>
        <w:t xml:space="preserve"> azonosítja</w:t>
      </w:r>
      <w:r w:rsidR="00DB54BC">
        <w:t xml:space="preserve">. Ez az érték egy </w:t>
      </w:r>
      <w:r w:rsidR="00DB54BC">
        <w:rPr>
          <w:i/>
        </w:rPr>
        <w:t>Property</w:t>
      </w:r>
      <w:r w:rsidR="00DB54BC">
        <w:t xml:space="preserve"> entitás </w:t>
      </w:r>
      <w:r w:rsidR="00DB54BC">
        <w:rPr>
          <w:i/>
        </w:rPr>
        <w:t>key</w:t>
      </w:r>
      <w:r w:rsidR="00DB54BC">
        <w:t xml:space="preserve"> mezőjét tartalmazza</w:t>
      </w:r>
      <w:r w:rsidR="002369C7">
        <w:t xml:space="preserve"> és segítségével olvasható ki az adatbázisból a modell leírás</w:t>
      </w:r>
      <w:r>
        <w:t>. A modelleket a könnyebb módosíthatóság miatt tárolom adatbázisban.</w:t>
      </w:r>
    </w:p>
    <w:p w14:paraId="5B14DB44" w14:textId="5EAAF5B3" w:rsidR="001F74CC" w:rsidRDefault="001F74CC" w:rsidP="001F74CC">
      <w:pPr>
        <w:pStyle w:val="ThesisSzveg"/>
      </w:pPr>
      <w:r>
        <w:t xml:space="preserve">A futtatási konfiguráció elkészülte után a program </w:t>
      </w:r>
      <w:r w:rsidRPr="001F74CC">
        <w:rPr>
          <w:i/>
        </w:rPr>
        <w:t>command</w:t>
      </w:r>
      <w:r>
        <w:t xml:space="preserve"> néven </w:t>
      </w:r>
      <w:r w:rsidRPr="001F74CC">
        <w:t>összeállítja</w:t>
      </w:r>
      <w:r>
        <w:t xml:space="preserve"> azt a kifejezést, amelyet a parancssorban futtatva elindítható az optimalizálás. Az utasítás nem csak az optimalizálást indítja el, hanem a művelet </w:t>
      </w:r>
      <w:r>
        <w:lastRenderedPageBreak/>
        <w:t xml:space="preserve">minden kimenetét egy </w:t>
      </w:r>
      <w:r w:rsidRPr="009674AC">
        <w:rPr>
          <w:i/>
        </w:rPr>
        <w:t>.solve</w:t>
      </w:r>
      <w:r>
        <w:t xml:space="preserve"> kiterjesztésű fájlba irányítja. Ebből a </w:t>
      </w:r>
      <w:r w:rsidRPr="009674AC">
        <w:rPr>
          <w:i/>
        </w:rPr>
        <w:t>.solve</w:t>
      </w:r>
      <w:r>
        <w:t xml:space="preserve"> kiterjesztésű fájlból kell kiolvasni az eredményt.</w:t>
      </w:r>
    </w:p>
    <w:p w14:paraId="0F82AA42" w14:textId="77777777" w:rsidR="00BE2E76" w:rsidRDefault="00BE2E76" w:rsidP="00BE2E76">
      <w:pPr>
        <w:autoSpaceDE w:val="0"/>
        <w:autoSpaceDN w:val="0"/>
        <w:adjustRightInd w:val="0"/>
        <w:spacing w:after="0" w:line="240" w:lineRule="auto"/>
        <w:ind w:left="709"/>
        <w:rPr>
          <w:rFonts w:ascii="Menlo" w:hAnsi="Menlo" w:cs="Menlo"/>
          <w:noProof/>
          <w:sz w:val="24"/>
          <w:szCs w:val="24"/>
        </w:rPr>
      </w:pPr>
      <w:r>
        <w:rPr>
          <w:rFonts w:ascii="Menlo" w:hAnsi="Menlo" w:cs="Menlo"/>
          <w:b/>
          <w:bCs/>
          <w:noProof/>
          <w:color w:val="008800"/>
          <w:sz w:val="24"/>
          <w:szCs w:val="24"/>
        </w:rPr>
        <w:t>def</w:t>
      </w:r>
      <w:r>
        <w:rPr>
          <w:rFonts w:ascii="Menlo" w:hAnsi="Menlo" w:cs="Menlo"/>
          <w:noProof/>
          <w:sz w:val="24"/>
          <w:szCs w:val="24"/>
        </w:rPr>
        <w:t xml:space="preserve"> </w:t>
      </w:r>
      <w:r>
        <w:rPr>
          <w:rFonts w:ascii="Menlo" w:hAnsi="Menlo" w:cs="Menlo"/>
          <w:b/>
          <w:bCs/>
          <w:noProof/>
          <w:color w:val="BB0066"/>
          <w:sz w:val="24"/>
          <w:szCs w:val="24"/>
        </w:rPr>
        <w:t>self</w:t>
      </w:r>
      <w:r>
        <w:rPr>
          <w:rFonts w:ascii="Menlo" w:hAnsi="Menlo" w:cs="Menlo"/>
          <w:noProof/>
          <w:sz w:val="24"/>
          <w:szCs w:val="24"/>
        </w:rPr>
        <w:t>.</w:t>
      </w:r>
      <w:r>
        <w:rPr>
          <w:rFonts w:ascii="Menlo" w:hAnsi="Menlo" w:cs="Menlo"/>
          <w:b/>
          <w:bCs/>
          <w:noProof/>
          <w:color w:val="0066BB"/>
          <w:sz w:val="24"/>
          <w:szCs w:val="24"/>
        </w:rPr>
        <w:t>run_solver_on</w:t>
      </w:r>
      <w:r>
        <w:rPr>
          <w:rFonts w:ascii="Menlo" w:hAnsi="Menlo" w:cs="Menlo"/>
          <w:noProof/>
          <w:sz w:val="24"/>
          <w:szCs w:val="24"/>
        </w:rPr>
        <w:t>(problem, model, rooms)</w:t>
      </w:r>
    </w:p>
    <w:p w14:paraId="47580E81" w14:textId="5CD2FEDE" w:rsidR="00BE2E76" w:rsidRDefault="00BE2E76" w:rsidP="00307A59">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write_solver_script(problem, model)</w:t>
      </w:r>
    </w:p>
    <w:p w14:paraId="3381D1F2" w14:textId="7ACF6FCE" w:rsidR="00BE2E76" w:rsidRDefault="00BE2E76" w:rsidP="00307A59">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 xml:space="preserve">command = </w:t>
      </w:r>
      <w:r>
        <w:rPr>
          <w:rFonts w:ascii="Menlo" w:hAnsi="Menlo" w:cs="Menlo"/>
          <w:noProof/>
          <w:color w:val="DD2200"/>
          <w:sz w:val="24"/>
          <w:szCs w:val="24"/>
        </w:rPr>
        <w:t>"ampl smartfilter/tasks/</w:t>
      </w:r>
      <w:r>
        <w:rPr>
          <w:rFonts w:ascii="Menlo" w:hAnsi="Menlo" w:cs="Menlo"/>
          <w:noProof/>
          <w:color w:val="3333BB"/>
          <w:sz w:val="24"/>
          <w:szCs w:val="24"/>
        </w:rPr>
        <w:t>#{</w:t>
      </w:r>
      <w:r>
        <w:rPr>
          <w:rFonts w:ascii="Menlo" w:hAnsi="Menlo" w:cs="Menlo"/>
          <w:noProof/>
          <w:sz w:val="24"/>
          <w:szCs w:val="24"/>
        </w:rPr>
        <w:t>problem</w:t>
      </w:r>
      <w:r>
        <w:rPr>
          <w:rFonts w:ascii="Menlo" w:hAnsi="Menlo" w:cs="Menlo"/>
          <w:noProof/>
          <w:color w:val="3333BB"/>
          <w:sz w:val="24"/>
          <w:szCs w:val="24"/>
        </w:rPr>
        <w:t>}</w:t>
      </w:r>
      <w:r>
        <w:rPr>
          <w:rFonts w:ascii="Menlo" w:hAnsi="Menlo" w:cs="Menlo"/>
          <w:noProof/>
          <w:color w:val="DD2200"/>
          <w:sz w:val="24"/>
          <w:szCs w:val="24"/>
        </w:rPr>
        <w:t>.solve &gt; smartfilter/tasks/</w:t>
      </w:r>
      <w:r>
        <w:rPr>
          <w:rFonts w:ascii="Menlo" w:hAnsi="Menlo" w:cs="Menlo"/>
          <w:noProof/>
          <w:color w:val="3333BB"/>
          <w:sz w:val="24"/>
          <w:szCs w:val="24"/>
        </w:rPr>
        <w:t>#{</w:t>
      </w:r>
      <w:r>
        <w:rPr>
          <w:rFonts w:ascii="Menlo" w:hAnsi="Menlo" w:cs="Menlo"/>
          <w:noProof/>
          <w:sz w:val="24"/>
          <w:szCs w:val="24"/>
        </w:rPr>
        <w:t>problem</w:t>
      </w:r>
      <w:r>
        <w:rPr>
          <w:rFonts w:ascii="Menlo" w:hAnsi="Menlo" w:cs="Menlo"/>
          <w:noProof/>
          <w:color w:val="3333BB"/>
          <w:sz w:val="24"/>
          <w:szCs w:val="24"/>
        </w:rPr>
        <w:t>}</w:t>
      </w:r>
      <w:r>
        <w:rPr>
          <w:rFonts w:ascii="Menlo" w:hAnsi="Menlo" w:cs="Menlo"/>
          <w:noProof/>
          <w:color w:val="DD2200"/>
          <w:sz w:val="24"/>
          <w:szCs w:val="24"/>
        </w:rPr>
        <w:t>.solution"</w:t>
      </w:r>
    </w:p>
    <w:p w14:paraId="165FFE2B" w14:textId="77777777" w:rsidR="00BE2E76" w:rsidRDefault="00BE2E76" w:rsidP="00BE2E76">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 xml:space="preserve">has_run = </w:t>
      </w:r>
      <w:r>
        <w:rPr>
          <w:rFonts w:ascii="Menlo" w:hAnsi="Menlo" w:cs="Menlo"/>
          <w:noProof/>
          <w:color w:val="003388"/>
          <w:sz w:val="24"/>
          <w:szCs w:val="24"/>
        </w:rPr>
        <w:t>system</w:t>
      </w:r>
      <w:r>
        <w:rPr>
          <w:rFonts w:ascii="Menlo" w:hAnsi="Menlo" w:cs="Menlo"/>
          <w:noProof/>
          <w:sz w:val="24"/>
          <w:szCs w:val="24"/>
        </w:rPr>
        <w:t>(command)</w:t>
      </w:r>
    </w:p>
    <w:p w14:paraId="7BA67582" w14:textId="77777777" w:rsidR="00BE2E76" w:rsidRDefault="00BE2E76" w:rsidP="00BE2E76">
      <w:pPr>
        <w:autoSpaceDE w:val="0"/>
        <w:autoSpaceDN w:val="0"/>
        <w:adjustRightInd w:val="0"/>
        <w:spacing w:after="0" w:line="240" w:lineRule="auto"/>
        <w:ind w:left="993"/>
        <w:rPr>
          <w:rFonts w:ascii="Menlo" w:hAnsi="Menlo" w:cs="Menlo"/>
          <w:noProof/>
          <w:sz w:val="24"/>
          <w:szCs w:val="24"/>
        </w:rPr>
      </w:pPr>
    </w:p>
    <w:p w14:paraId="3BF6FDC7" w14:textId="77777777" w:rsidR="00BE2E76" w:rsidRDefault="00BE2E76" w:rsidP="00BE2E76">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if</w:t>
      </w:r>
      <w:r>
        <w:rPr>
          <w:rFonts w:ascii="Menlo" w:hAnsi="Menlo" w:cs="Menlo"/>
          <w:noProof/>
          <w:sz w:val="24"/>
          <w:szCs w:val="24"/>
        </w:rPr>
        <w:t xml:space="preserve"> has_run</w:t>
      </w:r>
    </w:p>
    <w:p w14:paraId="0D729762" w14:textId="77777777" w:rsidR="00BE2E76" w:rsidRDefault="00BE2E76" w:rsidP="00BE2E76">
      <w:pPr>
        <w:autoSpaceDE w:val="0"/>
        <w:autoSpaceDN w:val="0"/>
        <w:adjustRightInd w:val="0"/>
        <w:spacing w:after="0" w:line="240" w:lineRule="auto"/>
        <w:ind w:left="1276"/>
        <w:rPr>
          <w:rFonts w:ascii="Menlo" w:hAnsi="Menlo" w:cs="Menlo"/>
          <w:noProof/>
          <w:sz w:val="24"/>
          <w:szCs w:val="24"/>
        </w:rPr>
      </w:pPr>
      <w:r>
        <w:rPr>
          <w:rFonts w:ascii="Menlo" w:hAnsi="Menlo" w:cs="Menlo"/>
          <w:noProof/>
          <w:sz w:val="24"/>
          <w:szCs w:val="24"/>
        </w:rPr>
        <w:t xml:space="preserve">lines = </w:t>
      </w:r>
      <w:r>
        <w:rPr>
          <w:rFonts w:ascii="Menlo" w:hAnsi="Menlo" w:cs="Menlo"/>
          <w:noProof/>
          <w:color w:val="DD2200"/>
          <w:sz w:val="24"/>
          <w:szCs w:val="24"/>
        </w:rPr>
        <w:t>`cat smartfilter/tasks/</w:t>
      </w:r>
      <w:r>
        <w:rPr>
          <w:rFonts w:ascii="Menlo" w:hAnsi="Menlo" w:cs="Menlo"/>
          <w:noProof/>
          <w:color w:val="3333BB"/>
          <w:sz w:val="24"/>
          <w:szCs w:val="24"/>
        </w:rPr>
        <w:t>#{</w:t>
      </w:r>
      <w:r>
        <w:rPr>
          <w:rFonts w:ascii="Menlo" w:hAnsi="Menlo" w:cs="Menlo"/>
          <w:noProof/>
          <w:sz w:val="24"/>
          <w:szCs w:val="24"/>
        </w:rPr>
        <w:t>problem</w:t>
      </w:r>
      <w:r>
        <w:rPr>
          <w:rFonts w:ascii="Menlo" w:hAnsi="Menlo" w:cs="Menlo"/>
          <w:noProof/>
          <w:color w:val="3333BB"/>
          <w:sz w:val="24"/>
          <w:szCs w:val="24"/>
        </w:rPr>
        <w:t>}</w:t>
      </w:r>
      <w:r>
        <w:rPr>
          <w:rFonts w:ascii="Menlo" w:hAnsi="Menlo" w:cs="Menlo"/>
          <w:noProof/>
          <w:color w:val="DD2200"/>
          <w:sz w:val="24"/>
          <w:szCs w:val="24"/>
        </w:rPr>
        <w:t>.solution | wc -l`</w:t>
      </w:r>
    </w:p>
    <w:p w14:paraId="00264726" w14:textId="77777777" w:rsidR="00BE2E76" w:rsidRDefault="00BE2E76" w:rsidP="00BE2E76">
      <w:pPr>
        <w:autoSpaceDE w:val="0"/>
        <w:autoSpaceDN w:val="0"/>
        <w:adjustRightInd w:val="0"/>
        <w:spacing w:after="0" w:line="240" w:lineRule="auto"/>
        <w:ind w:left="1276"/>
        <w:rPr>
          <w:rFonts w:ascii="Menlo" w:hAnsi="Menlo" w:cs="Menlo"/>
          <w:noProof/>
          <w:sz w:val="24"/>
          <w:szCs w:val="24"/>
        </w:rPr>
      </w:pPr>
      <w:r>
        <w:rPr>
          <w:rFonts w:ascii="Menlo" w:hAnsi="Menlo" w:cs="Menlo"/>
          <w:b/>
          <w:bCs/>
          <w:noProof/>
          <w:color w:val="008800"/>
          <w:sz w:val="24"/>
          <w:szCs w:val="24"/>
        </w:rPr>
        <w:t>if</w:t>
      </w:r>
      <w:r>
        <w:rPr>
          <w:rFonts w:ascii="Menlo" w:hAnsi="Menlo" w:cs="Menlo"/>
          <w:noProof/>
          <w:sz w:val="24"/>
          <w:szCs w:val="24"/>
        </w:rPr>
        <w:t xml:space="preserve"> lines.to_i &lt;= rooms.size+</w:t>
      </w:r>
      <w:r>
        <w:rPr>
          <w:rFonts w:ascii="Menlo" w:hAnsi="Menlo" w:cs="Menlo"/>
          <w:b/>
          <w:bCs/>
          <w:noProof/>
          <w:color w:val="0000DD"/>
          <w:sz w:val="24"/>
          <w:szCs w:val="24"/>
        </w:rPr>
        <w:t>3</w:t>
      </w:r>
    </w:p>
    <w:p w14:paraId="5784274A" w14:textId="77777777" w:rsidR="00BE2E76" w:rsidRDefault="00BE2E76" w:rsidP="00307A59">
      <w:pPr>
        <w:autoSpaceDE w:val="0"/>
        <w:autoSpaceDN w:val="0"/>
        <w:adjustRightInd w:val="0"/>
        <w:spacing w:after="0" w:line="240" w:lineRule="auto"/>
        <w:ind w:left="1560"/>
        <w:rPr>
          <w:rFonts w:ascii="Menlo" w:hAnsi="Menlo" w:cs="Menlo"/>
          <w:noProof/>
          <w:sz w:val="24"/>
          <w:szCs w:val="24"/>
        </w:rPr>
      </w:pPr>
      <w:r>
        <w:rPr>
          <w:rFonts w:ascii="Menlo" w:hAnsi="Menlo" w:cs="Menlo"/>
          <w:noProof/>
          <w:color w:val="003388"/>
          <w:sz w:val="24"/>
          <w:szCs w:val="24"/>
        </w:rPr>
        <w:t>puts</w:t>
      </w:r>
      <w:r>
        <w:rPr>
          <w:rFonts w:ascii="Menlo" w:hAnsi="Menlo" w:cs="Menlo"/>
          <w:noProof/>
          <w:sz w:val="24"/>
          <w:szCs w:val="24"/>
        </w:rPr>
        <w:t xml:space="preserve"> </w:t>
      </w:r>
      <w:r>
        <w:rPr>
          <w:rFonts w:ascii="Menlo" w:hAnsi="Menlo" w:cs="Menlo"/>
          <w:noProof/>
          <w:color w:val="DD2200"/>
          <w:sz w:val="24"/>
          <w:szCs w:val="24"/>
        </w:rPr>
        <w:t>'NOT FEASIBLE'</w:t>
      </w:r>
    </w:p>
    <w:p w14:paraId="03E41B5A" w14:textId="77777777" w:rsidR="00BE2E76" w:rsidRDefault="00BE2E76" w:rsidP="00307A59">
      <w:pPr>
        <w:autoSpaceDE w:val="0"/>
        <w:autoSpaceDN w:val="0"/>
        <w:adjustRightInd w:val="0"/>
        <w:spacing w:after="0" w:line="240" w:lineRule="auto"/>
        <w:ind w:left="1560"/>
        <w:rPr>
          <w:rFonts w:ascii="Menlo" w:hAnsi="Menlo" w:cs="Menlo"/>
          <w:noProof/>
          <w:sz w:val="24"/>
          <w:szCs w:val="24"/>
        </w:rPr>
      </w:pPr>
      <w:r>
        <w:rPr>
          <w:rFonts w:ascii="Menlo" w:hAnsi="Menlo" w:cs="Menlo"/>
          <w:b/>
          <w:bCs/>
          <w:noProof/>
          <w:color w:val="008800"/>
          <w:sz w:val="24"/>
          <w:szCs w:val="24"/>
        </w:rPr>
        <w:t>return</w:t>
      </w:r>
      <w:r>
        <w:rPr>
          <w:rFonts w:ascii="Menlo" w:hAnsi="Menlo" w:cs="Menlo"/>
          <w:noProof/>
          <w:sz w:val="24"/>
          <w:szCs w:val="24"/>
        </w:rPr>
        <w:t xml:space="preserve"> </w:t>
      </w:r>
      <w:r>
        <w:rPr>
          <w:rFonts w:ascii="Menlo" w:hAnsi="Menlo" w:cs="Menlo"/>
          <w:noProof/>
          <w:color w:val="003388"/>
          <w:sz w:val="24"/>
          <w:szCs w:val="24"/>
        </w:rPr>
        <w:t>Array</w:t>
      </w:r>
      <w:r>
        <w:rPr>
          <w:rFonts w:ascii="Menlo" w:hAnsi="Menlo" w:cs="Menlo"/>
          <w:noProof/>
          <w:sz w:val="24"/>
          <w:szCs w:val="24"/>
        </w:rPr>
        <w:t>.new</w:t>
      </w:r>
    </w:p>
    <w:p w14:paraId="60FA08E9" w14:textId="77777777" w:rsidR="00BE2E76" w:rsidRDefault="00BE2E76" w:rsidP="00BE2E76">
      <w:pPr>
        <w:autoSpaceDE w:val="0"/>
        <w:autoSpaceDN w:val="0"/>
        <w:adjustRightInd w:val="0"/>
        <w:spacing w:after="0" w:line="240" w:lineRule="auto"/>
        <w:ind w:left="1276"/>
        <w:rPr>
          <w:rFonts w:ascii="Menlo" w:hAnsi="Menlo" w:cs="Menlo"/>
          <w:noProof/>
          <w:sz w:val="24"/>
          <w:szCs w:val="24"/>
        </w:rPr>
      </w:pPr>
      <w:r>
        <w:rPr>
          <w:rFonts w:ascii="Menlo" w:hAnsi="Menlo" w:cs="Menlo"/>
          <w:b/>
          <w:bCs/>
          <w:noProof/>
          <w:color w:val="008800"/>
          <w:sz w:val="24"/>
          <w:szCs w:val="24"/>
        </w:rPr>
        <w:t>else</w:t>
      </w:r>
    </w:p>
    <w:p w14:paraId="7334BBD7" w14:textId="77777777" w:rsidR="00BE2E76" w:rsidRDefault="00BE2E76" w:rsidP="00307A59">
      <w:pPr>
        <w:autoSpaceDE w:val="0"/>
        <w:autoSpaceDN w:val="0"/>
        <w:adjustRightInd w:val="0"/>
        <w:spacing w:after="0" w:line="240" w:lineRule="auto"/>
        <w:ind w:left="1560"/>
        <w:rPr>
          <w:rFonts w:ascii="Menlo" w:hAnsi="Menlo" w:cs="Menlo"/>
          <w:noProof/>
          <w:sz w:val="24"/>
          <w:szCs w:val="24"/>
        </w:rPr>
      </w:pPr>
      <w:r>
        <w:rPr>
          <w:rFonts w:ascii="Menlo" w:hAnsi="Menlo" w:cs="Menlo"/>
          <w:noProof/>
          <w:color w:val="003388"/>
          <w:sz w:val="24"/>
          <w:szCs w:val="24"/>
        </w:rPr>
        <w:t>system</w:t>
      </w:r>
      <w:r>
        <w:rPr>
          <w:rFonts w:ascii="Menlo" w:hAnsi="Menlo" w:cs="Menlo"/>
          <w:noProof/>
          <w:sz w:val="24"/>
          <w:szCs w:val="24"/>
        </w:rPr>
        <w:t>(</w:t>
      </w:r>
      <w:r>
        <w:rPr>
          <w:rFonts w:ascii="Menlo" w:hAnsi="Menlo" w:cs="Menlo"/>
          <w:noProof/>
          <w:color w:val="DD2200"/>
          <w:sz w:val="24"/>
          <w:szCs w:val="24"/>
        </w:rPr>
        <w:t>"cat smartfilter/tasks/</w:t>
      </w:r>
      <w:r>
        <w:rPr>
          <w:rFonts w:ascii="Menlo" w:hAnsi="Menlo" w:cs="Menlo"/>
          <w:noProof/>
          <w:color w:val="3333BB"/>
          <w:sz w:val="24"/>
          <w:szCs w:val="24"/>
        </w:rPr>
        <w:t>#{</w:t>
      </w:r>
      <w:r>
        <w:rPr>
          <w:rFonts w:ascii="Menlo" w:hAnsi="Menlo" w:cs="Menlo"/>
          <w:noProof/>
          <w:sz w:val="24"/>
          <w:szCs w:val="24"/>
        </w:rPr>
        <w:t>problem</w:t>
      </w:r>
      <w:r>
        <w:rPr>
          <w:rFonts w:ascii="Menlo" w:hAnsi="Menlo" w:cs="Menlo"/>
          <w:noProof/>
          <w:color w:val="3333BB"/>
          <w:sz w:val="24"/>
          <w:szCs w:val="24"/>
        </w:rPr>
        <w:t>}</w:t>
      </w:r>
      <w:r>
        <w:rPr>
          <w:rFonts w:ascii="Menlo" w:hAnsi="Menlo" w:cs="Menlo"/>
          <w:noProof/>
          <w:color w:val="DD2200"/>
          <w:sz w:val="24"/>
          <w:szCs w:val="24"/>
        </w:rPr>
        <w:t>.solution | tail -n</w:t>
      </w:r>
      <w:r>
        <w:rPr>
          <w:rFonts w:ascii="Menlo" w:hAnsi="Menlo" w:cs="Menlo"/>
          <w:noProof/>
          <w:color w:val="3333BB"/>
          <w:sz w:val="24"/>
          <w:szCs w:val="24"/>
        </w:rPr>
        <w:t>#{</w:t>
      </w:r>
      <w:r>
        <w:rPr>
          <w:rFonts w:ascii="Menlo" w:hAnsi="Menlo" w:cs="Menlo"/>
          <w:noProof/>
          <w:sz w:val="24"/>
          <w:szCs w:val="24"/>
        </w:rPr>
        <w:t>rooms.size+</w:t>
      </w:r>
      <w:r>
        <w:rPr>
          <w:rFonts w:ascii="Menlo" w:hAnsi="Menlo" w:cs="Menlo"/>
          <w:b/>
          <w:bCs/>
          <w:noProof/>
          <w:color w:val="0000DD"/>
          <w:sz w:val="24"/>
          <w:szCs w:val="24"/>
        </w:rPr>
        <w:t>4</w:t>
      </w:r>
      <w:r>
        <w:rPr>
          <w:rFonts w:ascii="Menlo" w:hAnsi="Menlo" w:cs="Menlo"/>
          <w:noProof/>
          <w:color w:val="3333BB"/>
          <w:sz w:val="24"/>
          <w:szCs w:val="24"/>
        </w:rPr>
        <w:t>}</w:t>
      </w:r>
      <w:r>
        <w:rPr>
          <w:rFonts w:ascii="Menlo" w:hAnsi="Menlo" w:cs="Menlo"/>
          <w:noProof/>
          <w:color w:val="DD2200"/>
          <w:sz w:val="24"/>
          <w:szCs w:val="24"/>
        </w:rPr>
        <w:t xml:space="preserve"> | head -n</w:t>
      </w:r>
      <w:r>
        <w:rPr>
          <w:rFonts w:ascii="Menlo" w:hAnsi="Menlo" w:cs="Menlo"/>
          <w:noProof/>
          <w:color w:val="3333BB"/>
          <w:sz w:val="24"/>
          <w:szCs w:val="24"/>
        </w:rPr>
        <w:t>#{</w:t>
      </w:r>
      <w:r>
        <w:rPr>
          <w:rFonts w:ascii="Menlo" w:hAnsi="Menlo" w:cs="Menlo"/>
          <w:noProof/>
          <w:sz w:val="24"/>
          <w:szCs w:val="24"/>
        </w:rPr>
        <w:t>rooms.size+</w:t>
      </w:r>
      <w:r>
        <w:rPr>
          <w:rFonts w:ascii="Menlo" w:hAnsi="Menlo" w:cs="Menlo"/>
          <w:b/>
          <w:bCs/>
          <w:noProof/>
          <w:color w:val="0000DD"/>
          <w:sz w:val="24"/>
          <w:szCs w:val="24"/>
        </w:rPr>
        <w:t>2</w:t>
      </w:r>
      <w:r>
        <w:rPr>
          <w:rFonts w:ascii="Menlo" w:hAnsi="Menlo" w:cs="Menlo"/>
          <w:noProof/>
          <w:color w:val="3333BB"/>
          <w:sz w:val="24"/>
          <w:szCs w:val="24"/>
        </w:rPr>
        <w:t>}</w:t>
      </w:r>
      <w:r>
        <w:rPr>
          <w:rFonts w:ascii="Menlo" w:hAnsi="Menlo" w:cs="Menlo"/>
          <w:noProof/>
          <w:color w:val="DD2200"/>
          <w:sz w:val="24"/>
          <w:szCs w:val="24"/>
        </w:rPr>
        <w:t xml:space="preserve"> &gt; smartfilter/tasks/</w:t>
      </w:r>
      <w:r>
        <w:rPr>
          <w:rFonts w:ascii="Menlo" w:hAnsi="Menlo" w:cs="Menlo"/>
          <w:noProof/>
          <w:color w:val="3333BB"/>
          <w:sz w:val="24"/>
          <w:szCs w:val="24"/>
        </w:rPr>
        <w:t>#{</w:t>
      </w:r>
      <w:r>
        <w:rPr>
          <w:rFonts w:ascii="Menlo" w:hAnsi="Menlo" w:cs="Menlo"/>
          <w:noProof/>
          <w:sz w:val="24"/>
          <w:szCs w:val="24"/>
        </w:rPr>
        <w:t>problem</w:t>
      </w:r>
      <w:r>
        <w:rPr>
          <w:rFonts w:ascii="Menlo" w:hAnsi="Menlo" w:cs="Menlo"/>
          <w:noProof/>
          <w:color w:val="3333BB"/>
          <w:sz w:val="24"/>
          <w:szCs w:val="24"/>
        </w:rPr>
        <w:t>}</w:t>
      </w:r>
      <w:r>
        <w:rPr>
          <w:rFonts w:ascii="Menlo" w:hAnsi="Menlo" w:cs="Menlo"/>
          <w:noProof/>
          <w:color w:val="DD2200"/>
          <w:sz w:val="24"/>
          <w:szCs w:val="24"/>
        </w:rPr>
        <w:t>.raw_solution"</w:t>
      </w:r>
      <w:r>
        <w:rPr>
          <w:rFonts w:ascii="Menlo" w:hAnsi="Menlo" w:cs="Menlo"/>
          <w:noProof/>
          <w:sz w:val="24"/>
          <w:szCs w:val="24"/>
        </w:rPr>
        <w:t>)</w:t>
      </w:r>
    </w:p>
    <w:p w14:paraId="186E51E6" w14:textId="77777777" w:rsidR="00BE2E76" w:rsidRDefault="00BE2E76" w:rsidP="00307A59">
      <w:pPr>
        <w:autoSpaceDE w:val="0"/>
        <w:autoSpaceDN w:val="0"/>
        <w:adjustRightInd w:val="0"/>
        <w:spacing w:after="0" w:line="240" w:lineRule="auto"/>
        <w:ind w:left="1560"/>
        <w:rPr>
          <w:rFonts w:ascii="Menlo" w:hAnsi="Menlo" w:cs="Menlo"/>
          <w:noProof/>
          <w:sz w:val="24"/>
          <w:szCs w:val="24"/>
        </w:rPr>
      </w:pPr>
      <w:r>
        <w:rPr>
          <w:rFonts w:ascii="Menlo" w:hAnsi="Menlo" w:cs="Menlo"/>
          <w:b/>
          <w:bCs/>
          <w:noProof/>
          <w:color w:val="003366"/>
          <w:sz w:val="24"/>
          <w:szCs w:val="24"/>
        </w:rPr>
        <w:t>OptSolutionHelper</w:t>
      </w:r>
      <w:r>
        <w:rPr>
          <w:rFonts w:ascii="Menlo" w:hAnsi="Menlo" w:cs="Menlo"/>
          <w:noProof/>
          <w:sz w:val="24"/>
          <w:szCs w:val="24"/>
        </w:rPr>
        <w:t>.read_solution_for(problem, rooms)</w:t>
      </w:r>
    </w:p>
    <w:p w14:paraId="5B489375" w14:textId="77777777" w:rsidR="00BE2E76" w:rsidRDefault="00BE2E76" w:rsidP="00307A59">
      <w:pPr>
        <w:autoSpaceDE w:val="0"/>
        <w:autoSpaceDN w:val="0"/>
        <w:adjustRightInd w:val="0"/>
        <w:spacing w:after="0" w:line="240" w:lineRule="auto"/>
        <w:ind w:left="1276"/>
        <w:rPr>
          <w:rFonts w:ascii="Menlo" w:hAnsi="Menlo" w:cs="Menlo"/>
          <w:noProof/>
          <w:sz w:val="24"/>
          <w:szCs w:val="24"/>
        </w:rPr>
      </w:pPr>
      <w:r>
        <w:rPr>
          <w:rFonts w:ascii="Menlo" w:hAnsi="Menlo" w:cs="Menlo"/>
          <w:b/>
          <w:bCs/>
          <w:noProof/>
          <w:color w:val="008800"/>
          <w:sz w:val="24"/>
          <w:szCs w:val="24"/>
        </w:rPr>
        <w:t>end</w:t>
      </w:r>
    </w:p>
    <w:p w14:paraId="0A4DE478" w14:textId="77777777" w:rsidR="00BE2E76" w:rsidRDefault="00BE2E76" w:rsidP="00BE2E76">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end</w:t>
      </w:r>
    </w:p>
    <w:p w14:paraId="694297D3" w14:textId="77777777" w:rsidR="00BE2E76" w:rsidRDefault="00BE2E76" w:rsidP="00BE2E76">
      <w:pPr>
        <w:autoSpaceDE w:val="0"/>
        <w:autoSpaceDN w:val="0"/>
        <w:adjustRightInd w:val="0"/>
        <w:spacing w:after="320" w:line="240" w:lineRule="auto"/>
        <w:ind w:left="709"/>
        <w:rPr>
          <w:rFonts w:ascii="Menlo" w:hAnsi="Menlo" w:cs="Menlo"/>
          <w:noProof/>
          <w:sz w:val="24"/>
          <w:szCs w:val="24"/>
        </w:rPr>
      </w:pPr>
      <w:r>
        <w:rPr>
          <w:rFonts w:ascii="Menlo" w:hAnsi="Menlo" w:cs="Menlo"/>
          <w:b/>
          <w:bCs/>
          <w:noProof/>
          <w:color w:val="008800"/>
          <w:sz w:val="24"/>
          <w:szCs w:val="24"/>
        </w:rPr>
        <w:t>end</w:t>
      </w:r>
    </w:p>
    <w:p w14:paraId="44B55A54" w14:textId="4B018B05" w:rsidR="00F46EB0" w:rsidRDefault="00174504" w:rsidP="00220F0F">
      <w:pPr>
        <w:pStyle w:val="ThesisSzveg"/>
      </w:pPr>
      <w:r>
        <w:t xml:space="preserve">A </w:t>
      </w:r>
      <w:r w:rsidRPr="009674AC">
        <w:rPr>
          <w:i/>
        </w:rPr>
        <w:t>command</w:t>
      </w:r>
      <w:r>
        <w:t xml:space="preserve"> parancsot a </w:t>
      </w:r>
      <w:r w:rsidRPr="009674AC">
        <w:rPr>
          <w:i/>
        </w:rPr>
        <w:t>system</w:t>
      </w:r>
      <w:r>
        <w:t xml:space="preserve"> metódussal futtatva, a </w:t>
      </w:r>
      <w:r w:rsidRPr="009674AC">
        <w:rPr>
          <w:i/>
        </w:rPr>
        <w:t>has_run</w:t>
      </w:r>
      <w:r>
        <w:t xml:space="preserve"> változó felveszi a futás sikerességének </w:t>
      </w:r>
      <w:r w:rsidR="00A8581F">
        <w:t>eredményét</w:t>
      </w:r>
      <w:r>
        <w:t>. Ezt ellenőrzi a következő elágazás. Mivel a nemli</w:t>
      </w:r>
      <w:r w:rsidR="009674AC">
        <w:t>neáris megoldó akkor is képez ki</w:t>
      </w:r>
      <w:r>
        <w:t xml:space="preserve">menetet, ha nincs optimális megoldás, ezért ellenőrizni kell a fájlt </w:t>
      </w:r>
      <w:r w:rsidR="00A8581F">
        <w:t xml:space="preserve">annak </w:t>
      </w:r>
      <w:r>
        <w:t>tartalma szerint. Az első ellenőrzés, hogy a fájl hossza megegyezik-e az optimalizálásba bev</w:t>
      </w:r>
      <w:r w:rsidR="008F1546">
        <w:t>ont szobák száma plusz 3 sorral, ha</w:t>
      </w:r>
      <w:r w:rsidR="009674AC">
        <w:t xml:space="preserve"> ugyanis a megoldó nem képes a feladatot megoldani, akkor azt egy</w:t>
      </w:r>
      <w:r w:rsidR="001816FE">
        <w:t xml:space="preserve"> ennél</w:t>
      </w:r>
      <w:r w:rsidR="009674AC">
        <w:t xml:space="preserve"> rövid</w:t>
      </w:r>
      <w:r w:rsidR="001816FE">
        <w:t>ebb</w:t>
      </w:r>
      <w:r w:rsidR="009674AC">
        <w:t xml:space="preserve"> üzenetben közli a felhasználóval. Az eredményfájl sorainak számát megadó parancsot a vissza</w:t>
      </w:r>
      <w:r w:rsidR="00DF4EC7">
        <w:t>-</w:t>
      </w:r>
      <w:r w:rsidR="009674AC">
        <w:t>aposztróf operátorok közé írva</w:t>
      </w:r>
      <w:r w:rsidR="00A8581F">
        <w:t xml:space="preserve"> </w:t>
      </w:r>
      <w:r w:rsidR="008F1546">
        <w:t>futáskor</w:t>
      </w:r>
      <w:r w:rsidR="009674AC">
        <w:t xml:space="preserve"> a </w:t>
      </w:r>
      <w:r w:rsidR="009674AC" w:rsidRPr="001816FE">
        <w:rPr>
          <w:i/>
        </w:rPr>
        <w:t>lines</w:t>
      </w:r>
      <w:r w:rsidR="009674AC">
        <w:t xml:space="preserve"> vá</w:t>
      </w:r>
      <w:r w:rsidR="001816FE">
        <w:t>ltozó megkapja a parancs eredmé</w:t>
      </w:r>
      <w:r w:rsidR="009674AC">
        <w:t>n</w:t>
      </w:r>
      <w:r w:rsidR="001816FE">
        <w:t>y</w:t>
      </w:r>
      <w:r w:rsidR="009674AC">
        <w:t>ét. Ha a sorok száma megfelelő, akkor az optimalizálás ered</w:t>
      </w:r>
      <w:r w:rsidR="001816FE">
        <w:t>m</w:t>
      </w:r>
      <w:r w:rsidR="00A8581F">
        <w:t>ényét tartalmazó</w:t>
      </w:r>
      <w:r w:rsidR="009674AC">
        <w:t xml:space="preserve"> sorokat a fájl végéről levágja a program és egy új, </w:t>
      </w:r>
      <w:r w:rsidR="009674AC" w:rsidRPr="001816FE">
        <w:rPr>
          <w:i/>
        </w:rPr>
        <w:t>.raw_solution</w:t>
      </w:r>
      <w:r w:rsidR="009674AC">
        <w:t xml:space="preserve"> kiterjesztésű fájlba menti. A művelet során nem csak a szobák foglaltságát jelző </w:t>
      </w:r>
      <w:r w:rsidR="009674AC" w:rsidRPr="001816FE">
        <w:rPr>
          <w:i/>
        </w:rPr>
        <w:t>Occupation</w:t>
      </w:r>
      <w:r w:rsidR="009674AC">
        <w:t xml:space="preserve"> változók értéke kerül levágásra, hanem az előtte lévő két sor is, ahol ugyanis további információ olvasható ki az eredményről. Miután az </w:t>
      </w:r>
      <w:r w:rsidR="009674AC">
        <w:lastRenderedPageBreak/>
        <w:t xml:space="preserve">eredmény elsődleges feldolgozása megtörtént, a folyamatot az </w:t>
      </w:r>
      <w:r w:rsidR="009674AC" w:rsidRPr="001816FE">
        <w:rPr>
          <w:i/>
        </w:rPr>
        <w:t>OptSolutionHelper</w:t>
      </w:r>
      <w:r w:rsidR="009674AC">
        <w:t xml:space="preserve"> segédosztály veszi át a </w:t>
      </w:r>
      <w:r w:rsidR="009674AC" w:rsidRPr="001816FE">
        <w:rPr>
          <w:i/>
        </w:rPr>
        <w:t>read_solution_for</w:t>
      </w:r>
      <w:r w:rsidR="001816FE">
        <w:t xml:space="preserve"> metódushívás útján</w:t>
      </w:r>
      <w:r w:rsidR="009674AC">
        <w:t>.</w:t>
      </w:r>
    </w:p>
    <w:p w14:paraId="69ABE8E6" w14:textId="2BCF6EDE" w:rsidR="001816FE" w:rsidRDefault="003522B1" w:rsidP="00220F0F">
      <w:pPr>
        <w:pStyle w:val="ThesisSzveg"/>
      </w:pPr>
      <w:r>
        <w:t xml:space="preserve">Az </w:t>
      </w:r>
      <w:r w:rsidRPr="003522B1">
        <w:rPr>
          <w:i/>
        </w:rPr>
        <w:t>OptSolutionHelper</w:t>
      </w:r>
      <w:r>
        <w:t xml:space="preserve"> segédosztály feladata, hogy az optimalizálás eredményéből összeállítsa a szobák halmazát. A műveletet a </w:t>
      </w:r>
      <w:r w:rsidRPr="003522B1">
        <w:rPr>
          <w:i/>
        </w:rPr>
        <w:t>read_solution_for</w:t>
      </w:r>
      <w:r>
        <w:t xml:space="preserve"> metódus végzi, ezt </w:t>
      </w:r>
      <w:r w:rsidR="00E348D9">
        <w:t>mutatja be az alább látható kódrészlet. A metódus második paramétere azon szobák halmaza, amelyekből az optimalizálási adathalmazt korábban a</w:t>
      </w:r>
      <w:r w:rsidR="00A8581F">
        <w:t xml:space="preserve"> program összeállította.</w:t>
      </w:r>
    </w:p>
    <w:p w14:paraId="008E30CD" w14:textId="269ED76D" w:rsidR="00A8581F" w:rsidRDefault="00A8581F" w:rsidP="00A8581F">
      <w:pPr>
        <w:pStyle w:val="ThesisSzveg"/>
      </w:pPr>
      <w:r>
        <w:t>A metódus megnyitja a korábban létrehozott .raw_solution kiterjesztésű fájlt és sorról sorra beolvassa a tartalmát. A fájl első sorában az optimalizálás eredményessége olvasható ki. Ha a program eljut idáig, akkor az optimalizálás sikeres volt. Két lehetőséget kell megvizsgálni. Az első, hogy az optimalizálás során lett-e kizárva szoba. Ha ugyanis minden szoba az optimális megoldás része, akkor nincs további teendő, a metódus paramétereként kapott szobák halmazát minden további nélkül továbbítani lehet. Ellenkező esetben a kizárt szobákat el kell távolítani a szobák halmazából.</w:t>
      </w:r>
    </w:p>
    <w:p w14:paraId="335F66F9" w14:textId="77777777" w:rsidR="00293FBD" w:rsidRDefault="00293FBD" w:rsidP="00293FBD">
      <w:pPr>
        <w:autoSpaceDE w:val="0"/>
        <w:autoSpaceDN w:val="0"/>
        <w:adjustRightInd w:val="0"/>
        <w:spacing w:after="0" w:line="240" w:lineRule="auto"/>
        <w:ind w:left="709"/>
        <w:rPr>
          <w:rFonts w:ascii="Menlo" w:hAnsi="Menlo" w:cs="Menlo"/>
          <w:noProof/>
          <w:sz w:val="24"/>
          <w:szCs w:val="24"/>
        </w:rPr>
      </w:pPr>
      <w:r>
        <w:rPr>
          <w:rFonts w:ascii="Menlo" w:hAnsi="Menlo" w:cs="Menlo"/>
          <w:b/>
          <w:bCs/>
          <w:noProof/>
          <w:color w:val="008800"/>
          <w:sz w:val="24"/>
          <w:szCs w:val="24"/>
        </w:rPr>
        <w:t>def</w:t>
      </w:r>
      <w:r>
        <w:rPr>
          <w:rFonts w:ascii="Menlo" w:hAnsi="Menlo" w:cs="Menlo"/>
          <w:noProof/>
          <w:sz w:val="24"/>
          <w:szCs w:val="24"/>
        </w:rPr>
        <w:t xml:space="preserve"> </w:t>
      </w:r>
      <w:r>
        <w:rPr>
          <w:rFonts w:ascii="Menlo" w:hAnsi="Menlo" w:cs="Menlo"/>
          <w:b/>
          <w:bCs/>
          <w:noProof/>
          <w:color w:val="BB0066"/>
          <w:sz w:val="24"/>
          <w:szCs w:val="24"/>
        </w:rPr>
        <w:t>self</w:t>
      </w:r>
      <w:r>
        <w:rPr>
          <w:rFonts w:ascii="Menlo" w:hAnsi="Menlo" w:cs="Menlo"/>
          <w:noProof/>
          <w:sz w:val="24"/>
          <w:szCs w:val="24"/>
        </w:rPr>
        <w:t>.</w:t>
      </w:r>
      <w:r>
        <w:rPr>
          <w:rFonts w:ascii="Menlo" w:hAnsi="Menlo" w:cs="Menlo"/>
          <w:b/>
          <w:bCs/>
          <w:noProof/>
          <w:color w:val="0066BB"/>
          <w:sz w:val="24"/>
          <w:szCs w:val="24"/>
        </w:rPr>
        <w:t>read_solution_for</w:t>
      </w:r>
      <w:r>
        <w:rPr>
          <w:rFonts w:ascii="Menlo" w:hAnsi="Menlo" w:cs="Menlo"/>
          <w:noProof/>
          <w:sz w:val="24"/>
          <w:szCs w:val="24"/>
        </w:rPr>
        <w:t>(problem, rooms)</w:t>
      </w:r>
    </w:p>
    <w:p w14:paraId="6DFE2D5B" w14:textId="77777777" w:rsidR="00293FBD" w:rsidRDefault="00293FBD" w:rsidP="00293FBD">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3366"/>
          <w:sz w:val="24"/>
          <w:szCs w:val="24"/>
        </w:rPr>
        <w:t>File</w:t>
      </w:r>
      <w:r>
        <w:rPr>
          <w:rFonts w:ascii="Menlo" w:hAnsi="Menlo" w:cs="Menlo"/>
          <w:noProof/>
          <w:sz w:val="24"/>
          <w:szCs w:val="24"/>
        </w:rPr>
        <w:t>.open(</w:t>
      </w:r>
      <w:r>
        <w:rPr>
          <w:rFonts w:ascii="Menlo" w:hAnsi="Menlo" w:cs="Menlo"/>
          <w:noProof/>
          <w:color w:val="DD2200"/>
          <w:sz w:val="24"/>
          <w:szCs w:val="24"/>
        </w:rPr>
        <w:t>"smartfilter/tasks/</w:t>
      </w:r>
      <w:r>
        <w:rPr>
          <w:rFonts w:ascii="Menlo" w:hAnsi="Menlo" w:cs="Menlo"/>
          <w:noProof/>
          <w:color w:val="3333BB"/>
          <w:sz w:val="24"/>
          <w:szCs w:val="24"/>
        </w:rPr>
        <w:t>#{</w:t>
      </w:r>
      <w:r>
        <w:rPr>
          <w:rFonts w:ascii="Menlo" w:hAnsi="Menlo" w:cs="Menlo"/>
          <w:noProof/>
          <w:sz w:val="24"/>
          <w:szCs w:val="24"/>
        </w:rPr>
        <w:t>problem</w:t>
      </w:r>
      <w:r>
        <w:rPr>
          <w:rFonts w:ascii="Menlo" w:hAnsi="Menlo" w:cs="Menlo"/>
          <w:noProof/>
          <w:color w:val="3333BB"/>
          <w:sz w:val="24"/>
          <w:szCs w:val="24"/>
        </w:rPr>
        <w:t>}</w:t>
      </w:r>
      <w:r>
        <w:rPr>
          <w:rFonts w:ascii="Menlo" w:hAnsi="Menlo" w:cs="Menlo"/>
          <w:noProof/>
          <w:color w:val="DD2200"/>
          <w:sz w:val="24"/>
          <w:szCs w:val="24"/>
        </w:rPr>
        <w:t>.raw_solution"</w:t>
      </w:r>
      <w:r>
        <w:rPr>
          <w:rFonts w:ascii="Menlo" w:hAnsi="Menlo" w:cs="Menlo"/>
          <w:noProof/>
          <w:sz w:val="24"/>
          <w:szCs w:val="24"/>
        </w:rPr>
        <w:t xml:space="preserve">, </w:t>
      </w:r>
      <w:r>
        <w:rPr>
          <w:rFonts w:ascii="Menlo" w:hAnsi="Menlo" w:cs="Menlo"/>
          <w:noProof/>
          <w:color w:val="DD2200"/>
          <w:sz w:val="24"/>
          <w:szCs w:val="24"/>
        </w:rPr>
        <w:t>'r'</w:t>
      </w:r>
      <w:r>
        <w:rPr>
          <w:rFonts w:ascii="Menlo" w:hAnsi="Menlo" w:cs="Menlo"/>
          <w:noProof/>
          <w:sz w:val="24"/>
          <w:szCs w:val="24"/>
        </w:rPr>
        <w:t xml:space="preserve">) </w:t>
      </w:r>
      <w:r>
        <w:rPr>
          <w:rFonts w:ascii="Menlo" w:hAnsi="Menlo" w:cs="Menlo"/>
          <w:b/>
          <w:bCs/>
          <w:noProof/>
          <w:color w:val="008800"/>
          <w:sz w:val="24"/>
          <w:szCs w:val="24"/>
        </w:rPr>
        <w:t>do</w:t>
      </w:r>
      <w:r>
        <w:rPr>
          <w:rFonts w:ascii="Menlo" w:hAnsi="Menlo" w:cs="Menlo"/>
          <w:noProof/>
          <w:sz w:val="24"/>
          <w:szCs w:val="24"/>
        </w:rPr>
        <w:t xml:space="preserve"> |f|</w:t>
      </w:r>
    </w:p>
    <w:p w14:paraId="4B1EE02A" w14:textId="77777777" w:rsidR="00293FBD" w:rsidRDefault="00293FBD" w:rsidP="00293FBD">
      <w:pPr>
        <w:autoSpaceDE w:val="0"/>
        <w:autoSpaceDN w:val="0"/>
        <w:adjustRightInd w:val="0"/>
        <w:spacing w:after="0" w:line="240" w:lineRule="auto"/>
        <w:ind w:left="1276"/>
        <w:rPr>
          <w:rFonts w:ascii="Menlo" w:hAnsi="Menlo" w:cs="Menlo"/>
          <w:noProof/>
          <w:sz w:val="24"/>
          <w:szCs w:val="24"/>
        </w:rPr>
      </w:pPr>
      <w:r>
        <w:rPr>
          <w:rFonts w:ascii="Menlo" w:hAnsi="Menlo" w:cs="Menlo"/>
          <w:noProof/>
          <w:sz w:val="24"/>
          <w:szCs w:val="24"/>
        </w:rPr>
        <w:t xml:space="preserve">l_idx = </w:t>
      </w:r>
      <w:r>
        <w:rPr>
          <w:rFonts w:ascii="Menlo" w:hAnsi="Menlo" w:cs="Menlo"/>
          <w:b/>
          <w:bCs/>
          <w:noProof/>
          <w:color w:val="0000DD"/>
          <w:sz w:val="24"/>
          <w:szCs w:val="24"/>
        </w:rPr>
        <w:t>1</w:t>
      </w:r>
    </w:p>
    <w:p w14:paraId="7A8A7881" w14:textId="77777777" w:rsidR="00293FBD" w:rsidRDefault="00293FBD" w:rsidP="00293FBD">
      <w:pPr>
        <w:autoSpaceDE w:val="0"/>
        <w:autoSpaceDN w:val="0"/>
        <w:adjustRightInd w:val="0"/>
        <w:spacing w:after="0" w:line="240" w:lineRule="auto"/>
        <w:ind w:left="1276"/>
        <w:rPr>
          <w:rFonts w:ascii="Menlo" w:hAnsi="Menlo" w:cs="Menlo"/>
          <w:noProof/>
          <w:sz w:val="24"/>
          <w:szCs w:val="24"/>
        </w:rPr>
      </w:pPr>
      <w:r>
        <w:rPr>
          <w:rFonts w:ascii="Menlo" w:hAnsi="Menlo" w:cs="Menlo"/>
          <w:noProof/>
          <w:sz w:val="24"/>
          <w:szCs w:val="24"/>
        </w:rPr>
        <w:t xml:space="preserve">f.each_line </w:t>
      </w:r>
      <w:r>
        <w:rPr>
          <w:rFonts w:ascii="Menlo" w:hAnsi="Menlo" w:cs="Menlo"/>
          <w:b/>
          <w:bCs/>
          <w:noProof/>
          <w:color w:val="008800"/>
          <w:sz w:val="24"/>
          <w:szCs w:val="24"/>
        </w:rPr>
        <w:t>do</w:t>
      </w:r>
      <w:r>
        <w:rPr>
          <w:rFonts w:ascii="Menlo" w:hAnsi="Menlo" w:cs="Menlo"/>
          <w:noProof/>
          <w:sz w:val="24"/>
          <w:szCs w:val="24"/>
        </w:rPr>
        <w:t xml:space="preserve"> |line|</w:t>
      </w:r>
    </w:p>
    <w:p w14:paraId="2D3DF77B" w14:textId="77777777" w:rsidR="00293FBD" w:rsidRDefault="00293FBD" w:rsidP="00293FBD">
      <w:pPr>
        <w:autoSpaceDE w:val="0"/>
        <w:autoSpaceDN w:val="0"/>
        <w:adjustRightInd w:val="0"/>
        <w:spacing w:after="0" w:line="240" w:lineRule="auto"/>
        <w:ind w:left="1560"/>
        <w:rPr>
          <w:rFonts w:ascii="Menlo" w:hAnsi="Menlo" w:cs="Menlo"/>
          <w:noProof/>
          <w:sz w:val="24"/>
          <w:szCs w:val="24"/>
        </w:rPr>
      </w:pPr>
      <w:r>
        <w:rPr>
          <w:rFonts w:ascii="Menlo" w:hAnsi="Menlo" w:cs="Menlo"/>
          <w:b/>
          <w:bCs/>
          <w:noProof/>
          <w:color w:val="008800"/>
          <w:sz w:val="24"/>
          <w:szCs w:val="24"/>
        </w:rPr>
        <w:t>if</w:t>
      </w:r>
      <w:r>
        <w:rPr>
          <w:rFonts w:ascii="Menlo" w:hAnsi="Menlo" w:cs="Menlo"/>
          <w:noProof/>
          <w:sz w:val="24"/>
          <w:szCs w:val="24"/>
        </w:rPr>
        <w:t xml:space="preserve"> l_idx == </w:t>
      </w:r>
      <w:r>
        <w:rPr>
          <w:rFonts w:ascii="Menlo" w:hAnsi="Menlo" w:cs="Menlo"/>
          <w:b/>
          <w:bCs/>
          <w:noProof/>
          <w:color w:val="0000DD"/>
          <w:sz w:val="24"/>
          <w:szCs w:val="24"/>
        </w:rPr>
        <w:t>1</w:t>
      </w:r>
    </w:p>
    <w:p w14:paraId="3D4C0506" w14:textId="77777777" w:rsidR="00293FBD" w:rsidRDefault="00293FBD" w:rsidP="00293FBD">
      <w:pPr>
        <w:autoSpaceDE w:val="0"/>
        <w:autoSpaceDN w:val="0"/>
        <w:adjustRightInd w:val="0"/>
        <w:spacing w:after="0" w:line="240" w:lineRule="auto"/>
        <w:ind w:left="1843"/>
        <w:rPr>
          <w:rFonts w:ascii="Menlo" w:hAnsi="Menlo" w:cs="Menlo"/>
          <w:noProof/>
          <w:sz w:val="24"/>
          <w:szCs w:val="24"/>
        </w:rPr>
      </w:pPr>
      <w:r>
        <w:rPr>
          <w:rFonts w:ascii="Menlo" w:hAnsi="Menlo" w:cs="Menlo"/>
          <w:b/>
          <w:bCs/>
          <w:noProof/>
          <w:color w:val="008800"/>
          <w:sz w:val="24"/>
          <w:szCs w:val="24"/>
        </w:rPr>
        <w:t>return</w:t>
      </w:r>
      <w:r>
        <w:rPr>
          <w:rFonts w:ascii="Menlo" w:hAnsi="Menlo" w:cs="Menlo"/>
          <w:noProof/>
          <w:sz w:val="24"/>
          <w:szCs w:val="24"/>
        </w:rPr>
        <w:t xml:space="preserve"> compact_solution(rooms) </w:t>
      </w:r>
      <w:r>
        <w:rPr>
          <w:rFonts w:ascii="Menlo" w:hAnsi="Menlo" w:cs="Menlo"/>
          <w:b/>
          <w:bCs/>
          <w:noProof/>
          <w:color w:val="008800"/>
          <w:sz w:val="24"/>
          <w:szCs w:val="24"/>
        </w:rPr>
        <w:t>if</w:t>
      </w:r>
      <w:r>
        <w:rPr>
          <w:rFonts w:ascii="Menlo" w:hAnsi="Menlo" w:cs="Menlo"/>
          <w:noProof/>
          <w:sz w:val="24"/>
          <w:szCs w:val="24"/>
        </w:rPr>
        <w:t xml:space="preserve"> feasibility(line) == </w:t>
      </w:r>
      <w:r>
        <w:rPr>
          <w:rFonts w:ascii="Menlo" w:hAnsi="Menlo" w:cs="Menlo"/>
          <w:noProof/>
          <w:color w:val="DD2200"/>
          <w:sz w:val="24"/>
          <w:szCs w:val="24"/>
        </w:rPr>
        <w:t>'Full'</w:t>
      </w:r>
    </w:p>
    <w:p w14:paraId="28697AC4" w14:textId="77777777" w:rsidR="00293FBD" w:rsidRDefault="00293FBD" w:rsidP="00293FBD">
      <w:pPr>
        <w:autoSpaceDE w:val="0"/>
        <w:autoSpaceDN w:val="0"/>
        <w:adjustRightInd w:val="0"/>
        <w:spacing w:after="0" w:line="240" w:lineRule="auto"/>
        <w:ind w:left="1843"/>
        <w:rPr>
          <w:rFonts w:ascii="Menlo" w:hAnsi="Menlo" w:cs="Menlo"/>
          <w:noProof/>
          <w:sz w:val="24"/>
          <w:szCs w:val="24"/>
        </w:rPr>
      </w:pPr>
      <w:r>
        <w:rPr>
          <w:rFonts w:ascii="Menlo" w:hAnsi="Menlo" w:cs="Menlo"/>
          <w:b/>
          <w:bCs/>
          <w:noProof/>
          <w:color w:val="008800"/>
          <w:sz w:val="24"/>
          <w:szCs w:val="24"/>
        </w:rPr>
        <w:t>return</w:t>
      </w:r>
      <w:r>
        <w:rPr>
          <w:rFonts w:ascii="Menlo" w:hAnsi="Menlo" w:cs="Menlo"/>
          <w:noProof/>
          <w:sz w:val="24"/>
          <w:szCs w:val="24"/>
        </w:rPr>
        <w:t xml:space="preserve"> </w:t>
      </w:r>
      <w:r>
        <w:rPr>
          <w:rFonts w:ascii="Menlo" w:hAnsi="Menlo" w:cs="Menlo"/>
          <w:noProof/>
          <w:color w:val="003388"/>
          <w:sz w:val="24"/>
          <w:szCs w:val="24"/>
        </w:rPr>
        <w:t>Array</w:t>
      </w:r>
      <w:r>
        <w:rPr>
          <w:rFonts w:ascii="Menlo" w:hAnsi="Menlo" w:cs="Menlo"/>
          <w:noProof/>
          <w:sz w:val="24"/>
          <w:szCs w:val="24"/>
        </w:rPr>
        <w:t xml:space="preserve">.new </w:t>
      </w:r>
      <w:r>
        <w:rPr>
          <w:rFonts w:ascii="Menlo" w:hAnsi="Menlo" w:cs="Menlo"/>
          <w:b/>
          <w:bCs/>
          <w:noProof/>
          <w:color w:val="008800"/>
          <w:sz w:val="24"/>
          <w:szCs w:val="24"/>
        </w:rPr>
        <w:t>unless</w:t>
      </w:r>
      <w:r>
        <w:rPr>
          <w:rFonts w:ascii="Menlo" w:hAnsi="Menlo" w:cs="Menlo"/>
          <w:noProof/>
          <w:sz w:val="24"/>
          <w:szCs w:val="24"/>
        </w:rPr>
        <w:t xml:space="preserve"> feasibility(line) == </w:t>
      </w:r>
      <w:r>
        <w:rPr>
          <w:rFonts w:ascii="Menlo" w:hAnsi="Menlo" w:cs="Menlo"/>
          <w:noProof/>
          <w:color w:val="DD2200"/>
          <w:sz w:val="24"/>
          <w:szCs w:val="24"/>
        </w:rPr>
        <w:t>'Optimal'</w:t>
      </w:r>
    </w:p>
    <w:p w14:paraId="719784E5" w14:textId="77777777" w:rsidR="00293FBD" w:rsidRDefault="00293FBD" w:rsidP="00293FBD">
      <w:pPr>
        <w:autoSpaceDE w:val="0"/>
        <w:autoSpaceDN w:val="0"/>
        <w:adjustRightInd w:val="0"/>
        <w:spacing w:after="0" w:line="240" w:lineRule="auto"/>
        <w:ind w:left="1560"/>
        <w:rPr>
          <w:rFonts w:ascii="Menlo" w:hAnsi="Menlo" w:cs="Menlo"/>
          <w:noProof/>
          <w:sz w:val="24"/>
          <w:szCs w:val="24"/>
        </w:rPr>
      </w:pPr>
      <w:r>
        <w:rPr>
          <w:rFonts w:ascii="Menlo" w:hAnsi="Menlo" w:cs="Menlo"/>
          <w:b/>
          <w:bCs/>
          <w:noProof/>
          <w:color w:val="008800"/>
          <w:sz w:val="24"/>
          <w:szCs w:val="24"/>
        </w:rPr>
        <w:t>elsif</w:t>
      </w:r>
      <w:r>
        <w:rPr>
          <w:rFonts w:ascii="Menlo" w:hAnsi="Menlo" w:cs="Menlo"/>
          <w:noProof/>
          <w:sz w:val="24"/>
          <w:szCs w:val="24"/>
        </w:rPr>
        <w:t xml:space="preserve"> l_idx &gt; </w:t>
      </w:r>
      <w:r>
        <w:rPr>
          <w:rFonts w:ascii="Menlo" w:hAnsi="Menlo" w:cs="Menlo"/>
          <w:b/>
          <w:bCs/>
          <w:noProof/>
          <w:color w:val="0000DD"/>
          <w:sz w:val="24"/>
          <w:szCs w:val="24"/>
        </w:rPr>
        <w:t>2</w:t>
      </w:r>
    </w:p>
    <w:p w14:paraId="5CD24145" w14:textId="77777777" w:rsidR="00293FBD" w:rsidRDefault="00293FBD" w:rsidP="00293FBD">
      <w:pPr>
        <w:autoSpaceDE w:val="0"/>
        <w:autoSpaceDN w:val="0"/>
        <w:adjustRightInd w:val="0"/>
        <w:spacing w:after="0" w:line="240" w:lineRule="auto"/>
        <w:ind w:left="1843"/>
        <w:rPr>
          <w:rFonts w:ascii="Menlo" w:hAnsi="Menlo" w:cs="Menlo"/>
          <w:noProof/>
          <w:sz w:val="24"/>
          <w:szCs w:val="24"/>
        </w:rPr>
      </w:pPr>
      <w:r>
        <w:rPr>
          <w:rFonts w:ascii="Menlo" w:hAnsi="Menlo" w:cs="Menlo"/>
          <w:b/>
          <w:bCs/>
          <w:noProof/>
          <w:color w:val="008800"/>
          <w:sz w:val="24"/>
          <w:szCs w:val="24"/>
        </w:rPr>
        <w:t>unless</w:t>
      </w:r>
      <w:r>
        <w:rPr>
          <w:rFonts w:ascii="Menlo" w:hAnsi="Menlo" w:cs="Menlo"/>
          <w:noProof/>
          <w:sz w:val="24"/>
          <w:szCs w:val="24"/>
        </w:rPr>
        <w:t xml:space="preserve"> is_part_of_solution?(line)</w:t>
      </w:r>
    </w:p>
    <w:p w14:paraId="091EEC7B" w14:textId="77777777" w:rsidR="00293FBD" w:rsidRDefault="00293FBD" w:rsidP="00293FBD">
      <w:pPr>
        <w:autoSpaceDE w:val="0"/>
        <w:autoSpaceDN w:val="0"/>
        <w:adjustRightInd w:val="0"/>
        <w:spacing w:after="0" w:line="240" w:lineRule="auto"/>
        <w:ind w:left="2127"/>
        <w:rPr>
          <w:rFonts w:ascii="Menlo" w:hAnsi="Menlo" w:cs="Menlo"/>
          <w:noProof/>
          <w:sz w:val="24"/>
          <w:szCs w:val="24"/>
        </w:rPr>
      </w:pPr>
      <w:r>
        <w:rPr>
          <w:rFonts w:ascii="Menlo" w:hAnsi="Menlo" w:cs="Menlo"/>
          <w:noProof/>
          <w:sz w:val="24"/>
          <w:szCs w:val="24"/>
        </w:rPr>
        <w:t>room_key = extract_room_key_from(line)</w:t>
      </w:r>
    </w:p>
    <w:p w14:paraId="0262DA31" w14:textId="77777777" w:rsidR="00293FBD" w:rsidRDefault="00293FBD" w:rsidP="00293FBD">
      <w:pPr>
        <w:autoSpaceDE w:val="0"/>
        <w:autoSpaceDN w:val="0"/>
        <w:adjustRightInd w:val="0"/>
        <w:spacing w:after="0" w:line="240" w:lineRule="auto"/>
        <w:ind w:left="2127"/>
        <w:rPr>
          <w:rFonts w:ascii="Menlo" w:hAnsi="Menlo" w:cs="Menlo"/>
          <w:noProof/>
          <w:sz w:val="24"/>
          <w:szCs w:val="24"/>
        </w:rPr>
      </w:pPr>
      <w:r>
        <w:rPr>
          <w:rFonts w:ascii="Menlo" w:hAnsi="Menlo" w:cs="Menlo"/>
          <w:noProof/>
          <w:sz w:val="24"/>
          <w:szCs w:val="24"/>
        </w:rPr>
        <w:t>rooms.delete(room_key)</w:t>
      </w:r>
    </w:p>
    <w:p w14:paraId="2559436C" w14:textId="77777777" w:rsidR="00293FBD" w:rsidRDefault="00293FBD" w:rsidP="00293FBD">
      <w:pPr>
        <w:autoSpaceDE w:val="0"/>
        <w:autoSpaceDN w:val="0"/>
        <w:adjustRightInd w:val="0"/>
        <w:spacing w:after="0" w:line="240" w:lineRule="auto"/>
        <w:ind w:left="1843"/>
        <w:rPr>
          <w:rFonts w:ascii="Menlo" w:hAnsi="Menlo" w:cs="Menlo"/>
          <w:noProof/>
          <w:sz w:val="24"/>
          <w:szCs w:val="24"/>
        </w:rPr>
      </w:pPr>
      <w:r>
        <w:rPr>
          <w:rFonts w:ascii="Menlo" w:hAnsi="Menlo" w:cs="Menlo"/>
          <w:b/>
          <w:bCs/>
          <w:noProof/>
          <w:color w:val="008800"/>
          <w:sz w:val="24"/>
          <w:szCs w:val="24"/>
        </w:rPr>
        <w:t>end</w:t>
      </w:r>
    </w:p>
    <w:p w14:paraId="6C7C53DC" w14:textId="77777777" w:rsidR="00293FBD" w:rsidRDefault="00293FBD" w:rsidP="00293FBD">
      <w:pPr>
        <w:autoSpaceDE w:val="0"/>
        <w:autoSpaceDN w:val="0"/>
        <w:adjustRightInd w:val="0"/>
        <w:spacing w:after="0" w:line="240" w:lineRule="auto"/>
        <w:ind w:left="1560"/>
        <w:rPr>
          <w:rFonts w:ascii="Menlo" w:hAnsi="Menlo" w:cs="Menlo"/>
          <w:noProof/>
          <w:sz w:val="24"/>
          <w:szCs w:val="24"/>
        </w:rPr>
      </w:pPr>
      <w:r>
        <w:rPr>
          <w:rFonts w:ascii="Menlo" w:hAnsi="Menlo" w:cs="Menlo"/>
          <w:b/>
          <w:bCs/>
          <w:noProof/>
          <w:color w:val="008800"/>
          <w:sz w:val="24"/>
          <w:szCs w:val="24"/>
        </w:rPr>
        <w:t>end</w:t>
      </w:r>
    </w:p>
    <w:p w14:paraId="5AA6A420" w14:textId="77777777" w:rsidR="00B13AC5" w:rsidRDefault="00B13AC5" w:rsidP="00293FBD">
      <w:pPr>
        <w:autoSpaceDE w:val="0"/>
        <w:autoSpaceDN w:val="0"/>
        <w:adjustRightInd w:val="0"/>
        <w:spacing w:after="0" w:line="240" w:lineRule="auto"/>
        <w:ind w:left="1560"/>
        <w:rPr>
          <w:rFonts w:ascii="Menlo" w:hAnsi="Menlo" w:cs="Menlo"/>
          <w:noProof/>
          <w:sz w:val="24"/>
          <w:szCs w:val="24"/>
        </w:rPr>
      </w:pPr>
    </w:p>
    <w:p w14:paraId="30340F10" w14:textId="77777777" w:rsidR="00293FBD" w:rsidRDefault="00293FBD" w:rsidP="00293FBD">
      <w:pPr>
        <w:autoSpaceDE w:val="0"/>
        <w:autoSpaceDN w:val="0"/>
        <w:adjustRightInd w:val="0"/>
        <w:spacing w:after="0" w:line="240" w:lineRule="auto"/>
        <w:ind w:left="1560"/>
        <w:rPr>
          <w:rFonts w:ascii="Menlo" w:hAnsi="Menlo" w:cs="Menlo"/>
          <w:noProof/>
          <w:sz w:val="24"/>
          <w:szCs w:val="24"/>
        </w:rPr>
      </w:pPr>
      <w:r>
        <w:rPr>
          <w:rFonts w:ascii="Menlo" w:hAnsi="Menlo" w:cs="Menlo"/>
          <w:noProof/>
          <w:sz w:val="24"/>
          <w:szCs w:val="24"/>
        </w:rPr>
        <w:t xml:space="preserve">l_idx += </w:t>
      </w:r>
      <w:r>
        <w:rPr>
          <w:rFonts w:ascii="Menlo" w:hAnsi="Menlo" w:cs="Menlo"/>
          <w:b/>
          <w:bCs/>
          <w:noProof/>
          <w:color w:val="0000DD"/>
          <w:sz w:val="24"/>
          <w:szCs w:val="24"/>
        </w:rPr>
        <w:t>1</w:t>
      </w:r>
    </w:p>
    <w:p w14:paraId="58329F2B" w14:textId="77777777" w:rsidR="00293FBD" w:rsidRDefault="00293FBD" w:rsidP="00293FBD">
      <w:pPr>
        <w:autoSpaceDE w:val="0"/>
        <w:autoSpaceDN w:val="0"/>
        <w:adjustRightInd w:val="0"/>
        <w:spacing w:after="0" w:line="240" w:lineRule="auto"/>
        <w:ind w:left="1276"/>
        <w:rPr>
          <w:rFonts w:ascii="Menlo" w:hAnsi="Menlo" w:cs="Menlo"/>
          <w:noProof/>
          <w:sz w:val="24"/>
          <w:szCs w:val="24"/>
        </w:rPr>
      </w:pPr>
      <w:r>
        <w:rPr>
          <w:rFonts w:ascii="Menlo" w:hAnsi="Menlo" w:cs="Menlo"/>
          <w:b/>
          <w:bCs/>
          <w:noProof/>
          <w:color w:val="008800"/>
          <w:sz w:val="24"/>
          <w:szCs w:val="24"/>
        </w:rPr>
        <w:t>end</w:t>
      </w:r>
    </w:p>
    <w:p w14:paraId="291123F7" w14:textId="77777777" w:rsidR="00293FBD" w:rsidRDefault="00293FBD" w:rsidP="00293FBD">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end</w:t>
      </w:r>
    </w:p>
    <w:p w14:paraId="119D916D" w14:textId="77777777" w:rsidR="00293FBD" w:rsidRDefault="00293FBD" w:rsidP="00293FBD">
      <w:pPr>
        <w:autoSpaceDE w:val="0"/>
        <w:autoSpaceDN w:val="0"/>
        <w:adjustRightInd w:val="0"/>
        <w:spacing w:after="0" w:line="240" w:lineRule="auto"/>
        <w:ind w:left="993"/>
        <w:rPr>
          <w:rFonts w:ascii="Menlo" w:hAnsi="Menlo" w:cs="Menlo"/>
          <w:noProof/>
          <w:sz w:val="24"/>
          <w:szCs w:val="24"/>
        </w:rPr>
      </w:pPr>
    </w:p>
    <w:p w14:paraId="64E0BC24" w14:textId="77777777" w:rsidR="00293FBD" w:rsidRDefault="00293FBD" w:rsidP="00293FBD">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return</w:t>
      </w:r>
      <w:r>
        <w:rPr>
          <w:rFonts w:ascii="Menlo" w:hAnsi="Menlo" w:cs="Menlo"/>
          <w:noProof/>
          <w:sz w:val="24"/>
          <w:szCs w:val="24"/>
        </w:rPr>
        <w:t xml:space="preserve"> compact_solution(rooms)</w:t>
      </w:r>
    </w:p>
    <w:p w14:paraId="1C9E9E1A" w14:textId="77777777" w:rsidR="00293FBD" w:rsidRDefault="00293FBD" w:rsidP="00293FBD">
      <w:pPr>
        <w:autoSpaceDE w:val="0"/>
        <w:autoSpaceDN w:val="0"/>
        <w:adjustRightInd w:val="0"/>
        <w:spacing w:after="320" w:line="240" w:lineRule="auto"/>
        <w:ind w:left="709"/>
        <w:rPr>
          <w:rFonts w:ascii="Menlo" w:hAnsi="Menlo" w:cs="Menlo"/>
          <w:noProof/>
          <w:sz w:val="24"/>
          <w:szCs w:val="24"/>
        </w:rPr>
      </w:pPr>
      <w:r>
        <w:rPr>
          <w:rFonts w:ascii="Menlo" w:hAnsi="Menlo" w:cs="Menlo"/>
          <w:b/>
          <w:bCs/>
          <w:noProof/>
          <w:color w:val="008800"/>
          <w:sz w:val="24"/>
          <w:szCs w:val="24"/>
        </w:rPr>
        <w:t>end</w:t>
      </w:r>
    </w:p>
    <w:p w14:paraId="422DB7B1" w14:textId="68777065" w:rsidR="0002632B" w:rsidRDefault="0002632B" w:rsidP="0002632B">
      <w:pPr>
        <w:pStyle w:val="ThesisSzveg"/>
      </w:pPr>
      <w:del w:id="782" w:author="Rozsenich Balázs" w:date="2015-04-28T18:01:00Z">
        <w:r w:rsidDel="00C53A21">
          <w:lastRenderedPageBreak/>
          <w:tab/>
        </w:r>
        <w:r w:rsidDel="00C53A21">
          <w:tab/>
        </w:r>
        <w:r w:rsidDel="00C53A21">
          <w:tab/>
        </w:r>
      </w:del>
      <w:r>
        <w:t>A megoldás</w:t>
      </w:r>
      <w:r w:rsidR="003A2931">
        <w:t>t tartalmazó</w:t>
      </w:r>
      <w:r>
        <w:t xml:space="preserve"> fájl harmadik sorától kezdődik az </w:t>
      </w:r>
      <w:r w:rsidRPr="00277DFB">
        <w:rPr>
          <w:i/>
        </w:rPr>
        <w:t>Occupation</w:t>
      </w:r>
      <w:r>
        <w:t xml:space="preserve"> változók felsorolása. A felsorolásban </w:t>
      </w:r>
      <w:r w:rsidR="00277DFB">
        <w:t xml:space="preserve">a szobákhoz rendelt azonosító </w:t>
      </w:r>
      <w:r>
        <w:t xml:space="preserve">és egy 0 vagy 1 érték szerepel. Azt, hogy az adott sorban szereplő szoba a megoldás rész-e, a </w:t>
      </w:r>
      <w:r w:rsidRPr="00277DFB">
        <w:rPr>
          <w:i/>
        </w:rPr>
        <w:t>part_of_solution?</w:t>
      </w:r>
      <w:r>
        <w:t xml:space="preserve"> metódus ellenőrzi. A sorokat </w:t>
      </w:r>
      <w:r w:rsidRPr="008F1546">
        <w:t>regexp</w:t>
      </w:r>
      <w:r>
        <w:t xml:space="preserve"> (Reg</w:t>
      </w:r>
      <w:r w:rsidR="00277DFB">
        <w:t>ular Expression) kifejezésekkel, mintaillesztés útján ellenőrzi a program. Ha egy szoba nem része a megoldásnak, akkor</w:t>
      </w:r>
      <w:r w:rsidR="003170D0">
        <w:t xml:space="preserve"> az </w:t>
      </w:r>
      <w:r w:rsidR="003170D0" w:rsidRPr="003170D0">
        <w:rPr>
          <w:i/>
        </w:rPr>
        <w:t>extract_room_key_from</w:t>
      </w:r>
      <w:r w:rsidR="00277DFB">
        <w:t xml:space="preserve"> </w:t>
      </w:r>
      <w:r w:rsidR="003170D0">
        <w:t xml:space="preserve">metódus </w:t>
      </w:r>
      <w:r w:rsidR="00277DFB">
        <w:t xml:space="preserve">szintén </w:t>
      </w:r>
      <w:r w:rsidR="00277DFB" w:rsidRPr="008F1546">
        <w:t>regexp</w:t>
      </w:r>
      <w:r w:rsidR="003170D0">
        <w:t xml:space="preserve"> kifejezés használatával</w:t>
      </w:r>
      <w:r w:rsidR="00277DFB">
        <w:t xml:space="preserve"> kiemeli </w:t>
      </w:r>
      <w:r w:rsidR="00F138B4">
        <w:t>az azonosítót a sorból, amelynek</w:t>
      </w:r>
      <w:r w:rsidR="00277DFB">
        <w:t xml:space="preserve"> segítségével a </w:t>
      </w:r>
      <w:r w:rsidR="00277DFB" w:rsidRPr="00277DFB">
        <w:rPr>
          <w:i/>
        </w:rPr>
        <w:t>rooms</w:t>
      </w:r>
      <w:r w:rsidR="00F138B4">
        <w:t xml:space="preserve"> halmazból eltávolítható a szoba</w:t>
      </w:r>
      <w:r w:rsidR="00277DFB">
        <w:t>.</w:t>
      </w:r>
      <w:r w:rsidR="00DB54BC">
        <w:t xml:space="preserve"> A két, regexp kifejezéseket használó metódust mutatja be az alábbi kódrészlet.</w:t>
      </w:r>
    </w:p>
    <w:p w14:paraId="393FC54C" w14:textId="77777777" w:rsidR="00DB54BC" w:rsidRDefault="00DB54BC" w:rsidP="00DB54BC">
      <w:pPr>
        <w:autoSpaceDE w:val="0"/>
        <w:autoSpaceDN w:val="0"/>
        <w:adjustRightInd w:val="0"/>
        <w:spacing w:after="0" w:line="240" w:lineRule="auto"/>
        <w:ind w:left="709"/>
        <w:rPr>
          <w:rFonts w:ascii="Menlo" w:hAnsi="Menlo" w:cs="Menlo"/>
          <w:noProof/>
          <w:sz w:val="24"/>
          <w:szCs w:val="24"/>
        </w:rPr>
      </w:pPr>
      <w:r>
        <w:rPr>
          <w:rFonts w:ascii="Menlo" w:hAnsi="Menlo" w:cs="Menlo"/>
          <w:b/>
          <w:bCs/>
          <w:noProof/>
          <w:color w:val="008800"/>
          <w:sz w:val="24"/>
          <w:szCs w:val="24"/>
        </w:rPr>
        <w:t>def</w:t>
      </w:r>
      <w:r>
        <w:rPr>
          <w:rFonts w:ascii="Menlo" w:hAnsi="Menlo" w:cs="Menlo"/>
          <w:noProof/>
          <w:sz w:val="24"/>
          <w:szCs w:val="24"/>
        </w:rPr>
        <w:t xml:space="preserve"> </w:t>
      </w:r>
      <w:r>
        <w:rPr>
          <w:rFonts w:ascii="Menlo" w:hAnsi="Menlo" w:cs="Menlo"/>
          <w:b/>
          <w:bCs/>
          <w:noProof/>
          <w:color w:val="BB0066"/>
          <w:sz w:val="24"/>
          <w:szCs w:val="24"/>
        </w:rPr>
        <w:t>self</w:t>
      </w:r>
      <w:r>
        <w:rPr>
          <w:rFonts w:ascii="Menlo" w:hAnsi="Menlo" w:cs="Menlo"/>
          <w:noProof/>
          <w:sz w:val="24"/>
          <w:szCs w:val="24"/>
        </w:rPr>
        <w:t>.</w:t>
      </w:r>
      <w:r>
        <w:rPr>
          <w:rFonts w:ascii="Menlo" w:hAnsi="Menlo" w:cs="Menlo"/>
          <w:b/>
          <w:bCs/>
          <w:noProof/>
          <w:color w:val="0066BB"/>
          <w:sz w:val="24"/>
          <w:szCs w:val="24"/>
        </w:rPr>
        <w:t>is_part_of_solution?</w:t>
      </w:r>
      <w:r>
        <w:rPr>
          <w:rFonts w:ascii="Menlo" w:hAnsi="Menlo" w:cs="Menlo"/>
          <w:noProof/>
          <w:sz w:val="24"/>
          <w:szCs w:val="24"/>
        </w:rPr>
        <w:t>(line)</w:t>
      </w:r>
    </w:p>
    <w:p w14:paraId="5E80B8A5" w14:textId="77777777" w:rsidR="00DB54BC" w:rsidRDefault="00DB54BC" w:rsidP="00DB54BC">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 xml:space="preserve">activity = </w:t>
      </w:r>
      <w:r>
        <w:rPr>
          <w:rFonts w:ascii="Menlo" w:hAnsi="Menlo" w:cs="Menlo"/>
          <w:noProof/>
          <w:color w:val="008800"/>
          <w:sz w:val="24"/>
          <w:szCs w:val="24"/>
        </w:rPr>
        <w:t>/\w\d+_\d+\s+(?&lt;activity&gt;\d)/</w:t>
      </w:r>
      <w:r>
        <w:rPr>
          <w:rFonts w:ascii="Menlo" w:hAnsi="Menlo" w:cs="Menlo"/>
          <w:noProof/>
          <w:sz w:val="24"/>
          <w:szCs w:val="24"/>
        </w:rPr>
        <w:t>.match(line)[</w:t>
      </w:r>
      <w:r>
        <w:rPr>
          <w:rFonts w:ascii="Menlo" w:hAnsi="Menlo" w:cs="Menlo"/>
          <w:noProof/>
          <w:color w:val="AA6600"/>
          <w:sz w:val="24"/>
          <w:szCs w:val="24"/>
        </w:rPr>
        <w:t>:activity</w:t>
      </w:r>
      <w:r>
        <w:rPr>
          <w:rFonts w:ascii="Menlo" w:hAnsi="Menlo" w:cs="Menlo"/>
          <w:noProof/>
          <w:sz w:val="24"/>
          <w:szCs w:val="24"/>
        </w:rPr>
        <w:t>]</w:t>
      </w:r>
    </w:p>
    <w:p w14:paraId="0B386916" w14:textId="77777777" w:rsidR="00DB54BC" w:rsidRDefault="00DB54BC" w:rsidP="00DB54BC">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return</w:t>
      </w:r>
      <w:r>
        <w:rPr>
          <w:rFonts w:ascii="Menlo" w:hAnsi="Menlo" w:cs="Menlo"/>
          <w:noProof/>
          <w:sz w:val="24"/>
          <w:szCs w:val="24"/>
        </w:rPr>
        <w:t xml:space="preserve"> activity.to_i == </w:t>
      </w:r>
      <w:r>
        <w:rPr>
          <w:rFonts w:ascii="Menlo" w:hAnsi="Menlo" w:cs="Menlo"/>
          <w:b/>
          <w:bCs/>
          <w:noProof/>
          <w:color w:val="0000DD"/>
          <w:sz w:val="24"/>
          <w:szCs w:val="24"/>
        </w:rPr>
        <w:t>1</w:t>
      </w:r>
    </w:p>
    <w:p w14:paraId="0E242DFD" w14:textId="77777777" w:rsidR="00DB54BC" w:rsidRDefault="00DB54BC" w:rsidP="00DB54BC">
      <w:pPr>
        <w:autoSpaceDE w:val="0"/>
        <w:autoSpaceDN w:val="0"/>
        <w:adjustRightInd w:val="0"/>
        <w:spacing w:after="0" w:line="240" w:lineRule="auto"/>
        <w:ind w:left="709"/>
        <w:rPr>
          <w:rFonts w:ascii="Menlo" w:hAnsi="Menlo" w:cs="Menlo"/>
          <w:noProof/>
          <w:sz w:val="24"/>
          <w:szCs w:val="24"/>
        </w:rPr>
      </w:pPr>
      <w:r>
        <w:rPr>
          <w:rFonts w:ascii="Menlo" w:hAnsi="Menlo" w:cs="Menlo"/>
          <w:b/>
          <w:bCs/>
          <w:noProof/>
          <w:color w:val="008800"/>
          <w:sz w:val="24"/>
          <w:szCs w:val="24"/>
        </w:rPr>
        <w:t>end</w:t>
      </w:r>
    </w:p>
    <w:p w14:paraId="1D04F0D8" w14:textId="77777777" w:rsidR="00DB54BC" w:rsidRDefault="00DB54BC" w:rsidP="00DB54BC">
      <w:pPr>
        <w:autoSpaceDE w:val="0"/>
        <w:autoSpaceDN w:val="0"/>
        <w:adjustRightInd w:val="0"/>
        <w:spacing w:after="0" w:line="240" w:lineRule="auto"/>
        <w:ind w:left="709"/>
        <w:rPr>
          <w:rFonts w:ascii="Menlo" w:hAnsi="Menlo" w:cs="Menlo"/>
          <w:noProof/>
          <w:sz w:val="24"/>
          <w:szCs w:val="24"/>
        </w:rPr>
      </w:pPr>
    </w:p>
    <w:p w14:paraId="61984F34" w14:textId="77777777" w:rsidR="00DB54BC" w:rsidRDefault="00DB54BC" w:rsidP="00DB54BC">
      <w:pPr>
        <w:autoSpaceDE w:val="0"/>
        <w:autoSpaceDN w:val="0"/>
        <w:adjustRightInd w:val="0"/>
        <w:spacing w:after="0" w:line="240" w:lineRule="auto"/>
        <w:ind w:left="709"/>
        <w:rPr>
          <w:rFonts w:ascii="Menlo" w:hAnsi="Menlo" w:cs="Menlo"/>
          <w:noProof/>
          <w:sz w:val="24"/>
          <w:szCs w:val="24"/>
        </w:rPr>
      </w:pPr>
      <w:r>
        <w:rPr>
          <w:rFonts w:ascii="Menlo" w:hAnsi="Menlo" w:cs="Menlo"/>
          <w:b/>
          <w:bCs/>
          <w:noProof/>
          <w:color w:val="008800"/>
          <w:sz w:val="24"/>
          <w:szCs w:val="24"/>
        </w:rPr>
        <w:t>def</w:t>
      </w:r>
      <w:r>
        <w:rPr>
          <w:rFonts w:ascii="Menlo" w:hAnsi="Menlo" w:cs="Menlo"/>
          <w:noProof/>
          <w:sz w:val="24"/>
          <w:szCs w:val="24"/>
        </w:rPr>
        <w:t xml:space="preserve"> </w:t>
      </w:r>
      <w:r>
        <w:rPr>
          <w:rFonts w:ascii="Menlo" w:hAnsi="Menlo" w:cs="Menlo"/>
          <w:b/>
          <w:bCs/>
          <w:noProof/>
          <w:color w:val="BB0066"/>
          <w:sz w:val="24"/>
          <w:szCs w:val="24"/>
        </w:rPr>
        <w:t>self</w:t>
      </w:r>
      <w:r>
        <w:rPr>
          <w:rFonts w:ascii="Menlo" w:hAnsi="Menlo" w:cs="Menlo"/>
          <w:noProof/>
          <w:sz w:val="24"/>
          <w:szCs w:val="24"/>
        </w:rPr>
        <w:t>.</w:t>
      </w:r>
      <w:r>
        <w:rPr>
          <w:rFonts w:ascii="Menlo" w:hAnsi="Menlo" w:cs="Menlo"/>
          <w:b/>
          <w:bCs/>
          <w:noProof/>
          <w:color w:val="0066BB"/>
          <w:sz w:val="24"/>
          <w:szCs w:val="24"/>
        </w:rPr>
        <w:t>extract_room_key_from</w:t>
      </w:r>
      <w:r>
        <w:rPr>
          <w:rFonts w:ascii="Menlo" w:hAnsi="Menlo" w:cs="Menlo"/>
          <w:noProof/>
          <w:sz w:val="24"/>
          <w:szCs w:val="24"/>
        </w:rPr>
        <w:t>(line)</w:t>
      </w:r>
    </w:p>
    <w:p w14:paraId="2B237BB2" w14:textId="77777777" w:rsidR="00DB54BC" w:rsidRDefault="00DB54BC" w:rsidP="00DB54BC">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 xml:space="preserve">key = </w:t>
      </w:r>
      <w:r>
        <w:rPr>
          <w:rFonts w:ascii="Menlo" w:hAnsi="Menlo" w:cs="Menlo"/>
          <w:noProof/>
          <w:color w:val="008800"/>
          <w:sz w:val="24"/>
          <w:szCs w:val="24"/>
        </w:rPr>
        <w:t>/(?&lt;key&gt;\w\d+_\d+)\s+\d/</w:t>
      </w:r>
      <w:r>
        <w:rPr>
          <w:rFonts w:ascii="Menlo" w:hAnsi="Menlo" w:cs="Menlo"/>
          <w:noProof/>
          <w:sz w:val="24"/>
          <w:szCs w:val="24"/>
        </w:rPr>
        <w:t>.match(line)[</w:t>
      </w:r>
      <w:r>
        <w:rPr>
          <w:rFonts w:ascii="Menlo" w:hAnsi="Menlo" w:cs="Menlo"/>
          <w:noProof/>
          <w:color w:val="AA6600"/>
          <w:sz w:val="24"/>
          <w:szCs w:val="24"/>
        </w:rPr>
        <w:t>:key</w:t>
      </w:r>
      <w:r>
        <w:rPr>
          <w:rFonts w:ascii="Menlo" w:hAnsi="Menlo" w:cs="Menlo"/>
          <w:noProof/>
          <w:sz w:val="24"/>
          <w:szCs w:val="24"/>
        </w:rPr>
        <w:t>]</w:t>
      </w:r>
    </w:p>
    <w:p w14:paraId="0B4D3488" w14:textId="77777777" w:rsidR="00DB54BC" w:rsidRDefault="00DB54BC" w:rsidP="00DB54BC">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return</w:t>
      </w:r>
      <w:r>
        <w:rPr>
          <w:rFonts w:ascii="Menlo" w:hAnsi="Menlo" w:cs="Menlo"/>
          <w:noProof/>
          <w:sz w:val="24"/>
          <w:szCs w:val="24"/>
        </w:rPr>
        <w:t xml:space="preserve"> key</w:t>
      </w:r>
    </w:p>
    <w:p w14:paraId="0002049B" w14:textId="0C9F6B95" w:rsidR="00DB54BC" w:rsidRPr="00DB54BC" w:rsidRDefault="00DB54BC" w:rsidP="00DB54BC">
      <w:pPr>
        <w:autoSpaceDE w:val="0"/>
        <w:autoSpaceDN w:val="0"/>
        <w:adjustRightInd w:val="0"/>
        <w:spacing w:after="320" w:line="240" w:lineRule="auto"/>
        <w:ind w:left="709"/>
        <w:rPr>
          <w:rFonts w:ascii="Menlo" w:hAnsi="Menlo" w:cs="Menlo"/>
          <w:noProof/>
          <w:sz w:val="24"/>
          <w:szCs w:val="24"/>
        </w:rPr>
      </w:pPr>
      <w:r>
        <w:rPr>
          <w:rFonts w:ascii="Menlo" w:hAnsi="Menlo" w:cs="Menlo"/>
          <w:b/>
          <w:bCs/>
          <w:noProof/>
          <w:color w:val="008800"/>
          <w:sz w:val="24"/>
          <w:szCs w:val="24"/>
        </w:rPr>
        <w:t>end</w:t>
      </w:r>
    </w:p>
    <w:p w14:paraId="517D6FB7" w14:textId="46DD5C62" w:rsidR="00506171" w:rsidRDefault="00277DFB" w:rsidP="0084179A">
      <w:pPr>
        <w:pStyle w:val="ThesisSzveg"/>
      </w:pPr>
      <w:r>
        <w:t xml:space="preserve">Visszatérésként a </w:t>
      </w:r>
      <w:r w:rsidRPr="00F6648B">
        <w:rPr>
          <w:i/>
        </w:rPr>
        <w:t>rooms</w:t>
      </w:r>
      <w:r>
        <w:t xml:space="preserve"> halmaz átalakításra kerül a </w:t>
      </w:r>
      <w:r w:rsidR="007C1914">
        <w:rPr>
          <w:i/>
        </w:rPr>
        <w:t>compact_sol</w:t>
      </w:r>
      <w:r w:rsidRPr="00F6648B">
        <w:rPr>
          <w:i/>
        </w:rPr>
        <w:t>u</w:t>
      </w:r>
      <w:r w:rsidR="007C1914">
        <w:rPr>
          <w:i/>
        </w:rPr>
        <w:t>t</w:t>
      </w:r>
      <w:r w:rsidRPr="00F6648B">
        <w:rPr>
          <w:i/>
        </w:rPr>
        <w:t>ion</w:t>
      </w:r>
      <w:r>
        <w:t xml:space="preserve"> nevű metódus által. Az átalakítás során a program eltávolítja a kulcsokat</w:t>
      </w:r>
      <w:ins w:id="783" w:author="Balázs Rozsenich" w:date="2015-04-29T23:33:00Z">
        <w:r w:rsidR="009A5AB6">
          <w:t>,</w:t>
        </w:r>
      </w:ins>
      <w:r>
        <w:t xml:space="preserve"> és a szobákat egy listába rendezi.</w:t>
      </w:r>
    </w:p>
    <w:p w14:paraId="7AA1EB74" w14:textId="77777777" w:rsidR="002C1B0A" w:rsidRPr="00506171" w:rsidRDefault="002C1B0A" w:rsidP="002C1B0A">
      <w:pPr>
        <w:pStyle w:val="ThesisSzveg"/>
        <w:ind w:firstLine="0"/>
        <w:sectPr w:rsidR="002C1B0A" w:rsidRPr="00506171" w:rsidSect="00FD5FB2">
          <w:headerReference w:type="default" r:id="rId39"/>
          <w:pgSz w:w="11907" w:h="16839" w:code="9"/>
          <w:pgMar w:top="1701" w:right="1701" w:bottom="1701" w:left="0" w:header="709" w:footer="709" w:gutter="2268"/>
          <w:cols w:space="708"/>
          <w:docGrid w:linePitch="360"/>
        </w:sectPr>
      </w:pPr>
    </w:p>
    <w:p w14:paraId="58ECE336" w14:textId="003943BE" w:rsidR="00E40DAB" w:rsidRDefault="00BA72A9" w:rsidP="000C21EE">
      <w:pPr>
        <w:pStyle w:val="Cmsor1"/>
      </w:pPr>
      <w:bookmarkStart w:id="784" w:name="_Toc418004092"/>
      <w:r>
        <w:lastRenderedPageBreak/>
        <w:t>Az elkészült webalkalmazás</w:t>
      </w:r>
      <w:bookmarkEnd w:id="784"/>
    </w:p>
    <w:p w14:paraId="12D57E1D" w14:textId="2FE87989" w:rsidR="00530FAE" w:rsidRPr="00530FAE" w:rsidRDefault="006C3248" w:rsidP="007E1A69">
      <w:pPr>
        <w:pStyle w:val="ThesisSzvegElsBekezds"/>
      </w:pPr>
      <w:r>
        <w:t>Ebben a fejezetben az elkészült webalkalmazás felületeit mutatom be.</w:t>
      </w:r>
      <w:r w:rsidR="0079680A">
        <w:t xml:space="preserve"> Az ábrákról a jobb láthatóság miatt kivágtam az üres részeket, amit </w:t>
      </w:r>
      <w:r w:rsidR="00E10309">
        <w:t xml:space="preserve">ferde, </w:t>
      </w:r>
      <w:r w:rsidR="009E2825">
        <w:t>fehér</w:t>
      </w:r>
      <w:r w:rsidR="0079680A">
        <w:t xml:space="preserve"> sávval jeleztem, továbbá a nem releváns részeket elhomályosítottam.</w:t>
      </w:r>
    </w:p>
    <w:p w14:paraId="2353DCCD" w14:textId="7438FBE1" w:rsidR="00965E6C" w:rsidRDefault="00965E6C" w:rsidP="00965E6C">
      <w:pPr>
        <w:pStyle w:val="Cmsor2"/>
        <w:rPr>
          <w:szCs w:val="24"/>
        </w:rPr>
      </w:pPr>
      <w:bookmarkStart w:id="785" w:name="_Toc418004093"/>
      <w:r w:rsidRPr="00964772">
        <w:rPr>
          <w:szCs w:val="24"/>
        </w:rPr>
        <w:t>Menüsáv</w:t>
      </w:r>
      <w:bookmarkEnd w:id="785"/>
    </w:p>
    <w:p w14:paraId="634A7C23" w14:textId="73C57098" w:rsidR="00530FAE" w:rsidRDefault="006C3248" w:rsidP="007E1A69">
      <w:pPr>
        <w:pStyle w:val="ThesisSzvegElsBekezds"/>
      </w:pPr>
      <w:r>
        <w:t xml:space="preserve">A webalkalmazás fő eleme a minden oldal tetején megjelenő navigációs menüsáv. A menüsávban megjelenik a </w:t>
      </w:r>
      <w:r w:rsidR="0078090A">
        <w:t>portál</w:t>
      </w:r>
      <w:r>
        <w:t xml:space="preserve"> neve, valamint a felhasználó számára fontos menüpontok és akciók. Az </w:t>
      </w:r>
      <w:r>
        <w:fldChar w:fldCharType="begin"/>
      </w:r>
      <w:r>
        <w:instrText xml:space="preserve"> REF _Ref416274789 \r \h </w:instrText>
      </w:r>
      <w:r>
        <w:fldChar w:fldCharType="separate"/>
      </w:r>
      <w:r w:rsidR="0004568F">
        <w:t>5.1</w:t>
      </w:r>
      <w:r>
        <w:fldChar w:fldCharType="end"/>
      </w:r>
      <w:r>
        <w:t xml:space="preserve"> fejezetben bemutatott felhasználói szerepkörök számára más-más elemek jelennek meg a menüsávon. Ezen kívül a szállásadó és az adminisztrátor felhasználó bejelentkezésekor a menüsáv színe </w:t>
      </w:r>
      <w:r w:rsidR="0078090A">
        <w:t xml:space="preserve">is megváltozik, jelezve, hogy az érzékeny </w:t>
      </w:r>
      <w:r>
        <w:t>adatokat kezelő fiók aktív.</w:t>
      </w:r>
      <w:r w:rsidR="00885740">
        <w:t xml:space="preserve"> Azt, hogy a felhasználó mely oldalon tartózkodik, a megfelelő menüelem </w:t>
      </w:r>
      <w:r w:rsidR="0078090A">
        <w:t xml:space="preserve">sötétebb </w:t>
      </w:r>
      <w:r w:rsidR="00EA482F">
        <w:t>háttérszíne</w:t>
      </w:r>
      <w:r w:rsidR="00885740">
        <w:t xml:space="preserve"> jelzi.</w:t>
      </w:r>
    </w:p>
    <w:p w14:paraId="1A8A687F" w14:textId="0F0C28A9" w:rsidR="006C3248" w:rsidRDefault="006C3248" w:rsidP="006C3248">
      <w:pPr>
        <w:pStyle w:val="ThesisSzveg"/>
      </w:pPr>
      <w:r>
        <w:t>A nem bejelentkezett, látogató felhasználó számára az alább látható menüsáv jelenik meg.</w:t>
      </w:r>
    </w:p>
    <w:p w14:paraId="182F9FFD" w14:textId="2156789A" w:rsidR="003623C9" w:rsidRDefault="0062635B" w:rsidP="00352422">
      <w:pPr>
        <w:pStyle w:val="ThesisSzvegElsBekezds"/>
        <w:jc w:val="center"/>
      </w:pPr>
      <w:r>
        <w:rPr>
          <w:noProof/>
          <w:lang w:eastAsia="hu-HU"/>
        </w:rPr>
        <w:drawing>
          <wp:inline distT="0" distB="0" distL="0" distR="0" wp14:anchorId="0D5D759A" wp14:editId="086CAF19">
            <wp:extent cx="5040630" cy="1170305"/>
            <wp:effectExtent l="0" t="0" r="762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nu_bar_no_login.png"/>
                    <pic:cNvPicPr/>
                  </pic:nvPicPr>
                  <pic:blipFill>
                    <a:blip r:embed="rId40">
                      <a:extLst>
                        <a:ext uri="{28A0092B-C50C-407E-A947-70E740481C1C}">
                          <a14:useLocalDpi xmlns:a14="http://schemas.microsoft.com/office/drawing/2010/main" val="0"/>
                        </a:ext>
                      </a:extLst>
                    </a:blip>
                    <a:stretch>
                      <a:fillRect/>
                    </a:stretch>
                  </pic:blipFill>
                  <pic:spPr>
                    <a:xfrm>
                      <a:off x="0" y="0"/>
                      <a:ext cx="5040630" cy="1170305"/>
                    </a:xfrm>
                    <a:prstGeom prst="rect">
                      <a:avLst/>
                    </a:prstGeom>
                  </pic:spPr>
                </pic:pic>
              </a:graphicData>
            </a:graphic>
          </wp:inline>
        </w:drawing>
      </w:r>
    </w:p>
    <w:p w14:paraId="48B011E8" w14:textId="0A7EB294" w:rsidR="006C3248" w:rsidRDefault="003C03EA" w:rsidP="007D2C37">
      <w:pPr>
        <w:pStyle w:val="ThesisKpalrs"/>
      </w:pPr>
      <w:r>
        <w:fldChar w:fldCharType="begin"/>
      </w:r>
      <w:r>
        <w:instrText xml:space="preserve"> STYLEREF 1 \s </w:instrText>
      </w:r>
      <w:r>
        <w:fldChar w:fldCharType="separate"/>
      </w:r>
      <w:bookmarkStart w:id="786" w:name="_Toc418007430"/>
      <w:r w:rsidR="0004568F">
        <w:t>8</w:t>
      </w:r>
      <w:r>
        <w:fldChar w:fldCharType="end"/>
      </w:r>
      <w:r>
        <w:t>.</w:t>
      </w:r>
      <w:r>
        <w:fldChar w:fldCharType="begin"/>
      </w:r>
      <w:r>
        <w:instrText xml:space="preserve"> SEQ ábra \* ARABIC \s 1 </w:instrText>
      </w:r>
      <w:r>
        <w:fldChar w:fldCharType="separate"/>
      </w:r>
      <w:r w:rsidR="0004568F">
        <w:t>1</w:t>
      </w:r>
      <w:r>
        <w:fldChar w:fldCharType="end"/>
      </w:r>
      <w:r w:rsidR="003623C9">
        <w:t xml:space="preserve"> ábra Látogató számára látható menüsáv</w:t>
      </w:r>
      <w:bookmarkEnd w:id="786"/>
    </w:p>
    <w:p w14:paraId="40BC1A40" w14:textId="4E021621" w:rsidR="00515E3F" w:rsidRDefault="00515E3F" w:rsidP="00515E3F">
      <w:pPr>
        <w:pStyle w:val="ThesisSzveg"/>
      </w:pPr>
      <w:r>
        <w:t>A menüsáv elemeit balról jobbra irányuló bejárással ismertetem. Az első elem a webalkalmazás fantázianeve, amelyre kattintva a főoldalra lehet jutni. Ezt követik a szobák listáját és a szálláshelyek listáját megjelenítő menüpontok. A menüsáv jobb oldalán a bejelentkező oldalra mutató link található. Az utolsó elem egy legördülő lista, ahonnan a szálláskereső, vagyis vendég, illetve a szállásadó regisztrációs oldalára lehet jutni.</w:t>
      </w:r>
    </w:p>
    <w:p w14:paraId="4117C0D6" w14:textId="15F05453" w:rsidR="00515E3F" w:rsidRDefault="00515E3F" w:rsidP="00515E3F">
      <w:pPr>
        <w:pStyle w:val="ThesisSzveg"/>
      </w:pPr>
      <w:r>
        <w:t>A bejelentkezett szálláskereső számára a menüsáv az előbb ismertet</w:t>
      </w:r>
      <w:r w:rsidR="007C1914">
        <w:t>et</w:t>
      </w:r>
      <w:r>
        <w:t>t megjelenést követi, ahogy az az alábbi ábrán is látható.</w:t>
      </w:r>
      <w:r w:rsidR="00001867">
        <w:t xml:space="preserve"> A menüsáv bal oldala megegyezik a látogatóéval, változás a jobb oldalon </w:t>
      </w:r>
      <w:r w:rsidR="0078090A">
        <w:t>vehető észre</w:t>
      </w:r>
      <w:r w:rsidR="00001867">
        <w:t xml:space="preserve">. Itt az első elem a </w:t>
      </w:r>
      <w:r w:rsidR="00001867">
        <w:lastRenderedPageBreak/>
        <w:t>vendég kosarára mutató link, ahova a kiválasztott szobákat gyűjti. A kosár ikon mellett piros háttérrel annak tartalmát jelző címke jelenik meg.</w:t>
      </w:r>
    </w:p>
    <w:p w14:paraId="17B6F2F8" w14:textId="52267922" w:rsidR="003623C9" w:rsidRDefault="00854A92" w:rsidP="00352422">
      <w:pPr>
        <w:pStyle w:val="ThesisSzvegElsBekezds"/>
        <w:jc w:val="center"/>
      </w:pPr>
      <w:r>
        <w:rPr>
          <w:noProof/>
          <w:lang w:eastAsia="hu-HU"/>
        </w:rPr>
        <w:drawing>
          <wp:inline distT="0" distB="0" distL="0" distR="0" wp14:anchorId="2901DBF4" wp14:editId="1348935B">
            <wp:extent cx="5040630" cy="1268730"/>
            <wp:effectExtent l="0" t="0" r="7620" b="762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nubar_guest_login.png"/>
                    <pic:cNvPicPr/>
                  </pic:nvPicPr>
                  <pic:blipFill>
                    <a:blip r:embed="rId41">
                      <a:extLst>
                        <a:ext uri="{28A0092B-C50C-407E-A947-70E740481C1C}">
                          <a14:useLocalDpi xmlns:a14="http://schemas.microsoft.com/office/drawing/2010/main" val="0"/>
                        </a:ext>
                      </a:extLst>
                    </a:blip>
                    <a:stretch>
                      <a:fillRect/>
                    </a:stretch>
                  </pic:blipFill>
                  <pic:spPr>
                    <a:xfrm>
                      <a:off x="0" y="0"/>
                      <a:ext cx="5040630" cy="1268730"/>
                    </a:xfrm>
                    <a:prstGeom prst="rect">
                      <a:avLst/>
                    </a:prstGeom>
                  </pic:spPr>
                </pic:pic>
              </a:graphicData>
            </a:graphic>
          </wp:inline>
        </w:drawing>
      </w:r>
    </w:p>
    <w:p w14:paraId="474DAB35" w14:textId="7851C7B9" w:rsidR="00515E3F" w:rsidRDefault="003C03EA" w:rsidP="007D2C37">
      <w:pPr>
        <w:pStyle w:val="ThesisKpalrs"/>
      </w:pPr>
      <w:r>
        <w:fldChar w:fldCharType="begin"/>
      </w:r>
      <w:r>
        <w:instrText xml:space="preserve"> STYLEREF 1 \s </w:instrText>
      </w:r>
      <w:r>
        <w:fldChar w:fldCharType="separate"/>
      </w:r>
      <w:bookmarkStart w:id="787" w:name="_Toc418007431"/>
      <w:r w:rsidR="0004568F">
        <w:t>8</w:t>
      </w:r>
      <w:r>
        <w:fldChar w:fldCharType="end"/>
      </w:r>
      <w:r>
        <w:t>.</w:t>
      </w:r>
      <w:r>
        <w:fldChar w:fldCharType="begin"/>
      </w:r>
      <w:r>
        <w:instrText xml:space="preserve"> SEQ ábra \* ARABIC \s 1 </w:instrText>
      </w:r>
      <w:r>
        <w:fldChar w:fldCharType="separate"/>
      </w:r>
      <w:r w:rsidR="0004568F">
        <w:t>2</w:t>
      </w:r>
      <w:r>
        <w:fldChar w:fldCharType="end"/>
      </w:r>
      <w:r w:rsidR="003623C9">
        <w:t xml:space="preserve"> ábra Szálláskereső számára látható menüsáv</w:t>
      </w:r>
      <w:bookmarkEnd w:id="787"/>
    </w:p>
    <w:p w14:paraId="2653CFD8" w14:textId="1907F39D" w:rsidR="00001867" w:rsidRDefault="00001867" w:rsidP="00001867">
      <w:pPr>
        <w:pStyle w:val="ThesisSzveg"/>
      </w:pPr>
      <w:r>
        <w:t xml:space="preserve">A </w:t>
      </w:r>
      <w:r w:rsidR="009C4911">
        <w:t>bejelentkezett állapotot</w:t>
      </w:r>
      <w:r>
        <w:t xml:space="preserve"> jelzi, hogy megjelenik a felhasználó neve, ami egyben egy legördülő lista is. A legördülő listában a szálláskereső foglalásait listázó oldalra, valamint a felhasználói fiók beállításait tartalmazó oldalra lehet navigálni. Szintén a legördülő listában található a kijelentkezés akció.</w:t>
      </w:r>
    </w:p>
    <w:p w14:paraId="21931CD7" w14:textId="05DA92E0" w:rsidR="00001867" w:rsidRDefault="00001867" w:rsidP="00001867">
      <w:pPr>
        <w:pStyle w:val="ThesisSzveg"/>
      </w:pPr>
      <w:r>
        <w:t>A szállásadó számára mind megjelenésében, mind funkcióiban más menüsáv kerül megjelenítésre. Fontosnak tartottam, hogy a szállásadó számára a portál megjelenése különbözzön, ugyanakkor ne különüljön el lényegesen a szálláskereső</w:t>
      </w:r>
      <w:r w:rsidR="0078090A">
        <w:t xml:space="preserve"> vagy látogató megjelenésétől, e</w:t>
      </w:r>
      <w:r>
        <w:t>zért választottam a menüsáv háttérszínének megváltoztatását. Az alábbi ábra mutatja a be a szálláskereső menüsávját.</w:t>
      </w:r>
    </w:p>
    <w:p w14:paraId="0BEE7AEC" w14:textId="43C0F0F6" w:rsidR="003623C9" w:rsidRDefault="00854A92" w:rsidP="00352422">
      <w:pPr>
        <w:pStyle w:val="ThesisSzvegElsBekezds"/>
        <w:jc w:val="center"/>
      </w:pPr>
      <w:r>
        <w:rPr>
          <w:noProof/>
          <w:lang w:eastAsia="hu-HU"/>
        </w:rPr>
        <w:drawing>
          <wp:inline distT="0" distB="0" distL="0" distR="0" wp14:anchorId="5BE8DC91" wp14:editId="2A67ED92">
            <wp:extent cx="5040630" cy="1236345"/>
            <wp:effectExtent l="0" t="0" r="7620" b="190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nubar_owner_login.png"/>
                    <pic:cNvPicPr/>
                  </pic:nvPicPr>
                  <pic:blipFill>
                    <a:blip r:embed="rId42">
                      <a:extLst>
                        <a:ext uri="{28A0092B-C50C-407E-A947-70E740481C1C}">
                          <a14:useLocalDpi xmlns:a14="http://schemas.microsoft.com/office/drawing/2010/main" val="0"/>
                        </a:ext>
                      </a:extLst>
                    </a:blip>
                    <a:stretch>
                      <a:fillRect/>
                    </a:stretch>
                  </pic:blipFill>
                  <pic:spPr>
                    <a:xfrm>
                      <a:off x="0" y="0"/>
                      <a:ext cx="5040630" cy="1236345"/>
                    </a:xfrm>
                    <a:prstGeom prst="rect">
                      <a:avLst/>
                    </a:prstGeom>
                  </pic:spPr>
                </pic:pic>
              </a:graphicData>
            </a:graphic>
          </wp:inline>
        </w:drawing>
      </w:r>
    </w:p>
    <w:p w14:paraId="779958AF" w14:textId="46A14599" w:rsidR="00001867" w:rsidRDefault="003C03EA" w:rsidP="007D2C37">
      <w:pPr>
        <w:pStyle w:val="ThesisKpalrs"/>
      </w:pPr>
      <w:r>
        <w:fldChar w:fldCharType="begin"/>
      </w:r>
      <w:r>
        <w:instrText xml:space="preserve"> STYLEREF 1 \s </w:instrText>
      </w:r>
      <w:r>
        <w:fldChar w:fldCharType="separate"/>
      </w:r>
      <w:bookmarkStart w:id="788" w:name="_Toc418007432"/>
      <w:r w:rsidR="0004568F">
        <w:t>8</w:t>
      </w:r>
      <w:r>
        <w:fldChar w:fldCharType="end"/>
      </w:r>
      <w:r>
        <w:t>.</w:t>
      </w:r>
      <w:r>
        <w:fldChar w:fldCharType="begin"/>
      </w:r>
      <w:r>
        <w:instrText xml:space="preserve"> SEQ ábra \* ARABIC \s 1 </w:instrText>
      </w:r>
      <w:r>
        <w:fldChar w:fldCharType="separate"/>
      </w:r>
      <w:r w:rsidR="0004568F">
        <w:t>3</w:t>
      </w:r>
      <w:r>
        <w:fldChar w:fldCharType="end"/>
      </w:r>
      <w:r w:rsidR="003623C9">
        <w:t xml:space="preserve"> ábra Szállásadó számára látható menüsáv</w:t>
      </w:r>
      <w:bookmarkEnd w:id="788"/>
    </w:p>
    <w:p w14:paraId="1A909061" w14:textId="2D414988" w:rsidR="00001867" w:rsidRDefault="0079680A" w:rsidP="00001867">
      <w:pPr>
        <w:pStyle w:val="ThesisSzveg"/>
      </w:pPr>
      <w:r>
        <w:t xml:space="preserve">A szállásadó menüsávjának első fontos eleme a saját szállásokra mutató </w:t>
      </w:r>
      <w:r w:rsidRPr="0078090A">
        <w:rPr>
          <w:i/>
        </w:rPr>
        <w:t>Szállások</w:t>
      </w:r>
      <w:r>
        <w:t xml:space="preserve"> menüpont. Ezt követi a foglalások kezel</w:t>
      </w:r>
      <w:r w:rsidR="0078090A">
        <w:t>és</w:t>
      </w:r>
      <w:r>
        <w:t>i oldalára navigáló bejegyzés. A menüsáv jobb oldalán a szálláskeresőnél látott módon a szállásadó neve jelenik meg legördülő menüként, ahol a profilszerkesztő oldalra mutató link és a kijelentkezés található.</w:t>
      </w:r>
    </w:p>
    <w:p w14:paraId="2B5391C1" w14:textId="114BB791" w:rsidR="0079680A" w:rsidRDefault="0079680A" w:rsidP="00001867">
      <w:pPr>
        <w:pStyle w:val="ThesisSzveg"/>
      </w:pPr>
      <w:r>
        <w:lastRenderedPageBreak/>
        <w:t>Az adminisztrátori szerepkörbe tartozó felhasználók, a szállásadó esetében említett megfontolásból szintén más megjelenésű menüsávot láthatnak.</w:t>
      </w:r>
    </w:p>
    <w:p w14:paraId="68277E08" w14:textId="780224D0" w:rsidR="009E2825" w:rsidRPr="009E2825" w:rsidRDefault="009E2825" w:rsidP="00352422">
      <w:pPr>
        <w:pStyle w:val="ThesisSzvegElsBekezds"/>
        <w:jc w:val="center"/>
      </w:pPr>
      <w:r>
        <w:rPr>
          <w:noProof/>
          <w:lang w:eastAsia="hu-HU"/>
        </w:rPr>
        <w:drawing>
          <wp:inline distT="0" distB="0" distL="0" distR="0" wp14:anchorId="054B2D09" wp14:editId="7E2537AA">
            <wp:extent cx="5040630" cy="687705"/>
            <wp:effectExtent l="0" t="0" r="762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nubar_admin_login_0.png"/>
                    <pic:cNvPicPr/>
                  </pic:nvPicPr>
                  <pic:blipFill>
                    <a:blip r:embed="rId43">
                      <a:extLst>
                        <a:ext uri="{28A0092B-C50C-407E-A947-70E740481C1C}">
                          <a14:useLocalDpi xmlns:a14="http://schemas.microsoft.com/office/drawing/2010/main" val="0"/>
                        </a:ext>
                      </a:extLst>
                    </a:blip>
                    <a:stretch>
                      <a:fillRect/>
                    </a:stretch>
                  </pic:blipFill>
                  <pic:spPr>
                    <a:xfrm>
                      <a:off x="0" y="0"/>
                      <a:ext cx="5040630" cy="687705"/>
                    </a:xfrm>
                    <a:prstGeom prst="rect">
                      <a:avLst/>
                    </a:prstGeom>
                  </pic:spPr>
                </pic:pic>
              </a:graphicData>
            </a:graphic>
          </wp:inline>
        </w:drawing>
      </w:r>
    </w:p>
    <w:p w14:paraId="400B6C6F" w14:textId="2DCB4E11" w:rsidR="0079680A" w:rsidRDefault="003C03EA" w:rsidP="007D2C37">
      <w:pPr>
        <w:pStyle w:val="ThesisKpalrs"/>
      </w:pPr>
      <w:r>
        <w:fldChar w:fldCharType="begin"/>
      </w:r>
      <w:r>
        <w:instrText xml:space="preserve"> STYLEREF 1 \s </w:instrText>
      </w:r>
      <w:r>
        <w:fldChar w:fldCharType="separate"/>
      </w:r>
      <w:bookmarkStart w:id="789" w:name="_Toc418007433"/>
      <w:r w:rsidR="0004568F">
        <w:t>8</w:t>
      </w:r>
      <w:r>
        <w:fldChar w:fldCharType="end"/>
      </w:r>
      <w:r>
        <w:t>.</w:t>
      </w:r>
      <w:r>
        <w:fldChar w:fldCharType="begin"/>
      </w:r>
      <w:r>
        <w:instrText xml:space="preserve"> SEQ ábra \* ARABIC \s 1 </w:instrText>
      </w:r>
      <w:r>
        <w:fldChar w:fldCharType="separate"/>
      </w:r>
      <w:r w:rsidR="0004568F">
        <w:t>4</w:t>
      </w:r>
      <w:r>
        <w:fldChar w:fldCharType="end"/>
      </w:r>
      <w:r w:rsidR="003623C9">
        <w:t xml:space="preserve"> ábra Adminisztrátor számára látható menüsáv</w:t>
      </w:r>
      <w:bookmarkEnd w:id="789"/>
    </w:p>
    <w:p w14:paraId="3725B970" w14:textId="167109CE" w:rsidR="008C61B1" w:rsidRPr="008C61B1" w:rsidRDefault="005D12DB" w:rsidP="007E1A69">
      <w:pPr>
        <w:pStyle w:val="ThesisSzvegElsBekezds"/>
      </w:pPr>
      <w:r>
        <w:t>Az adminisztrátor hét fő menüpontot lát a menüsávon. Ezek mindegyike a rendszerben található törzs</w:t>
      </w:r>
      <w:r w:rsidR="0078090A">
        <w:t>-</w:t>
      </w:r>
      <w:r>
        <w:t xml:space="preserve"> és felhasználói adatok szerkesztésére alkalmas oldalakra mutatnak. A menüsáv jobb oldalán a szállásadóhoz hasonló módon jelenik meg az adminisztrátor neve és a legördülő menü, benne a profilra mutató link és a kijelentkezés.</w:t>
      </w:r>
    </w:p>
    <w:p w14:paraId="3B89387C" w14:textId="69EE2EAF" w:rsidR="00965E6C" w:rsidRDefault="00965E6C" w:rsidP="00965E6C">
      <w:pPr>
        <w:pStyle w:val="Cmsor2"/>
        <w:rPr>
          <w:szCs w:val="24"/>
        </w:rPr>
      </w:pPr>
      <w:bookmarkStart w:id="790" w:name="_Toc418004094"/>
      <w:r w:rsidRPr="00964772">
        <w:rPr>
          <w:szCs w:val="24"/>
        </w:rPr>
        <w:t>Szobák</w:t>
      </w:r>
      <w:bookmarkEnd w:id="790"/>
    </w:p>
    <w:p w14:paraId="1A48CADC" w14:textId="352E0062" w:rsidR="00530FAE" w:rsidRDefault="00633614" w:rsidP="007E1A69">
      <w:pPr>
        <w:pStyle w:val="ThesisSzvegElsBekezds"/>
      </w:pPr>
      <w:r>
        <w:t xml:space="preserve">A látogató és </w:t>
      </w:r>
      <w:ins w:id="791" w:author="Balázs Rozsenich" w:date="2015-04-29T23:41:00Z">
        <w:r w:rsidR="009A5AB6">
          <w:t xml:space="preserve">a </w:t>
        </w:r>
      </w:ins>
      <w:r>
        <w:t xml:space="preserve">szálláskereső számára a portál </w:t>
      </w:r>
      <w:del w:id="792" w:author="Balázs Rozsenich" w:date="2015-04-29T23:41:00Z">
        <w:r w:rsidDel="009A5AB6">
          <w:delText xml:space="preserve">a </w:delText>
        </w:r>
      </w:del>
      <w:r>
        <w:t xml:space="preserve">főoldala a szobák listája. </w:t>
      </w:r>
      <w:r w:rsidR="0078090A">
        <w:t>A listában</w:t>
      </w:r>
      <w:r w:rsidR="00B90178">
        <w:t xml:space="preserve"> a rendszerben szereplő minden szoba megjelenik, de lehetőség van a megjelenő szobák szűrésére. A szobák kártyákként kerültek megjelenítésre, ahol több kapcsolódó információ is </w:t>
      </w:r>
      <w:r w:rsidR="0078090A">
        <w:t>feltűnik</w:t>
      </w:r>
      <w:r w:rsidR="00B90178">
        <w:t>, ahogy az alábbi ábrán is látható.</w:t>
      </w:r>
    </w:p>
    <w:p w14:paraId="01B80D5A" w14:textId="77777777" w:rsidR="00B90178" w:rsidRDefault="00B90178" w:rsidP="00352422">
      <w:pPr>
        <w:pStyle w:val="ThesisSzvegElsBekezds"/>
        <w:jc w:val="center"/>
      </w:pPr>
      <w:r>
        <w:rPr>
          <w:noProof/>
          <w:lang w:eastAsia="hu-HU"/>
        </w:rPr>
        <w:drawing>
          <wp:inline distT="0" distB="0" distL="0" distR="0" wp14:anchorId="4D954841" wp14:editId="7939ACE1">
            <wp:extent cx="5040630" cy="3278505"/>
            <wp:effectExtent l="0" t="0" r="762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oms_no_filter.png"/>
                    <pic:cNvPicPr/>
                  </pic:nvPicPr>
                  <pic:blipFill>
                    <a:blip r:embed="rId44">
                      <a:extLst>
                        <a:ext uri="{28A0092B-C50C-407E-A947-70E740481C1C}">
                          <a14:useLocalDpi xmlns:a14="http://schemas.microsoft.com/office/drawing/2010/main" val="0"/>
                        </a:ext>
                      </a:extLst>
                    </a:blip>
                    <a:stretch>
                      <a:fillRect/>
                    </a:stretch>
                  </pic:blipFill>
                  <pic:spPr>
                    <a:xfrm>
                      <a:off x="0" y="0"/>
                      <a:ext cx="5040630" cy="3278505"/>
                    </a:xfrm>
                    <a:prstGeom prst="rect">
                      <a:avLst/>
                    </a:prstGeom>
                  </pic:spPr>
                </pic:pic>
              </a:graphicData>
            </a:graphic>
          </wp:inline>
        </w:drawing>
      </w:r>
    </w:p>
    <w:p w14:paraId="62C2F42A" w14:textId="6D048B6C" w:rsidR="00B90178" w:rsidRDefault="003C03EA" w:rsidP="007D2C37">
      <w:pPr>
        <w:pStyle w:val="ThesisKpalrs"/>
      </w:pPr>
      <w:r>
        <w:fldChar w:fldCharType="begin"/>
      </w:r>
      <w:r>
        <w:instrText xml:space="preserve"> STYLEREF 1 \s </w:instrText>
      </w:r>
      <w:r>
        <w:fldChar w:fldCharType="separate"/>
      </w:r>
      <w:bookmarkStart w:id="793" w:name="_Toc418007434"/>
      <w:r w:rsidR="0004568F">
        <w:t>8</w:t>
      </w:r>
      <w:r>
        <w:fldChar w:fldCharType="end"/>
      </w:r>
      <w:r>
        <w:t>.</w:t>
      </w:r>
      <w:r>
        <w:fldChar w:fldCharType="begin"/>
      </w:r>
      <w:r>
        <w:instrText xml:space="preserve"> SEQ ábra \* ARABIC \s 1 </w:instrText>
      </w:r>
      <w:r>
        <w:fldChar w:fldCharType="separate"/>
      </w:r>
      <w:r w:rsidR="0004568F">
        <w:t>5</w:t>
      </w:r>
      <w:r>
        <w:fldChar w:fldCharType="end"/>
      </w:r>
      <w:r w:rsidR="00B90178">
        <w:t xml:space="preserve"> ábra Szobák listája</w:t>
      </w:r>
      <w:bookmarkEnd w:id="793"/>
    </w:p>
    <w:p w14:paraId="725C29EF" w14:textId="2CBB8F5E" w:rsidR="00B90178" w:rsidRDefault="00B90178" w:rsidP="00B90178">
      <w:pPr>
        <w:pStyle w:val="ThesisSzveg"/>
      </w:pPr>
      <w:r>
        <w:lastRenderedPageBreak/>
        <w:t xml:space="preserve">A felületen minden szobához tartozó kártyán megjelenik a feltöltött előnézeti kép, a szobatípus neve, a szálláshely neve, ahol a szoba található, az árkategória és az ágyak száma. A lista tetején két gomb található. Középen a </w:t>
      </w:r>
      <w:r w:rsidRPr="00B90178">
        <w:rPr>
          <w:i/>
        </w:rPr>
        <w:t>Szűrés</w:t>
      </w:r>
      <w:r>
        <w:t xml:space="preserve"> feliratú gomb megnyomására megjelenik a szűrési feltételeket tartalmazó panel, ame</w:t>
      </w:r>
      <w:r w:rsidR="0078090A">
        <w:t xml:space="preserve">lyet az alábbi ábra </w:t>
      </w:r>
      <w:r>
        <w:t xml:space="preserve">mutat be. Az </w:t>
      </w:r>
      <w:r w:rsidRPr="00B90178">
        <w:rPr>
          <w:i/>
        </w:rPr>
        <w:t>Intelligens keresés</w:t>
      </w:r>
      <w:r>
        <w:t xml:space="preserve"> feliratú gomb az intelligens keresés funkció oldalára navigál.</w:t>
      </w:r>
    </w:p>
    <w:p w14:paraId="434A101C" w14:textId="77777777" w:rsidR="00B90178" w:rsidRDefault="00B90178" w:rsidP="00352422">
      <w:pPr>
        <w:pStyle w:val="ThesisSzvegElsBekezds"/>
        <w:jc w:val="center"/>
      </w:pPr>
      <w:r>
        <w:rPr>
          <w:noProof/>
          <w:lang w:eastAsia="hu-HU"/>
        </w:rPr>
        <w:drawing>
          <wp:inline distT="0" distB="0" distL="0" distR="0" wp14:anchorId="09D369C7" wp14:editId="5E650263">
            <wp:extent cx="5040630" cy="1939925"/>
            <wp:effectExtent l="0" t="0" r="7620" b="3175"/>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ooms_with_filter.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40630" cy="1939925"/>
                    </a:xfrm>
                    <a:prstGeom prst="rect">
                      <a:avLst/>
                    </a:prstGeom>
                  </pic:spPr>
                </pic:pic>
              </a:graphicData>
            </a:graphic>
          </wp:inline>
        </w:drawing>
      </w:r>
    </w:p>
    <w:bookmarkStart w:id="794" w:name="_Ref417031495"/>
    <w:p w14:paraId="1CE29C47" w14:textId="10019327" w:rsidR="00B90178" w:rsidRDefault="003C03EA" w:rsidP="007D2C37">
      <w:pPr>
        <w:pStyle w:val="ThesisKpalrs"/>
      </w:pPr>
      <w:r>
        <w:fldChar w:fldCharType="begin"/>
      </w:r>
      <w:r>
        <w:instrText xml:space="preserve"> STYLEREF 1 \s </w:instrText>
      </w:r>
      <w:r>
        <w:fldChar w:fldCharType="separate"/>
      </w:r>
      <w:bookmarkStart w:id="795" w:name="_Toc418007435"/>
      <w:r w:rsidR="0004568F">
        <w:t>8</w:t>
      </w:r>
      <w:r>
        <w:fldChar w:fldCharType="end"/>
      </w:r>
      <w:r>
        <w:t>.</w:t>
      </w:r>
      <w:r>
        <w:fldChar w:fldCharType="begin"/>
      </w:r>
      <w:r>
        <w:instrText xml:space="preserve"> SEQ ábra \* ARABIC \s 1 </w:instrText>
      </w:r>
      <w:r>
        <w:fldChar w:fldCharType="separate"/>
      </w:r>
      <w:r w:rsidR="0004568F">
        <w:t>6</w:t>
      </w:r>
      <w:r>
        <w:fldChar w:fldCharType="end"/>
      </w:r>
      <w:r w:rsidR="00B90178">
        <w:t xml:space="preserve"> ábra</w:t>
      </w:r>
      <w:bookmarkEnd w:id="794"/>
      <w:r w:rsidR="00B90178">
        <w:t xml:space="preserve"> Szobák szűrési feltételeit tartalmazó panel</w:t>
      </w:r>
      <w:bookmarkEnd w:id="795"/>
    </w:p>
    <w:p w14:paraId="2EFD72A2" w14:textId="46538FB0" w:rsidR="00B90178" w:rsidRDefault="007C361F" w:rsidP="00B90178">
      <w:pPr>
        <w:pStyle w:val="ThesisSzveg"/>
      </w:pPr>
      <w:r>
        <w:t xml:space="preserve">A szűrési feltételeket tartalmazó panel három részből áll. A felső rész a helyiség, az érkezési és távozási dátum, valamint a kívánt típusú szoba ágyainak száma adható meg. Bal alsó rész a szoba felszereltségének kiválasztására használatos, míg a jobb alsó részben a szálláshely nyújtotta szolgáltatások szűrhetők. A szűrés műveletét az alul, középen található zöld </w:t>
      </w:r>
      <w:r w:rsidRPr="0078090A">
        <w:rPr>
          <w:i/>
        </w:rPr>
        <w:t>Szűrés</w:t>
      </w:r>
      <w:r>
        <w:t xml:space="preserve"> feliratú gomb megnyomásával lehet elvégezni. A fent, középen továbbra is megjelenő</w:t>
      </w:r>
      <w:r w:rsidR="0078090A">
        <w:t xml:space="preserve"> fehér</w:t>
      </w:r>
      <w:r>
        <w:t xml:space="preserve"> </w:t>
      </w:r>
      <w:r w:rsidRPr="0078090A">
        <w:rPr>
          <w:i/>
        </w:rPr>
        <w:t>Szűrés</w:t>
      </w:r>
      <w:r>
        <w:t xml:space="preserve"> feliratú gomb hatására a panel eltüntethető.</w:t>
      </w:r>
    </w:p>
    <w:p w14:paraId="562C9282" w14:textId="51343D76" w:rsidR="008B1DD2" w:rsidRDefault="006C5375" w:rsidP="008B1DD2">
      <w:pPr>
        <w:pStyle w:val="ThesisSzveg"/>
      </w:pPr>
      <w:r>
        <w:t>A szobákat bemutató kártyákon a szoba nevére, vagy a megjelenő képre kattintva a felhasználó a szobát részletesen bemutató oldalra jut. Egy ilyen oldalt</w:t>
      </w:r>
      <w:r w:rsidR="008B1DD2">
        <w:t xml:space="preserve"> mutat be a </w:t>
      </w:r>
      <w:r w:rsidR="008B1DD2">
        <w:fldChar w:fldCharType="begin"/>
      </w:r>
      <w:r w:rsidR="008B1DD2">
        <w:instrText xml:space="preserve"> REF _Ref417032346 \h </w:instrText>
      </w:r>
      <w:r w:rsidR="008B1DD2">
        <w:fldChar w:fldCharType="separate"/>
      </w:r>
      <w:r w:rsidR="0004568F">
        <w:rPr>
          <w:noProof/>
        </w:rPr>
        <w:t>8</w:t>
      </w:r>
      <w:r w:rsidR="0004568F">
        <w:t>.</w:t>
      </w:r>
      <w:r w:rsidR="0004568F">
        <w:rPr>
          <w:noProof/>
        </w:rPr>
        <w:t>7</w:t>
      </w:r>
      <w:r w:rsidR="0004568F">
        <w:t xml:space="preserve"> ábra</w:t>
      </w:r>
      <w:r w:rsidR="008B1DD2">
        <w:fldChar w:fldCharType="end"/>
      </w:r>
      <w:r w:rsidR="008B1DD2">
        <w:t xml:space="preserve">. A megjelenő felületen a szoba neve mellett linkként olvasható a szálláshely neve, ahol a szoba található. A linkre kattintva a szálláshelyet részletező oldalra jut a felhasználó. A szoba neve alatt zöld hátterű címkék sorolják fel a szoba felszereltségét. Ezt követi a szoba egy rövid bemutatkozó leírása, majd az egyéb adatok. A </w:t>
      </w:r>
      <w:r w:rsidR="008B1DD2" w:rsidRPr="008B1DD2">
        <w:rPr>
          <w:i/>
        </w:rPr>
        <w:t>Kapacitás</w:t>
      </w:r>
      <w:r w:rsidR="008B1DD2">
        <w:t xml:space="preserve"> a szobában elszállásolható vendégek, vagyis az ágyak számát jelenti. A többszemélyes ágy több ágynak minősül. A </w:t>
      </w:r>
      <w:r w:rsidR="008B1DD2" w:rsidRPr="008B1DD2">
        <w:rPr>
          <w:i/>
        </w:rPr>
        <w:t xml:space="preserve">Hasonló szobák </w:t>
      </w:r>
      <w:r w:rsidR="008B1DD2" w:rsidRPr="008B1DD2">
        <w:rPr>
          <w:i/>
        </w:rPr>
        <w:lastRenderedPageBreak/>
        <w:t>száma</w:t>
      </w:r>
      <w:r w:rsidR="008B1DD2">
        <w:t xml:space="preserve"> a szálláshely további hasonló típusú szobáinak számát jelenti. Az utolsó megjelenő adat az ár.</w:t>
      </w:r>
      <w:r w:rsidR="00631CBE">
        <w:t xml:space="preserve"> Az oldal jobb oldalán a szoba bemutató képe jelenik meg.</w:t>
      </w:r>
    </w:p>
    <w:p w14:paraId="358D8377" w14:textId="77777777" w:rsidR="008B1DD2" w:rsidRDefault="006C5375" w:rsidP="00352422">
      <w:pPr>
        <w:pStyle w:val="ThesisSzvegElsBekezds"/>
        <w:jc w:val="center"/>
      </w:pPr>
      <w:r>
        <w:rPr>
          <w:noProof/>
          <w:lang w:eastAsia="hu-HU"/>
        </w:rPr>
        <w:drawing>
          <wp:inline distT="0" distB="0" distL="0" distR="0" wp14:anchorId="4191C94C" wp14:editId="73055BD8">
            <wp:extent cx="5040630" cy="2045970"/>
            <wp:effectExtent l="0" t="0" r="762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om.png"/>
                    <pic:cNvPicPr/>
                  </pic:nvPicPr>
                  <pic:blipFill>
                    <a:blip r:embed="rId46">
                      <a:extLst>
                        <a:ext uri="{28A0092B-C50C-407E-A947-70E740481C1C}">
                          <a14:useLocalDpi xmlns:a14="http://schemas.microsoft.com/office/drawing/2010/main" val="0"/>
                        </a:ext>
                      </a:extLst>
                    </a:blip>
                    <a:stretch>
                      <a:fillRect/>
                    </a:stretch>
                  </pic:blipFill>
                  <pic:spPr>
                    <a:xfrm>
                      <a:off x="0" y="0"/>
                      <a:ext cx="5040630" cy="2045970"/>
                    </a:xfrm>
                    <a:prstGeom prst="rect">
                      <a:avLst/>
                    </a:prstGeom>
                  </pic:spPr>
                </pic:pic>
              </a:graphicData>
            </a:graphic>
          </wp:inline>
        </w:drawing>
      </w:r>
    </w:p>
    <w:bookmarkStart w:id="796" w:name="_Ref417032346"/>
    <w:p w14:paraId="27EDC5B6" w14:textId="4866B4BC" w:rsidR="006C5375" w:rsidRDefault="003C03EA" w:rsidP="007D2C37">
      <w:pPr>
        <w:pStyle w:val="ThesisKpalrs"/>
      </w:pPr>
      <w:r>
        <w:fldChar w:fldCharType="begin"/>
      </w:r>
      <w:r>
        <w:instrText xml:space="preserve"> STYLEREF 1 \s </w:instrText>
      </w:r>
      <w:r>
        <w:fldChar w:fldCharType="separate"/>
      </w:r>
      <w:bookmarkStart w:id="797" w:name="_Toc418007436"/>
      <w:r w:rsidR="0004568F">
        <w:t>8</w:t>
      </w:r>
      <w:r>
        <w:fldChar w:fldCharType="end"/>
      </w:r>
      <w:r>
        <w:t>.</w:t>
      </w:r>
      <w:r>
        <w:fldChar w:fldCharType="begin"/>
      </w:r>
      <w:r>
        <w:instrText xml:space="preserve"> SEQ ábra \* ARABIC \s 1 </w:instrText>
      </w:r>
      <w:r>
        <w:fldChar w:fldCharType="separate"/>
      </w:r>
      <w:r w:rsidR="0004568F">
        <w:t>7</w:t>
      </w:r>
      <w:r>
        <w:fldChar w:fldCharType="end"/>
      </w:r>
      <w:r w:rsidR="008B1DD2">
        <w:t xml:space="preserve"> ábra</w:t>
      </w:r>
      <w:bookmarkEnd w:id="796"/>
      <w:r w:rsidR="008B1DD2">
        <w:t xml:space="preserve"> Egy szoba részletes bemutató oldala</w:t>
      </w:r>
      <w:bookmarkEnd w:id="797"/>
    </w:p>
    <w:p w14:paraId="0AC4F949" w14:textId="68BDD650" w:rsidR="006C5375" w:rsidRDefault="00631CBE" w:rsidP="00B90178">
      <w:pPr>
        <w:pStyle w:val="ThesisSzveg"/>
      </w:pPr>
      <w:r>
        <w:t xml:space="preserve">A bejelentkezett szálláskereső számára a szobák adatai és a kép alatt található egy szobafoglalási panel, amit a </w:t>
      </w:r>
      <w:r>
        <w:fldChar w:fldCharType="begin"/>
      </w:r>
      <w:r>
        <w:instrText xml:space="preserve"> REF _Ref417033083 \h </w:instrText>
      </w:r>
      <w:r>
        <w:fldChar w:fldCharType="separate"/>
      </w:r>
      <w:r w:rsidR="0004568F">
        <w:rPr>
          <w:noProof/>
        </w:rPr>
        <w:t>8</w:t>
      </w:r>
      <w:r w:rsidR="0004568F">
        <w:t>.</w:t>
      </w:r>
      <w:r w:rsidR="0004568F">
        <w:rPr>
          <w:noProof/>
        </w:rPr>
        <w:t>8</w:t>
      </w:r>
      <w:r w:rsidR="0004568F">
        <w:t xml:space="preserve"> ábra</w:t>
      </w:r>
      <w:r>
        <w:fldChar w:fldCharType="end"/>
      </w:r>
      <w:r>
        <w:t xml:space="preserve"> mutat be. Itt két dátumválasztó segítségével a szálláskereső kiválasztja az érkezési és távozási dátumot, majd </w:t>
      </w:r>
      <w:r w:rsidRPr="0078090A">
        <w:rPr>
          <w:i/>
        </w:rPr>
        <w:t>Foglalás</w:t>
      </w:r>
      <w:r>
        <w:t xml:space="preserve"> gombra kattintva a kosarába helyezi a szobafoglalást. Amennyiben a foglalás nem lehetséges, mert a szoba típusból a kiválasztott időszakban már mind foglalt, akkor a rendszer figyelmezteti a szálláskeresőt.</w:t>
      </w:r>
    </w:p>
    <w:p w14:paraId="265F6C6D" w14:textId="77777777" w:rsidR="00631CBE" w:rsidRDefault="00631CBE" w:rsidP="00352422">
      <w:pPr>
        <w:pStyle w:val="ThesisSzvegElsBekezds"/>
        <w:jc w:val="center"/>
      </w:pPr>
      <w:r>
        <w:rPr>
          <w:noProof/>
          <w:lang w:eastAsia="hu-HU"/>
        </w:rPr>
        <w:drawing>
          <wp:inline distT="0" distB="0" distL="0" distR="0" wp14:anchorId="149E98A4" wp14:editId="4A8E151B">
            <wp:extent cx="5040630" cy="806450"/>
            <wp:effectExtent l="0" t="0" r="762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oom_with_booking_empty_cart.png"/>
                    <pic:cNvPicPr/>
                  </pic:nvPicPr>
                  <pic:blipFill>
                    <a:blip r:embed="rId47">
                      <a:extLst>
                        <a:ext uri="{28A0092B-C50C-407E-A947-70E740481C1C}">
                          <a14:useLocalDpi xmlns:a14="http://schemas.microsoft.com/office/drawing/2010/main" val="0"/>
                        </a:ext>
                      </a:extLst>
                    </a:blip>
                    <a:stretch>
                      <a:fillRect/>
                    </a:stretch>
                  </pic:blipFill>
                  <pic:spPr>
                    <a:xfrm>
                      <a:off x="0" y="0"/>
                      <a:ext cx="5040630" cy="806450"/>
                    </a:xfrm>
                    <a:prstGeom prst="rect">
                      <a:avLst/>
                    </a:prstGeom>
                  </pic:spPr>
                </pic:pic>
              </a:graphicData>
            </a:graphic>
          </wp:inline>
        </w:drawing>
      </w:r>
    </w:p>
    <w:bookmarkStart w:id="798" w:name="_Ref417033083"/>
    <w:p w14:paraId="4A40D41B" w14:textId="406E1A3D" w:rsidR="00631CBE" w:rsidRDefault="003C03EA" w:rsidP="007D2C37">
      <w:pPr>
        <w:pStyle w:val="ThesisKpalrs"/>
      </w:pPr>
      <w:r>
        <w:fldChar w:fldCharType="begin"/>
      </w:r>
      <w:r>
        <w:instrText xml:space="preserve"> STYLEREF 1 \s </w:instrText>
      </w:r>
      <w:r>
        <w:fldChar w:fldCharType="separate"/>
      </w:r>
      <w:bookmarkStart w:id="799" w:name="_Toc418007437"/>
      <w:r w:rsidR="0004568F">
        <w:t>8</w:t>
      </w:r>
      <w:r>
        <w:fldChar w:fldCharType="end"/>
      </w:r>
      <w:r>
        <w:t>.</w:t>
      </w:r>
      <w:r>
        <w:fldChar w:fldCharType="begin"/>
      </w:r>
      <w:r>
        <w:instrText xml:space="preserve"> SEQ ábra \* ARABIC \s 1 </w:instrText>
      </w:r>
      <w:r>
        <w:fldChar w:fldCharType="separate"/>
      </w:r>
      <w:r w:rsidR="0004568F">
        <w:t>8</w:t>
      </w:r>
      <w:r>
        <w:fldChar w:fldCharType="end"/>
      </w:r>
      <w:r w:rsidR="00631CBE">
        <w:t xml:space="preserve"> ábra</w:t>
      </w:r>
      <w:bookmarkEnd w:id="798"/>
      <w:r w:rsidR="00631CBE">
        <w:t xml:space="preserve"> </w:t>
      </w:r>
      <w:r w:rsidR="00631CBE" w:rsidRPr="00B2041E">
        <w:t>A szálláskereső számára megjelenő szobafoglalási panel</w:t>
      </w:r>
      <w:bookmarkEnd w:id="799"/>
    </w:p>
    <w:p w14:paraId="345E640A" w14:textId="77777777" w:rsidR="008B1DD2" w:rsidRDefault="008B1DD2" w:rsidP="00352422">
      <w:pPr>
        <w:pStyle w:val="ThesisSzvegElsBekezds"/>
        <w:jc w:val="center"/>
      </w:pPr>
      <w:r>
        <w:rPr>
          <w:noProof/>
          <w:lang w:eastAsia="hu-HU"/>
        </w:rPr>
        <w:drawing>
          <wp:inline distT="0" distB="0" distL="0" distR="0" wp14:anchorId="2C375E45" wp14:editId="2D1B95BA">
            <wp:extent cx="5040630" cy="822960"/>
            <wp:effectExtent l="0" t="0" r="762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oom_woth_booking.png"/>
                    <pic:cNvPicPr/>
                  </pic:nvPicPr>
                  <pic:blipFill>
                    <a:blip r:embed="rId48">
                      <a:extLst>
                        <a:ext uri="{28A0092B-C50C-407E-A947-70E740481C1C}">
                          <a14:useLocalDpi xmlns:a14="http://schemas.microsoft.com/office/drawing/2010/main" val="0"/>
                        </a:ext>
                      </a:extLst>
                    </a:blip>
                    <a:stretch>
                      <a:fillRect/>
                    </a:stretch>
                  </pic:blipFill>
                  <pic:spPr>
                    <a:xfrm>
                      <a:off x="0" y="0"/>
                      <a:ext cx="5040630" cy="822960"/>
                    </a:xfrm>
                    <a:prstGeom prst="rect">
                      <a:avLst/>
                    </a:prstGeom>
                  </pic:spPr>
                </pic:pic>
              </a:graphicData>
            </a:graphic>
          </wp:inline>
        </w:drawing>
      </w:r>
    </w:p>
    <w:bookmarkStart w:id="800" w:name="_Ref417033332"/>
    <w:p w14:paraId="6F8791D6" w14:textId="335341C6" w:rsidR="008B1DD2" w:rsidRDefault="003C03EA" w:rsidP="007D2C37">
      <w:pPr>
        <w:pStyle w:val="ThesisKpalrs"/>
      </w:pPr>
      <w:r>
        <w:fldChar w:fldCharType="begin"/>
      </w:r>
      <w:r>
        <w:instrText xml:space="preserve"> STYLEREF 1 \s </w:instrText>
      </w:r>
      <w:r>
        <w:fldChar w:fldCharType="separate"/>
      </w:r>
      <w:bookmarkStart w:id="801" w:name="_Toc418007438"/>
      <w:r w:rsidR="0004568F">
        <w:t>8</w:t>
      </w:r>
      <w:r>
        <w:fldChar w:fldCharType="end"/>
      </w:r>
      <w:r>
        <w:t>.</w:t>
      </w:r>
      <w:r>
        <w:fldChar w:fldCharType="begin"/>
      </w:r>
      <w:r>
        <w:instrText xml:space="preserve"> SEQ ábra \* ARABIC \s 1 </w:instrText>
      </w:r>
      <w:r>
        <w:fldChar w:fldCharType="separate"/>
      </w:r>
      <w:r w:rsidR="0004568F">
        <w:t>9</w:t>
      </w:r>
      <w:r>
        <w:fldChar w:fldCharType="end"/>
      </w:r>
      <w:r w:rsidR="00631CBE">
        <w:t xml:space="preserve"> ábra</w:t>
      </w:r>
      <w:bookmarkEnd w:id="800"/>
      <w:r w:rsidR="00631CBE">
        <w:t xml:space="preserve"> Rögzített szobafoglalási panel</w:t>
      </w:r>
      <w:bookmarkEnd w:id="801"/>
    </w:p>
    <w:p w14:paraId="56F2E20D" w14:textId="72C482A6" w:rsidR="00631CBE" w:rsidRPr="00631CBE" w:rsidRDefault="00631CBE" w:rsidP="00631CBE">
      <w:pPr>
        <w:pStyle w:val="ThesisSzveg"/>
        <w:ind w:left="1" w:firstLine="719"/>
      </w:pPr>
      <w:r>
        <w:t xml:space="preserve">Amennyiben a szálláskeresőnek már van a kosarában szobafoglalás, akkor a dátumok már nem módosíthatók. A dátumválasztók ekkor azt a dátumot mutatják, amely a korábbi foglaláskor kiválasztásra került és letiltott állapotban vannak. A </w:t>
      </w:r>
      <w:r w:rsidRPr="00394675">
        <w:rPr>
          <w:i/>
        </w:rPr>
        <w:lastRenderedPageBreak/>
        <w:t>Foglalás</w:t>
      </w:r>
      <w:r>
        <w:t xml:space="preserve"> gombbal a szoba jelzett időszakban foglalható. Egy ilyen, kitöltött panel</w:t>
      </w:r>
      <w:r w:rsidR="0034586F">
        <w:t>t</w:t>
      </w:r>
      <w:r>
        <w:t xml:space="preserve"> mutat be a </w:t>
      </w:r>
      <w:r>
        <w:fldChar w:fldCharType="begin"/>
      </w:r>
      <w:r>
        <w:instrText xml:space="preserve"> REF _Ref417033332 \h </w:instrText>
      </w:r>
      <w:r>
        <w:fldChar w:fldCharType="separate"/>
      </w:r>
      <w:r w:rsidR="0004568F">
        <w:rPr>
          <w:noProof/>
        </w:rPr>
        <w:t>8</w:t>
      </w:r>
      <w:r w:rsidR="0004568F">
        <w:t>.</w:t>
      </w:r>
      <w:r w:rsidR="0004568F">
        <w:rPr>
          <w:noProof/>
        </w:rPr>
        <w:t>9</w:t>
      </w:r>
      <w:r w:rsidR="0004568F">
        <w:t xml:space="preserve"> ábra</w:t>
      </w:r>
      <w:r>
        <w:fldChar w:fldCharType="end"/>
      </w:r>
      <w:r>
        <w:t>.</w:t>
      </w:r>
    </w:p>
    <w:p w14:paraId="759B1D48" w14:textId="77777777" w:rsidR="00965E6C" w:rsidRDefault="00965E6C" w:rsidP="00965E6C">
      <w:pPr>
        <w:pStyle w:val="Cmsor2"/>
        <w:rPr>
          <w:szCs w:val="24"/>
        </w:rPr>
      </w:pPr>
      <w:bookmarkStart w:id="802" w:name="_Toc418004095"/>
      <w:r w:rsidRPr="00964772">
        <w:rPr>
          <w:szCs w:val="24"/>
        </w:rPr>
        <w:t>Szálláshelyek</w:t>
      </w:r>
      <w:bookmarkEnd w:id="802"/>
    </w:p>
    <w:p w14:paraId="52F65952" w14:textId="47947C41" w:rsidR="00530FAE" w:rsidRDefault="00E0343D" w:rsidP="007E1A69">
      <w:pPr>
        <w:pStyle w:val="ThesisSzvegElsBekezds"/>
      </w:pPr>
      <w:r>
        <w:t xml:space="preserve">A látogatók és </w:t>
      </w:r>
      <w:r w:rsidR="00394675">
        <w:t xml:space="preserve">a </w:t>
      </w:r>
      <w:r>
        <w:t>szálláskeresők a szobákon kívül a rendszerben található szálláshelyeket is böngészhetik. A szál</w:t>
      </w:r>
      <w:r w:rsidR="00394675">
        <w:t>láshelyek a szobákhoz hasonlóan</w:t>
      </w:r>
      <w:r>
        <w:t xml:space="preserve"> kártyás megjelenítést kaptak és hasonló listába vannak szervezve. A szálláshelyek listáját mutatja be az alábbi ábra.</w:t>
      </w:r>
    </w:p>
    <w:p w14:paraId="5A0CE716" w14:textId="77777777" w:rsidR="00204AB3" w:rsidRDefault="00204AB3" w:rsidP="00352422">
      <w:pPr>
        <w:pStyle w:val="ThesisSzvegElsBekezds"/>
        <w:jc w:val="center"/>
      </w:pPr>
      <w:r>
        <w:rPr>
          <w:noProof/>
          <w:lang w:eastAsia="hu-HU"/>
        </w:rPr>
        <w:drawing>
          <wp:inline distT="0" distB="0" distL="0" distR="0" wp14:anchorId="263B06CA" wp14:editId="3B669FBA">
            <wp:extent cx="5040630" cy="2696845"/>
            <wp:effectExtent l="0" t="0" r="7620" b="825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commodations.png"/>
                    <pic:cNvPicPr/>
                  </pic:nvPicPr>
                  <pic:blipFill>
                    <a:blip r:embed="rId49">
                      <a:extLst>
                        <a:ext uri="{28A0092B-C50C-407E-A947-70E740481C1C}">
                          <a14:useLocalDpi xmlns:a14="http://schemas.microsoft.com/office/drawing/2010/main" val="0"/>
                        </a:ext>
                      </a:extLst>
                    </a:blip>
                    <a:stretch>
                      <a:fillRect/>
                    </a:stretch>
                  </pic:blipFill>
                  <pic:spPr>
                    <a:xfrm>
                      <a:off x="0" y="0"/>
                      <a:ext cx="5040630" cy="2696845"/>
                    </a:xfrm>
                    <a:prstGeom prst="rect">
                      <a:avLst/>
                    </a:prstGeom>
                  </pic:spPr>
                </pic:pic>
              </a:graphicData>
            </a:graphic>
          </wp:inline>
        </w:drawing>
      </w:r>
    </w:p>
    <w:p w14:paraId="6563F980" w14:textId="6DC439C7" w:rsidR="00E0343D" w:rsidRDefault="003C03EA" w:rsidP="007D2C37">
      <w:pPr>
        <w:pStyle w:val="ThesisKpalrs"/>
      </w:pPr>
      <w:r>
        <w:fldChar w:fldCharType="begin"/>
      </w:r>
      <w:r>
        <w:instrText xml:space="preserve"> STYLEREF 1 \s </w:instrText>
      </w:r>
      <w:r>
        <w:fldChar w:fldCharType="separate"/>
      </w:r>
      <w:bookmarkStart w:id="803" w:name="_Toc418007439"/>
      <w:r w:rsidR="0004568F">
        <w:t>8</w:t>
      </w:r>
      <w:r>
        <w:fldChar w:fldCharType="end"/>
      </w:r>
      <w:r>
        <w:t>.</w:t>
      </w:r>
      <w:r>
        <w:fldChar w:fldCharType="begin"/>
      </w:r>
      <w:r>
        <w:instrText xml:space="preserve"> SEQ ábra \* ARABIC \s 1 </w:instrText>
      </w:r>
      <w:r>
        <w:fldChar w:fldCharType="separate"/>
      </w:r>
      <w:r w:rsidR="0004568F">
        <w:t>10</w:t>
      </w:r>
      <w:r>
        <w:fldChar w:fldCharType="end"/>
      </w:r>
      <w:r w:rsidR="00204AB3">
        <w:t xml:space="preserve"> ábra Szálláshelyek listája</w:t>
      </w:r>
      <w:bookmarkEnd w:id="803"/>
    </w:p>
    <w:p w14:paraId="547640AF" w14:textId="495FC6D5" w:rsidR="00204AB3" w:rsidRDefault="00EA482F" w:rsidP="00204AB3">
      <w:pPr>
        <w:pStyle w:val="ThesisSzveg"/>
      </w:pPr>
      <w:r>
        <w:t>Az egyes kártyákon</w:t>
      </w:r>
      <w:r w:rsidR="00204AB3">
        <w:t xml:space="preserve"> </w:t>
      </w:r>
      <w:r>
        <w:t>látható</w:t>
      </w:r>
      <w:r w:rsidR="00204AB3">
        <w:t xml:space="preserve"> a szálláshelyről készült bemutató kép és a szállás</w:t>
      </w:r>
      <w:r>
        <w:t>hely</w:t>
      </w:r>
      <w:r w:rsidR="00204AB3">
        <w:t xml:space="preserve"> neve. A kép és a név egyben</w:t>
      </w:r>
      <w:r>
        <w:t xml:space="preserve"> egy</w:t>
      </w:r>
      <w:r w:rsidR="00204AB3">
        <w:t xml:space="preserve"> link, amely a szálláshelyet részletesen bemutató oldalra mutat. A szálláshely neve alatt a</w:t>
      </w:r>
      <w:r>
        <w:t xml:space="preserve"> város olvasható, a jobbra igazítva</w:t>
      </w:r>
      <w:r w:rsidR="00204AB3">
        <w:t xml:space="preserve"> pedig egy sárga hátterű címkén j</w:t>
      </w:r>
      <w:r>
        <w:t>elenik meg az átlagos értékelés</w:t>
      </w:r>
      <w:r w:rsidR="00204AB3">
        <w:t>.</w:t>
      </w:r>
    </w:p>
    <w:p w14:paraId="03CC5994" w14:textId="7A5BB0E4" w:rsidR="00E664F9" w:rsidRDefault="00E664F9" w:rsidP="00204AB3">
      <w:pPr>
        <w:pStyle w:val="ThesisSzveg"/>
      </w:pPr>
      <w:r>
        <w:t>A szálláshelyet részletesen bemutató oldal, az egységesség jegyében szintén követi a szobát részletező oldal megjelenését.</w:t>
      </w:r>
      <w:r w:rsidR="003D5328">
        <w:t xml:space="preserve"> Tartalma három fő szekcióra osztható. Az első harmadban a szálláshely neve olvasható, mellette a kategóriájának megfelelő számú csillag</w:t>
      </w:r>
      <w:r w:rsidR="00EA482F">
        <w:t xml:space="preserve"> követ</w:t>
      </w:r>
      <w:r w:rsidR="003D5328">
        <w:t xml:space="preserve">. A név alatt sárga címke jelzi a szálláshely átlagos értékelését, míg a zöld címkék a szolgáltatásokat jelentik. Ezután a szálláshelyet röviden bemutató szöveg következik. A bemutató szöveg alatt a pontos cím és autós </w:t>
      </w:r>
      <w:r w:rsidR="003D5328">
        <w:lastRenderedPageBreak/>
        <w:t>navigációhoz a GPS koordináták jelennek meg. A könnyebb érthetőség kedvéért a szálláshely címe térképen is megjelenítésre került.</w:t>
      </w:r>
    </w:p>
    <w:p w14:paraId="7B977778" w14:textId="77777777" w:rsidR="00394675" w:rsidRDefault="003D5328" w:rsidP="00394675">
      <w:pPr>
        <w:pStyle w:val="ThesisSzvegElsBekezds"/>
        <w:keepNext/>
        <w:jc w:val="center"/>
      </w:pPr>
      <w:r>
        <w:rPr>
          <w:noProof/>
          <w:lang w:eastAsia="hu-HU"/>
        </w:rPr>
        <w:drawing>
          <wp:inline distT="0" distB="0" distL="0" distR="0" wp14:anchorId="1E363975" wp14:editId="148DB38C">
            <wp:extent cx="5040630" cy="4904105"/>
            <wp:effectExtent l="0" t="0" r="762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commodatio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40630" cy="4904105"/>
                    </a:xfrm>
                    <a:prstGeom prst="rect">
                      <a:avLst/>
                    </a:prstGeom>
                  </pic:spPr>
                </pic:pic>
              </a:graphicData>
            </a:graphic>
          </wp:inline>
        </w:drawing>
      </w:r>
    </w:p>
    <w:p w14:paraId="6246719A" w14:textId="0A74C8F0" w:rsidR="00E664F9" w:rsidRDefault="00394675" w:rsidP="00394675">
      <w:pPr>
        <w:pStyle w:val="ThesisKpalrs"/>
      </w:pPr>
      <w:r>
        <w:fldChar w:fldCharType="begin"/>
      </w:r>
      <w:r>
        <w:instrText xml:space="preserve"> SEQ ábra \* ARABIC </w:instrText>
      </w:r>
      <w:r>
        <w:fldChar w:fldCharType="separate"/>
      </w:r>
      <w:bookmarkStart w:id="804" w:name="_Toc418007440"/>
      <w:r w:rsidR="0004568F">
        <w:t>11</w:t>
      </w:r>
      <w:r>
        <w:fldChar w:fldCharType="end"/>
      </w:r>
      <w:r>
        <w:t>. ábra Egy szálláshely részletes bemutató oldal</w:t>
      </w:r>
      <w:bookmarkEnd w:id="804"/>
    </w:p>
    <w:p w14:paraId="35FBD06E" w14:textId="4EE8A547" w:rsidR="003D5328" w:rsidRPr="003D5328" w:rsidRDefault="003D5328" w:rsidP="003D5328">
      <w:pPr>
        <w:pStyle w:val="ThesisSzveg"/>
      </w:pPr>
      <w:r>
        <w:t xml:space="preserve">A második szekcióban a szálláshely szobatípusai tekinthetők meg. </w:t>
      </w:r>
      <w:r w:rsidR="00EA482F">
        <w:t>A felsorolásban a</w:t>
      </w:r>
      <w:r>
        <w:t xml:space="preserve"> szobák kártyás megjelenése megegyezik a szobák listáján látottakéval. Az oldal utolsó harmadában a szálláshely</w:t>
      </w:r>
      <w:r w:rsidR="002C23B8">
        <w:t>ről megfogalmazott vélemények</w:t>
      </w:r>
      <w:r>
        <w:t xml:space="preserve"> kerül</w:t>
      </w:r>
      <w:r w:rsidR="002C23B8">
        <w:t>tek felsorolásra. Egy vélemény egy kártyán jelenik meg, amelyen szerepel a véleményt tevő</w:t>
      </w:r>
      <w:r w:rsidR="00394675">
        <w:t xml:space="preserve"> vendég</w:t>
      </w:r>
      <w:r w:rsidR="002C23B8">
        <w:t xml:space="preserve"> neve, a véleményezés ideje, a szöveges értékelés és a megítélt pontszám csillagok formájában.</w:t>
      </w:r>
    </w:p>
    <w:p w14:paraId="4FCD7721" w14:textId="77777777" w:rsidR="00965E6C" w:rsidRDefault="00965E6C" w:rsidP="00965E6C">
      <w:pPr>
        <w:pStyle w:val="Cmsor2"/>
        <w:rPr>
          <w:szCs w:val="24"/>
        </w:rPr>
      </w:pPr>
      <w:bookmarkStart w:id="805" w:name="_Toc418004096"/>
      <w:r w:rsidRPr="00964772">
        <w:rPr>
          <w:szCs w:val="24"/>
        </w:rPr>
        <w:lastRenderedPageBreak/>
        <w:t>Intelligens keresés</w:t>
      </w:r>
      <w:bookmarkEnd w:id="805"/>
    </w:p>
    <w:p w14:paraId="18600CC0" w14:textId="6279A2A6" w:rsidR="00530FAE" w:rsidRDefault="00675D82" w:rsidP="007E1A69">
      <w:pPr>
        <w:pStyle w:val="ThesisSzvegElsBekezds"/>
      </w:pPr>
      <w:r>
        <w:t>Az intelligens keresés funkció a szobák listája felett található Intelligens keresés feliratú gomb megnyomásával érhető el. Ekkor a felhasználó egy új oldalra kerül, ahol a szűrési panelhez hasonló űrlap fogadja. Az űrlapon ki kell tölteni a keresés szempontjait, úgy, mint város, érkezés dátuma, távozás dátuma, összes utazó vendég száma</w:t>
      </w:r>
      <w:r w:rsidR="006D7BBD">
        <w:t>, felszereltség, szolgáltatás,</w:t>
      </w:r>
      <w:r>
        <w:t xml:space="preserve"> szobatípus ágyak szerint</w:t>
      </w:r>
      <w:r w:rsidR="006D7BBD">
        <w:t xml:space="preserve"> és a keresés szempontja</w:t>
      </w:r>
      <w:r>
        <w:t xml:space="preserve">. Az intelligens keresés funkció felületét találatokkal együtt a </w:t>
      </w:r>
      <w:ins w:id="806" w:author="Balázs Rozsenich" w:date="2015-04-29T23:55:00Z">
        <w:r w:rsidR="0054699A">
          <w:fldChar w:fldCharType="begin"/>
        </w:r>
        <w:r w:rsidR="0054699A">
          <w:instrText xml:space="preserve"> REF _Ref418115028 \r \h </w:instrText>
        </w:r>
      </w:ins>
      <w:r w:rsidR="0054699A">
        <w:fldChar w:fldCharType="separate"/>
      </w:r>
      <w:ins w:id="807" w:author="Balázs Rozsenich" w:date="2015-04-30T00:34:00Z">
        <w:r w:rsidR="0004568F">
          <w:t>[4]</w:t>
        </w:r>
      </w:ins>
      <w:ins w:id="808" w:author="Balázs Rozsenich" w:date="2015-04-29T23:55:00Z">
        <w:r w:rsidR="0054699A">
          <w:fldChar w:fldCharType="end"/>
        </w:r>
      </w:ins>
      <w:del w:id="809" w:author="Balázs Rozsenich" w:date="2015-04-29T23:54:00Z">
        <w:r w:rsidR="006D7BBD" w:rsidDel="0054699A">
          <w:fldChar w:fldCharType="begin"/>
        </w:r>
        <w:r w:rsidR="006D7BBD" w:rsidDel="0054699A">
          <w:delInstrText xml:space="preserve"> REF _Ref417290846 \r \h </w:delInstrText>
        </w:r>
        <w:r w:rsidR="006D7BBD" w:rsidDel="0054699A">
          <w:fldChar w:fldCharType="separate"/>
        </w:r>
        <w:r w:rsidR="00071113" w:rsidDel="0054699A">
          <w:delText>0</w:delText>
        </w:r>
        <w:r w:rsidR="006D7BBD" w:rsidDel="0054699A">
          <w:fldChar w:fldCharType="end"/>
        </w:r>
      </w:del>
      <w:r>
        <w:t xml:space="preserve"> melléklet mutatja be.</w:t>
      </w:r>
    </w:p>
    <w:p w14:paraId="766364BA" w14:textId="60520720" w:rsidR="006D7BBD" w:rsidRDefault="006D7BBD" w:rsidP="006D7BBD">
      <w:pPr>
        <w:pStyle w:val="ThesisSzveg"/>
      </w:pPr>
      <w:r>
        <w:t>A keresés eredménye az űrlap alatt kerül megjelenítésre. A felhasználó láthatja, hogy az eredmény hány szobát foglal magába, menny</w:t>
      </w:r>
      <w:r w:rsidR="005B7E35">
        <w:t xml:space="preserve">i ideig tartott a művelet, mi az ajánlott </w:t>
      </w:r>
      <w:r>
        <w:t xml:space="preserve">szobák átlagos ára és egymáshoz viszonyított átlagos távolsága. Ezután a kiválasztott szobák kerülnek felsorolásra </w:t>
      </w:r>
      <w:r w:rsidR="005B7E35">
        <w:t>hasonlóan, mint a szobák listáján. A felsorolás</w:t>
      </w:r>
      <w:r>
        <w:t xml:space="preserve"> alján, egy térképen piros jelzések mutatják az eredményben szereplő szálláshelyek elhelyezkedését. Egy jelzés</w:t>
      </w:r>
      <w:r w:rsidR="005B7E35">
        <w:t>re</w:t>
      </w:r>
      <w:r>
        <w:t xml:space="preserve"> kattintva a szálláshely nevét tartalmazó szövegbuborék jelenik meg.</w:t>
      </w:r>
    </w:p>
    <w:p w14:paraId="166985B7" w14:textId="06A3A04E" w:rsidR="004772E8" w:rsidRPr="006D7BBD" w:rsidRDefault="004772E8" w:rsidP="006D7BBD">
      <w:pPr>
        <w:pStyle w:val="ThesisSzveg"/>
      </w:pPr>
      <w:r>
        <w:t xml:space="preserve">A találati lista felett, jobb oldalon található a </w:t>
      </w:r>
      <w:r w:rsidRPr="005B7E35">
        <w:rPr>
          <w:i/>
        </w:rPr>
        <w:t>Kosárba</w:t>
      </w:r>
      <w:r>
        <w:t xml:space="preserve"> </w:t>
      </w:r>
      <w:r w:rsidR="005B7E35">
        <w:t xml:space="preserve">feliratú </w:t>
      </w:r>
      <w:r>
        <w:t xml:space="preserve">gomb, amellyel a szálláskereső a kosarába helyezheti a </w:t>
      </w:r>
      <w:r w:rsidR="005B7E35">
        <w:t>felsorolt</w:t>
      </w:r>
      <w:r>
        <w:t xml:space="preserve"> szobákat.</w:t>
      </w:r>
    </w:p>
    <w:p w14:paraId="37D5DA79" w14:textId="53A2B157" w:rsidR="00965E6C" w:rsidRDefault="00965E6C" w:rsidP="00965E6C">
      <w:pPr>
        <w:pStyle w:val="Cmsor2"/>
        <w:rPr>
          <w:szCs w:val="24"/>
        </w:rPr>
      </w:pPr>
      <w:bookmarkStart w:id="810" w:name="_Toc418004097"/>
      <w:r w:rsidRPr="00964772">
        <w:rPr>
          <w:szCs w:val="24"/>
        </w:rPr>
        <w:t>Kosár</w:t>
      </w:r>
      <w:bookmarkEnd w:id="810"/>
    </w:p>
    <w:p w14:paraId="0EC8A252" w14:textId="1FB6B868" w:rsidR="00B617AA" w:rsidRDefault="003B7B90" w:rsidP="007E1A69">
      <w:pPr>
        <w:pStyle w:val="ThesisSzvegElsBekezds"/>
      </w:pPr>
      <w:r>
        <w:t>A szálláskereső felhasználó a virtuális kosarába gyűjti a foglalni kívánt szobákat. A kosár tart</w:t>
      </w:r>
      <w:r w:rsidR="005B7E35">
        <w:t>almát bemutató felület</w:t>
      </w:r>
      <w:r>
        <w:t xml:space="preserve"> megjelenése látható az alábbi ábrán.</w:t>
      </w:r>
    </w:p>
    <w:p w14:paraId="36C06E05" w14:textId="3A193721" w:rsidR="003B7B90" w:rsidRDefault="003B7B90" w:rsidP="00352422">
      <w:pPr>
        <w:pStyle w:val="ThesisSzvegElsBekezds"/>
        <w:jc w:val="center"/>
      </w:pPr>
      <w:r>
        <w:rPr>
          <w:noProof/>
          <w:lang w:eastAsia="hu-HU"/>
        </w:rPr>
        <w:drawing>
          <wp:inline distT="0" distB="0" distL="0" distR="0" wp14:anchorId="7464BC09" wp14:editId="792D9C6B">
            <wp:extent cx="5040630" cy="2050415"/>
            <wp:effectExtent l="0" t="0" r="7620" b="698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rt.png"/>
                    <pic:cNvPicPr/>
                  </pic:nvPicPr>
                  <pic:blipFill>
                    <a:blip r:embed="rId51">
                      <a:extLst>
                        <a:ext uri="{28A0092B-C50C-407E-A947-70E740481C1C}">
                          <a14:useLocalDpi xmlns:a14="http://schemas.microsoft.com/office/drawing/2010/main" val="0"/>
                        </a:ext>
                      </a:extLst>
                    </a:blip>
                    <a:stretch>
                      <a:fillRect/>
                    </a:stretch>
                  </pic:blipFill>
                  <pic:spPr>
                    <a:xfrm>
                      <a:off x="0" y="0"/>
                      <a:ext cx="5040630" cy="2050415"/>
                    </a:xfrm>
                    <a:prstGeom prst="rect">
                      <a:avLst/>
                    </a:prstGeom>
                  </pic:spPr>
                </pic:pic>
              </a:graphicData>
            </a:graphic>
          </wp:inline>
        </w:drawing>
      </w:r>
    </w:p>
    <w:p w14:paraId="4DB45A13" w14:textId="048B4861" w:rsidR="003B7B90" w:rsidRDefault="003B7B90" w:rsidP="003B7B90">
      <w:pPr>
        <w:pStyle w:val="ThesisSzveg"/>
      </w:pPr>
      <w:r>
        <w:t>Az oldal tetején a kiválasztott időszak látható,</w:t>
      </w:r>
      <w:r w:rsidR="005B7E35">
        <w:t xml:space="preserve"> amely tartalmazza</w:t>
      </w:r>
      <w:r>
        <w:t xml:space="preserve"> az érkezési és távozási dátum</w:t>
      </w:r>
      <w:r w:rsidR="005B7E35">
        <w:t>ot</w:t>
      </w:r>
      <w:r>
        <w:t>, valamint az eltöltendő éjszakák szám</w:t>
      </w:r>
      <w:r w:rsidR="005B7E35">
        <w:t>át</w:t>
      </w:r>
      <w:r>
        <w:t xml:space="preserve">. Ezt követi egy </w:t>
      </w:r>
      <w:r>
        <w:lastRenderedPageBreak/>
        <w:t xml:space="preserve">táblázat, ami a választott szobákat szobatípusonként csoportosítva mutatja. Az első oszlop a szoba előnézeti képét, a második oszlop a szoba nevét, a szálláshely nevét és az ágyak számát, a harmadik oszlop a kiválasztott hasonló szobák számát, a negyedik oszlop a szoba árát az utolsó oszlop pedig a </w:t>
      </w:r>
      <w:r w:rsidRPr="003B7B90">
        <w:rPr>
          <w:i/>
        </w:rPr>
        <w:t>Törlés</w:t>
      </w:r>
      <w:r>
        <w:t xml:space="preserve"> akciót tartalmazza. A </w:t>
      </w:r>
      <w:r w:rsidRPr="003B7B90">
        <w:rPr>
          <w:i/>
        </w:rPr>
        <w:t>Törlés</w:t>
      </w:r>
      <w:r>
        <w:t xml:space="preserve"> akcióval egy szoba </w:t>
      </w:r>
      <w:r w:rsidR="005B7E35">
        <w:t xml:space="preserve">példány </w:t>
      </w:r>
      <w:r>
        <w:t>távolítható el</w:t>
      </w:r>
      <w:r w:rsidR="005B7E35">
        <w:t xml:space="preserve"> a kosárból. A táblázatot a foglalás teljes árát összesítő sor követi</w:t>
      </w:r>
      <w:r>
        <w:t>.</w:t>
      </w:r>
      <w:r w:rsidR="005B7E35">
        <w:t xml:space="preserve"> Ez alatt található két gomb</w:t>
      </w:r>
      <w:r>
        <w:t>. A bal oldali</w:t>
      </w:r>
      <w:r w:rsidR="005B7E35">
        <w:t>,</w:t>
      </w:r>
      <w:r>
        <w:t xml:space="preserve"> </w:t>
      </w:r>
      <w:r w:rsidR="00DF4EC7">
        <w:rPr>
          <w:i/>
        </w:rPr>
        <w:t>Kiürít</w:t>
      </w:r>
      <w:r>
        <w:t xml:space="preserve"> gomb a kosár teljes tartalmát törli, míg a középen lévő </w:t>
      </w:r>
      <w:r w:rsidRPr="003B7B90">
        <w:rPr>
          <w:i/>
        </w:rPr>
        <w:t>Foglal</w:t>
      </w:r>
      <w:r>
        <w:t xml:space="preserve"> gomb a kosár tartalmá</w:t>
      </w:r>
      <w:r w:rsidR="005B7E35">
        <w:t>ul szolgáló szobák</w:t>
      </w:r>
      <w:r>
        <w:t xml:space="preserve"> foglalását kezdeményezi.</w:t>
      </w:r>
    </w:p>
    <w:p w14:paraId="5656D89E" w14:textId="0402629C" w:rsidR="003B7B90" w:rsidRPr="003B7B90" w:rsidRDefault="003B7B90" w:rsidP="003B7B90">
      <w:pPr>
        <w:pStyle w:val="ThesisSzveg"/>
      </w:pPr>
      <w:r>
        <w:t xml:space="preserve">A </w:t>
      </w:r>
      <w:r w:rsidRPr="005B7E35">
        <w:rPr>
          <w:i/>
        </w:rPr>
        <w:t>Foglalás</w:t>
      </w:r>
      <w:r>
        <w:t xml:space="preserve"> </w:t>
      </w:r>
      <w:r w:rsidR="005B7E35">
        <w:t xml:space="preserve">gomb </w:t>
      </w:r>
      <w:r>
        <w:t>megnyomásakor a felhasználó egy új oldalra kerül, ahol véglegesítheti foglalását. Ez az oldal a ve</w:t>
      </w:r>
      <w:r w:rsidR="005B7E35">
        <w:t>ndégadatok megadására szolgál, felsorol minden,</w:t>
      </w:r>
      <w:r>
        <w:t xml:space="preserve"> korábban</w:t>
      </w:r>
      <w:r w:rsidR="005B7E35">
        <w:t xml:space="preserve"> a kosárba helyezett szobát, és </w:t>
      </w:r>
      <w:r>
        <w:t xml:space="preserve">a szobákhoz rendelve </w:t>
      </w:r>
      <w:r w:rsidR="005B7E35">
        <w:t>egyenként kell megadni a vendégek</w:t>
      </w:r>
      <w:r>
        <w:t xml:space="preserve"> nevét és születési idejét. A foglalás véglegesítés felületet a</w:t>
      </w:r>
      <w:r w:rsidR="00223255">
        <w:t>z</w:t>
      </w:r>
      <w:r>
        <w:t xml:space="preserve"> </w:t>
      </w:r>
      <w:r w:rsidR="00223255">
        <w:fldChar w:fldCharType="begin"/>
      </w:r>
      <w:r w:rsidR="00223255">
        <w:instrText xml:space="preserve"> REF _Ref417292817 \r \h </w:instrText>
      </w:r>
      <w:r w:rsidR="00223255">
        <w:fldChar w:fldCharType="separate"/>
      </w:r>
      <w:r w:rsidR="0004568F">
        <w:t>[5]</w:t>
      </w:r>
      <w:r w:rsidR="00223255">
        <w:fldChar w:fldCharType="end"/>
      </w:r>
      <w:r>
        <w:t xml:space="preserve"> melléklet mutatja be.</w:t>
      </w:r>
      <w:r w:rsidR="00223255">
        <w:t xml:space="preserve"> </w:t>
      </w:r>
      <w:r w:rsidR="005B7E35">
        <w:t>Az első megjelenő szoba mezőit a rendszer automatikusan kitölti a szálláskereső saját adataival.</w:t>
      </w:r>
    </w:p>
    <w:p w14:paraId="599BA3ED" w14:textId="113F88BF" w:rsidR="000726F6" w:rsidRDefault="00B617AA" w:rsidP="00C3557E">
      <w:pPr>
        <w:pStyle w:val="Cmsor2"/>
        <w:rPr>
          <w:szCs w:val="24"/>
        </w:rPr>
      </w:pPr>
      <w:bookmarkStart w:id="811" w:name="_Toc418004098"/>
      <w:r w:rsidRPr="00964772">
        <w:rPr>
          <w:szCs w:val="24"/>
        </w:rPr>
        <w:t>Foglalások</w:t>
      </w:r>
      <w:bookmarkEnd w:id="811"/>
    </w:p>
    <w:p w14:paraId="1512E83E" w14:textId="36F30A18" w:rsidR="00F4532D" w:rsidRDefault="00F4532D" w:rsidP="007E1A69">
      <w:pPr>
        <w:pStyle w:val="ThesisSzvegElsBekezds"/>
      </w:pPr>
      <w:r>
        <w:t>A foglalások kezelése é</w:t>
      </w:r>
      <w:r w:rsidR="005B7E35">
        <w:t>s megtekintése a szálláskereső é</w:t>
      </w:r>
      <w:r>
        <w:t>s</w:t>
      </w:r>
      <w:r w:rsidR="005B7E35">
        <w:t xml:space="preserve"> a</w:t>
      </w:r>
      <w:r>
        <w:t xml:space="preserve"> szállásadó számára</w:t>
      </w:r>
      <w:r w:rsidR="005B7E35">
        <w:t xml:space="preserve"> is fontos funkció</w:t>
      </w:r>
      <w:r>
        <w:t>, ezért a felületeket az egyszerűség és átláthatóság jegyében valósítottam meg.</w:t>
      </w:r>
    </w:p>
    <w:p w14:paraId="1FFA207A" w14:textId="67DB1F09" w:rsidR="002031B0" w:rsidRDefault="00F4532D" w:rsidP="00F4532D">
      <w:pPr>
        <w:pStyle w:val="ThesisSzveg"/>
      </w:pPr>
      <w:r>
        <w:t xml:space="preserve">A foglalásokat a szálláskereső számára összesítő oldalt a </w:t>
      </w:r>
      <w:r w:rsidR="00E137BE">
        <w:fldChar w:fldCharType="begin"/>
      </w:r>
      <w:r w:rsidR="00E137BE">
        <w:instrText xml:space="preserve"> REF _Ref417297649 \r \h </w:instrText>
      </w:r>
      <w:r w:rsidR="00E137BE">
        <w:fldChar w:fldCharType="separate"/>
      </w:r>
      <w:r w:rsidR="0004568F">
        <w:t>[6]</w:t>
      </w:r>
      <w:r w:rsidR="00E137BE">
        <w:fldChar w:fldCharType="end"/>
      </w:r>
      <w:r>
        <w:t xml:space="preserve"> mellékelt mutatja be. A foglalások állapotuk szerint vannak három táblázatba osztva</w:t>
      </w:r>
      <w:r w:rsidR="005B7E35">
        <w:t>, mely táblázatok egymás alatt helyezkednek el</w:t>
      </w:r>
      <w:r>
        <w:t>. A táblázatok állapotuk szerint más</w:t>
      </w:r>
      <w:r w:rsidR="005B7E35">
        <w:t>-más</w:t>
      </w:r>
      <w:r>
        <w:t xml:space="preserve"> színűek, így könnyen megkülönböztethetők.</w:t>
      </w:r>
      <w:r w:rsidR="00AC4F84">
        <w:t xml:space="preserve"> A foglalás állapota lehet </w:t>
      </w:r>
      <w:r w:rsidR="00AC4F84" w:rsidRPr="00B829FF">
        <w:t>függő</w:t>
      </w:r>
      <w:r w:rsidR="00AC4F84">
        <w:t xml:space="preserve">, </w:t>
      </w:r>
      <w:r w:rsidR="00AC4F84" w:rsidRPr="00B829FF">
        <w:t>visszaigazolt</w:t>
      </w:r>
      <w:r w:rsidR="00AC4F84">
        <w:t xml:space="preserve"> vagy </w:t>
      </w:r>
      <w:r w:rsidR="00AC4F84" w:rsidRPr="00B829FF">
        <w:t>teljesített</w:t>
      </w:r>
      <w:r w:rsidR="00AC4F84">
        <w:t>.</w:t>
      </w:r>
      <w:r>
        <w:t xml:space="preserve"> A táblázatban megjelenő adatok sorrendben a következők: foglalási szám, foglalt szobák, érkezési dátum, éjszakák száma, távozási dátum.</w:t>
      </w:r>
      <w:r w:rsidR="00AC4F84">
        <w:t xml:space="preserve"> A foglalási szám egy link, ami az adott foglalás részleteit bemutató oldalra vezet.</w:t>
      </w:r>
    </w:p>
    <w:p w14:paraId="2F93FD19" w14:textId="14749B51" w:rsidR="00AC4F84" w:rsidRDefault="00AC4F84" w:rsidP="00F4532D">
      <w:pPr>
        <w:pStyle w:val="ThesisSzveg"/>
      </w:pPr>
      <w:r>
        <w:t xml:space="preserve">A szállásadó a szálláskeresőtől valamivel eltérő módon tekintheti át a foglalásokat. A három állapotot reprezentáló táblázat három külön felületen kapott helyet, hiszen a szállásadónak lényegesen több foglalást kell áttekinteni, mint a szálláskeresőnek. A felületeket a </w:t>
      </w:r>
      <w:r w:rsidR="00E137BE">
        <w:fldChar w:fldCharType="begin"/>
      </w:r>
      <w:r w:rsidR="00E137BE">
        <w:instrText xml:space="preserve"> REF _Ref417297640 \r \h </w:instrText>
      </w:r>
      <w:r w:rsidR="00E137BE">
        <w:fldChar w:fldCharType="separate"/>
      </w:r>
      <w:r w:rsidR="0004568F">
        <w:t>[7]</w:t>
      </w:r>
      <w:r w:rsidR="00E137BE">
        <w:fldChar w:fldCharType="end"/>
      </w:r>
      <w:r>
        <w:t xml:space="preserve"> melléklet mutatja be. A táblázatokban </w:t>
      </w:r>
      <w:r>
        <w:lastRenderedPageBreak/>
        <w:t xml:space="preserve">megjelenő adatok megegyeznek a szálláskeresőnél látottakkal. </w:t>
      </w:r>
      <w:r w:rsidR="00B829FF">
        <w:t>Mivel a táblázatok külön felületeken jelennek meg, ezért nem kaptak különböző színezést</w:t>
      </w:r>
      <w:r>
        <w:t>.</w:t>
      </w:r>
      <w:r w:rsidR="00B829FF">
        <w:t xml:space="preserve"> Más színűek viszont a visszaigazolt állapotú foglalásokat felsoroló táblázat bejegyzéseinek háttere. Az </w:t>
      </w:r>
      <w:r w:rsidR="00B829FF" w:rsidRPr="00B829FF">
        <w:t>elfogadott</w:t>
      </w:r>
      <w:r w:rsidR="00B829FF">
        <w:t xml:space="preserve"> állapotot zöld, míg az </w:t>
      </w:r>
      <w:r w:rsidR="00B829FF" w:rsidRPr="00B829FF">
        <w:t>elutasított</w:t>
      </w:r>
      <w:r w:rsidR="00B829FF">
        <w:t xml:space="preserve"> foglalást piros háttérrel jeleztem.</w:t>
      </w:r>
    </w:p>
    <w:p w14:paraId="043C03A1" w14:textId="055B9970" w:rsidR="00AC4F84" w:rsidRDefault="00AC4F84" w:rsidP="00F4532D">
      <w:pPr>
        <w:pStyle w:val="ThesisSzveg"/>
      </w:pPr>
      <w:r>
        <w:t xml:space="preserve">Egy foglalás részleteit bemutató oldal is másként jelenik a szálláskereső és szállásadó számára, de alapjaiban hasonlóak. A szálláskereső a foglalás időszakát, a foglalt szobákat, a szobákhoz bejegyzett vendégadatokat és a foglalás állapotát tekintheti meg. </w:t>
      </w:r>
      <w:r w:rsidR="00B829FF">
        <w:t xml:space="preserve">A szálláskereső az oldal alján megjelenő panelben tud a foglalás állapota szerint </w:t>
      </w:r>
      <w:r>
        <w:t xml:space="preserve">műveleteket végrehajtani. Visszautasított foglalás esetén a foglalás visszahelyezhető a kosárba és újra foglalható. Teljesített foglalás esetén a szálláskereső megírhatja az utazás során </w:t>
      </w:r>
      <w:ins w:id="812" w:author="Balázs Rozsenich" w:date="2015-04-30T00:18:00Z">
        <w:r w:rsidR="00D04CBB">
          <w:t xml:space="preserve">szerzett tapasztalait </w:t>
        </w:r>
      </w:ins>
      <w:del w:id="813" w:author="Balázs Rozsenich" w:date="2015-04-30T00:18:00Z">
        <w:r w:rsidDel="00D04CBB">
          <w:delText xml:space="preserve">tapasztalt élményeit </w:delText>
        </w:r>
      </w:del>
      <w:r>
        <w:t xml:space="preserve">a megjelenő értékelő mezőkben. A </w:t>
      </w:r>
      <w:r w:rsidR="00885D8E">
        <w:t xml:space="preserve">taglalt felületeket a </w:t>
      </w:r>
      <w:r w:rsidR="00E137BE">
        <w:fldChar w:fldCharType="begin"/>
      </w:r>
      <w:r w:rsidR="00E137BE">
        <w:instrText xml:space="preserve"> REF _Ref417297622 \r \h </w:instrText>
      </w:r>
      <w:r w:rsidR="00E137BE">
        <w:fldChar w:fldCharType="separate"/>
      </w:r>
      <w:r w:rsidR="0004568F">
        <w:t>[8]</w:t>
      </w:r>
      <w:r w:rsidR="00E137BE">
        <w:fldChar w:fldCharType="end"/>
      </w:r>
      <w:r w:rsidR="00885D8E">
        <w:t xml:space="preserve"> melléklet mutatja be.</w:t>
      </w:r>
    </w:p>
    <w:p w14:paraId="3C5CED7C" w14:textId="532745B2" w:rsidR="002031B0" w:rsidRDefault="00885D8E" w:rsidP="00B829FF">
      <w:pPr>
        <w:pStyle w:val="ThesisSzveg"/>
      </w:pPr>
      <w:r>
        <w:t>A szállásadó részére a foglalás részletei oldalon látható</w:t>
      </w:r>
      <w:r w:rsidR="00B829FF">
        <w:t>k</w:t>
      </w:r>
      <w:r>
        <w:t xml:space="preserve"> a foglaló szálláskeresőhöz tartozó személyes adatok is, úgy, mint név, szülerési idő, lakcím, e</w:t>
      </w:r>
      <w:ins w:id="814" w:author="Rozsenich Balázs" w:date="2015-04-29T21:24:00Z">
        <w:r w:rsidR="00AB7FF4">
          <w:t>-</w:t>
        </w:r>
      </w:ins>
      <w:r>
        <w:t xml:space="preserve">mail cím és telefonszám. A szobák és a foglalás állapota hasonlóan jelenik meg, mint a szálláskereső számára, ahogy az a </w:t>
      </w:r>
      <w:r w:rsidR="00E137BE">
        <w:fldChar w:fldCharType="begin"/>
      </w:r>
      <w:r w:rsidR="00E137BE">
        <w:instrText xml:space="preserve"> REF _Ref417297600 \r \h </w:instrText>
      </w:r>
      <w:r w:rsidR="00E137BE">
        <w:fldChar w:fldCharType="separate"/>
      </w:r>
      <w:r w:rsidR="0004568F">
        <w:t>[9]</w:t>
      </w:r>
      <w:r w:rsidR="00E137BE">
        <w:fldChar w:fldCharType="end"/>
      </w:r>
      <w:r>
        <w:t xml:space="preserve"> mellékletben látható. A szállásadó szintén tud akciókat végrehajtani a foglalás állapota szerint. </w:t>
      </w:r>
      <w:r w:rsidR="00B829FF">
        <w:t>Foglalt állapotban az elfogadás és visszautasítás akciókat</w:t>
      </w:r>
      <w:r>
        <w:t xml:space="preserve"> </w:t>
      </w:r>
      <w:r w:rsidR="00B829FF">
        <w:t>végrehajtó</w:t>
      </w:r>
      <w:r>
        <w:t xml:space="preserve"> gombok jelennek</w:t>
      </w:r>
      <w:ins w:id="815" w:author="Balázs Rozsenich" w:date="2015-04-30T00:20:00Z">
        <w:r w:rsidR="00791334">
          <w:t xml:space="preserve"> meg</w:t>
        </w:r>
      </w:ins>
      <w:r>
        <w:t>. Elfogadott foglalás esetén, ha a napi dátum a foglalás dátuma utáni, akkor aktiváló</w:t>
      </w:r>
      <w:r w:rsidR="00B829FF">
        <w:t>dik a teljesítést igazoló gomb.</w:t>
      </w:r>
    </w:p>
    <w:p w14:paraId="540F8C9B" w14:textId="77777777" w:rsidR="002031B0" w:rsidRPr="002031B0" w:rsidRDefault="002031B0" w:rsidP="002031B0">
      <w:pPr>
        <w:pStyle w:val="ThesisSzveg"/>
        <w:sectPr w:rsidR="002031B0" w:rsidRPr="002031B0" w:rsidSect="00FD5FB2">
          <w:headerReference w:type="default" r:id="rId52"/>
          <w:pgSz w:w="11907" w:h="16839" w:code="9"/>
          <w:pgMar w:top="1701" w:right="1701" w:bottom="1701" w:left="0" w:header="709" w:footer="709" w:gutter="2268"/>
          <w:cols w:space="708"/>
          <w:docGrid w:linePitch="360"/>
        </w:sectPr>
      </w:pPr>
    </w:p>
    <w:p w14:paraId="42EC9CE1" w14:textId="0D133B49" w:rsidR="00E40DAB" w:rsidRDefault="00E40DAB" w:rsidP="000C21EE">
      <w:pPr>
        <w:pStyle w:val="Cmsor1"/>
      </w:pPr>
      <w:bookmarkStart w:id="816" w:name="_Toc418004099"/>
      <w:r w:rsidRPr="00964772">
        <w:lastRenderedPageBreak/>
        <w:t>Tesztelés</w:t>
      </w:r>
      <w:bookmarkEnd w:id="816"/>
    </w:p>
    <w:p w14:paraId="0A4B3F28" w14:textId="4DC7A4DE" w:rsidR="00530FAE" w:rsidRPr="00530FAE" w:rsidRDefault="00810BC5" w:rsidP="007E1A69">
      <w:pPr>
        <w:pStyle w:val="ThesisSzvegElsBekezds"/>
      </w:pPr>
      <w:r>
        <w:t xml:space="preserve">Ez a fejezet a webalkalmazás </w:t>
      </w:r>
      <w:r w:rsidR="00B829FF">
        <w:t>intelligens keresés funkciójának</w:t>
      </w:r>
      <w:r>
        <w:t xml:space="preserve"> tesztelését mutatja be.</w:t>
      </w:r>
      <w:r w:rsidR="00B829FF">
        <w:t xml:space="preserve"> A szoba szűrés funkció</w:t>
      </w:r>
      <w:r w:rsidR="00B513E0">
        <w:t xml:space="preserve"> része az intelligens keresésnek, ezért annak tesztelésére külön nem tértem ki.</w:t>
      </w:r>
    </w:p>
    <w:p w14:paraId="03C285BA" w14:textId="689D70B7" w:rsidR="00E40DAB" w:rsidRDefault="00E40DAB" w:rsidP="00E40DAB">
      <w:pPr>
        <w:pStyle w:val="Cmsor2"/>
        <w:rPr>
          <w:szCs w:val="24"/>
        </w:rPr>
      </w:pPr>
      <w:bookmarkStart w:id="817" w:name="_Toc418004100"/>
      <w:r w:rsidRPr="00964772">
        <w:rPr>
          <w:szCs w:val="24"/>
        </w:rPr>
        <w:t>Tesztelési környezet</w:t>
      </w:r>
      <w:bookmarkEnd w:id="817"/>
    </w:p>
    <w:p w14:paraId="5890D9C8" w14:textId="265329A2" w:rsidR="00530FAE" w:rsidRDefault="00810BC5" w:rsidP="007E1A69">
      <w:pPr>
        <w:pStyle w:val="ThesisSzvegElsBekezds"/>
      </w:pPr>
      <w:r>
        <w:t xml:space="preserve">A webalkalmazás elkészítése közben célom volt, hogy a működő verziók nem csak a fejlesztői gépen, de bárhol elérhetők legyenek. Ehhez egy VPS (Virtual Private Server) szolgáltatást használtam, vagyis egy virtuális szervergépre telepítettem olyan környezetet, amely Ruby on Rails alkalmazások futtatását és internetes közzétételét valósítja meg. A megoldás lehetővé tette, hogy a fejlesztői környezet elindítása nélkül, valós körülmények között tesztelhessem </w:t>
      </w:r>
      <w:r w:rsidR="00B829FF">
        <w:t>az elkészült funkciók működését bármilyen internetes kapcsolattal rendelkező eszközről.</w:t>
      </w:r>
    </w:p>
    <w:p w14:paraId="414F6E4E" w14:textId="5F70FECC" w:rsidR="00022C18" w:rsidRPr="00022C18" w:rsidRDefault="00022C18" w:rsidP="00022C18">
      <w:pPr>
        <w:pStyle w:val="ThesisSzveg"/>
      </w:pPr>
      <w:r>
        <w:t>A webalkalmazás működését és megjelenését Windows és Linux operációs rendszereken Google Chrome és Mozilla Firefox webböngészők használatával teszteltem</w:t>
      </w:r>
      <w:r w:rsidR="00B829FF">
        <w:t>, emellett kipróbáltam Android rendszert futtató mobiltelefonon és tableten is egyaránt</w:t>
      </w:r>
      <w:r>
        <w:t>.</w:t>
      </w:r>
    </w:p>
    <w:p w14:paraId="47FFA3C0" w14:textId="77777777" w:rsidR="00E40DAB" w:rsidRDefault="00E40DAB" w:rsidP="00E40DAB">
      <w:pPr>
        <w:pStyle w:val="Cmsor2"/>
        <w:rPr>
          <w:szCs w:val="24"/>
        </w:rPr>
      </w:pPr>
      <w:bookmarkStart w:id="818" w:name="_Toc418004101"/>
      <w:r w:rsidRPr="00964772">
        <w:rPr>
          <w:szCs w:val="24"/>
        </w:rPr>
        <w:t>Teszt adatok</w:t>
      </w:r>
      <w:bookmarkEnd w:id="818"/>
    </w:p>
    <w:p w14:paraId="49E195DA" w14:textId="00B847CA" w:rsidR="00B513E0" w:rsidRPr="00B513E0" w:rsidRDefault="00B829FF" w:rsidP="007E1A69">
      <w:pPr>
        <w:pStyle w:val="ThesisSzvegElsBekezds"/>
      </w:pPr>
      <w:r>
        <w:t>Az intelligens keresés funkció</w:t>
      </w:r>
      <w:r w:rsidR="00022C18">
        <w:t xml:space="preserve"> teszteléséhez a webalkalmazás adatbázisát releváns tartalommal kellett feltöltenem. Regisztráltam több szállásadót, akik több fiktív vagy valós szálláshellyel rendelkeznek. A szálláshelyek mindegyikéhez töltöttem fel szobákat, úgy, hogy azok árai reális értéket képviseljenek, de érzékelhető szórást mutassanak. A szálláshelyek szolgáltatásait és a szobák felszereltségét szintén igyekeztem minél változatosabban, de az átfedéseket szem előtt tartva meghatározni. A tesztelés megkönnyítése miatt a szobák számát lényegesen lecsökkentettem</w:t>
      </w:r>
      <w:r w:rsidR="00B513E0">
        <w:t>, ezzel kívántam érzékeltetni a szálláshely</w:t>
      </w:r>
      <w:r w:rsidR="00C12FC9">
        <w:t>ek csúcsidei</w:t>
      </w:r>
      <w:r w:rsidR="00B513E0">
        <w:t xml:space="preserve"> foglaltságát</w:t>
      </w:r>
      <w:r w:rsidR="00F61EE7">
        <w:t xml:space="preserve"> és egy szabad szobákban szegény időszakot</w:t>
      </w:r>
      <w:r w:rsidR="00022C18">
        <w:t>. Egy szobatípusból jellemezően 2-</w:t>
      </w:r>
      <w:r w:rsidR="00C12FC9">
        <w:t>8</w:t>
      </w:r>
      <w:r w:rsidR="00022C18">
        <w:t xml:space="preserve"> példányt jegyeztem be egy szálláshelyen. A szálláshelyeket úgy választottam ki, hogy azok Budapest területén, de elszórtan helyezked</w:t>
      </w:r>
      <w:r w:rsidR="00F61EE7">
        <w:t>jenek el. Így került a regisztrálásra</w:t>
      </w:r>
      <w:r w:rsidR="00022C18">
        <w:t xml:space="preserve"> belvárosi luxusszálloda és hostel, valamint külvárosi tranzit szálloda és apartmanház is.</w:t>
      </w:r>
    </w:p>
    <w:p w14:paraId="0538240F" w14:textId="5FEFDD95" w:rsidR="00E40DAB" w:rsidRDefault="00E40DAB" w:rsidP="00E40DAB">
      <w:pPr>
        <w:pStyle w:val="Cmsor2"/>
        <w:rPr>
          <w:szCs w:val="24"/>
        </w:rPr>
      </w:pPr>
      <w:bookmarkStart w:id="819" w:name="_Toc418004102"/>
      <w:r w:rsidRPr="00964772">
        <w:rPr>
          <w:szCs w:val="24"/>
        </w:rPr>
        <w:lastRenderedPageBreak/>
        <w:t>Teszt eredmények</w:t>
      </w:r>
      <w:bookmarkEnd w:id="819"/>
    </w:p>
    <w:p w14:paraId="3598A9F9" w14:textId="1F11AC93" w:rsidR="00B513E0" w:rsidRDefault="00B513E0" w:rsidP="007E1A69">
      <w:pPr>
        <w:pStyle w:val="ThesisSzvegElsBekezds"/>
      </w:pPr>
      <w:r>
        <w:t>Az intelligens keresés funkció tesztelése során bizonyítást nyert, hogy a megtervezett optimalizálási modellek helyesen működnek. A három szempont szerinti keresés a</w:t>
      </w:r>
      <w:r w:rsidR="00DC085E">
        <w:t xml:space="preserve"> várt eredményeket szolgáltatta. Megjegyzendő azonban, hogy az eredmények nem tökélet</w:t>
      </w:r>
      <w:r w:rsidR="007E1A69">
        <w:t>esek, egyes esetekben kissé eltér</w:t>
      </w:r>
      <w:r w:rsidR="00E519FD">
        <w:t>nek</w:t>
      </w:r>
      <w:r w:rsidR="007E1A69">
        <w:t xml:space="preserve"> az optimalitástól</w:t>
      </w:r>
      <w:r w:rsidR="00DC085E">
        <w:t>. Az eltérések azonban</w:t>
      </w:r>
      <w:r w:rsidR="00E519FD">
        <w:t xml:space="preserve"> a</w:t>
      </w:r>
      <w:r w:rsidR="007E1A69">
        <w:t xml:space="preserve"> hétköznapi felhasználás során</w:t>
      </w:r>
      <w:r w:rsidR="00DC085E">
        <w:t xml:space="preserve"> elhanyagolhatók és elsősorban a távolság támasztotta felt</w:t>
      </w:r>
      <w:r w:rsidR="007E1A69">
        <w:t>ételek szerint helytelenek. A nem várt működés</w:t>
      </w:r>
      <w:r w:rsidR="00DC085E">
        <w:t xml:space="preserve"> okozója az lehet, hogy a nemlineáris megoldó algoritmusok még viszonylag korai fejlesztések és további pontosításukra van szükség.</w:t>
      </w:r>
      <w:r>
        <w:t xml:space="preserve"> A találatok közti különbségek összehasonlításához jó felü</w:t>
      </w:r>
      <w:r w:rsidR="00BB696D">
        <w:t>let a</w:t>
      </w:r>
      <w:r w:rsidR="00E519FD">
        <w:t xml:space="preserve"> találati lista alatt</w:t>
      </w:r>
      <w:r>
        <w:t xml:space="preserve"> megjelenített térkép, amely az eredményben szereplő szálláshelyeket mutatja.</w:t>
      </w:r>
      <w:r w:rsidR="00B4106F">
        <w:t xml:space="preserve"> A teszteredményeket a </w:t>
      </w:r>
      <w:ins w:id="820" w:author="Balázs Rozsenich" w:date="2015-04-30T00:27:00Z">
        <w:r w:rsidR="00791334">
          <w:fldChar w:fldCharType="begin"/>
        </w:r>
        <w:r w:rsidR="00791334">
          <w:instrText xml:space="preserve"> REF _Ref418116985 \r \h </w:instrText>
        </w:r>
      </w:ins>
      <w:r w:rsidR="00791334">
        <w:fldChar w:fldCharType="separate"/>
      </w:r>
      <w:ins w:id="821" w:author="Balázs Rozsenich" w:date="2015-04-30T00:34:00Z">
        <w:r w:rsidR="0004568F">
          <w:t>[10]</w:t>
        </w:r>
      </w:ins>
      <w:ins w:id="822" w:author="Balázs Rozsenich" w:date="2015-04-30T00:27:00Z">
        <w:r w:rsidR="00791334">
          <w:fldChar w:fldCharType="end"/>
        </w:r>
      </w:ins>
      <w:del w:id="823" w:author="Balázs Rozsenich" w:date="2015-04-30T00:27:00Z">
        <w:r w:rsidR="00BE63ED" w:rsidDel="00791334">
          <w:fldChar w:fldCharType="begin"/>
        </w:r>
        <w:r w:rsidR="00BE63ED" w:rsidDel="00791334">
          <w:delInstrText xml:space="preserve"> REF _Ref417220361 \r \h </w:delInstrText>
        </w:r>
        <w:r w:rsidR="007E1A69" w:rsidDel="00791334">
          <w:delInstrText xml:space="preserve"> \* MERGEFORMAT </w:delInstrText>
        </w:r>
        <w:r w:rsidR="00BE63ED" w:rsidDel="00791334">
          <w:fldChar w:fldCharType="separate"/>
        </w:r>
        <w:r w:rsidR="00071113" w:rsidDel="00791334">
          <w:delText>0</w:delText>
        </w:r>
        <w:r w:rsidR="00BE63ED" w:rsidDel="00791334">
          <w:fldChar w:fldCharType="end"/>
        </w:r>
      </w:del>
      <w:r w:rsidR="00B4106F">
        <w:t xml:space="preserve"> melléklet mutatja be részletesen.</w:t>
      </w:r>
    </w:p>
    <w:p w14:paraId="55CC0EF1" w14:textId="56BBA0AA" w:rsidR="000726F6" w:rsidRDefault="00B4106F" w:rsidP="00B4106F">
      <w:pPr>
        <w:pStyle w:val="ThesisSzveg"/>
      </w:pPr>
      <w:r>
        <w:t>Technikai szempontból az operációs rendszerek és a webböngészők között nem tudtam különbséget tenni. A webalkalmazás minden platformon az elvárások szerint helyesen működött.</w:t>
      </w:r>
      <w:r w:rsidR="00E519FD">
        <w:t xml:space="preserve"> Az alkalmazkodó web dizájn használatával mobiltelefonon és tableten is élvezhető működést értem el.</w:t>
      </w:r>
    </w:p>
    <w:p w14:paraId="106615EF" w14:textId="77777777" w:rsidR="00A163AF" w:rsidRPr="00A163AF" w:rsidRDefault="00A163AF" w:rsidP="00A163AF">
      <w:pPr>
        <w:pStyle w:val="ThesisSzveg"/>
        <w:sectPr w:rsidR="00A163AF" w:rsidRPr="00A163AF" w:rsidSect="00FD5FB2">
          <w:headerReference w:type="default" r:id="rId53"/>
          <w:pgSz w:w="11907" w:h="16839" w:code="9"/>
          <w:pgMar w:top="1701" w:right="1701" w:bottom="1701" w:left="0" w:header="709" w:footer="709" w:gutter="2268"/>
          <w:cols w:space="708"/>
          <w:docGrid w:linePitch="360"/>
        </w:sectPr>
      </w:pPr>
    </w:p>
    <w:p w14:paraId="37643842" w14:textId="77777777" w:rsidR="00E40DAB" w:rsidRDefault="00E40DAB" w:rsidP="000C21EE">
      <w:pPr>
        <w:pStyle w:val="Cmsor1"/>
      </w:pPr>
      <w:bookmarkStart w:id="824" w:name="_Toc418004103"/>
      <w:r w:rsidRPr="00964772">
        <w:lastRenderedPageBreak/>
        <w:t>Összefoglalás</w:t>
      </w:r>
      <w:bookmarkEnd w:id="824"/>
    </w:p>
    <w:p w14:paraId="05D65896" w14:textId="2B60B231" w:rsidR="00986030" w:rsidRPr="00986030" w:rsidRDefault="001F74CC" w:rsidP="00986030">
      <w:pPr>
        <w:pStyle w:val="ThesisSzvegElsBekezds"/>
      </w:pPr>
      <w:r>
        <w:t>Kutatásom arra derített fényt</w:t>
      </w:r>
      <w:r w:rsidR="00986030">
        <w:t>, hogy a magyarországi népszerű szálláskereső portálok csak korlátozott mértékben támogatják a csoportos utazók szállásfoglalási igényeit. A terület ilyen elhanyagoltsága vezérelt a szakdolgozati téma megfogalmazása és a feladat megoldása során. Az általam kitalált koncepció a szokásostól eltérően a szobákat helyezi a szállásfoglalás középpontjába, ezáltal a szobák egy szálláshelyektől független vegyes piacát képezve.</w:t>
      </w:r>
    </w:p>
    <w:p w14:paraId="3D116361" w14:textId="716629F8" w:rsidR="00F73417" w:rsidRDefault="00F73417" w:rsidP="00986030">
      <w:pPr>
        <w:pStyle w:val="ThesisSzveg"/>
        <w:rPr>
          <w:szCs w:val="24"/>
        </w:rPr>
      </w:pPr>
      <w:r>
        <w:rPr>
          <w:szCs w:val="24"/>
        </w:rPr>
        <w:t>A munkám során elkészítettem egy Ruby on Rails alapú webalkalmazást, amely csoportok számára könnyíti meg a szállásfoglalást azáltal, hogy</w:t>
      </w:r>
      <w:r w:rsidR="00961B82">
        <w:rPr>
          <w:szCs w:val="24"/>
        </w:rPr>
        <w:t xml:space="preserve"> egy szoba orientált webshop-szerű működést biztosít</w:t>
      </w:r>
      <w:r>
        <w:rPr>
          <w:szCs w:val="24"/>
        </w:rPr>
        <w:t>. Az elkészült web alkalmazás képes szobák szűrésére</w:t>
      </w:r>
      <w:r w:rsidR="00961B82">
        <w:rPr>
          <w:szCs w:val="24"/>
        </w:rPr>
        <w:t>,</w:t>
      </w:r>
      <w:r>
        <w:rPr>
          <w:szCs w:val="24"/>
        </w:rPr>
        <w:t xml:space="preserve"> keresésére és olyan foglalások feldolgozására, amelyekben több szálláshely szobái szerepelnek egyszerre. Implementáltam az intelligens keresés funkciót, amelyhez </w:t>
      </w:r>
      <w:r w:rsidR="00961B82">
        <w:rPr>
          <w:szCs w:val="24"/>
        </w:rPr>
        <w:t>kialakítottam</w:t>
      </w:r>
      <w:r>
        <w:rPr>
          <w:szCs w:val="24"/>
        </w:rPr>
        <w:t xml:space="preserve"> az optimalizálási modelleket és sikeresen a rendszerhez illesztettem az optimalizálást végrehajtó szoftvert. Mindezek mellett létrehoztam azokat a felületeteket, ahol a szállásadók a szálláshelyeiket és szobáikat szerkeszthetik, illetve a foglalásokat kezelhetik. Az adminisztrátorok számára szerkeszthetővé tettem a rendszerben szereplő törzsadatokat</w:t>
      </w:r>
      <w:r w:rsidR="00961B82">
        <w:rPr>
          <w:szCs w:val="24"/>
        </w:rPr>
        <w:t xml:space="preserve"> és beállításokat</w:t>
      </w:r>
      <w:r>
        <w:rPr>
          <w:szCs w:val="24"/>
        </w:rPr>
        <w:t>.</w:t>
      </w:r>
    </w:p>
    <w:p w14:paraId="140955AC" w14:textId="6F5A1C2A" w:rsidR="00506171" w:rsidRDefault="00986030" w:rsidP="002C22F6">
      <w:pPr>
        <w:pStyle w:val="ThesisSzveg"/>
        <w:rPr>
          <w:szCs w:val="24"/>
        </w:rPr>
      </w:pPr>
      <w:r>
        <w:rPr>
          <w:szCs w:val="24"/>
        </w:rPr>
        <w:t xml:space="preserve">Az elkészült szoftver a tervezés során kialakított feltételeket teljesíti és bír minden elképzelt funkcióval. Sikeresen </w:t>
      </w:r>
      <w:r w:rsidR="00C33CA4">
        <w:rPr>
          <w:szCs w:val="24"/>
        </w:rPr>
        <w:t>oldja meg a csoportos szállásfoglalás egyszerűbbé tételét, amelyben nem csak a létrehozott automatikus szobaajánló funkció, de a letisztult, ugyanakkor modern és szép felület is fontos szerepet játszik.</w:t>
      </w:r>
    </w:p>
    <w:p w14:paraId="45286167" w14:textId="77777777" w:rsidR="00506171" w:rsidRDefault="00506171" w:rsidP="00F03841">
      <w:pPr>
        <w:pStyle w:val="ThesisSzveg"/>
        <w:rPr>
          <w:szCs w:val="24"/>
        </w:rPr>
        <w:sectPr w:rsidR="00506171" w:rsidSect="00FD5FB2">
          <w:headerReference w:type="default" r:id="rId54"/>
          <w:pgSz w:w="11907" w:h="16839" w:code="9"/>
          <w:pgMar w:top="1701" w:right="1701" w:bottom="1701" w:left="0" w:header="709" w:footer="709" w:gutter="2268"/>
          <w:cols w:space="708"/>
          <w:docGrid w:linePitch="360"/>
        </w:sectPr>
      </w:pPr>
    </w:p>
    <w:p w14:paraId="392D95EB" w14:textId="77777777" w:rsidR="00F03841" w:rsidRDefault="00AA7E3A" w:rsidP="00A73828">
      <w:pPr>
        <w:pStyle w:val="ThesisHX"/>
        <w:jc w:val="left"/>
        <w:rPr>
          <w:szCs w:val="24"/>
        </w:rPr>
      </w:pPr>
      <w:bookmarkStart w:id="825" w:name="_Toc418004104"/>
      <w:r w:rsidRPr="00964772">
        <w:rPr>
          <w:szCs w:val="24"/>
        </w:rPr>
        <w:lastRenderedPageBreak/>
        <w:t>Irodalomjegyzék</w:t>
      </w:r>
      <w:bookmarkEnd w:id="825"/>
    </w:p>
    <w:p w14:paraId="5C7C3F1A" w14:textId="0F7521FB" w:rsidR="00535021" w:rsidRPr="00535021" w:rsidRDefault="00582DD1" w:rsidP="007E1A69">
      <w:pPr>
        <w:pStyle w:val="ThesisSzvegElsBekezds"/>
        <w:numPr>
          <w:ilvl w:val="0"/>
          <w:numId w:val="22"/>
        </w:numPr>
      </w:pPr>
      <w:r>
        <w:t xml:space="preserve">BERTÓK, B., KOVÁCS, Z. (2011). Gyártórendszerek modellezése: </w:t>
      </w:r>
      <w:r w:rsidRPr="00582DD1">
        <w:rPr>
          <w:i/>
        </w:rPr>
        <w:t>Lineáris programozás</w:t>
      </w:r>
      <w:r>
        <w:t>.</w:t>
      </w:r>
      <w:r w:rsidRPr="00582DD1">
        <w:t xml:space="preserve"> </w:t>
      </w:r>
      <w:r>
        <w:t>Typotex, Veszprém</w:t>
      </w:r>
    </w:p>
    <w:p w14:paraId="336F132C" w14:textId="0AA529E4" w:rsidR="00535021" w:rsidRDefault="00535021" w:rsidP="007E1A69">
      <w:pPr>
        <w:pStyle w:val="ThesisSzvegElsBekezds"/>
        <w:numPr>
          <w:ilvl w:val="0"/>
          <w:numId w:val="22"/>
        </w:numPr>
        <w:rPr>
          <w:i/>
        </w:rPr>
      </w:pPr>
      <w:r w:rsidRPr="00535021">
        <w:t>http://en.wikipedia.org/wiki/Mathematical_optimization</w:t>
      </w:r>
      <w:r>
        <w:t xml:space="preserve"> (letöltés dátuma 2015. április 17.) </w:t>
      </w:r>
      <w:r w:rsidRPr="00535021">
        <w:rPr>
          <w:i/>
        </w:rPr>
        <w:t>Optimization problems</w:t>
      </w:r>
    </w:p>
    <w:p w14:paraId="0E6F7D82" w14:textId="160647F4" w:rsidR="00535021" w:rsidRPr="00535021" w:rsidRDefault="00535021" w:rsidP="00A571DC">
      <w:pPr>
        <w:pStyle w:val="ThesisSzveg"/>
        <w:numPr>
          <w:ilvl w:val="0"/>
          <w:numId w:val="22"/>
        </w:numPr>
        <w:ind w:left="851" w:hanging="491"/>
      </w:pPr>
      <w:r w:rsidRPr="00535021">
        <w:t>http://www.mitrikitti.fi/opthist.html</w:t>
      </w:r>
      <w:r w:rsidR="004B627C">
        <w:t xml:space="preserve"> MITRI K.</w:t>
      </w:r>
      <w:r>
        <w:t xml:space="preserve"> (</w:t>
      </w:r>
      <w:r w:rsidR="00434669">
        <w:t>letöltés dátuma 2015. április 17</w:t>
      </w:r>
      <w:r>
        <w:t xml:space="preserve">.) </w:t>
      </w:r>
      <w:r>
        <w:rPr>
          <w:i/>
        </w:rPr>
        <w:t>History of Optimization</w:t>
      </w:r>
    </w:p>
    <w:p w14:paraId="67597AA2" w14:textId="22C7497F" w:rsidR="00535021" w:rsidRPr="00535021" w:rsidRDefault="00535021" w:rsidP="00A571DC">
      <w:pPr>
        <w:pStyle w:val="ThesisSzveg"/>
        <w:numPr>
          <w:ilvl w:val="0"/>
          <w:numId w:val="22"/>
        </w:numPr>
        <w:ind w:left="851" w:hanging="491"/>
      </w:pPr>
      <w:r w:rsidRPr="00535021">
        <w:t>http://en.wikipedia.org/wiki/Linear_programming</w:t>
      </w:r>
      <w:r>
        <w:t xml:space="preserve"> (</w:t>
      </w:r>
      <w:r w:rsidR="00434669">
        <w:t>letöltés dátuma 2015. április 17</w:t>
      </w:r>
      <w:r>
        <w:t xml:space="preserve">.) </w:t>
      </w:r>
      <w:r>
        <w:rPr>
          <w:i/>
        </w:rPr>
        <w:t>Linear programming</w:t>
      </w:r>
    </w:p>
    <w:p w14:paraId="7C551585" w14:textId="4D8AC863" w:rsidR="00535021" w:rsidRPr="00535021" w:rsidRDefault="00535021" w:rsidP="00A571DC">
      <w:pPr>
        <w:pStyle w:val="ThesisSzveg"/>
        <w:numPr>
          <w:ilvl w:val="0"/>
          <w:numId w:val="22"/>
        </w:numPr>
        <w:ind w:left="851" w:hanging="491"/>
      </w:pPr>
      <w:r w:rsidRPr="00535021">
        <w:t>http://en.wikipedia.org/wiki/Nonlinear_programming</w:t>
      </w:r>
      <w:r>
        <w:t xml:space="preserve"> (</w:t>
      </w:r>
      <w:r w:rsidR="00434669">
        <w:t>letöltés dátuma 2015. április 17</w:t>
      </w:r>
      <w:r>
        <w:t xml:space="preserve">.) </w:t>
      </w:r>
      <w:r>
        <w:rPr>
          <w:i/>
        </w:rPr>
        <w:t>Nonlinear programming</w:t>
      </w:r>
    </w:p>
    <w:p w14:paraId="470F8D5B" w14:textId="46D9DFFA" w:rsidR="00535021" w:rsidRDefault="004B627C" w:rsidP="00A571DC">
      <w:pPr>
        <w:pStyle w:val="ThesisSzveg"/>
        <w:numPr>
          <w:ilvl w:val="0"/>
          <w:numId w:val="22"/>
        </w:numPr>
        <w:ind w:left="851" w:hanging="491"/>
      </w:pPr>
      <w:r w:rsidRPr="004B627C">
        <w:t>http://www.postgresql.org/about/</w:t>
      </w:r>
      <w:r>
        <w:t xml:space="preserve"> (</w:t>
      </w:r>
      <w:r w:rsidR="00434669">
        <w:t>letöltés dátuma 2015. április 17</w:t>
      </w:r>
      <w:r>
        <w:t xml:space="preserve">.) </w:t>
      </w:r>
      <w:r>
        <w:rPr>
          <w:i/>
        </w:rPr>
        <w:t>About</w:t>
      </w:r>
    </w:p>
    <w:p w14:paraId="26D2B723" w14:textId="61E0E1BA" w:rsidR="004B627C" w:rsidRDefault="004B627C" w:rsidP="00A571DC">
      <w:pPr>
        <w:pStyle w:val="ThesisSzveg"/>
        <w:numPr>
          <w:ilvl w:val="0"/>
          <w:numId w:val="22"/>
        </w:numPr>
        <w:ind w:left="851" w:hanging="491"/>
      </w:pPr>
      <w:r w:rsidRPr="004B627C">
        <w:t>http://ampl.com/products/ampl/</w:t>
      </w:r>
      <w:r>
        <w:t xml:space="preserve"> (</w:t>
      </w:r>
      <w:r w:rsidR="00434669">
        <w:t>letöltés dátuma 2015. április 17</w:t>
      </w:r>
      <w:r>
        <w:t xml:space="preserve">.) </w:t>
      </w:r>
      <w:r>
        <w:rPr>
          <w:i/>
        </w:rPr>
        <w:t>AMPL</w:t>
      </w:r>
    </w:p>
    <w:p w14:paraId="49690F35" w14:textId="344C0D33" w:rsidR="004B627C" w:rsidRDefault="004B627C" w:rsidP="00A571DC">
      <w:pPr>
        <w:pStyle w:val="ThesisSzveg"/>
        <w:numPr>
          <w:ilvl w:val="0"/>
          <w:numId w:val="22"/>
        </w:numPr>
        <w:ind w:left="851" w:hanging="491"/>
      </w:pPr>
      <w:r w:rsidRPr="004B627C">
        <w:t>http://ampl.com/products/solvers/open-source/</w:t>
      </w:r>
      <w:r>
        <w:t xml:space="preserve"> (</w:t>
      </w:r>
      <w:r w:rsidR="00434669">
        <w:t>letöltés dátuma 2015. április 17</w:t>
      </w:r>
      <w:r>
        <w:t xml:space="preserve">.) </w:t>
      </w:r>
      <w:r>
        <w:rPr>
          <w:i/>
        </w:rPr>
        <w:t>Nonlinear solvers</w:t>
      </w:r>
    </w:p>
    <w:p w14:paraId="10A31CB4" w14:textId="597AC19B" w:rsidR="004B627C" w:rsidRDefault="004B627C" w:rsidP="00A571DC">
      <w:pPr>
        <w:pStyle w:val="ThesisSzveg"/>
        <w:numPr>
          <w:ilvl w:val="0"/>
          <w:numId w:val="22"/>
        </w:numPr>
        <w:ind w:left="851" w:hanging="491"/>
      </w:pPr>
      <w:r w:rsidRPr="004B627C">
        <w:t>http://www.uzletresz.hu/vallalkozas/20120206-budapesti-iroda-nyitasat-tervezi-a-bookingcom.html</w:t>
      </w:r>
      <w:r>
        <w:t xml:space="preserve"> [ORIGO] (</w:t>
      </w:r>
      <w:r w:rsidR="00434669">
        <w:t>letöltés dátuma 2015. április 17</w:t>
      </w:r>
      <w:r>
        <w:t xml:space="preserve">.) </w:t>
      </w:r>
      <w:r>
        <w:rPr>
          <w:i/>
        </w:rPr>
        <w:t>Budapesti irodát nyit a Booking.com</w:t>
      </w:r>
    </w:p>
    <w:p w14:paraId="4CC95083" w14:textId="4AC4F5A0" w:rsidR="00A571DC" w:rsidRDefault="00A571DC" w:rsidP="00A571DC">
      <w:pPr>
        <w:pStyle w:val="ThesisSzveg"/>
        <w:numPr>
          <w:ilvl w:val="0"/>
          <w:numId w:val="22"/>
        </w:numPr>
        <w:ind w:left="851" w:hanging="491"/>
      </w:pPr>
      <w:r w:rsidRPr="00A571DC">
        <w:t>http://hu.wikipedia.org/wiki/Szallas.hu</w:t>
      </w:r>
      <w:r>
        <w:t xml:space="preserve"> (</w:t>
      </w:r>
      <w:r w:rsidR="00434669">
        <w:t>letöltés dátuma 2015. április 17</w:t>
      </w:r>
      <w:r>
        <w:t xml:space="preserve">.) </w:t>
      </w:r>
      <w:r>
        <w:rPr>
          <w:i/>
        </w:rPr>
        <w:t>Szallas.hu</w:t>
      </w:r>
    </w:p>
    <w:p w14:paraId="589A9D73" w14:textId="0B62D462" w:rsidR="00A571DC" w:rsidRDefault="000A1E2E" w:rsidP="000A1E2E">
      <w:pPr>
        <w:pStyle w:val="ThesisSzveg"/>
        <w:numPr>
          <w:ilvl w:val="0"/>
          <w:numId w:val="22"/>
        </w:numPr>
        <w:ind w:left="851" w:hanging="491"/>
      </w:pPr>
      <w:r w:rsidRPr="000A1E2E">
        <w:t>http://guides.rubyonrails.org/association_basics.html</w:t>
      </w:r>
      <w:r>
        <w:t xml:space="preserve"> (</w:t>
      </w:r>
      <w:r w:rsidR="00434669">
        <w:t>letöltés dátuma 2015. április 17</w:t>
      </w:r>
      <w:r>
        <w:t xml:space="preserve">.) </w:t>
      </w:r>
      <w:r w:rsidRPr="000A1E2E">
        <w:rPr>
          <w:i/>
        </w:rPr>
        <w:t>Active Record Associations</w:t>
      </w:r>
    </w:p>
    <w:p w14:paraId="1AA75727" w14:textId="5936A457" w:rsidR="005045DB" w:rsidRDefault="005045DB" w:rsidP="00447B56">
      <w:pPr>
        <w:pStyle w:val="ThesisSzveg"/>
        <w:numPr>
          <w:ilvl w:val="0"/>
          <w:numId w:val="22"/>
        </w:numPr>
        <w:ind w:left="851" w:hanging="491"/>
      </w:pPr>
      <w:r w:rsidRPr="005045DB">
        <w:t>http://en.wikipedia.org/wiki/Ruby_on_Rails#History</w:t>
      </w:r>
      <w:r>
        <w:t xml:space="preserve"> </w:t>
      </w:r>
      <w:r w:rsidR="00447B56">
        <w:t>(</w:t>
      </w:r>
      <w:r w:rsidR="00434669">
        <w:t>letöltés dátuma 2015. április 17</w:t>
      </w:r>
      <w:r w:rsidR="00447B56">
        <w:t xml:space="preserve">.) </w:t>
      </w:r>
      <w:r>
        <w:rPr>
          <w:i/>
        </w:rPr>
        <w:t>Ruby on Rails</w:t>
      </w:r>
    </w:p>
    <w:p w14:paraId="539D2895" w14:textId="479404CA" w:rsidR="005045DB" w:rsidRDefault="005045DB" w:rsidP="00447B56">
      <w:pPr>
        <w:pStyle w:val="ThesisSzveg"/>
        <w:numPr>
          <w:ilvl w:val="0"/>
          <w:numId w:val="22"/>
        </w:numPr>
        <w:ind w:left="851" w:hanging="491"/>
      </w:pPr>
      <w:r w:rsidRPr="005045DB">
        <w:t>http://railsapps.github.io/what-is-ruby-rails.html</w:t>
      </w:r>
      <w:r>
        <w:t xml:space="preserve"> </w:t>
      </w:r>
      <w:r w:rsidR="00447B56">
        <w:t>(letöltés dátuma 2015. április 1</w:t>
      </w:r>
      <w:r w:rsidR="00434669">
        <w:t>7</w:t>
      </w:r>
      <w:r w:rsidR="00447B56">
        <w:t>.)</w:t>
      </w:r>
      <w:r>
        <w:t xml:space="preserve"> </w:t>
      </w:r>
      <w:r>
        <w:rPr>
          <w:i/>
        </w:rPr>
        <w:t>What is Ruby on Rails?</w:t>
      </w:r>
    </w:p>
    <w:p w14:paraId="3C8DFF48" w14:textId="4AA3901D" w:rsidR="005045DB" w:rsidRDefault="00447B56" w:rsidP="00447B56">
      <w:pPr>
        <w:pStyle w:val="ThesisSzveg"/>
        <w:numPr>
          <w:ilvl w:val="0"/>
          <w:numId w:val="22"/>
        </w:numPr>
        <w:ind w:left="851" w:hanging="491"/>
      </w:pPr>
      <w:r w:rsidRPr="00447B56">
        <w:lastRenderedPageBreak/>
        <w:t>http://www.google.com/trends/explore#q=ruby%20on%20rails%2C%20laravel%2C%20nodejs%2C%20jsf%2C%20angularjs&amp;cmpt=q&amp;tz=</w:t>
      </w:r>
      <w:r>
        <w:t xml:space="preserve"> </w:t>
      </w:r>
      <w:r w:rsidR="00434669">
        <w:t xml:space="preserve">(letöltés dátuma 2015. április 17.) </w:t>
      </w:r>
      <w:r>
        <w:t>Google</w:t>
      </w:r>
      <w:r w:rsidRPr="00447B56">
        <w:t xml:space="preserve"> Trends</w:t>
      </w:r>
      <w:r>
        <w:t xml:space="preserve">: </w:t>
      </w:r>
      <w:r>
        <w:rPr>
          <w:i/>
        </w:rPr>
        <w:t>Összehasonlítás: ruby on rails, laravel, nodejs, jsf, angularjs</w:t>
      </w:r>
    </w:p>
    <w:p w14:paraId="5D837741" w14:textId="5DA2A4D9" w:rsidR="00434669" w:rsidRDefault="00434669" w:rsidP="00434669">
      <w:pPr>
        <w:pStyle w:val="ThesisSzveg"/>
        <w:numPr>
          <w:ilvl w:val="0"/>
          <w:numId w:val="22"/>
        </w:numPr>
      </w:pPr>
      <w:r w:rsidRPr="00434669">
        <w:t>https://www.ruby-lang.org/en/</w:t>
      </w:r>
      <w:r>
        <w:t xml:space="preserve"> (letöltés dátuma 2015. április 18.) </w:t>
      </w:r>
      <w:r>
        <w:rPr>
          <w:i/>
        </w:rPr>
        <w:t>Ruby is…</w:t>
      </w:r>
    </w:p>
    <w:p w14:paraId="4269A433" w14:textId="2D07E61B" w:rsidR="00E257D0" w:rsidRDefault="00434669" w:rsidP="00810BC5">
      <w:pPr>
        <w:pStyle w:val="ThesisSzveg"/>
        <w:numPr>
          <w:ilvl w:val="0"/>
          <w:numId w:val="22"/>
        </w:numPr>
      </w:pPr>
      <w:r w:rsidRPr="00434669">
        <w:t>http://en.wikipedia.org/wiki/Yukihiro_Matsumoto</w:t>
      </w:r>
      <w:r>
        <w:t xml:space="preserve"> (letöltés dátuma 2015. április 18.) </w:t>
      </w:r>
      <w:r w:rsidRPr="00434669">
        <w:rPr>
          <w:i/>
        </w:rPr>
        <w:t>Yukihiro Matsumoto</w:t>
      </w:r>
      <w:r w:rsidR="00E257D0">
        <w:br w:type="page"/>
      </w:r>
    </w:p>
    <w:p w14:paraId="69CD0E9E" w14:textId="77777777" w:rsidR="00E257D0" w:rsidRDefault="00E257D0" w:rsidP="00A73828">
      <w:pPr>
        <w:pStyle w:val="ThesisHX"/>
        <w:jc w:val="left"/>
      </w:pPr>
      <w:bookmarkStart w:id="826" w:name="_Toc418004105"/>
      <w:bookmarkStart w:id="827" w:name="_GoBack"/>
      <w:bookmarkEnd w:id="827"/>
      <w:r>
        <w:lastRenderedPageBreak/>
        <w:t>Ábrajegyzék</w:t>
      </w:r>
      <w:bookmarkEnd w:id="826"/>
    </w:p>
    <w:p w14:paraId="28D2DC77" w14:textId="77777777" w:rsidR="00C53A21" w:rsidRPr="00C53A21" w:rsidRDefault="00E257D0">
      <w:pPr>
        <w:pStyle w:val="brajegyzk"/>
        <w:tabs>
          <w:tab w:val="right" w:leader="dot" w:pos="7928"/>
        </w:tabs>
        <w:rPr>
          <w:ins w:id="828" w:author="Rozsenich Balázs" w:date="2015-04-28T18:01:00Z"/>
          <w:rFonts w:ascii="Times New Roman" w:eastAsiaTheme="minorEastAsia" w:hAnsi="Times New Roman" w:cs="Times New Roman"/>
          <w:noProof/>
          <w:sz w:val="24"/>
          <w:szCs w:val="24"/>
          <w:lang w:eastAsia="hu-HU"/>
          <w:rPrChange w:id="829" w:author="Rozsenich Balázs" w:date="2015-04-28T18:01:00Z">
            <w:rPr>
              <w:ins w:id="830" w:author="Rozsenich Balázs" w:date="2015-04-28T18:01:00Z"/>
              <w:rFonts w:eastAsiaTheme="minorEastAsia" w:cstheme="minorBidi"/>
              <w:noProof/>
              <w:lang w:eastAsia="hu-HU"/>
            </w:rPr>
          </w:rPrChange>
        </w:rPr>
      </w:pPr>
      <w:r w:rsidRPr="009E5DBB">
        <w:rPr>
          <w:rFonts w:ascii="Times New Roman" w:hAnsi="Times New Roman" w:cs="Times New Roman"/>
          <w:sz w:val="24"/>
          <w:szCs w:val="24"/>
        </w:rPr>
        <w:fldChar w:fldCharType="begin"/>
      </w:r>
      <w:r w:rsidRPr="00C53A21">
        <w:rPr>
          <w:rFonts w:ascii="Times New Roman" w:hAnsi="Times New Roman" w:cs="Times New Roman"/>
          <w:sz w:val="24"/>
          <w:szCs w:val="24"/>
        </w:rPr>
        <w:instrText xml:space="preserve"> TOC \f F \h \z \c "ábra" </w:instrText>
      </w:r>
      <w:r w:rsidRPr="009E5DBB">
        <w:rPr>
          <w:rFonts w:ascii="Times New Roman" w:hAnsi="Times New Roman" w:cs="Times New Roman"/>
          <w:sz w:val="24"/>
          <w:szCs w:val="24"/>
          <w:rPrChange w:id="831" w:author="Rozsenich Balázs" w:date="2015-04-28T18:01:00Z">
            <w:rPr>
              <w:rFonts w:ascii="Times New Roman" w:hAnsi="Times New Roman" w:cs="Times New Roman"/>
              <w:sz w:val="24"/>
              <w:szCs w:val="24"/>
            </w:rPr>
          </w:rPrChange>
        </w:rPr>
        <w:fldChar w:fldCharType="separate"/>
      </w:r>
      <w:ins w:id="832" w:author="Rozsenich Balázs" w:date="2015-04-28T18:01:00Z">
        <w:r w:rsidR="00C53A21" w:rsidRPr="00C53A21">
          <w:rPr>
            <w:rStyle w:val="Hiperhivatkozs"/>
            <w:rFonts w:ascii="Times New Roman" w:hAnsi="Times New Roman" w:cs="Times New Roman"/>
            <w:noProof/>
            <w:sz w:val="24"/>
            <w:szCs w:val="24"/>
            <w:rPrChange w:id="833" w:author="Rozsenich Balázs" w:date="2015-04-28T18:01:00Z">
              <w:rPr>
                <w:rStyle w:val="Hiperhivatkozs"/>
                <w:noProof/>
              </w:rPr>
            </w:rPrChange>
          </w:rPr>
          <w:fldChar w:fldCharType="begin"/>
        </w:r>
        <w:r w:rsidR="00C53A21" w:rsidRPr="00C53A21">
          <w:rPr>
            <w:rStyle w:val="Hiperhivatkozs"/>
            <w:rFonts w:ascii="Times New Roman" w:hAnsi="Times New Roman" w:cs="Times New Roman"/>
            <w:noProof/>
            <w:sz w:val="24"/>
            <w:szCs w:val="24"/>
            <w:rPrChange w:id="834" w:author="Rozsenich Balázs" w:date="2015-04-28T18:01:00Z">
              <w:rPr>
                <w:rStyle w:val="Hiperhivatkozs"/>
                <w:noProof/>
              </w:rPr>
            </w:rPrChange>
          </w:rPr>
          <w:instrText xml:space="preserve"> </w:instrText>
        </w:r>
        <w:r w:rsidR="00C53A21" w:rsidRPr="00C53A21">
          <w:rPr>
            <w:rFonts w:ascii="Times New Roman" w:hAnsi="Times New Roman" w:cs="Times New Roman"/>
            <w:noProof/>
            <w:sz w:val="24"/>
            <w:szCs w:val="24"/>
            <w:rPrChange w:id="835" w:author="Rozsenich Balázs" w:date="2015-04-28T18:01:00Z">
              <w:rPr>
                <w:noProof/>
              </w:rPr>
            </w:rPrChange>
          </w:rPr>
          <w:instrText>HYPERLINK \l "_Toc418007421"</w:instrText>
        </w:r>
        <w:r w:rsidR="00C53A21" w:rsidRPr="00C53A21">
          <w:rPr>
            <w:rStyle w:val="Hiperhivatkozs"/>
            <w:rFonts w:ascii="Times New Roman" w:hAnsi="Times New Roman" w:cs="Times New Roman"/>
            <w:noProof/>
            <w:sz w:val="24"/>
            <w:szCs w:val="24"/>
            <w:rPrChange w:id="836" w:author="Rozsenich Balázs" w:date="2015-04-28T18:01:00Z">
              <w:rPr>
                <w:rStyle w:val="Hiperhivatkozs"/>
                <w:noProof/>
              </w:rPr>
            </w:rPrChange>
          </w:rPr>
          <w:instrText xml:space="preserve"> </w:instrText>
        </w:r>
        <w:r w:rsidR="00C53A21" w:rsidRPr="00C53A21">
          <w:rPr>
            <w:rStyle w:val="Hiperhivatkozs"/>
            <w:rFonts w:ascii="Times New Roman" w:hAnsi="Times New Roman" w:cs="Times New Roman"/>
            <w:noProof/>
            <w:sz w:val="24"/>
            <w:szCs w:val="24"/>
            <w:rPrChange w:id="837" w:author="Rozsenich Balázs" w:date="2015-04-28T18:01:00Z">
              <w:rPr>
                <w:rStyle w:val="Hiperhivatkozs"/>
                <w:noProof/>
              </w:rPr>
            </w:rPrChange>
          </w:rPr>
          <w:fldChar w:fldCharType="separate"/>
        </w:r>
        <w:r w:rsidR="00C53A21" w:rsidRPr="00C53A21">
          <w:rPr>
            <w:rStyle w:val="Hiperhivatkozs"/>
            <w:rFonts w:ascii="Times New Roman" w:hAnsi="Times New Roman" w:cs="Times New Roman"/>
            <w:noProof/>
            <w:sz w:val="24"/>
            <w:szCs w:val="24"/>
            <w:rPrChange w:id="838" w:author="Rozsenich Balázs" w:date="2015-04-28T18:01:00Z">
              <w:rPr>
                <w:rStyle w:val="Hiperhivatkozs"/>
                <w:noProof/>
              </w:rPr>
            </w:rPrChange>
          </w:rPr>
          <w:t>6.1 ábra Szobafoglalás folyamata</w:t>
        </w:r>
        <w:r w:rsidR="00C53A21" w:rsidRPr="00C53A21">
          <w:rPr>
            <w:rFonts w:ascii="Times New Roman" w:hAnsi="Times New Roman" w:cs="Times New Roman"/>
            <w:noProof/>
            <w:webHidden/>
            <w:sz w:val="24"/>
            <w:szCs w:val="24"/>
            <w:rPrChange w:id="839" w:author="Rozsenich Balázs" w:date="2015-04-28T18:01:00Z">
              <w:rPr>
                <w:noProof/>
                <w:webHidden/>
              </w:rPr>
            </w:rPrChange>
          </w:rPr>
          <w:tab/>
        </w:r>
        <w:r w:rsidR="00C53A21" w:rsidRPr="00C53A21">
          <w:rPr>
            <w:rFonts w:ascii="Times New Roman" w:hAnsi="Times New Roman" w:cs="Times New Roman"/>
            <w:noProof/>
            <w:webHidden/>
            <w:sz w:val="24"/>
            <w:szCs w:val="24"/>
            <w:rPrChange w:id="840" w:author="Rozsenich Balázs" w:date="2015-04-28T18:01:00Z">
              <w:rPr>
                <w:noProof/>
                <w:webHidden/>
              </w:rPr>
            </w:rPrChange>
          </w:rPr>
          <w:fldChar w:fldCharType="begin"/>
        </w:r>
        <w:r w:rsidR="00C53A21" w:rsidRPr="00C53A21">
          <w:rPr>
            <w:rFonts w:ascii="Times New Roman" w:hAnsi="Times New Roman" w:cs="Times New Roman"/>
            <w:noProof/>
            <w:webHidden/>
            <w:sz w:val="24"/>
            <w:szCs w:val="24"/>
            <w:rPrChange w:id="841" w:author="Rozsenich Balázs" w:date="2015-04-28T18:01:00Z">
              <w:rPr>
                <w:noProof/>
                <w:webHidden/>
              </w:rPr>
            </w:rPrChange>
          </w:rPr>
          <w:instrText xml:space="preserve"> PAGEREF _Toc418007421 \h </w:instrText>
        </w:r>
      </w:ins>
      <w:r w:rsidR="00C53A21" w:rsidRPr="00C53A21">
        <w:rPr>
          <w:rFonts w:ascii="Times New Roman" w:hAnsi="Times New Roman" w:cs="Times New Roman"/>
          <w:noProof/>
          <w:webHidden/>
          <w:sz w:val="24"/>
          <w:szCs w:val="24"/>
          <w:rPrChange w:id="842" w:author="Rozsenich Balázs" w:date="2015-04-28T18:01:00Z">
            <w:rPr>
              <w:rFonts w:ascii="Times New Roman" w:hAnsi="Times New Roman" w:cs="Times New Roman"/>
              <w:noProof/>
              <w:webHidden/>
              <w:sz w:val="24"/>
              <w:szCs w:val="24"/>
            </w:rPr>
          </w:rPrChange>
        </w:rPr>
      </w:r>
      <w:r w:rsidR="00C53A21" w:rsidRPr="00C53A21">
        <w:rPr>
          <w:rFonts w:ascii="Times New Roman" w:hAnsi="Times New Roman" w:cs="Times New Roman"/>
          <w:noProof/>
          <w:webHidden/>
          <w:sz w:val="24"/>
          <w:szCs w:val="24"/>
          <w:rPrChange w:id="843" w:author="Rozsenich Balázs" w:date="2015-04-28T18:01:00Z">
            <w:rPr>
              <w:noProof/>
              <w:webHidden/>
            </w:rPr>
          </w:rPrChange>
        </w:rPr>
        <w:fldChar w:fldCharType="separate"/>
      </w:r>
      <w:ins w:id="844" w:author="Balázs Rozsenich" w:date="2015-04-30T00:34:00Z">
        <w:r w:rsidR="0004568F">
          <w:rPr>
            <w:rFonts w:ascii="Times New Roman" w:hAnsi="Times New Roman" w:cs="Times New Roman"/>
            <w:noProof/>
            <w:webHidden/>
            <w:sz w:val="24"/>
            <w:szCs w:val="24"/>
          </w:rPr>
          <w:t>18</w:t>
        </w:r>
      </w:ins>
      <w:ins w:id="845" w:author="Rozsenich Balázs" w:date="2015-04-28T18:01:00Z">
        <w:r w:rsidR="00C53A21" w:rsidRPr="00C53A21">
          <w:rPr>
            <w:rFonts w:ascii="Times New Roman" w:hAnsi="Times New Roman" w:cs="Times New Roman"/>
            <w:noProof/>
            <w:webHidden/>
            <w:sz w:val="24"/>
            <w:szCs w:val="24"/>
            <w:rPrChange w:id="846" w:author="Rozsenich Balázs" w:date="2015-04-28T18:01:00Z">
              <w:rPr>
                <w:noProof/>
                <w:webHidden/>
              </w:rPr>
            </w:rPrChange>
          </w:rPr>
          <w:fldChar w:fldCharType="end"/>
        </w:r>
        <w:r w:rsidR="00C53A21" w:rsidRPr="00C53A21">
          <w:rPr>
            <w:rStyle w:val="Hiperhivatkozs"/>
            <w:rFonts w:ascii="Times New Roman" w:hAnsi="Times New Roman" w:cs="Times New Roman"/>
            <w:noProof/>
            <w:sz w:val="24"/>
            <w:szCs w:val="24"/>
            <w:rPrChange w:id="847" w:author="Rozsenich Balázs" w:date="2015-04-28T18:01:00Z">
              <w:rPr>
                <w:rStyle w:val="Hiperhivatkozs"/>
                <w:noProof/>
              </w:rPr>
            </w:rPrChange>
          </w:rPr>
          <w:fldChar w:fldCharType="end"/>
        </w:r>
      </w:ins>
    </w:p>
    <w:p w14:paraId="3C607FB9" w14:textId="77777777" w:rsidR="00C53A21" w:rsidRPr="00C53A21" w:rsidRDefault="00C53A21">
      <w:pPr>
        <w:pStyle w:val="brajegyzk"/>
        <w:tabs>
          <w:tab w:val="right" w:leader="dot" w:pos="7928"/>
        </w:tabs>
        <w:rPr>
          <w:ins w:id="848" w:author="Rozsenich Balázs" w:date="2015-04-28T18:01:00Z"/>
          <w:rFonts w:ascii="Times New Roman" w:eastAsiaTheme="minorEastAsia" w:hAnsi="Times New Roman" w:cs="Times New Roman"/>
          <w:noProof/>
          <w:sz w:val="24"/>
          <w:szCs w:val="24"/>
          <w:lang w:eastAsia="hu-HU"/>
          <w:rPrChange w:id="849" w:author="Rozsenich Balázs" w:date="2015-04-28T18:01:00Z">
            <w:rPr>
              <w:ins w:id="850" w:author="Rozsenich Balázs" w:date="2015-04-28T18:01:00Z"/>
              <w:rFonts w:eastAsiaTheme="minorEastAsia" w:cstheme="minorBidi"/>
              <w:noProof/>
              <w:lang w:eastAsia="hu-HU"/>
            </w:rPr>
          </w:rPrChange>
        </w:rPr>
      </w:pPr>
      <w:ins w:id="851" w:author="Rozsenich Balázs" w:date="2015-04-28T18:01:00Z">
        <w:r w:rsidRPr="00C53A21">
          <w:rPr>
            <w:rStyle w:val="Hiperhivatkozs"/>
            <w:rFonts w:ascii="Times New Roman" w:hAnsi="Times New Roman" w:cs="Times New Roman"/>
            <w:noProof/>
            <w:sz w:val="24"/>
            <w:szCs w:val="24"/>
            <w:rPrChange w:id="852" w:author="Rozsenich Balázs" w:date="2015-04-28T18:01:00Z">
              <w:rPr>
                <w:rStyle w:val="Hiperhivatkozs"/>
                <w:noProof/>
              </w:rPr>
            </w:rPrChange>
          </w:rPr>
          <w:fldChar w:fldCharType="begin"/>
        </w:r>
        <w:r w:rsidRPr="00C53A21">
          <w:rPr>
            <w:rStyle w:val="Hiperhivatkozs"/>
            <w:rFonts w:ascii="Times New Roman" w:hAnsi="Times New Roman" w:cs="Times New Roman"/>
            <w:noProof/>
            <w:sz w:val="24"/>
            <w:szCs w:val="24"/>
            <w:rPrChange w:id="853" w:author="Rozsenich Balázs" w:date="2015-04-28T18:01:00Z">
              <w:rPr>
                <w:rStyle w:val="Hiperhivatkozs"/>
                <w:noProof/>
              </w:rPr>
            </w:rPrChange>
          </w:rPr>
          <w:instrText xml:space="preserve"> </w:instrText>
        </w:r>
        <w:r w:rsidRPr="00C53A21">
          <w:rPr>
            <w:rFonts w:ascii="Times New Roman" w:hAnsi="Times New Roman" w:cs="Times New Roman"/>
            <w:noProof/>
            <w:sz w:val="24"/>
            <w:szCs w:val="24"/>
            <w:rPrChange w:id="854" w:author="Rozsenich Balázs" w:date="2015-04-28T18:01:00Z">
              <w:rPr>
                <w:noProof/>
              </w:rPr>
            </w:rPrChange>
          </w:rPr>
          <w:instrText>HYPERLINK \l "_Toc418007422"</w:instrText>
        </w:r>
        <w:r w:rsidRPr="00C53A21">
          <w:rPr>
            <w:rStyle w:val="Hiperhivatkozs"/>
            <w:rFonts w:ascii="Times New Roman" w:hAnsi="Times New Roman" w:cs="Times New Roman"/>
            <w:noProof/>
            <w:sz w:val="24"/>
            <w:szCs w:val="24"/>
            <w:rPrChange w:id="855" w:author="Rozsenich Balázs" w:date="2015-04-28T18:01:00Z">
              <w:rPr>
                <w:rStyle w:val="Hiperhivatkozs"/>
                <w:noProof/>
              </w:rPr>
            </w:rPrChange>
          </w:rPr>
          <w:instrText xml:space="preserve"> </w:instrText>
        </w:r>
        <w:r w:rsidRPr="00C53A21">
          <w:rPr>
            <w:rStyle w:val="Hiperhivatkozs"/>
            <w:rFonts w:ascii="Times New Roman" w:hAnsi="Times New Roman" w:cs="Times New Roman"/>
            <w:noProof/>
            <w:sz w:val="24"/>
            <w:szCs w:val="24"/>
            <w:rPrChange w:id="856" w:author="Rozsenich Balázs" w:date="2015-04-28T18:01:00Z">
              <w:rPr>
                <w:rStyle w:val="Hiperhivatkozs"/>
                <w:noProof/>
              </w:rPr>
            </w:rPrChange>
          </w:rPr>
          <w:fldChar w:fldCharType="separate"/>
        </w:r>
        <w:r w:rsidRPr="00C53A21">
          <w:rPr>
            <w:rStyle w:val="Hiperhivatkozs"/>
            <w:rFonts w:ascii="Times New Roman" w:hAnsi="Times New Roman" w:cs="Times New Roman"/>
            <w:noProof/>
            <w:sz w:val="24"/>
            <w:szCs w:val="24"/>
            <w:rPrChange w:id="857" w:author="Rozsenich Balázs" w:date="2015-04-28T18:01:00Z">
              <w:rPr>
                <w:rStyle w:val="Hiperhivatkozs"/>
                <w:noProof/>
              </w:rPr>
            </w:rPrChange>
          </w:rPr>
          <w:t>6.2 ábra Foglalás visszaigazolás folyamata</w:t>
        </w:r>
        <w:r w:rsidRPr="00C53A21">
          <w:rPr>
            <w:rFonts w:ascii="Times New Roman" w:hAnsi="Times New Roman" w:cs="Times New Roman"/>
            <w:noProof/>
            <w:webHidden/>
            <w:sz w:val="24"/>
            <w:szCs w:val="24"/>
            <w:rPrChange w:id="858" w:author="Rozsenich Balázs" w:date="2015-04-28T18:01:00Z">
              <w:rPr>
                <w:noProof/>
                <w:webHidden/>
              </w:rPr>
            </w:rPrChange>
          </w:rPr>
          <w:tab/>
        </w:r>
        <w:r w:rsidRPr="00C53A21">
          <w:rPr>
            <w:rFonts w:ascii="Times New Roman" w:hAnsi="Times New Roman" w:cs="Times New Roman"/>
            <w:noProof/>
            <w:webHidden/>
            <w:sz w:val="24"/>
            <w:szCs w:val="24"/>
            <w:rPrChange w:id="859" w:author="Rozsenich Balázs" w:date="2015-04-28T18:01:00Z">
              <w:rPr>
                <w:noProof/>
                <w:webHidden/>
              </w:rPr>
            </w:rPrChange>
          </w:rPr>
          <w:fldChar w:fldCharType="begin"/>
        </w:r>
        <w:r w:rsidRPr="00C53A21">
          <w:rPr>
            <w:rFonts w:ascii="Times New Roman" w:hAnsi="Times New Roman" w:cs="Times New Roman"/>
            <w:noProof/>
            <w:webHidden/>
            <w:sz w:val="24"/>
            <w:szCs w:val="24"/>
            <w:rPrChange w:id="860" w:author="Rozsenich Balázs" w:date="2015-04-28T18:01:00Z">
              <w:rPr>
                <w:noProof/>
                <w:webHidden/>
              </w:rPr>
            </w:rPrChange>
          </w:rPr>
          <w:instrText xml:space="preserve"> PAGEREF _Toc418007422 \h </w:instrText>
        </w:r>
      </w:ins>
      <w:r w:rsidRPr="00C53A21">
        <w:rPr>
          <w:rFonts w:ascii="Times New Roman" w:hAnsi="Times New Roman" w:cs="Times New Roman"/>
          <w:noProof/>
          <w:webHidden/>
          <w:sz w:val="24"/>
          <w:szCs w:val="24"/>
          <w:rPrChange w:id="861" w:author="Rozsenich Balázs" w:date="2015-04-28T18:01:00Z">
            <w:rPr>
              <w:rFonts w:ascii="Times New Roman" w:hAnsi="Times New Roman" w:cs="Times New Roman"/>
              <w:noProof/>
              <w:webHidden/>
              <w:sz w:val="24"/>
              <w:szCs w:val="24"/>
            </w:rPr>
          </w:rPrChange>
        </w:rPr>
      </w:r>
      <w:r w:rsidRPr="00C53A21">
        <w:rPr>
          <w:rFonts w:ascii="Times New Roman" w:hAnsi="Times New Roman" w:cs="Times New Roman"/>
          <w:noProof/>
          <w:webHidden/>
          <w:sz w:val="24"/>
          <w:szCs w:val="24"/>
          <w:rPrChange w:id="862" w:author="Rozsenich Balázs" w:date="2015-04-28T18:01:00Z">
            <w:rPr>
              <w:noProof/>
              <w:webHidden/>
            </w:rPr>
          </w:rPrChange>
        </w:rPr>
        <w:fldChar w:fldCharType="separate"/>
      </w:r>
      <w:ins w:id="863" w:author="Balázs Rozsenich" w:date="2015-04-30T00:34:00Z">
        <w:r w:rsidR="0004568F">
          <w:rPr>
            <w:rFonts w:ascii="Times New Roman" w:hAnsi="Times New Roman" w:cs="Times New Roman"/>
            <w:noProof/>
            <w:webHidden/>
            <w:sz w:val="24"/>
            <w:szCs w:val="24"/>
          </w:rPr>
          <w:t>19</w:t>
        </w:r>
      </w:ins>
      <w:ins w:id="864" w:author="Rozsenich Balázs" w:date="2015-04-28T18:01:00Z">
        <w:r w:rsidRPr="00C53A21">
          <w:rPr>
            <w:rFonts w:ascii="Times New Roman" w:hAnsi="Times New Roman" w:cs="Times New Roman"/>
            <w:noProof/>
            <w:webHidden/>
            <w:sz w:val="24"/>
            <w:szCs w:val="24"/>
            <w:rPrChange w:id="865" w:author="Rozsenich Balázs" w:date="2015-04-28T18:01:00Z">
              <w:rPr>
                <w:noProof/>
                <w:webHidden/>
              </w:rPr>
            </w:rPrChange>
          </w:rPr>
          <w:fldChar w:fldCharType="end"/>
        </w:r>
        <w:r w:rsidRPr="00C53A21">
          <w:rPr>
            <w:rStyle w:val="Hiperhivatkozs"/>
            <w:rFonts w:ascii="Times New Roman" w:hAnsi="Times New Roman" w:cs="Times New Roman"/>
            <w:noProof/>
            <w:sz w:val="24"/>
            <w:szCs w:val="24"/>
            <w:rPrChange w:id="866" w:author="Rozsenich Balázs" w:date="2015-04-28T18:01:00Z">
              <w:rPr>
                <w:rStyle w:val="Hiperhivatkozs"/>
                <w:noProof/>
              </w:rPr>
            </w:rPrChange>
          </w:rPr>
          <w:fldChar w:fldCharType="end"/>
        </w:r>
      </w:ins>
    </w:p>
    <w:p w14:paraId="5D10A26A" w14:textId="77777777" w:rsidR="00C53A21" w:rsidRPr="00C53A21" w:rsidRDefault="00C53A21">
      <w:pPr>
        <w:pStyle w:val="brajegyzk"/>
        <w:tabs>
          <w:tab w:val="right" w:leader="dot" w:pos="7928"/>
        </w:tabs>
        <w:rPr>
          <w:ins w:id="867" w:author="Rozsenich Balázs" w:date="2015-04-28T18:01:00Z"/>
          <w:rFonts w:ascii="Times New Roman" w:eastAsiaTheme="minorEastAsia" w:hAnsi="Times New Roman" w:cs="Times New Roman"/>
          <w:noProof/>
          <w:sz w:val="24"/>
          <w:szCs w:val="24"/>
          <w:lang w:eastAsia="hu-HU"/>
          <w:rPrChange w:id="868" w:author="Rozsenich Balázs" w:date="2015-04-28T18:01:00Z">
            <w:rPr>
              <w:ins w:id="869" w:author="Rozsenich Balázs" w:date="2015-04-28T18:01:00Z"/>
              <w:rFonts w:eastAsiaTheme="minorEastAsia" w:cstheme="minorBidi"/>
              <w:noProof/>
              <w:lang w:eastAsia="hu-HU"/>
            </w:rPr>
          </w:rPrChange>
        </w:rPr>
      </w:pPr>
      <w:ins w:id="870" w:author="Rozsenich Balázs" w:date="2015-04-28T18:01:00Z">
        <w:r w:rsidRPr="00C53A21">
          <w:rPr>
            <w:rStyle w:val="Hiperhivatkozs"/>
            <w:rFonts w:ascii="Times New Roman" w:hAnsi="Times New Roman" w:cs="Times New Roman"/>
            <w:noProof/>
            <w:sz w:val="24"/>
            <w:szCs w:val="24"/>
            <w:rPrChange w:id="871" w:author="Rozsenich Balázs" w:date="2015-04-28T18:01:00Z">
              <w:rPr>
                <w:rStyle w:val="Hiperhivatkozs"/>
                <w:noProof/>
              </w:rPr>
            </w:rPrChange>
          </w:rPr>
          <w:fldChar w:fldCharType="begin"/>
        </w:r>
        <w:r w:rsidRPr="00C53A21">
          <w:rPr>
            <w:rStyle w:val="Hiperhivatkozs"/>
            <w:rFonts w:ascii="Times New Roman" w:hAnsi="Times New Roman" w:cs="Times New Roman"/>
            <w:noProof/>
            <w:sz w:val="24"/>
            <w:szCs w:val="24"/>
            <w:rPrChange w:id="872" w:author="Rozsenich Balázs" w:date="2015-04-28T18:01:00Z">
              <w:rPr>
                <w:rStyle w:val="Hiperhivatkozs"/>
                <w:noProof/>
              </w:rPr>
            </w:rPrChange>
          </w:rPr>
          <w:instrText xml:space="preserve"> </w:instrText>
        </w:r>
        <w:r w:rsidRPr="00C53A21">
          <w:rPr>
            <w:rFonts w:ascii="Times New Roman" w:hAnsi="Times New Roman" w:cs="Times New Roman"/>
            <w:noProof/>
            <w:sz w:val="24"/>
            <w:szCs w:val="24"/>
            <w:rPrChange w:id="873" w:author="Rozsenich Balázs" w:date="2015-04-28T18:01:00Z">
              <w:rPr>
                <w:noProof/>
              </w:rPr>
            </w:rPrChange>
          </w:rPr>
          <w:instrText>HYPERLINK \l "_Toc418007423"</w:instrText>
        </w:r>
        <w:r w:rsidRPr="00C53A21">
          <w:rPr>
            <w:rStyle w:val="Hiperhivatkozs"/>
            <w:rFonts w:ascii="Times New Roman" w:hAnsi="Times New Roman" w:cs="Times New Roman"/>
            <w:noProof/>
            <w:sz w:val="24"/>
            <w:szCs w:val="24"/>
            <w:rPrChange w:id="874" w:author="Rozsenich Balázs" w:date="2015-04-28T18:01:00Z">
              <w:rPr>
                <w:rStyle w:val="Hiperhivatkozs"/>
                <w:noProof/>
              </w:rPr>
            </w:rPrChange>
          </w:rPr>
          <w:instrText xml:space="preserve"> </w:instrText>
        </w:r>
        <w:r w:rsidRPr="00C53A21">
          <w:rPr>
            <w:rStyle w:val="Hiperhivatkozs"/>
            <w:rFonts w:ascii="Times New Roman" w:hAnsi="Times New Roman" w:cs="Times New Roman"/>
            <w:noProof/>
            <w:sz w:val="24"/>
            <w:szCs w:val="24"/>
            <w:rPrChange w:id="875" w:author="Rozsenich Balázs" w:date="2015-04-28T18:01:00Z">
              <w:rPr>
                <w:rStyle w:val="Hiperhivatkozs"/>
                <w:noProof/>
              </w:rPr>
            </w:rPrChange>
          </w:rPr>
          <w:fldChar w:fldCharType="separate"/>
        </w:r>
        <w:r w:rsidRPr="00C53A21">
          <w:rPr>
            <w:rStyle w:val="Hiperhivatkozs"/>
            <w:rFonts w:ascii="Times New Roman" w:hAnsi="Times New Roman" w:cs="Times New Roman"/>
            <w:noProof/>
            <w:sz w:val="24"/>
            <w:szCs w:val="24"/>
            <w:rPrChange w:id="876" w:author="Rozsenich Balázs" w:date="2015-04-28T18:01:00Z">
              <w:rPr>
                <w:rStyle w:val="Hiperhivatkozs"/>
                <w:noProof/>
              </w:rPr>
            </w:rPrChange>
          </w:rPr>
          <w:t>6.3 ábra Intelligens keresés háttérfolyamata</w:t>
        </w:r>
        <w:r w:rsidRPr="00C53A21">
          <w:rPr>
            <w:rFonts w:ascii="Times New Roman" w:hAnsi="Times New Roman" w:cs="Times New Roman"/>
            <w:noProof/>
            <w:webHidden/>
            <w:sz w:val="24"/>
            <w:szCs w:val="24"/>
            <w:rPrChange w:id="877" w:author="Rozsenich Balázs" w:date="2015-04-28T18:01:00Z">
              <w:rPr>
                <w:noProof/>
                <w:webHidden/>
              </w:rPr>
            </w:rPrChange>
          </w:rPr>
          <w:tab/>
        </w:r>
        <w:r w:rsidRPr="00C53A21">
          <w:rPr>
            <w:rFonts w:ascii="Times New Roman" w:hAnsi="Times New Roman" w:cs="Times New Roman"/>
            <w:noProof/>
            <w:webHidden/>
            <w:sz w:val="24"/>
            <w:szCs w:val="24"/>
            <w:rPrChange w:id="878" w:author="Rozsenich Balázs" w:date="2015-04-28T18:01:00Z">
              <w:rPr>
                <w:noProof/>
                <w:webHidden/>
              </w:rPr>
            </w:rPrChange>
          </w:rPr>
          <w:fldChar w:fldCharType="begin"/>
        </w:r>
        <w:r w:rsidRPr="00C53A21">
          <w:rPr>
            <w:rFonts w:ascii="Times New Roman" w:hAnsi="Times New Roman" w:cs="Times New Roman"/>
            <w:noProof/>
            <w:webHidden/>
            <w:sz w:val="24"/>
            <w:szCs w:val="24"/>
            <w:rPrChange w:id="879" w:author="Rozsenich Balázs" w:date="2015-04-28T18:01:00Z">
              <w:rPr>
                <w:noProof/>
                <w:webHidden/>
              </w:rPr>
            </w:rPrChange>
          </w:rPr>
          <w:instrText xml:space="preserve"> PAGEREF _Toc418007423 \h </w:instrText>
        </w:r>
      </w:ins>
      <w:r w:rsidRPr="00C53A21">
        <w:rPr>
          <w:rFonts w:ascii="Times New Roman" w:hAnsi="Times New Roman" w:cs="Times New Roman"/>
          <w:noProof/>
          <w:webHidden/>
          <w:sz w:val="24"/>
          <w:szCs w:val="24"/>
          <w:rPrChange w:id="880" w:author="Rozsenich Balázs" w:date="2015-04-28T18:01:00Z">
            <w:rPr>
              <w:rFonts w:ascii="Times New Roman" w:hAnsi="Times New Roman" w:cs="Times New Roman"/>
              <w:noProof/>
              <w:webHidden/>
              <w:sz w:val="24"/>
              <w:szCs w:val="24"/>
            </w:rPr>
          </w:rPrChange>
        </w:rPr>
      </w:r>
      <w:r w:rsidRPr="00C53A21">
        <w:rPr>
          <w:rFonts w:ascii="Times New Roman" w:hAnsi="Times New Roman" w:cs="Times New Roman"/>
          <w:noProof/>
          <w:webHidden/>
          <w:sz w:val="24"/>
          <w:szCs w:val="24"/>
          <w:rPrChange w:id="881" w:author="Rozsenich Balázs" w:date="2015-04-28T18:01:00Z">
            <w:rPr>
              <w:noProof/>
              <w:webHidden/>
            </w:rPr>
          </w:rPrChange>
        </w:rPr>
        <w:fldChar w:fldCharType="separate"/>
      </w:r>
      <w:ins w:id="882" w:author="Balázs Rozsenich" w:date="2015-04-30T00:34:00Z">
        <w:r w:rsidR="0004568F">
          <w:rPr>
            <w:rFonts w:ascii="Times New Roman" w:hAnsi="Times New Roman" w:cs="Times New Roman"/>
            <w:noProof/>
            <w:webHidden/>
            <w:sz w:val="24"/>
            <w:szCs w:val="24"/>
          </w:rPr>
          <w:t>20</w:t>
        </w:r>
      </w:ins>
      <w:ins w:id="883" w:author="Rozsenich Balázs" w:date="2015-04-28T18:01:00Z">
        <w:r w:rsidRPr="00C53A21">
          <w:rPr>
            <w:rFonts w:ascii="Times New Roman" w:hAnsi="Times New Roman" w:cs="Times New Roman"/>
            <w:noProof/>
            <w:webHidden/>
            <w:sz w:val="24"/>
            <w:szCs w:val="24"/>
            <w:rPrChange w:id="884" w:author="Rozsenich Balázs" w:date="2015-04-28T18:01:00Z">
              <w:rPr>
                <w:noProof/>
                <w:webHidden/>
              </w:rPr>
            </w:rPrChange>
          </w:rPr>
          <w:fldChar w:fldCharType="end"/>
        </w:r>
        <w:r w:rsidRPr="00C53A21">
          <w:rPr>
            <w:rStyle w:val="Hiperhivatkozs"/>
            <w:rFonts w:ascii="Times New Roman" w:hAnsi="Times New Roman" w:cs="Times New Roman"/>
            <w:noProof/>
            <w:sz w:val="24"/>
            <w:szCs w:val="24"/>
            <w:rPrChange w:id="885" w:author="Rozsenich Balázs" w:date="2015-04-28T18:01:00Z">
              <w:rPr>
                <w:rStyle w:val="Hiperhivatkozs"/>
                <w:noProof/>
              </w:rPr>
            </w:rPrChange>
          </w:rPr>
          <w:fldChar w:fldCharType="end"/>
        </w:r>
      </w:ins>
    </w:p>
    <w:p w14:paraId="62339DEA" w14:textId="77777777" w:rsidR="00C53A21" w:rsidRPr="00C53A21" w:rsidRDefault="00C53A21">
      <w:pPr>
        <w:pStyle w:val="brajegyzk"/>
        <w:tabs>
          <w:tab w:val="right" w:leader="dot" w:pos="7928"/>
        </w:tabs>
        <w:rPr>
          <w:ins w:id="886" w:author="Rozsenich Balázs" w:date="2015-04-28T18:01:00Z"/>
          <w:rFonts w:ascii="Times New Roman" w:eastAsiaTheme="minorEastAsia" w:hAnsi="Times New Roman" w:cs="Times New Roman"/>
          <w:noProof/>
          <w:sz w:val="24"/>
          <w:szCs w:val="24"/>
          <w:lang w:eastAsia="hu-HU"/>
          <w:rPrChange w:id="887" w:author="Rozsenich Balázs" w:date="2015-04-28T18:01:00Z">
            <w:rPr>
              <w:ins w:id="888" w:author="Rozsenich Balázs" w:date="2015-04-28T18:01:00Z"/>
              <w:rFonts w:eastAsiaTheme="minorEastAsia" w:cstheme="minorBidi"/>
              <w:noProof/>
              <w:lang w:eastAsia="hu-HU"/>
            </w:rPr>
          </w:rPrChange>
        </w:rPr>
      </w:pPr>
      <w:ins w:id="889" w:author="Rozsenich Balázs" w:date="2015-04-28T18:01:00Z">
        <w:r w:rsidRPr="00C53A21">
          <w:rPr>
            <w:rStyle w:val="Hiperhivatkozs"/>
            <w:rFonts w:ascii="Times New Roman" w:hAnsi="Times New Roman" w:cs="Times New Roman"/>
            <w:noProof/>
            <w:sz w:val="24"/>
            <w:szCs w:val="24"/>
            <w:rPrChange w:id="890" w:author="Rozsenich Balázs" w:date="2015-04-28T18:01:00Z">
              <w:rPr>
                <w:rStyle w:val="Hiperhivatkozs"/>
                <w:noProof/>
              </w:rPr>
            </w:rPrChange>
          </w:rPr>
          <w:fldChar w:fldCharType="begin"/>
        </w:r>
        <w:r w:rsidRPr="00C53A21">
          <w:rPr>
            <w:rStyle w:val="Hiperhivatkozs"/>
            <w:rFonts w:ascii="Times New Roman" w:hAnsi="Times New Roman" w:cs="Times New Roman"/>
            <w:noProof/>
            <w:sz w:val="24"/>
            <w:szCs w:val="24"/>
            <w:rPrChange w:id="891" w:author="Rozsenich Balázs" w:date="2015-04-28T18:01:00Z">
              <w:rPr>
                <w:rStyle w:val="Hiperhivatkozs"/>
                <w:noProof/>
              </w:rPr>
            </w:rPrChange>
          </w:rPr>
          <w:instrText xml:space="preserve"> </w:instrText>
        </w:r>
        <w:r w:rsidRPr="00C53A21">
          <w:rPr>
            <w:rFonts w:ascii="Times New Roman" w:hAnsi="Times New Roman" w:cs="Times New Roman"/>
            <w:noProof/>
            <w:sz w:val="24"/>
            <w:szCs w:val="24"/>
            <w:rPrChange w:id="892" w:author="Rozsenich Balázs" w:date="2015-04-28T18:01:00Z">
              <w:rPr>
                <w:noProof/>
              </w:rPr>
            </w:rPrChange>
          </w:rPr>
          <w:instrText>HYPERLINK \l "_Toc418007424"</w:instrText>
        </w:r>
        <w:r w:rsidRPr="00C53A21">
          <w:rPr>
            <w:rStyle w:val="Hiperhivatkozs"/>
            <w:rFonts w:ascii="Times New Roman" w:hAnsi="Times New Roman" w:cs="Times New Roman"/>
            <w:noProof/>
            <w:sz w:val="24"/>
            <w:szCs w:val="24"/>
            <w:rPrChange w:id="893" w:author="Rozsenich Balázs" w:date="2015-04-28T18:01:00Z">
              <w:rPr>
                <w:rStyle w:val="Hiperhivatkozs"/>
                <w:noProof/>
              </w:rPr>
            </w:rPrChange>
          </w:rPr>
          <w:instrText xml:space="preserve"> </w:instrText>
        </w:r>
        <w:r w:rsidRPr="00C53A21">
          <w:rPr>
            <w:rStyle w:val="Hiperhivatkozs"/>
            <w:rFonts w:ascii="Times New Roman" w:hAnsi="Times New Roman" w:cs="Times New Roman"/>
            <w:noProof/>
            <w:sz w:val="24"/>
            <w:szCs w:val="24"/>
            <w:rPrChange w:id="894" w:author="Rozsenich Balázs" w:date="2015-04-28T18:01:00Z">
              <w:rPr>
                <w:rStyle w:val="Hiperhivatkozs"/>
                <w:noProof/>
              </w:rPr>
            </w:rPrChange>
          </w:rPr>
          <w:fldChar w:fldCharType="separate"/>
        </w:r>
        <w:r w:rsidRPr="00C53A21">
          <w:rPr>
            <w:rStyle w:val="Hiperhivatkozs"/>
            <w:rFonts w:ascii="Times New Roman" w:hAnsi="Times New Roman" w:cs="Times New Roman"/>
            <w:noProof/>
            <w:sz w:val="24"/>
            <w:szCs w:val="24"/>
            <w:rPrChange w:id="895" w:author="Rozsenich Balázs" w:date="2015-04-28T18:01:00Z">
              <w:rPr>
                <w:rStyle w:val="Hiperhivatkozs"/>
                <w:noProof/>
              </w:rPr>
            </w:rPrChange>
          </w:rPr>
          <w:t>6.4 ábra Árak átalakítása (Ft)</w:t>
        </w:r>
        <w:r w:rsidRPr="00C53A21">
          <w:rPr>
            <w:rFonts w:ascii="Times New Roman" w:hAnsi="Times New Roman" w:cs="Times New Roman"/>
            <w:noProof/>
            <w:webHidden/>
            <w:sz w:val="24"/>
            <w:szCs w:val="24"/>
            <w:rPrChange w:id="896" w:author="Rozsenich Balázs" w:date="2015-04-28T18:01:00Z">
              <w:rPr>
                <w:noProof/>
                <w:webHidden/>
              </w:rPr>
            </w:rPrChange>
          </w:rPr>
          <w:tab/>
        </w:r>
        <w:r w:rsidRPr="00C53A21">
          <w:rPr>
            <w:rFonts w:ascii="Times New Roman" w:hAnsi="Times New Roman" w:cs="Times New Roman"/>
            <w:noProof/>
            <w:webHidden/>
            <w:sz w:val="24"/>
            <w:szCs w:val="24"/>
            <w:rPrChange w:id="897" w:author="Rozsenich Balázs" w:date="2015-04-28T18:01:00Z">
              <w:rPr>
                <w:noProof/>
                <w:webHidden/>
              </w:rPr>
            </w:rPrChange>
          </w:rPr>
          <w:fldChar w:fldCharType="begin"/>
        </w:r>
        <w:r w:rsidRPr="00C53A21">
          <w:rPr>
            <w:rFonts w:ascii="Times New Roman" w:hAnsi="Times New Roman" w:cs="Times New Roman"/>
            <w:noProof/>
            <w:webHidden/>
            <w:sz w:val="24"/>
            <w:szCs w:val="24"/>
            <w:rPrChange w:id="898" w:author="Rozsenich Balázs" w:date="2015-04-28T18:01:00Z">
              <w:rPr>
                <w:noProof/>
                <w:webHidden/>
              </w:rPr>
            </w:rPrChange>
          </w:rPr>
          <w:instrText xml:space="preserve"> PAGEREF _Toc418007424 \h </w:instrText>
        </w:r>
      </w:ins>
      <w:r w:rsidRPr="00C53A21">
        <w:rPr>
          <w:rFonts w:ascii="Times New Roman" w:hAnsi="Times New Roman" w:cs="Times New Roman"/>
          <w:noProof/>
          <w:webHidden/>
          <w:sz w:val="24"/>
          <w:szCs w:val="24"/>
          <w:rPrChange w:id="899" w:author="Rozsenich Balázs" w:date="2015-04-28T18:01:00Z">
            <w:rPr>
              <w:rFonts w:ascii="Times New Roman" w:hAnsi="Times New Roman" w:cs="Times New Roman"/>
              <w:noProof/>
              <w:webHidden/>
              <w:sz w:val="24"/>
              <w:szCs w:val="24"/>
            </w:rPr>
          </w:rPrChange>
        </w:rPr>
      </w:r>
      <w:r w:rsidRPr="00C53A21">
        <w:rPr>
          <w:rFonts w:ascii="Times New Roman" w:hAnsi="Times New Roman" w:cs="Times New Roman"/>
          <w:noProof/>
          <w:webHidden/>
          <w:sz w:val="24"/>
          <w:szCs w:val="24"/>
          <w:rPrChange w:id="900" w:author="Rozsenich Balázs" w:date="2015-04-28T18:01:00Z">
            <w:rPr>
              <w:noProof/>
              <w:webHidden/>
            </w:rPr>
          </w:rPrChange>
        </w:rPr>
        <w:fldChar w:fldCharType="separate"/>
      </w:r>
      <w:ins w:id="901" w:author="Balázs Rozsenich" w:date="2015-04-30T00:34:00Z">
        <w:r w:rsidR="0004568F">
          <w:rPr>
            <w:rFonts w:ascii="Times New Roman" w:hAnsi="Times New Roman" w:cs="Times New Roman"/>
            <w:noProof/>
            <w:webHidden/>
            <w:sz w:val="24"/>
            <w:szCs w:val="24"/>
          </w:rPr>
          <w:t>21</w:t>
        </w:r>
      </w:ins>
      <w:ins w:id="902" w:author="Rozsenich Balázs" w:date="2015-04-28T18:01:00Z">
        <w:r w:rsidRPr="00C53A21">
          <w:rPr>
            <w:rFonts w:ascii="Times New Roman" w:hAnsi="Times New Roman" w:cs="Times New Roman"/>
            <w:noProof/>
            <w:webHidden/>
            <w:sz w:val="24"/>
            <w:szCs w:val="24"/>
            <w:rPrChange w:id="903" w:author="Rozsenich Balázs" w:date="2015-04-28T18:01:00Z">
              <w:rPr>
                <w:noProof/>
                <w:webHidden/>
              </w:rPr>
            </w:rPrChange>
          </w:rPr>
          <w:fldChar w:fldCharType="end"/>
        </w:r>
        <w:r w:rsidRPr="00C53A21">
          <w:rPr>
            <w:rStyle w:val="Hiperhivatkozs"/>
            <w:rFonts w:ascii="Times New Roman" w:hAnsi="Times New Roman" w:cs="Times New Roman"/>
            <w:noProof/>
            <w:sz w:val="24"/>
            <w:szCs w:val="24"/>
            <w:rPrChange w:id="904" w:author="Rozsenich Balázs" w:date="2015-04-28T18:01:00Z">
              <w:rPr>
                <w:rStyle w:val="Hiperhivatkozs"/>
                <w:noProof/>
              </w:rPr>
            </w:rPrChange>
          </w:rPr>
          <w:fldChar w:fldCharType="end"/>
        </w:r>
      </w:ins>
    </w:p>
    <w:p w14:paraId="713DF8F0" w14:textId="77777777" w:rsidR="00C53A21" w:rsidRPr="00C53A21" w:rsidRDefault="00C53A21">
      <w:pPr>
        <w:pStyle w:val="brajegyzk"/>
        <w:tabs>
          <w:tab w:val="right" w:leader="dot" w:pos="7928"/>
        </w:tabs>
        <w:rPr>
          <w:ins w:id="905" w:author="Rozsenich Balázs" w:date="2015-04-28T18:01:00Z"/>
          <w:rFonts w:ascii="Times New Roman" w:eastAsiaTheme="minorEastAsia" w:hAnsi="Times New Roman" w:cs="Times New Roman"/>
          <w:noProof/>
          <w:sz w:val="24"/>
          <w:szCs w:val="24"/>
          <w:lang w:eastAsia="hu-HU"/>
          <w:rPrChange w:id="906" w:author="Rozsenich Balázs" w:date="2015-04-28T18:01:00Z">
            <w:rPr>
              <w:ins w:id="907" w:author="Rozsenich Balázs" w:date="2015-04-28T18:01:00Z"/>
              <w:rFonts w:eastAsiaTheme="minorEastAsia" w:cstheme="minorBidi"/>
              <w:noProof/>
              <w:lang w:eastAsia="hu-HU"/>
            </w:rPr>
          </w:rPrChange>
        </w:rPr>
      </w:pPr>
      <w:ins w:id="908" w:author="Rozsenich Balázs" w:date="2015-04-28T18:01:00Z">
        <w:r w:rsidRPr="00C53A21">
          <w:rPr>
            <w:rStyle w:val="Hiperhivatkozs"/>
            <w:rFonts w:ascii="Times New Roman" w:hAnsi="Times New Roman" w:cs="Times New Roman"/>
            <w:noProof/>
            <w:sz w:val="24"/>
            <w:szCs w:val="24"/>
            <w:rPrChange w:id="909" w:author="Rozsenich Balázs" w:date="2015-04-28T18:01:00Z">
              <w:rPr>
                <w:rStyle w:val="Hiperhivatkozs"/>
                <w:noProof/>
              </w:rPr>
            </w:rPrChange>
          </w:rPr>
          <w:fldChar w:fldCharType="begin"/>
        </w:r>
        <w:r w:rsidRPr="00C53A21">
          <w:rPr>
            <w:rStyle w:val="Hiperhivatkozs"/>
            <w:rFonts w:ascii="Times New Roman" w:hAnsi="Times New Roman" w:cs="Times New Roman"/>
            <w:noProof/>
            <w:sz w:val="24"/>
            <w:szCs w:val="24"/>
            <w:rPrChange w:id="910" w:author="Rozsenich Balázs" w:date="2015-04-28T18:01:00Z">
              <w:rPr>
                <w:rStyle w:val="Hiperhivatkozs"/>
                <w:noProof/>
              </w:rPr>
            </w:rPrChange>
          </w:rPr>
          <w:instrText xml:space="preserve"> </w:instrText>
        </w:r>
        <w:r w:rsidRPr="00C53A21">
          <w:rPr>
            <w:rFonts w:ascii="Times New Roman" w:hAnsi="Times New Roman" w:cs="Times New Roman"/>
            <w:noProof/>
            <w:sz w:val="24"/>
            <w:szCs w:val="24"/>
            <w:rPrChange w:id="911" w:author="Rozsenich Balázs" w:date="2015-04-28T18:01:00Z">
              <w:rPr>
                <w:noProof/>
              </w:rPr>
            </w:rPrChange>
          </w:rPr>
          <w:instrText>HYPERLINK \l "_Toc418007425"</w:instrText>
        </w:r>
        <w:r w:rsidRPr="00C53A21">
          <w:rPr>
            <w:rStyle w:val="Hiperhivatkozs"/>
            <w:rFonts w:ascii="Times New Roman" w:hAnsi="Times New Roman" w:cs="Times New Roman"/>
            <w:noProof/>
            <w:sz w:val="24"/>
            <w:szCs w:val="24"/>
            <w:rPrChange w:id="912" w:author="Rozsenich Balázs" w:date="2015-04-28T18:01:00Z">
              <w:rPr>
                <w:rStyle w:val="Hiperhivatkozs"/>
                <w:noProof/>
              </w:rPr>
            </w:rPrChange>
          </w:rPr>
          <w:instrText xml:space="preserve"> </w:instrText>
        </w:r>
        <w:r w:rsidRPr="00C53A21">
          <w:rPr>
            <w:rStyle w:val="Hiperhivatkozs"/>
            <w:rFonts w:ascii="Times New Roman" w:hAnsi="Times New Roman" w:cs="Times New Roman"/>
            <w:noProof/>
            <w:sz w:val="24"/>
            <w:szCs w:val="24"/>
            <w:rPrChange w:id="913" w:author="Rozsenich Balázs" w:date="2015-04-28T18:01:00Z">
              <w:rPr>
                <w:rStyle w:val="Hiperhivatkozs"/>
                <w:noProof/>
              </w:rPr>
            </w:rPrChange>
          </w:rPr>
          <w:fldChar w:fldCharType="separate"/>
        </w:r>
        <w:r w:rsidRPr="00C53A21">
          <w:rPr>
            <w:rStyle w:val="Hiperhivatkozs"/>
            <w:rFonts w:ascii="Times New Roman" w:hAnsi="Times New Roman" w:cs="Times New Roman"/>
            <w:noProof/>
            <w:sz w:val="24"/>
            <w:szCs w:val="24"/>
            <w:rPrChange w:id="914" w:author="Rozsenich Balázs" w:date="2015-04-28T18:01:00Z">
              <w:rPr>
                <w:rStyle w:val="Hiperhivatkozs"/>
                <w:noProof/>
              </w:rPr>
            </w:rPrChange>
          </w:rPr>
          <w:t>6.5 ábra Távolságok átalakítása (km)</w:t>
        </w:r>
        <w:r w:rsidRPr="00C53A21">
          <w:rPr>
            <w:rFonts w:ascii="Times New Roman" w:hAnsi="Times New Roman" w:cs="Times New Roman"/>
            <w:noProof/>
            <w:webHidden/>
            <w:sz w:val="24"/>
            <w:szCs w:val="24"/>
            <w:rPrChange w:id="915" w:author="Rozsenich Balázs" w:date="2015-04-28T18:01:00Z">
              <w:rPr>
                <w:noProof/>
                <w:webHidden/>
              </w:rPr>
            </w:rPrChange>
          </w:rPr>
          <w:tab/>
        </w:r>
        <w:r w:rsidRPr="00C53A21">
          <w:rPr>
            <w:rFonts w:ascii="Times New Roman" w:hAnsi="Times New Roman" w:cs="Times New Roman"/>
            <w:noProof/>
            <w:webHidden/>
            <w:sz w:val="24"/>
            <w:szCs w:val="24"/>
            <w:rPrChange w:id="916" w:author="Rozsenich Balázs" w:date="2015-04-28T18:01:00Z">
              <w:rPr>
                <w:noProof/>
                <w:webHidden/>
              </w:rPr>
            </w:rPrChange>
          </w:rPr>
          <w:fldChar w:fldCharType="begin"/>
        </w:r>
        <w:r w:rsidRPr="00C53A21">
          <w:rPr>
            <w:rFonts w:ascii="Times New Roman" w:hAnsi="Times New Roman" w:cs="Times New Roman"/>
            <w:noProof/>
            <w:webHidden/>
            <w:sz w:val="24"/>
            <w:szCs w:val="24"/>
            <w:rPrChange w:id="917" w:author="Rozsenich Balázs" w:date="2015-04-28T18:01:00Z">
              <w:rPr>
                <w:noProof/>
                <w:webHidden/>
              </w:rPr>
            </w:rPrChange>
          </w:rPr>
          <w:instrText xml:space="preserve"> PAGEREF _Toc418007425 \h </w:instrText>
        </w:r>
      </w:ins>
      <w:r w:rsidRPr="00C53A21">
        <w:rPr>
          <w:rFonts w:ascii="Times New Roman" w:hAnsi="Times New Roman" w:cs="Times New Roman"/>
          <w:noProof/>
          <w:webHidden/>
          <w:sz w:val="24"/>
          <w:szCs w:val="24"/>
          <w:rPrChange w:id="918" w:author="Rozsenich Balázs" w:date="2015-04-28T18:01:00Z">
            <w:rPr>
              <w:rFonts w:ascii="Times New Roman" w:hAnsi="Times New Roman" w:cs="Times New Roman"/>
              <w:noProof/>
              <w:webHidden/>
              <w:sz w:val="24"/>
              <w:szCs w:val="24"/>
            </w:rPr>
          </w:rPrChange>
        </w:rPr>
      </w:r>
      <w:r w:rsidRPr="00C53A21">
        <w:rPr>
          <w:rFonts w:ascii="Times New Roman" w:hAnsi="Times New Roman" w:cs="Times New Roman"/>
          <w:noProof/>
          <w:webHidden/>
          <w:sz w:val="24"/>
          <w:szCs w:val="24"/>
          <w:rPrChange w:id="919" w:author="Rozsenich Balázs" w:date="2015-04-28T18:01:00Z">
            <w:rPr>
              <w:noProof/>
              <w:webHidden/>
            </w:rPr>
          </w:rPrChange>
        </w:rPr>
        <w:fldChar w:fldCharType="separate"/>
      </w:r>
      <w:ins w:id="920" w:author="Balázs Rozsenich" w:date="2015-04-30T00:34:00Z">
        <w:r w:rsidR="0004568F">
          <w:rPr>
            <w:rFonts w:ascii="Times New Roman" w:hAnsi="Times New Roman" w:cs="Times New Roman"/>
            <w:noProof/>
            <w:webHidden/>
            <w:sz w:val="24"/>
            <w:szCs w:val="24"/>
          </w:rPr>
          <w:t>21</w:t>
        </w:r>
      </w:ins>
      <w:ins w:id="921" w:author="Rozsenich Balázs" w:date="2015-04-28T18:01:00Z">
        <w:r w:rsidRPr="00C53A21">
          <w:rPr>
            <w:rFonts w:ascii="Times New Roman" w:hAnsi="Times New Roman" w:cs="Times New Roman"/>
            <w:noProof/>
            <w:webHidden/>
            <w:sz w:val="24"/>
            <w:szCs w:val="24"/>
            <w:rPrChange w:id="922" w:author="Rozsenich Balázs" w:date="2015-04-28T18:01:00Z">
              <w:rPr>
                <w:noProof/>
                <w:webHidden/>
              </w:rPr>
            </w:rPrChange>
          </w:rPr>
          <w:fldChar w:fldCharType="end"/>
        </w:r>
        <w:r w:rsidRPr="00C53A21">
          <w:rPr>
            <w:rStyle w:val="Hiperhivatkozs"/>
            <w:rFonts w:ascii="Times New Roman" w:hAnsi="Times New Roman" w:cs="Times New Roman"/>
            <w:noProof/>
            <w:sz w:val="24"/>
            <w:szCs w:val="24"/>
            <w:rPrChange w:id="923" w:author="Rozsenich Balázs" w:date="2015-04-28T18:01:00Z">
              <w:rPr>
                <w:rStyle w:val="Hiperhivatkozs"/>
                <w:noProof/>
              </w:rPr>
            </w:rPrChange>
          </w:rPr>
          <w:fldChar w:fldCharType="end"/>
        </w:r>
      </w:ins>
    </w:p>
    <w:p w14:paraId="718414B5" w14:textId="77777777" w:rsidR="00C53A21" w:rsidRPr="00C53A21" w:rsidRDefault="00C53A21">
      <w:pPr>
        <w:pStyle w:val="brajegyzk"/>
        <w:tabs>
          <w:tab w:val="right" w:leader="dot" w:pos="7928"/>
        </w:tabs>
        <w:rPr>
          <w:ins w:id="924" w:author="Rozsenich Balázs" w:date="2015-04-28T18:01:00Z"/>
          <w:rFonts w:ascii="Times New Roman" w:eastAsiaTheme="minorEastAsia" w:hAnsi="Times New Roman" w:cs="Times New Roman"/>
          <w:noProof/>
          <w:sz w:val="24"/>
          <w:szCs w:val="24"/>
          <w:lang w:eastAsia="hu-HU"/>
          <w:rPrChange w:id="925" w:author="Rozsenich Balázs" w:date="2015-04-28T18:01:00Z">
            <w:rPr>
              <w:ins w:id="926" w:author="Rozsenich Balázs" w:date="2015-04-28T18:01:00Z"/>
              <w:rFonts w:eastAsiaTheme="minorEastAsia" w:cstheme="minorBidi"/>
              <w:noProof/>
              <w:lang w:eastAsia="hu-HU"/>
            </w:rPr>
          </w:rPrChange>
        </w:rPr>
      </w:pPr>
      <w:ins w:id="927" w:author="Rozsenich Balázs" w:date="2015-04-28T18:01:00Z">
        <w:r w:rsidRPr="00C53A21">
          <w:rPr>
            <w:rStyle w:val="Hiperhivatkozs"/>
            <w:rFonts w:ascii="Times New Roman" w:hAnsi="Times New Roman" w:cs="Times New Roman"/>
            <w:noProof/>
            <w:sz w:val="24"/>
            <w:szCs w:val="24"/>
            <w:rPrChange w:id="928" w:author="Rozsenich Balázs" w:date="2015-04-28T18:01:00Z">
              <w:rPr>
                <w:rStyle w:val="Hiperhivatkozs"/>
                <w:noProof/>
              </w:rPr>
            </w:rPrChange>
          </w:rPr>
          <w:fldChar w:fldCharType="begin"/>
        </w:r>
        <w:r w:rsidRPr="00C53A21">
          <w:rPr>
            <w:rStyle w:val="Hiperhivatkozs"/>
            <w:rFonts w:ascii="Times New Roman" w:hAnsi="Times New Roman" w:cs="Times New Roman"/>
            <w:noProof/>
            <w:sz w:val="24"/>
            <w:szCs w:val="24"/>
            <w:rPrChange w:id="929" w:author="Rozsenich Balázs" w:date="2015-04-28T18:01:00Z">
              <w:rPr>
                <w:rStyle w:val="Hiperhivatkozs"/>
                <w:noProof/>
              </w:rPr>
            </w:rPrChange>
          </w:rPr>
          <w:instrText xml:space="preserve"> </w:instrText>
        </w:r>
        <w:r w:rsidRPr="00C53A21">
          <w:rPr>
            <w:rFonts w:ascii="Times New Roman" w:hAnsi="Times New Roman" w:cs="Times New Roman"/>
            <w:noProof/>
            <w:sz w:val="24"/>
            <w:szCs w:val="24"/>
            <w:rPrChange w:id="930" w:author="Rozsenich Balázs" w:date="2015-04-28T18:01:00Z">
              <w:rPr>
                <w:noProof/>
              </w:rPr>
            </w:rPrChange>
          </w:rPr>
          <w:instrText>HYPERLINK \l "_Toc418007426"</w:instrText>
        </w:r>
        <w:r w:rsidRPr="00C53A21">
          <w:rPr>
            <w:rStyle w:val="Hiperhivatkozs"/>
            <w:rFonts w:ascii="Times New Roman" w:hAnsi="Times New Roman" w:cs="Times New Roman"/>
            <w:noProof/>
            <w:sz w:val="24"/>
            <w:szCs w:val="24"/>
            <w:rPrChange w:id="931" w:author="Rozsenich Balázs" w:date="2015-04-28T18:01:00Z">
              <w:rPr>
                <w:rStyle w:val="Hiperhivatkozs"/>
                <w:noProof/>
              </w:rPr>
            </w:rPrChange>
          </w:rPr>
          <w:instrText xml:space="preserve"> </w:instrText>
        </w:r>
        <w:r w:rsidRPr="00C53A21">
          <w:rPr>
            <w:rStyle w:val="Hiperhivatkozs"/>
            <w:rFonts w:ascii="Times New Roman" w:hAnsi="Times New Roman" w:cs="Times New Roman"/>
            <w:noProof/>
            <w:sz w:val="24"/>
            <w:szCs w:val="24"/>
            <w:rPrChange w:id="932" w:author="Rozsenich Balázs" w:date="2015-04-28T18:01:00Z">
              <w:rPr>
                <w:rStyle w:val="Hiperhivatkozs"/>
                <w:noProof/>
              </w:rPr>
            </w:rPrChange>
          </w:rPr>
          <w:fldChar w:fldCharType="separate"/>
        </w:r>
        <w:r w:rsidRPr="00C53A21">
          <w:rPr>
            <w:rStyle w:val="Hiperhivatkozs"/>
            <w:rFonts w:ascii="Times New Roman" w:hAnsi="Times New Roman" w:cs="Times New Roman"/>
            <w:noProof/>
            <w:sz w:val="24"/>
            <w:szCs w:val="24"/>
            <w:rPrChange w:id="933" w:author="Rozsenich Balázs" w:date="2015-04-28T18:01:00Z">
              <w:rPr>
                <w:rStyle w:val="Hiperhivatkozs"/>
                <w:noProof/>
              </w:rPr>
            </w:rPrChange>
          </w:rPr>
          <w:t>6.6 ábra A modellben megjelenő szoba objektum a hozzá kapcsolódó változóval és bázisparaméterekkel</w:t>
        </w:r>
        <w:r w:rsidRPr="00C53A21">
          <w:rPr>
            <w:rFonts w:ascii="Times New Roman" w:hAnsi="Times New Roman" w:cs="Times New Roman"/>
            <w:noProof/>
            <w:webHidden/>
            <w:sz w:val="24"/>
            <w:szCs w:val="24"/>
            <w:rPrChange w:id="934" w:author="Rozsenich Balázs" w:date="2015-04-28T18:01:00Z">
              <w:rPr>
                <w:noProof/>
                <w:webHidden/>
              </w:rPr>
            </w:rPrChange>
          </w:rPr>
          <w:tab/>
        </w:r>
        <w:r w:rsidRPr="00C53A21">
          <w:rPr>
            <w:rFonts w:ascii="Times New Roman" w:hAnsi="Times New Roman" w:cs="Times New Roman"/>
            <w:noProof/>
            <w:webHidden/>
            <w:sz w:val="24"/>
            <w:szCs w:val="24"/>
            <w:rPrChange w:id="935" w:author="Rozsenich Balázs" w:date="2015-04-28T18:01:00Z">
              <w:rPr>
                <w:noProof/>
                <w:webHidden/>
              </w:rPr>
            </w:rPrChange>
          </w:rPr>
          <w:fldChar w:fldCharType="begin"/>
        </w:r>
        <w:r w:rsidRPr="00C53A21">
          <w:rPr>
            <w:rFonts w:ascii="Times New Roman" w:hAnsi="Times New Roman" w:cs="Times New Roman"/>
            <w:noProof/>
            <w:webHidden/>
            <w:sz w:val="24"/>
            <w:szCs w:val="24"/>
            <w:rPrChange w:id="936" w:author="Rozsenich Balázs" w:date="2015-04-28T18:01:00Z">
              <w:rPr>
                <w:noProof/>
                <w:webHidden/>
              </w:rPr>
            </w:rPrChange>
          </w:rPr>
          <w:instrText xml:space="preserve"> PAGEREF _Toc418007426 \h </w:instrText>
        </w:r>
      </w:ins>
      <w:r w:rsidRPr="00C53A21">
        <w:rPr>
          <w:rFonts w:ascii="Times New Roman" w:hAnsi="Times New Roman" w:cs="Times New Roman"/>
          <w:noProof/>
          <w:webHidden/>
          <w:sz w:val="24"/>
          <w:szCs w:val="24"/>
          <w:rPrChange w:id="937" w:author="Rozsenich Balázs" w:date="2015-04-28T18:01:00Z">
            <w:rPr>
              <w:rFonts w:ascii="Times New Roman" w:hAnsi="Times New Roman" w:cs="Times New Roman"/>
              <w:noProof/>
              <w:webHidden/>
              <w:sz w:val="24"/>
              <w:szCs w:val="24"/>
            </w:rPr>
          </w:rPrChange>
        </w:rPr>
      </w:r>
      <w:r w:rsidRPr="00C53A21">
        <w:rPr>
          <w:rFonts w:ascii="Times New Roman" w:hAnsi="Times New Roman" w:cs="Times New Roman"/>
          <w:noProof/>
          <w:webHidden/>
          <w:sz w:val="24"/>
          <w:szCs w:val="24"/>
          <w:rPrChange w:id="938" w:author="Rozsenich Balázs" w:date="2015-04-28T18:01:00Z">
            <w:rPr>
              <w:noProof/>
              <w:webHidden/>
            </w:rPr>
          </w:rPrChange>
        </w:rPr>
        <w:fldChar w:fldCharType="separate"/>
      </w:r>
      <w:ins w:id="939" w:author="Balázs Rozsenich" w:date="2015-04-30T00:34:00Z">
        <w:r w:rsidR="0004568F">
          <w:rPr>
            <w:rFonts w:ascii="Times New Roman" w:hAnsi="Times New Roman" w:cs="Times New Roman"/>
            <w:noProof/>
            <w:webHidden/>
            <w:sz w:val="24"/>
            <w:szCs w:val="24"/>
          </w:rPr>
          <w:t>22</w:t>
        </w:r>
      </w:ins>
      <w:ins w:id="940" w:author="Rozsenich Balázs" w:date="2015-04-28T18:01:00Z">
        <w:r w:rsidRPr="00C53A21">
          <w:rPr>
            <w:rFonts w:ascii="Times New Roman" w:hAnsi="Times New Roman" w:cs="Times New Roman"/>
            <w:noProof/>
            <w:webHidden/>
            <w:sz w:val="24"/>
            <w:szCs w:val="24"/>
            <w:rPrChange w:id="941" w:author="Rozsenich Balázs" w:date="2015-04-28T18:01:00Z">
              <w:rPr>
                <w:noProof/>
                <w:webHidden/>
              </w:rPr>
            </w:rPrChange>
          </w:rPr>
          <w:fldChar w:fldCharType="end"/>
        </w:r>
        <w:r w:rsidRPr="00C53A21">
          <w:rPr>
            <w:rStyle w:val="Hiperhivatkozs"/>
            <w:rFonts w:ascii="Times New Roman" w:hAnsi="Times New Roman" w:cs="Times New Roman"/>
            <w:noProof/>
            <w:sz w:val="24"/>
            <w:szCs w:val="24"/>
            <w:rPrChange w:id="942" w:author="Rozsenich Balázs" w:date="2015-04-28T18:01:00Z">
              <w:rPr>
                <w:rStyle w:val="Hiperhivatkozs"/>
                <w:noProof/>
              </w:rPr>
            </w:rPrChange>
          </w:rPr>
          <w:fldChar w:fldCharType="end"/>
        </w:r>
      </w:ins>
    </w:p>
    <w:p w14:paraId="731B57F7" w14:textId="77777777" w:rsidR="00C53A21" w:rsidRPr="00C53A21" w:rsidRDefault="00C53A21">
      <w:pPr>
        <w:pStyle w:val="brajegyzk"/>
        <w:tabs>
          <w:tab w:val="right" w:leader="dot" w:pos="7928"/>
        </w:tabs>
        <w:rPr>
          <w:ins w:id="943" w:author="Rozsenich Balázs" w:date="2015-04-28T18:01:00Z"/>
          <w:rFonts w:ascii="Times New Roman" w:eastAsiaTheme="minorEastAsia" w:hAnsi="Times New Roman" w:cs="Times New Roman"/>
          <w:noProof/>
          <w:sz w:val="24"/>
          <w:szCs w:val="24"/>
          <w:lang w:eastAsia="hu-HU"/>
          <w:rPrChange w:id="944" w:author="Rozsenich Balázs" w:date="2015-04-28T18:01:00Z">
            <w:rPr>
              <w:ins w:id="945" w:author="Rozsenich Balázs" w:date="2015-04-28T18:01:00Z"/>
              <w:rFonts w:eastAsiaTheme="minorEastAsia" w:cstheme="minorBidi"/>
              <w:noProof/>
              <w:lang w:eastAsia="hu-HU"/>
            </w:rPr>
          </w:rPrChange>
        </w:rPr>
      </w:pPr>
      <w:ins w:id="946" w:author="Rozsenich Balázs" w:date="2015-04-28T18:01:00Z">
        <w:r w:rsidRPr="00C53A21">
          <w:rPr>
            <w:rStyle w:val="Hiperhivatkozs"/>
            <w:rFonts w:ascii="Times New Roman" w:hAnsi="Times New Roman" w:cs="Times New Roman"/>
            <w:noProof/>
            <w:sz w:val="24"/>
            <w:szCs w:val="24"/>
            <w:rPrChange w:id="947" w:author="Rozsenich Balázs" w:date="2015-04-28T18:01:00Z">
              <w:rPr>
                <w:rStyle w:val="Hiperhivatkozs"/>
                <w:noProof/>
              </w:rPr>
            </w:rPrChange>
          </w:rPr>
          <w:fldChar w:fldCharType="begin"/>
        </w:r>
        <w:r w:rsidRPr="00C53A21">
          <w:rPr>
            <w:rStyle w:val="Hiperhivatkozs"/>
            <w:rFonts w:ascii="Times New Roman" w:hAnsi="Times New Roman" w:cs="Times New Roman"/>
            <w:noProof/>
            <w:sz w:val="24"/>
            <w:szCs w:val="24"/>
            <w:rPrChange w:id="948" w:author="Rozsenich Balázs" w:date="2015-04-28T18:01:00Z">
              <w:rPr>
                <w:rStyle w:val="Hiperhivatkozs"/>
                <w:noProof/>
              </w:rPr>
            </w:rPrChange>
          </w:rPr>
          <w:instrText xml:space="preserve"> </w:instrText>
        </w:r>
        <w:r w:rsidRPr="00C53A21">
          <w:rPr>
            <w:rFonts w:ascii="Times New Roman" w:hAnsi="Times New Roman" w:cs="Times New Roman"/>
            <w:noProof/>
            <w:sz w:val="24"/>
            <w:szCs w:val="24"/>
            <w:rPrChange w:id="949" w:author="Rozsenich Balázs" w:date="2015-04-28T18:01:00Z">
              <w:rPr>
                <w:noProof/>
              </w:rPr>
            </w:rPrChange>
          </w:rPr>
          <w:instrText>HYPERLINK \l "_Toc418007427"</w:instrText>
        </w:r>
        <w:r w:rsidRPr="00C53A21">
          <w:rPr>
            <w:rStyle w:val="Hiperhivatkozs"/>
            <w:rFonts w:ascii="Times New Roman" w:hAnsi="Times New Roman" w:cs="Times New Roman"/>
            <w:noProof/>
            <w:sz w:val="24"/>
            <w:szCs w:val="24"/>
            <w:rPrChange w:id="950" w:author="Rozsenich Balázs" w:date="2015-04-28T18:01:00Z">
              <w:rPr>
                <w:rStyle w:val="Hiperhivatkozs"/>
                <w:noProof/>
              </w:rPr>
            </w:rPrChange>
          </w:rPr>
          <w:instrText xml:space="preserve"> </w:instrText>
        </w:r>
        <w:r w:rsidRPr="00C53A21">
          <w:rPr>
            <w:rStyle w:val="Hiperhivatkozs"/>
            <w:rFonts w:ascii="Times New Roman" w:hAnsi="Times New Roman" w:cs="Times New Roman"/>
            <w:noProof/>
            <w:sz w:val="24"/>
            <w:szCs w:val="24"/>
            <w:rPrChange w:id="951" w:author="Rozsenich Balázs" w:date="2015-04-28T18:01:00Z">
              <w:rPr>
                <w:rStyle w:val="Hiperhivatkozs"/>
                <w:noProof/>
              </w:rPr>
            </w:rPrChange>
          </w:rPr>
          <w:fldChar w:fldCharType="separate"/>
        </w:r>
        <w:r w:rsidRPr="00C53A21">
          <w:rPr>
            <w:rStyle w:val="Hiperhivatkozs"/>
            <w:rFonts w:ascii="Times New Roman" w:hAnsi="Times New Roman" w:cs="Times New Roman"/>
            <w:noProof/>
            <w:sz w:val="24"/>
            <w:szCs w:val="24"/>
            <w:rPrChange w:id="952" w:author="Rozsenich Balázs" w:date="2015-04-28T18:01:00Z">
              <w:rPr>
                <w:rStyle w:val="Hiperhivatkozs"/>
                <w:noProof/>
              </w:rPr>
            </w:rPrChange>
          </w:rPr>
          <w:t>6.7 ábra Az olcsó modellhez szükséges paraméterek</w:t>
        </w:r>
        <w:r w:rsidRPr="00C53A21">
          <w:rPr>
            <w:rFonts w:ascii="Times New Roman" w:hAnsi="Times New Roman" w:cs="Times New Roman"/>
            <w:noProof/>
            <w:webHidden/>
            <w:sz w:val="24"/>
            <w:szCs w:val="24"/>
            <w:rPrChange w:id="953" w:author="Rozsenich Balázs" w:date="2015-04-28T18:01:00Z">
              <w:rPr>
                <w:noProof/>
                <w:webHidden/>
              </w:rPr>
            </w:rPrChange>
          </w:rPr>
          <w:tab/>
        </w:r>
        <w:r w:rsidRPr="00C53A21">
          <w:rPr>
            <w:rFonts w:ascii="Times New Roman" w:hAnsi="Times New Roman" w:cs="Times New Roman"/>
            <w:noProof/>
            <w:webHidden/>
            <w:sz w:val="24"/>
            <w:szCs w:val="24"/>
            <w:rPrChange w:id="954" w:author="Rozsenich Balázs" w:date="2015-04-28T18:01:00Z">
              <w:rPr>
                <w:noProof/>
                <w:webHidden/>
              </w:rPr>
            </w:rPrChange>
          </w:rPr>
          <w:fldChar w:fldCharType="begin"/>
        </w:r>
        <w:r w:rsidRPr="00C53A21">
          <w:rPr>
            <w:rFonts w:ascii="Times New Roman" w:hAnsi="Times New Roman" w:cs="Times New Roman"/>
            <w:noProof/>
            <w:webHidden/>
            <w:sz w:val="24"/>
            <w:szCs w:val="24"/>
            <w:rPrChange w:id="955" w:author="Rozsenich Balázs" w:date="2015-04-28T18:01:00Z">
              <w:rPr>
                <w:noProof/>
                <w:webHidden/>
              </w:rPr>
            </w:rPrChange>
          </w:rPr>
          <w:instrText xml:space="preserve"> PAGEREF _Toc418007427 \h </w:instrText>
        </w:r>
      </w:ins>
      <w:r w:rsidRPr="00C53A21">
        <w:rPr>
          <w:rFonts w:ascii="Times New Roman" w:hAnsi="Times New Roman" w:cs="Times New Roman"/>
          <w:noProof/>
          <w:webHidden/>
          <w:sz w:val="24"/>
          <w:szCs w:val="24"/>
          <w:rPrChange w:id="956" w:author="Rozsenich Balázs" w:date="2015-04-28T18:01:00Z">
            <w:rPr>
              <w:rFonts w:ascii="Times New Roman" w:hAnsi="Times New Roman" w:cs="Times New Roman"/>
              <w:noProof/>
              <w:webHidden/>
              <w:sz w:val="24"/>
              <w:szCs w:val="24"/>
            </w:rPr>
          </w:rPrChange>
        </w:rPr>
      </w:r>
      <w:r w:rsidRPr="00C53A21">
        <w:rPr>
          <w:rFonts w:ascii="Times New Roman" w:hAnsi="Times New Roman" w:cs="Times New Roman"/>
          <w:noProof/>
          <w:webHidden/>
          <w:sz w:val="24"/>
          <w:szCs w:val="24"/>
          <w:rPrChange w:id="957" w:author="Rozsenich Balázs" w:date="2015-04-28T18:01:00Z">
            <w:rPr>
              <w:noProof/>
              <w:webHidden/>
            </w:rPr>
          </w:rPrChange>
        </w:rPr>
        <w:fldChar w:fldCharType="separate"/>
      </w:r>
      <w:ins w:id="958" w:author="Balázs Rozsenich" w:date="2015-04-30T00:34:00Z">
        <w:r w:rsidR="0004568F">
          <w:rPr>
            <w:rFonts w:ascii="Times New Roman" w:hAnsi="Times New Roman" w:cs="Times New Roman"/>
            <w:noProof/>
            <w:webHidden/>
            <w:sz w:val="24"/>
            <w:szCs w:val="24"/>
          </w:rPr>
          <w:t>23</w:t>
        </w:r>
      </w:ins>
      <w:ins w:id="959" w:author="Rozsenich Balázs" w:date="2015-04-28T18:01:00Z">
        <w:r w:rsidRPr="00C53A21">
          <w:rPr>
            <w:rFonts w:ascii="Times New Roman" w:hAnsi="Times New Roman" w:cs="Times New Roman"/>
            <w:noProof/>
            <w:webHidden/>
            <w:sz w:val="24"/>
            <w:szCs w:val="24"/>
            <w:rPrChange w:id="960" w:author="Rozsenich Balázs" w:date="2015-04-28T18:01:00Z">
              <w:rPr>
                <w:noProof/>
                <w:webHidden/>
              </w:rPr>
            </w:rPrChange>
          </w:rPr>
          <w:fldChar w:fldCharType="end"/>
        </w:r>
        <w:r w:rsidRPr="00C53A21">
          <w:rPr>
            <w:rStyle w:val="Hiperhivatkozs"/>
            <w:rFonts w:ascii="Times New Roman" w:hAnsi="Times New Roman" w:cs="Times New Roman"/>
            <w:noProof/>
            <w:sz w:val="24"/>
            <w:szCs w:val="24"/>
            <w:rPrChange w:id="961" w:author="Rozsenich Balázs" w:date="2015-04-28T18:01:00Z">
              <w:rPr>
                <w:rStyle w:val="Hiperhivatkozs"/>
                <w:noProof/>
              </w:rPr>
            </w:rPrChange>
          </w:rPr>
          <w:fldChar w:fldCharType="end"/>
        </w:r>
      </w:ins>
    </w:p>
    <w:p w14:paraId="7B0A9471" w14:textId="77777777" w:rsidR="00C53A21" w:rsidRPr="00C53A21" w:rsidRDefault="00C53A21">
      <w:pPr>
        <w:pStyle w:val="brajegyzk"/>
        <w:tabs>
          <w:tab w:val="right" w:leader="dot" w:pos="7928"/>
        </w:tabs>
        <w:rPr>
          <w:ins w:id="962" w:author="Rozsenich Balázs" w:date="2015-04-28T18:01:00Z"/>
          <w:rFonts w:ascii="Times New Roman" w:eastAsiaTheme="minorEastAsia" w:hAnsi="Times New Roman" w:cs="Times New Roman"/>
          <w:noProof/>
          <w:sz w:val="24"/>
          <w:szCs w:val="24"/>
          <w:lang w:eastAsia="hu-HU"/>
          <w:rPrChange w:id="963" w:author="Rozsenich Balázs" w:date="2015-04-28T18:01:00Z">
            <w:rPr>
              <w:ins w:id="964" w:author="Rozsenich Balázs" w:date="2015-04-28T18:01:00Z"/>
              <w:rFonts w:eastAsiaTheme="minorEastAsia" w:cstheme="minorBidi"/>
              <w:noProof/>
              <w:lang w:eastAsia="hu-HU"/>
            </w:rPr>
          </w:rPrChange>
        </w:rPr>
      </w:pPr>
      <w:ins w:id="965" w:author="Rozsenich Balázs" w:date="2015-04-28T18:01:00Z">
        <w:r w:rsidRPr="00C53A21">
          <w:rPr>
            <w:rStyle w:val="Hiperhivatkozs"/>
            <w:rFonts w:ascii="Times New Roman" w:hAnsi="Times New Roman" w:cs="Times New Roman"/>
            <w:noProof/>
            <w:sz w:val="24"/>
            <w:szCs w:val="24"/>
            <w:rPrChange w:id="966" w:author="Rozsenich Balázs" w:date="2015-04-28T18:01:00Z">
              <w:rPr>
                <w:rStyle w:val="Hiperhivatkozs"/>
                <w:noProof/>
              </w:rPr>
            </w:rPrChange>
          </w:rPr>
          <w:fldChar w:fldCharType="begin"/>
        </w:r>
        <w:r w:rsidRPr="00C53A21">
          <w:rPr>
            <w:rStyle w:val="Hiperhivatkozs"/>
            <w:rFonts w:ascii="Times New Roman" w:hAnsi="Times New Roman" w:cs="Times New Roman"/>
            <w:noProof/>
            <w:sz w:val="24"/>
            <w:szCs w:val="24"/>
            <w:rPrChange w:id="967" w:author="Rozsenich Balázs" w:date="2015-04-28T18:01:00Z">
              <w:rPr>
                <w:rStyle w:val="Hiperhivatkozs"/>
                <w:noProof/>
              </w:rPr>
            </w:rPrChange>
          </w:rPr>
          <w:instrText xml:space="preserve"> </w:instrText>
        </w:r>
        <w:r w:rsidRPr="00C53A21">
          <w:rPr>
            <w:rFonts w:ascii="Times New Roman" w:hAnsi="Times New Roman" w:cs="Times New Roman"/>
            <w:noProof/>
            <w:sz w:val="24"/>
            <w:szCs w:val="24"/>
            <w:rPrChange w:id="968" w:author="Rozsenich Balázs" w:date="2015-04-28T18:01:00Z">
              <w:rPr>
                <w:noProof/>
              </w:rPr>
            </w:rPrChange>
          </w:rPr>
          <w:instrText>HYPERLINK \l "_Toc418007428"</w:instrText>
        </w:r>
        <w:r w:rsidRPr="00C53A21">
          <w:rPr>
            <w:rStyle w:val="Hiperhivatkozs"/>
            <w:rFonts w:ascii="Times New Roman" w:hAnsi="Times New Roman" w:cs="Times New Roman"/>
            <w:noProof/>
            <w:sz w:val="24"/>
            <w:szCs w:val="24"/>
            <w:rPrChange w:id="969" w:author="Rozsenich Balázs" w:date="2015-04-28T18:01:00Z">
              <w:rPr>
                <w:rStyle w:val="Hiperhivatkozs"/>
                <w:noProof/>
              </w:rPr>
            </w:rPrChange>
          </w:rPr>
          <w:instrText xml:space="preserve"> </w:instrText>
        </w:r>
        <w:r w:rsidRPr="00C53A21">
          <w:rPr>
            <w:rStyle w:val="Hiperhivatkozs"/>
            <w:rFonts w:ascii="Times New Roman" w:hAnsi="Times New Roman" w:cs="Times New Roman"/>
            <w:noProof/>
            <w:sz w:val="24"/>
            <w:szCs w:val="24"/>
            <w:rPrChange w:id="970" w:author="Rozsenich Balázs" w:date="2015-04-28T18:01:00Z">
              <w:rPr>
                <w:rStyle w:val="Hiperhivatkozs"/>
                <w:noProof/>
              </w:rPr>
            </w:rPrChange>
          </w:rPr>
          <w:fldChar w:fldCharType="separate"/>
        </w:r>
        <w:r w:rsidRPr="00C53A21">
          <w:rPr>
            <w:rStyle w:val="Hiperhivatkozs"/>
            <w:rFonts w:ascii="Times New Roman" w:hAnsi="Times New Roman" w:cs="Times New Roman"/>
            <w:noProof/>
            <w:sz w:val="24"/>
            <w:szCs w:val="24"/>
            <w:rPrChange w:id="971" w:author="Rozsenich Balázs" w:date="2015-04-28T18:01:00Z">
              <w:rPr>
                <w:rStyle w:val="Hiperhivatkozs"/>
                <w:noProof/>
              </w:rPr>
            </w:rPrChange>
          </w:rPr>
          <w:t>6.8 ábra A közeli modellhez szükséges paraméterek</w:t>
        </w:r>
        <w:r w:rsidRPr="00C53A21">
          <w:rPr>
            <w:rFonts w:ascii="Times New Roman" w:hAnsi="Times New Roman" w:cs="Times New Roman"/>
            <w:noProof/>
            <w:webHidden/>
            <w:sz w:val="24"/>
            <w:szCs w:val="24"/>
            <w:rPrChange w:id="972" w:author="Rozsenich Balázs" w:date="2015-04-28T18:01:00Z">
              <w:rPr>
                <w:noProof/>
                <w:webHidden/>
              </w:rPr>
            </w:rPrChange>
          </w:rPr>
          <w:tab/>
        </w:r>
        <w:r w:rsidRPr="00C53A21">
          <w:rPr>
            <w:rFonts w:ascii="Times New Roman" w:hAnsi="Times New Roman" w:cs="Times New Roman"/>
            <w:noProof/>
            <w:webHidden/>
            <w:sz w:val="24"/>
            <w:szCs w:val="24"/>
            <w:rPrChange w:id="973" w:author="Rozsenich Balázs" w:date="2015-04-28T18:01:00Z">
              <w:rPr>
                <w:noProof/>
                <w:webHidden/>
              </w:rPr>
            </w:rPrChange>
          </w:rPr>
          <w:fldChar w:fldCharType="begin"/>
        </w:r>
        <w:r w:rsidRPr="00C53A21">
          <w:rPr>
            <w:rFonts w:ascii="Times New Roman" w:hAnsi="Times New Roman" w:cs="Times New Roman"/>
            <w:noProof/>
            <w:webHidden/>
            <w:sz w:val="24"/>
            <w:szCs w:val="24"/>
            <w:rPrChange w:id="974" w:author="Rozsenich Balázs" w:date="2015-04-28T18:01:00Z">
              <w:rPr>
                <w:noProof/>
                <w:webHidden/>
              </w:rPr>
            </w:rPrChange>
          </w:rPr>
          <w:instrText xml:space="preserve"> PAGEREF _Toc418007428 \h </w:instrText>
        </w:r>
      </w:ins>
      <w:r w:rsidRPr="00C53A21">
        <w:rPr>
          <w:rFonts w:ascii="Times New Roman" w:hAnsi="Times New Roman" w:cs="Times New Roman"/>
          <w:noProof/>
          <w:webHidden/>
          <w:sz w:val="24"/>
          <w:szCs w:val="24"/>
          <w:rPrChange w:id="975" w:author="Rozsenich Balázs" w:date="2015-04-28T18:01:00Z">
            <w:rPr>
              <w:rFonts w:ascii="Times New Roman" w:hAnsi="Times New Roman" w:cs="Times New Roman"/>
              <w:noProof/>
              <w:webHidden/>
              <w:sz w:val="24"/>
              <w:szCs w:val="24"/>
            </w:rPr>
          </w:rPrChange>
        </w:rPr>
      </w:r>
      <w:r w:rsidRPr="00C53A21">
        <w:rPr>
          <w:rFonts w:ascii="Times New Roman" w:hAnsi="Times New Roman" w:cs="Times New Roman"/>
          <w:noProof/>
          <w:webHidden/>
          <w:sz w:val="24"/>
          <w:szCs w:val="24"/>
          <w:rPrChange w:id="976" w:author="Rozsenich Balázs" w:date="2015-04-28T18:01:00Z">
            <w:rPr>
              <w:noProof/>
              <w:webHidden/>
            </w:rPr>
          </w:rPrChange>
        </w:rPr>
        <w:fldChar w:fldCharType="separate"/>
      </w:r>
      <w:ins w:id="977" w:author="Balázs Rozsenich" w:date="2015-04-30T00:34:00Z">
        <w:r w:rsidR="0004568F">
          <w:rPr>
            <w:rFonts w:ascii="Times New Roman" w:hAnsi="Times New Roman" w:cs="Times New Roman"/>
            <w:noProof/>
            <w:webHidden/>
            <w:sz w:val="24"/>
            <w:szCs w:val="24"/>
          </w:rPr>
          <w:t>23</w:t>
        </w:r>
      </w:ins>
      <w:ins w:id="978" w:author="Rozsenich Balázs" w:date="2015-04-28T18:01:00Z">
        <w:r w:rsidRPr="00C53A21">
          <w:rPr>
            <w:rFonts w:ascii="Times New Roman" w:hAnsi="Times New Roman" w:cs="Times New Roman"/>
            <w:noProof/>
            <w:webHidden/>
            <w:sz w:val="24"/>
            <w:szCs w:val="24"/>
            <w:rPrChange w:id="979" w:author="Rozsenich Balázs" w:date="2015-04-28T18:01:00Z">
              <w:rPr>
                <w:noProof/>
                <w:webHidden/>
              </w:rPr>
            </w:rPrChange>
          </w:rPr>
          <w:fldChar w:fldCharType="end"/>
        </w:r>
        <w:r w:rsidRPr="00C53A21">
          <w:rPr>
            <w:rStyle w:val="Hiperhivatkozs"/>
            <w:rFonts w:ascii="Times New Roman" w:hAnsi="Times New Roman" w:cs="Times New Roman"/>
            <w:noProof/>
            <w:sz w:val="24"/>
            <w:szCs w:val="24"/>
            <w:rPrChange w:id="980" w:author="Rozsenich Balázs" w:date="2015-04-28T18:01:00Z">
              <w:rPr>
                <w:rStyle w:val="Hiperhivatkozs"/>
                <w:noProof/>
              </w:rPr>
            </w:rPrChange>
          </w:rPr>
          <w:fldChar w:fldCharType="end"/>
        </w:r>
      </w:ins>
    </w:p>
    <w:p w14:paraId="5FED9AAD" w14:textId="77777777" w:rsidR="00C53A21" w:rsidRPr="00C53A21" w:rsidRDefault="00C53A21">
      <w:pPr>
        <w:pStyle w:val="brajegyzk"/>
        <w:tabs>
          <w:tab w:val="right" w:leader="dot" w:pos="7928"/>
        </w:tabs>
        <w:rPr>
          <w:ins w:id="981" w:author="Rozsenich Balázs" w:date="2015-04-28T18:01:00Z"/>
          <w:rFonts w:ascii="Times New Roman" w:eastAsiaTheme="minorEastAsia" w:hAnsi="Times New Roman" w:cs="Times New Roman"/>
          <w:noProof/>
          <w:sz w:val="24"/>
          <w:szCs w:val="24"/>
          <w:lang w:eastAsia="hu-HU"/>
          <w:rPrChange w:id="982" w:author="Rozsenich Balázs" w:date="2015-04-28T18:01:00Z">
            <w:rPr>
              <w:ins w:id="983" w:author="Rozsenich Balázs" w:date="2015-04-28T18:01:00Z"/>
              <w:rFonts w:eastAsiaTheme="minorEastAsia" w:cstheme="minorBidi"/>
              <w:noProof/>
              <w:lang w:eastAsia="hu-HU"/>
            </w:rPr>
          </w:rPrChange>
        </w:rPr>
      </w:pPr>
      <w:ins w:id="984" w:author="Rozsenich Balázs" w:date="2015-04-28T18:01:00Z">
        <w:r w:rsidRPr="00C53A21">
          <w:rPr>
            <w:rStyle w:val="Hiperhivatkozs"/>
            <w:rFonts w:ascii="Times New Roman" w:hAnsi="Times New Roman" w:cs="Times New Roman"/>
            <w:noProof/>
            <w:sz w:val="24"/>
            <w:szCs w:val="24"/>
            <w:rPrChange w:id="985" w:author="Rozsenich Balázs" w:date="2015-04-28T18:01:00Z">
              <w:rPr>
                <w:rStyle w:val="Hiperhivatkozs"/>
                <w:noProof/>
              </w:rPr>
            </w:rPrChange>
          </w:rPr>
          <w:fldChar w:fldCharType="begin"/>
        </w:r>
        <w:r w:rsidRPr="00C53A21">
          <w:rPr>
            <w:rStyle w:val="Hiperhivatkozs"/>
            <w:rFonts w:ascii="Times New Roman" w:hAnsi="Times New Roman" w:cs="Times New Roman"/>
            <w:noProof/>
            <w:sz w:val="24"/>
            <w:szCs w:val="24"/>
            <w:rPrChange w:id="986" w:author="Rozsenich Balázs" w:date="2015-04-28T18:01:00Z">
              <w:rPr>
                <w:rStyle w:val="Hiperhivatkozs"/>
                <w:noProof/>
              </w:rPr>
            </w:rPrChange>
          </w:rPr>
          <w:instrText xml:space="preserve"> </w:instrText>
        </w:r>
        <w:r w:rsidRPr="00C53A21">
          <w:rPr>
            <w:rFonts w:ascii="Times New Roman" w:hAnsi="Times New Roman" w:cs="Times New Roman"/>
            <w:noProof/>
            <w:sz w:val="24"/>
            <w:szCs w:val="24"/>
            <w:rPrChange w:id="987" w:author="Rozsenich Balázs" w:date="2015-04-28T18:01:00Z">
              <w:rPr>
                <w:noProof/>
              </w:rPr>
            </w:rPrChange>
          </w:rPr>
          <w:instrText>HYPERLINK \l "_Toc418007429"</w:instrText>
        </w:r>
        <w:r w:rsidRPr="00C53A21">
          <w:rPr>
            <w:rStyle w:val="Hiperhivatkozs"/>
            <w:rFonts w:ascii="Times New Roman" w:hAnsi="Times New Roman" w:cs="Times New Roman"/>
            <w:noProof/>
            <w:sz w:val="24"/>
            <w:szCs w:val="24"/>
            <w:rPrChange w:id="988" w:author="Rozsenich Balázs" w:date="2015-04-28T18:01:00Z">
              <w:rPr>
                <w:rStyle w:val="Hiperhivatkozs"/>
                <w:noProof/>
              </w:rPr>
            </w:rPrChange>
          </w:rPr>
          <w:instrText xml:space="preserve"> </w:instrText>
        </w:r>
        <w:r w:rsidRPr="00C53A21">
          <w:rPr>
            <w:rStyle w:val="Hiperhivatkozs"/>
            <w:rFonts w:ascii="Times New Roman" w:hAnsi="Times New Roman" w:cs="Times New Roman"/>
            <w:noProof/>
            <w:sz w:val="24"/>
            <w:szCs w:val="24"/>
            <w:rPrChange w:id="989" w:author="Rozsenich Balázs" w:date="2015-04-28T18:01:00Z">
              <w:rPr>
                <w:rStyle w:val="Hiperhivatkozs"/>
                <w:noProof/>
              </w:rPr>
            </w:rPrChange>
          </w:rPr>
          <w:fldChar w:fldCharType="separate"/>
        </w:r>
        <w:r w:rsidRPr="00C53A21">
          <w:rPr>
            <w:rStyle w:val="Hiperhivatkozs"/>
            <w:rFonts w:ascii="Times New Roman" w:hAnsi="Times New Roman" w:cs="Times New Roman"/>
            <w:noProof/>
            <w:sz w:val="24"/>
            <w:szCs w:val="24"/>
            <w:rPrChange w:id="990" w:author="Rozsenich Balázs" w:date="2015-04-28T18:01:00Z">
              <w:rPr>
                <w:rStyle w:val="Hiperhivatkozs"/>
                <w:noProof/>
              </w:rPr>
            </w:rPrChange>
          </w:rPr>
          <w:t>6.9 ábra Az olcsó és közeli modellhez szükséges paraméterek</w:t>
        </w:r>
        <w:r w:rsidRPr="00C53A21">
          <w:rPr>
            <w:rFonts w:ascii="Times New Roman" w:hAnsi="Times New Roman" w:cs="Times New Roman"/>
            <w:noProof/>
            <w:webHidden/>
            <w:sz w:val="24"/>
            <w:szCs w:val="24"/>
            <w:rPrChange w:id="991" w:author="Rozsenich Balázs" w:date="2015-04-28T18:01:00Z">
              <w:rPr>
                <w:noProof/>
                <w:webHidden/>
              </w:rPr>
            </w:rPrChange>
          </w:rPr>
          <w:tab/>
        </w:r>
        <w:r w:rsidRPr="00C53A21">
          <w:rPr>
            <w:rFonts w:ascii="Times New Roman" w:hAnsi="Times New Roman" w:cs="Times New Roman"/>
            <w:noProof/>
            <w:webHidden/>
            <w:sz w:val="24"/>
            <w:szCs w:val="24"/>
            <w:rPrChange w:id="992" w:author="Rozsenich Balázs" w:date="2015-04-28T18:01:00Z">
              <w:rPr>
                <w:noProof/>
                <w:webHidden/>
              </w:rPr>
            </w:rPrChange>
          </w:rPr>
          <w:fldChar w:fldCharType="begin"/>
        </w:r>
        <w:r w:rsidRPr="00C53A21">
          <w:rPr>
            <w:rFonts w:ascii="Times New Roman" w:hAnsi="Times New Roman" w:cs="Times New Roman"/>
            <w:noProof/>
            <w:webHidden/>
            <w:sz w:val="24"/>
            <w:szCs w:val="24"/>
            <w:rPrChange w:id="993" w:author="Rozsenich Balázs" w:date="2015-04-28T18:01:00Z">
              <w:rPr>
                <w:noProof/>
                <w:webHidden/>
              </w:rPr>
            </w:rPrChange>
          </w:rPr>
          <w:instrText xml:space="preserve"> PAGEREF _Toc418007429 \h </w:instrText>
        </w:r>
      </w:ins>
      <w:r w:rsidRPr="00C53A21">
        <w:rPr>
          <w:rFonts w:ascii="Times New Roman" w:hAnsi="Times New Roman" w:cs="Times New Roman"/>
          <w:noProof/>
          <w:webHidden/>
          <w:sz w:val="24"/>
          <w:szCs w:val="24"/>
          <w:rPrChange w:id="994" w:author="Rozsenich Balázs" w:date="2015-04-28T18:01:00Z">
            <w:rPr>
              <w:rFonts w:ascii="Times New Roman" w:hAnsi="Times New Roman" w:cs="Times New Roman"/>
              <w:noProof/>
              <w:webHidden/>
              <w:sz w:val="24"/>
              <w:szCs w:val="24"/>
            </w:rPr>
          </w:rPrChange>
        </w:rPr>
      </w:r>
      <w:r w:rsidRPr="00C53A21">
        <w:rPr>
          <w:rFonts w:ascii="Times New Roman" w:hAnsi="Times New Roman" w:cs="Times New Roman"/>
          <w:noProof/>
          <w:webHidden/>
          <w:sz w:val="24"/>
          <w:szCs w:val="24"/>
          <w:rPrChange w:id="995" w:author="Rozsenich Balázs" w:date="2015-04-28T18:01:00Z">
            <w:rPr>
              <w:noProof/>
              <w:webHidden/>
            </w:rPr>
          </w:rPrChange>
        </w:rPr>
        <w:fldChar w:fldCharType="separate"/>
      </w:r>
      <w:ins w:id="996" w:author="Balázs Rozsenich" w:date="2015-04-30T00:34:00Z">
        <w:r w:rsidR="0004568F">
          <w:rPr>
            <w:rFonts w:ascii="Times New Roman" w:hAnsi="Times New Roman" w:cs="Times New Roman"/>
            <w:noProof/>
            <w:webHidden/>
            <w:sz w:val="24"/>
            <w:szCs w:val="24"/>
          </w:rPr>
          <w:t>24</w:t>
        </w:r>
      </w:ins>
      <w:ins w:id="997" w:author="Rozsenich Balázs" w:date="2015-04-28T18:01:00Z">
        <w:r w:rsidRPr="00C53A21">
          <w:rPr>
            <w:rFonts w:ascii="Times New Roman" w:hAnsi="Times New Roman" w:cs="Times New Roman"/>
            <w:noProof/>
            <w:webHidden/>
            <w:sz w:val="24"/>
            <w:szCs w:val="24"/>
            <w:rPrChange w:id="998" w:author="Rozsenich Balázs" w:date="2015-04-28T18:01:00Z">
              <w:rPr>
                <w:noProof/>
                <w:webHidden/>
              </w:rPr>
            </w:rPrChange>
          </w:rPr>
          <w:fldChar w:fldCharType="end"/>
        </w:r>
        <w:r w:rsidRPr="00C53A21">
          <w:rPr>
            <w:rStyle w:val="Hiperhivatkozs"/>
            <w:rFonts w:ascii="Times New Roman" w:hAnsi="Times New Roman" w:cs="Times New Roman"/>
            <w:noProof/>
            <w:sz w:val="24"/>
            <w:szCs w:val="24"/>
            <w:rPrChange w:id="999" w:author="Rozsenich Balázs" w:date="2015-04-28T18:01:00Z">
              <w:rPr>
                <w:rStyle w:val="Hiperhivatkozs"/>
                <w:noProof/>
              </w:rPr>
            </w:rPrChange>
          </w:rPr>
          <w:fldChar w:fldCharType="end"/>
        </w:r>
      </w:ins>
    </w:p>
    <w:p w14:paraId="3953C0C8" w14:textId="77777777" w:rsidR="00C53A21" w:rsidRPr="00C53A21" w:rsidRDefault="00C53A21">
      <w:pPr>
        <w:pStyle w:val="brajegyzk"/>
        <w:tabs>
          <w:tab w:val="right" w:leader="dot" w:pos="7928"/>
        </w:tabs>
        <w:rPr>
          <w:ins w:id="1000" w:author="Rozsenich Balázs" w:date="2015-04-28T18:01:00Z"/>
          <w:rFonts w:ascii="Times New Roman" w:eastAsiaTheme="minorEastAsia" w:hAnsi="Times New Roman" w:cs="Times New Roman"/>
          <w:noProof/>
          <w:sz w:val="24"/>
          <w:szCs w:val="24"/>
          <w:lang w:eastAsia="hu-HU"/>
          <w:rPrChange w:id="1001" w:author="Rozsenich Balázs" w:date="2015-04-28T18:01:00Z">
            <w:rPr>
              <w:ins w:id="1002" w:author="Rozsenich Balázs" w:date="2015-04-28T18:01:00Z"/>
              <w:rFonts w:eastAsiaTheme="minorEastAsia" w:cstheme="minorBidi"/>
              <w:noProof/>
              <w:lang w:eastAsia="hu-HU"/>
            </w:rPr>
          </w:rPrChange>
        </w:rPr>
      </w:pPr>
      <w:ins w:id="1003" w:author="Rozsenich Balázs" w:date="2015-04-28T18:01:00Z">
        <w:r w:rsidRPr="00C53A21">
          <w:rPr>
            <w:rStyle w:val="Hiperhivatkozs"/>
            <w:rFonts w:ascii="Times New Roman" w:hAnsi="Times New Roman" w:cs="Times New Roman"/>
            <w:noProof/>
            <w:sz w:val="24"/>
            <w:szCs w:val="24"/>
            <w:rPrChange w:id="1004" w:author="Rozsenich Balázs" w:date="2015-04-28T18:01:00Z">
              <w:rPr>
                <w:rStyle w:val="Hiperhivatkozs"/>
                <w:noProof/>
              </w:rPr>
            </w:rPrChange>
          </w:rPr>
          <w:fldChar w:fldCharType="begin"/>
        </w:r>
        <w:r w:rsidRPr="00C53A21">
          <w:rPr>
            <w:rStyle w:val="Hiperhivatkozs"/>
            <w:rFonts w:ascii="Times New Roman" w:hAnsi="Times New Roman" w:cs="Times New Roman"/>
            <w:noProof/>
            <w:sz w:val="24"/>
            <w:szCs w:val="24"/>
            <w:rPrChange w:id="1005" w:author="Rozsenich Balázs" w:date="2015-04-28T18:01:00Z">
              <w:rPr>
                <w:rStyle w:val="Hiperhivatkozs"/>
                <w:noProof/>
              </w:rPr>
            </w:rPrChange>
          </w:rPr>
          <w:instrText xml:space="preserve"> </w:instrText>
        </w:r>
        <w:r w:rsidRPr="00C53A21">
          <w:rPr>
            <w:rFonts w:ascii="Times New Roman" w:hAnsi="Times New Roman" w:cs="Times New Roman"/>
            <w:noProof/>
            <w:sz w:val="24"/>
            <w:szCs w:val="24"/>
            <w:rPrChange w:id="1006" w:author="Rozsenich Balázs" w:date="2015-04-28T18:01:00Z">
              <w:rPr>
                <w:noProof/>
              </w:rPr>
            </w:rPrChange>
          </w:rPr>
          <w:instrText>HYPERLINK \l "_Toc418007430"</w:instrText>
        </w:r>
        <w:r w:rsidRPr="00C53A21">
          <w:rPr>
            <w:rStyle w:val="Hiperhivatkozs"/>
            <w:rFonts w:ascii="Times New Roman" w:hAnsi="Times New Roman" w:cs="Times New Roman"/>
            <w:noProof/>
            <w:sz w:val="24"/>
            <w:szCs w:val="24"/>
            <w:rPrChange w:id="1007" w:author="Rozsenich Balázs" w:date="2015-04-28T18:01:00Z">
              <w:rPr>
                <w:rStyle w:val="Hiperhivatkozs"/>
                <w:noProof/>
              </w:rPr>
            </w:rPrChange>
          </w:rPr>
          <w:instrText xml:space="preserve"> </w:instrText>
        </w:r>
        <w:r w:rsidRPr="00C53A21">
          <w:rPr>
            <w:rStyle w:val="Hiperhivatkozs"/>
            <w:rFonts w:ascii="Times New Roman" w:hAnsi="Times New Roman" w:cs="Times New Roman"/>
            <w:noProof/>
            <w:sz w:val="24"/>
            <w:szCs w:val="24"/>
            <w:rPrChange w:id="1008" w:author="Rozsenich Balázs" w:date="2015-04-28T18:01:00Z">
              <w:rPr>
                <w:rStyle w:val="Hiperhivatkozs"/>
                <w:noProof/>
              </w:rPr>
            </w:rPrChange>
          </w:rPr>
          <w:fldChar w:fldCharType="separate"/>
        </w:r>
        <w:r w:rsidRPr="00C53A21">
          <w:rPr>
            <w:rStyle w:val="Hiperhivatkozs"/>
            <w:rFonts w:ascii="Times New Roman" w:hAnsi="Times New Roman" w:cs="Times New Roman"/>
            <w:noProof/>
            <w:sz w:val="24"/>
            <w:szCs w:val="24"/>
            <w:rPrChange w:id="1009" w:author="Rozsenich Balázs" w:date="2015-04-28T18:01:00Z">
              <w:rPr>
                <w:rStyle w:val="Hiperhivatkozs"/>
                <w:noProof/>
              </w:rPr>
            </w:rPrChange>
          </w:rPr>
          <w:t>8.1 ábra Látogató számára látható menüsáv</w:t>
        </w:r>
        <w:r w:rsidRPr="00C53A21">
          <w:rPr>
            <w:rFonts w:ascii="Times New Roman" w:hAnsi="Times New Roman" w:cs="Times New Roman"/>
            <w:noProof/>
            <w:webHidden/>
            <w:sz w:val="24"/>
            <w:szCs w:val="24"/>
            <w:rPrChange w:id="1010" w:author="Rozsenich Balázs" w:date="2015-04-28T18:01:00Z">
              <w:rPr>
                <w:noProof/>
                <w:webHidden/>
              </w:rPr>
            </w:rPrChange>
          </w:rPr>
          <w:tab/>
        </w:r>
        <w:r w:rsidRPr="00C53A21">
          <w:rPr>
            <w:rFonts w:ascii="Times New Roman" w:hAnsi="Times New Roman" w:cs="Times New Roman"/>
            <w:noProof/>
            <w:webHidden/>
            <w:sz w:val="24"/>
            <w:szCs w:val="24"/>
            <w:rPrChange w:id="1011" w:author="Rozsenich Balázs" w:date="2015-04-28T18:01:00Z">
              <w:rPr>
                <w:noProof/>
                <w:webHidden/>
              </w:rPr>
            </w:rPrChange>
          </w:rPr>
          <w:fldChar w:fldCharType="begin"/>
        </w:r>
        <w:r w:rsidRPr="00C53A21">
          <w:rPr>
            <w:rFonts w:ascii="Times New Roman" w:hAnsi="Times New Roman" w:cs="Times New Roman"/>
            <w:noProof/>
            <w:webHidden/>
            <w:sz w:val="24"/>
            <w:szCs w:val="24"/>
            <w:rPrChange w:id="1012" w:author="Rozsenich Balázs" w:date="2015-04-28T18:01:00Z">
              <w:rPr>
                <w:noProof/>
                <w:webHidden/>
              </w:rPr>
            </w:rPrChange>
          </w:rPr>
          <w:instrText xml:space="preserve"> PAGEREF _Toc418007430 \h </w:instrText>
        </w:r>
      </w:ins>
      <w:r w:rsidRPr="00C53A21">
        <w:rPr>
          <w:rFonts w:ascii="Times New Roman" w:hAnsi="Times New Roman" w:cs="Times New Roman"/>
          <w:noProof/>
          <w:webHidden/>
          <w:sz w:val="24"/>
          <w:szCs w:val="24"/>
          <w:rPrChange w:id="1013" w:author="Rozsenich Balázs" w:date="2015-04-28T18:01:00Z">
            <w:rPr>
              <w:rFonts w:ascii="Times New Roman" w:hAnsi="Times New Roman" w:cs="Times New Roman"/>
              <w:noProof/>
              <w:webHidden/>
              <w:sz w:val="24"/>
              <w:szCs w:val="24"/>
            </w:rPr>
          </w:rPrChange>
        </w:rPr>
      </w:r>
      <w:r w:rsidRPr="00C53A21">
        <w:rPr>
          <w:rFonts w:ascii="Times New Roman" w:hAnsi="Times New Roman" w:cs="Times New Roman"/>
          <w:noProof/>
          <w:webHidden/>
          <w:sz w:val="24"/>
          <w:szCs w:val="24"/>
          <w:rPrChange w:id="1014" w:author="Rozsenich Balázs" w:date="2015-04-28T18:01:00Z">
            <w:rPr>
              <w:noProof/>
              <w:webHidden/>
            </w:rPr>
          </w:rPrChange>
        </w:rPr>
        <w:fldChar w:fldCharType="separate"/>
      </w:r>
      <w:ins w:id="1015" w:author="Balázs Rozsenich" w:date="2015-04-30T00:34:00Z">
        <w:r w:rsidR="0004568F">
          <w:rPr>
            <w:rFonts w:ascii="Times New Roman" w:hAnsi="Times New Roman" w:cs="Times New Roman"/>
            <w:noProof/>
            <w:webHidden/>
            <w:sz w:val="24"/>
            <w:szCs w:val="24"/>
          </w:rPr>
          <w:t>53</w:t>
        </w:r>
      </w:ins>
      <w:ins w:id="1016" w:author="Rozsenich Balázs" w:date="2015-04-28T18:01:00Z">
        <w:r w:rsidRPr="00C53A21">
          <w:rPr>
            <w:rFonts w:ascii="Times New Roman" w:hAnsi="Times New Roman" w:cs="Times New Roman"/>
            <w:noProof/>
            <w:webHidden/>
            <w:sz w:val="24"/>
            <w:szCs w:val="24"/>
            <w:rPrChange w:id="1017" w:author="Rozsenich Balázs" w:date="2015-04-28T18:01:00Z">
              <w:rPr>
                <w:noProof/>
                <w:webHidden/>
              </w:rPr>
            </w:rPrChange>
          </w:rPr>
          <w:fldChar w:fldCharType="end"/>
        </w:r>
        <w:r w:rsidRPr="00C53A21">
          <w:rPr>
            <w:rStyle w:val="Hiperhivatkozs"/>
            <w:rFonts w:ascii="Times New Roman" w:hAnsi="Times New Roman" w:cs="Times New Roman"/>
            <w:noProof/>
            <w:sz w:val="24"/>
            <w:szCs w:val="24"/>
            <w:rPrChange w:id="1018" w:author="Rozsenich Balázs" w:date="2015-04-28T18:01:00Z">
              <w:rPr>
                <w:rStyle w:val="Hiperhivatkozs"/>
                <w:noProof/>
              </w:rPr>
            </w:rPrChange>
          </w:rPr>
          <w:fldChar w:fldCharType="end"/>
        </w:r>
      </w:ins>
    </w:p>
    <w:p w14:paraId="5D177BA4" w14:textId="77777777" w:rsidR="00C53A21" w:rsidRPr="00C53A21" w:rsidRDefault="00C53A21">
      <w:pPr>
        <w:pStyle w:val="brajegyzk"/>
        <w:tabs>
          <w:tab w:val="right" w:leader="dot" w:pos="7928"/>
        </w:tabs>
        <w:rPr>
          <w:ins w:id="1019" w:author="Rozsenich Balázs" w:date="2015-04-28T18:01:00Z"/>
          <w:rFonts w:ascii="Times New Roman" w:eastAsiaTheme="minorEastAsia" w:hAnsi="Times New Roman" w:cs="Times New Roman"/>
          <w:noProof/>
          <w:sz w:val="24"/>
          <w:szCs w:val="24"/>
          <w:lang w:eastAsia="hu-HU"/>
          <w:rPrChange w:id="1020" w:author="Rozsenich Balázs" w:date="2015-04-28T18:01:00Z">
            <w:rPr>
              <w:ins w:id="1021" w:author="Rozsenich Balázs" w:date="2015-04-28T18:01:00Z"/>
              <w:rFonts w:eastAsiaTheme="minorEastAsia" w:cstheme="minorBidi"/>
              <w:noProof/>
              <w:lang w:eastAsia="hu-HU"/>
            </w:rPr>
          </w:rPrChange>
        </w:rPr>
      </w:pPr>
      <w:ins w:id="1022" w:author="Rozsenich Balázs" w:date="2015-04-28T18:01:00Z">
        <w:r w:rsidRPr="00C53A21">
          <w:rPr>
            <w:rStyle w:val="Hiperhivatkozs"/>
            <w:rFonts w:ascii="Times New Roman" w:hAnsi="Times New Roman" w:cs="Times New Roman"/>
            <w:noProof/>
            <w:sz w:val="24"/>
            <w:szCs w:val="24"/>
            <w:rPrChange w:id="1023" w:author="Rozsenich Balázs" w:date="2015-04-28T18:01:00Z">
              <w:rPr>
                <w:rStyle w:val="Hiperhivatkozs"/>
                <w:noProof/>
              </w:rPr>
            </w:rPrChange>
          </w:rPr>
          <w:fldChar w:fldCharType="begin"/>
        </w:r>
        <w:r w:rsidRPr="00C53A21">
          <w:rPr>
            <w:rStyle w:val="Hiperhivatkozs"/>
            <w:rFonts w:ascii="Times New Roman" w:hAnsi="Times New Roman" w:cs="Times New Roman"/>
            <w:noProof/>
            <w:sz w:val="24"/>
            <w:szCs w:val="24"/>
            <w:rPrChange w:id="1024" w:author="Rozsenich Balázs" w:date="2015-04-28T18:01:00Z">
              <w:rPr>
                <w:rStyle w:val="Hiperhivatkozs"/>
                <w:noProof/>
              </w:rPr>
            </w:rPrChange>
          </w:rPr>
          <w:instrText xml:space="preserve"> </w:instrText>
        </w:r>
        <w:r w:rsidRPr="00C53A21">
          <w:rPr>
            <w:rFonts w:ascii="Times New Roman" w:hAnsi="Times New Roman" w:cs="Times New Roman"/>
            <w:noProof/>
            <w:sz w:val="24"/>
            <w:szCs w:val="24"/>
            <w:rPrChange w:id="1025" w:author="Rozsenich Balázs" w:date="2015-04-28T18:01:00Z">
              <w:rPr>
                <w:noProof/>
              </w:rPr>
            </w:rPrChange>
          </w:rPr>
          <w:instrText>HYPERLINK \l "_Toc418007431"</w:instrText>
        </w:r>
        <w:r w:rsidRPr="00C53A21">
          <w:rPr>
            <w:rStyle w:val="Hiperhivatkozs"/>
            <w:rFonts w:ascii="Times New Roman" w:hAnsi="Times New Roman" w:cs="Times New Roman"/>
            <w:noProof/>
            <w:sz w:val="24"/>
            <w:szCs w:val="24"/>
            <w:rPrChange w:id="1026" w:author="Rozsenich Balázs" w:date="2015-04-28T18:01:00Z">
              <w:rPr>
                <w:rStyle w:val="Hiperhivatkozs"/>
                <w:noProof/>
              </w:rPr>
            </w:rPrChange>
          </w:rPr>
          <w:instrText xml:space="preserve"> </w:instrText>
        </w:r>
        <w:r w:rsidRPr="00C53A21">
          <w:rPr>
            <w:rStyle w:val="Hiperhivatkozs"/>
            <w:rFonts w:ascii="Times New Roman" w:hAnsi="Times New Roman" w:cs="Times New Roman"/>
            <w:noProof/>
            <w:sz w:val="24"/>
            <w:szCs w:val="24"/>
            <w:rPrChange w:id="1027" w:author="Rozsenich Balázs" w:date="2015-04-28T18:01:00Z">
              <w:rPr>
                <w:rStyle w:val="Hiperhivatkozs"/>
                <w:noProof/>
              </w:rPr>
            </w:rPrChange>
          </w:rPr>
          <w:fldChar w:fldCharType="separate"/>
        </w:r>
        <w:r w:rsidRPr="00C53A21">
          <w:rPr>
            <w:rStyle w:val="Hiperhivatkozs"/>
            <w:rFonts w:ascii="Times New Roman" w:hAnsi="Times New Roman" w:cs="Times New Roman"/>
            <w:noProof/>
            <w:sz w:val="24"/>
            <w:szCs w:val="24"/>
            <w:rPrChange w:id="1028" w:author="Rozsenich Balázs" w:date="2015-04-28T18:01:00Z">
              <w:rPr>
                <w:rStyle w:val="Hiperhivatkozs"/>
                <w:noProof/>
              </w:rPr>
            </w:rPrChange>
          </w:rPr>
          <w:t>8.2 ábra Szálláskereső számára látható menüsáv</w:t>
        </w:r>
        <w:r w:rsidRPr="00C53A21">
          <w:rPr>
            <w:rFonts w:ascii="Times New Roman" w:hAnsi="Times New Roman" w:cs="Times New Roman"/>
            <w:noProof/>
            <w:webHidden/>
            <w:sz w:val="24"/>
            <w:szCs w:val="24"/>
            <w:rPrChange w:id="1029" w:author="Rozsenich Balázs" w:date="2015-04-28T18:01:00Z">
              <w:rPr>
                <w:noProof/>
                <w:webHidden/>
              </w:rPr>
            </w:rPrChange>
          </w:rPr>
          <w:tab/>
        </w:r>
        <w:r w:rsidRPr="00C53A21">
          <w:rPr>
            <w:rFonts w:ascii="Times New Roman" w:hAnsi="Times New Roman" w:cs="Times New Roman"/>
            <w:noProof/>
            <w:webHidden/>
            <w:sz w:val="24"/>
            <w:szCs w:val="24"/>
            <w:rPrChange w:id="1030" w:author="Rozsenich Balázs" w:date="2015-04-28T18:01:00Z">
              <w:rPr>
                <w:noProof/>
                <w:webHidden/>
              </w:rPr>
            </w:rPrChange>
          </w:rPr>
          <w:fldChar w:fldCharType="begin"/>
        </w:r>
        <w:r w:rsidRPr="00C53A21">
          <w:rPr>
            <w:rFonts w:ascii="Times New Roman" w:hAnsi="Times New Roman" w:cs="Times New Roman"/>
            <w:noProof/>
            <w:webHidden/>
            <w:sz w:val="24"/>
            <w:szCs w:val="24"/>
            <w:rPrChange w:id="1031" w:author="Rozsenich Balázs" w:date="2015-04-28T18:01:00Z">
              <w:rPr>
                <w:noProof/>
                <w:webHidden/>
              </w:rPr>
            </w:rPrChange>
          </w:rPr>
          <w:instrText xml:space="preserve"> PAGEREF _Toc418007431 \h </w:instrText>
        </w:r>
      </w:ins>
      <w:r w:rsidRPr="00C53A21">
        <w:rPr>
          <w:rFonts w:ascii="Times New Roman" w:hAnsi="Times New Roman" w:cs="Times New Roman"/>
          <w:noProof/>
          <w:webHidden/>
          <w:sz w:val="24"/>
          <w:szCs w:val="24"/>
          <w:rPrChange w:id="1032" w:author="Rozsenich Balázs" w:date="2015-04-28T18:01:00Z">
            <w:rPr>
              <w:rFonts w:ascii="Times New Roman" w:hAnsi="Times New Roman" w:cs="Times New Roman"/>
              <w:noProof/>
              <w:webHidden/>
              <w:sz w:val="24"/>
              <w:szCs w:val="24"/>
            </w:rPr>
          </w:rPrChange>
        </w:rPr>
      </w:r>
      <w:r w:rsidRPr="00C53A21">
        <w:rPr>
          <w:rFonts w:ascii="Times New Roman" w:hAnsi="Times New Roman" w:cs="Times New Roman"/>
          <w:noProof/>
          <w:webHidden/>
          <w:sz w:val="24"/>
          <w:szCs w:val="24"/>
          <w:rPrChange w:id="1033" w:author="Rozsenich Balázs" w:date="2015-04-28T18:01:00Z">
            <w:rPr>
              <w:noProof/>
              <w:webHidden/>
            </w:rPr>
          </w:rPrChange>
        </w:rPr>
        <w:fldChar w:fldCharType="separate"/>
      </w:r>
      <w:ins w:id="1034" w:author="Balázs Rozsenich" w:date="2015-04-30T00:34:00Z">
        <w:r w:rsidR="0004568F">
          <w:rPr>
            <w:rFonts w:ascii="Times New Roman" w:hAnsi="Times New Roman" w:cs="Times New Roman"/>
            <w:noProof/>
            <w:webHidden/>
            <w:sz w:val="24"/>
            <w:szCs w:val="24"/>
          </w:rPr>
          <w:t>54</w:t>
        </w:r>
      </w:ins>
      <w:ins w:id="1035" w:author="Rozsenich Balázs" w:date="2015-04-28T18:01:00Z">
        <w:r w:rsidRPr="00C53A21">
          <w:rPr>
            <w:rFonts w:ascii="Times New Roman" w:hAnsi="Times New Roman" w:cs="Times New Roman"/>
            <w:noProof/>
            <w:webHidden/>
            <w:sz w:val="24"/>
            <w:szCs w:val="24"/>
            <w:rPrChange w:id="1036" w:author="Rozsenich Balázs" w:date="2015-04-28T18:01:00Z">
              <w:rPr>
                <w:noProof/>
                <w:webHidden/>
              </w:rPr>
            </w:rPrChange>
          </w:rPr>
          <w:fldChar w:fldCharType="end"/>
        </w:r>
        <w:r w:rsidRPr="00C53A21">
          <w:rPr>
            <w:rStyle w:val="Hiperhivatkozs"/>
            <w:rFonts w:ascii="Times New Roman" w:hAnsi="Times New Roman" w:cs="Times New Roman"/>
            <w:noProof/>
            <w:sz w:val="24"/>
            <w:szCs w:val="24"/>
            <w:rPrChange w:id="1037" w:author="Rozsenich Balázs" w:date="2015-04-28T18:01:00Z">
              <w:rPr>
                <w:rStyle w:val="Hiperhivatkozs"/>
                <w:noProof/>
              </w:rPr>
            </w:rPrChange>
          </w:rPr>
          <w:fldChar w:fldCharType="end"/>
        </w:r>
      </w:ins>
    </w:p>
    <w:p w14:paraId="68EF2B40" w14:textId="77777777" w:rsidR="00C53A21" w:rsidRPr="00C53A21" w:rsidRDefault="00C53A21">
      <w:pPr>
        <w:pStyle w:val="brajegyzk"/>
        <w:tabs>
          <w:tab w:val="right" w:leader="dot" w:pos="7928"/>
        </w:tabs>
        <w:rPr>
          <w:ins w:id="1038" w:author="Rozsenich Balázs" w:date="2015-04-28T18:01:00Z"/>
          <w:rFonts w:ascii="Times New Roman" w:eastAsiaTheme="minorEastAsia" w:hAnsi="Times New Roman" w:cs="Times New Roman"/>
          <w:noProof/>
          <w:sz w:val="24"/>
          <w:szCs w:val="24"/>
          <w:lang w:eastAsia="hu-HU"/>
          <w:rPrChange w:id="1039" w:author="Rozsenich Balázs" w:date="2015-04-28T18:01:00Z">
            <w:rPr>
              <w:ins w:id="1040" w:author="Rozsenich Balázs" w:date="2015-04-28T18:01:00Z"/>
              <w:rFonts w:eastAsiaTheme="minorEastAsia" w:cstheme="minorBidi"/>
              <w:noProof/>
              <w:lang w:eastAsia="hu-HU"/>
            </w:rPr>
          </w:rPrChange>
        </w:rPr>
      </w:pPr>
      <w:ins w:id="1041" w:author="Rozsenich Balázs" w:date="2015-04-28T18:01:00Z">
        <w:r w:rsidRPr="00C53A21">
          <w:rPr>
            <w:rStyle w:val="Hiperhivatkozs"/>
            <w:rFonts w:ascii="Times New Roman" w:hAnsi="Times New Roman" w:cs="Times New Roman"/>
            <w:noProof/>
            <w:sz w:val="24"/>
            <w:szCs w:val="24"/>
            <w:rPrChange w:id="1042" w:author="Rozsenich Balázs" w:date="2015-04-28T18:01:00Z">
              <w:rPr>
                <w:rStyle w:val="Hiperhivatkozs"/>
                <w:noProof/>
              </w:rPr>
            </w:rPrChange>
          </w:rPr>
          <w:fldChar w:fldCharType="begin"/>
        </w:r>
        <w:r w:rsidRPr="00C53A21">
          <w:rPr>
            <w:rStyle w:val="Hiperhivatkozs"/>
            <w:rFonts w:ascii="Times New Roman" w:hAnsi="Times New Roman" w:cs="Times New Roman"/>
            <w:noProof/>
            <w:sz w:val="24"/>
            <w:szCs w:val="24"/>
            <w:rPrChange w:id="1043" w:author="Rozsenich Balázs" w:date="2015-04-28T18:01:00Z">
              <w:rPr>
                <w:rStyle w:val="Hiperhivatkozs"/>
                <w:noProof/>
              </w:rPr>
            </w:rPrChange>
          </w:rPr>
          <w:instrText xml:space="preserve"> </w:instrText>
        </w:r>
        <w:r w:rsidRPr="00C53A21">
          <w:rPr>
            <w:rFonts w:ascii="Times New Roman" w:hAnsi="Times New Roman" w:cs="Times New Roman"/>
            <w:noProof/>
            <w:sz w:val="24"/>
            <w:szCs w:val="24"/>
            <w:rPrChange w:id="1044" w:author="Rozsenich Balázs" w:date="2015-04-28T18:01:00Z">
              <w:rPr>
                <w:noProof/>
              </w:rPr>
            </w:rPrChange>
          </w:rPr>
          <w:instrText>HYPERLINK \l "_Toc418007432"</w:instrText>
        </w:r>
        <w:r w:rsidRPr="00C53A21">
          <w:rPr>
            <w:rStyle w:val="Hiperhivatkozs"/>
            <w:rFonts w:ascii="Times New Roman" w:hAnsi="Times New Roman" w:cs="Times New Roman"/>
            <w:noProof/>
            <w:sz w:val="24"/>
            <w:szCs w:val="24"/>
            <w:rPrChange w:id="1045" w:author="Rozsenich Balázs" w:date="2015-04-28T18:01:00Z">
              <w:rPr>
                <w:rStyle w:val="Hiperhivatkozs"/>
                <w:noProof/>
              </w:rPr>
            </w:rPrChange>
          </w:rPr>
          <w:instrText xml:space="preserve"> </w:instrText>
        </w:r>
        <w:r w:rsidRPr="00C53A21">
          <w:rPr>
            <w:rStyle w:val="Hiperhivatkozs"/>
            <w:rFonts w:ascii="Times New Roman" w:hAnsi="Times New Roman" w:cs="Times New Roman"/>
            <w:noProof/>
            <w:sz w:val="24"/>
            <w:szCs w:val="24"/>
            <w:rPrChange w:id="1046" w:author="Rozsenich Balázs" w:date="2015-04-28T18:01:00Z">
              <w:rPr>
                <w:rStyle w:val="Hiperhivatkozs"/>
                <w:noProof/>
              </w:rPr>
            </w:rPrChange>
          </w:rPr>
          <w:fldChar w:fldCharType="separate"/>
        </w:r>
        <w:r w:rsidRPr="00C53A21">
          <w:rPr>
            <w:rStyle w:val="Hiperhivatkozs"/>
            <w:rFonts w:ascii="Times New Roman" w:hAnsi="Times New Roman" w:cs="Times New Roman"/>
            <w:noProof/>
            <w:sz w:val="24"/>
            <w:szCs w:val="24"/>
            <w:rPrChange w:id="1047" w:author="Rozsenich Balázs" w:date="2015-04-28T18:01:00Z">
              <w:rPr>
                <w:rStyle w:val="Hiperhivatkozs"/>
                <w:noProof/>
              </w:rPr>
            </w:rPrChange>
          </w:rPr>
          <w:t>8.3 ábra Szállásadó számára látható menüsáv</w:t>
        </w:r>
        <w:r w:rsidRPr="00C53A21">
          <w:rPr>
            <w:rFonts w:ascii="Times New Roman" w:hAnsi="Times New Roman" w:cs="Times New Roman"/>
            <w:noProof/>
            <w:webHidden/>
            <w:sz w:val="24"/>
            <w:szCs w:val="24"/>
            <w:rPrChange w:id="1048" w:author="Rozsenich Balázs" w:date="2015-04-28T18:01:00Z">
              <w:rPr>
                <w:noProof/>
                <w:webHidden/>
              </w:rPr>
            </w:rPrChange>
          </w:rPr>
          <w:tab/>
        </w:r>
        <w:r w:rsidRPr="00C53A21">
          <w:rPr>
            <w:rFonts w:ascii="Times New Roman" w:hAnsi="Times New Roman" w:cs="Times New Roman"/>
            <w:noProof/>
            <w:webHidden/>
            <w:sz w:val="24"/>
            <w:szCs w:val="24"/>
            <w:rPrChange w:id="1049" w:author="Rozsenich Balázs" w:date="2015-04-28T18:01:00Z">
              <w:rPr>
                <w:noProof/>
                <w:webHidden/>
              </w:rPr>
            </w:rPrChange>
          </w:rPr>
          <w:fldChar w:fldCharType="begin"/>
        </w:r>
        <w:r w:rsidRPr="00C53A21">
          <w:rPr>
            <w:rFonts w:ascii="Times New Roman" w:hAnsi="Times New Roman" w:cs="Times New Roman"/>
            <w:noProof/>
            <w:webHidden/>
            <w:sz w:val="24"/>
            <w:szCs w:val="24"/>
            <w:rPrChange w:id="1050" w:author="Rozsenich Balázs" w:date="2015-04-28T18:01:00Z">
              <w:rPr>
                <w:noProof/>
                <w:webHidden/>
              </w:rPr>
            </w:rPrChange>
          </w:rPr>
          <w:instrText xml:space="preserve"> PAGEREF _Toc418007432 \h </w:instrText>
        </w:r>
      </w:ins>
      <w:r w:rsidRPr="00C53A21">
        <w:rPr>
          <w:rFonts w:ascii="Times New Roman" w:hAnsi="Times New Roman" w:cs="Times New Roman"/>
          <w:noProof/>
          <w:webHidden/>
          <w:sz w:val="24"/>
          <w:szCs w:val="24"/>
          <w:rPrChange w:id="1051" w:author="Rozsenich Balázs" w:date="2015-04-28T18:01:00Z">
            <w:rPr>
              <w:rFonts w:ascii="Times New Roman" w:hAnsi="Times New Roman" w:cs="Times New Roman"/>
              <w:noProof/>
              <w:webHidden/>
              <w:sz w:val="24"/>
              <w:szCs w:val="24"/>
            </w:rPr>
          </w:rPrChange>
        </w:rPr>
      </w:r>
      <w:r w:rsidRPr="00C53A21">
        <w:rPr>
          <w:rFonts w:ascii="Times New Roman" w:hAnsi="Times New Roman" w:cs="Times New Roman"/>
          <w:noProof/>
          <w:webHidden/>
          <w:sz w:val="24"/>
          <w:szCs w:val="24"/>
          <w:rPrChange w:id="1052" w:author="Rozsenich Balázs" w:date="2015-04-28T18:01:00Z">
            <w:rPr>
              <w:noProof/>
              <w:webHidden/>
            </w:rPr>
          </w:rPrChange>
        </w:rPr>
        <w:fldChar w:fldCharType="separate"/>
      </w:r>
      <w:ins w:id="1053" w:author="Balázs Rozsenich" w:date="2015-04-30T00:34:00Z">
        <w:r w:rsidR="0004568F">
          <w:rPr>
            <w:rFonts w:ascii="Times New Roman" w:hAnsi="Times New Roman" w:cs="Times New Roman"/>
            <w:noProof/>
            <w:webHidden/>
            <w:sz w:val="24"/>
            <w:szCs w:val="24"/>
          </w:rPr>
          <w:t>54</w:t>
        </w:r>
      </w:ins>
      <w:ins w:id="1054" w:author="Rozsenich Balázs" w:date="2015-04-28T18:01:00Z">
        <w:r w:rsidRPr="00C53A21">
          <w:rPr>
            <w:rFonts w:ascii="Times New Roman" w:hAnsi="Times New Roman" w:cs="Times New Roman"/>
            <w:noProof/>
            <w:webHidden/>
            <w:sz w:val="24"/>
            <w:szCs w:val="24"/>
            <w:rPrChange w:id="1055" w:author="Rozsenich Balázs" w:date="2015-04-28T18:01:00Z">
              <w:rPr>
                <w:noProof/>
                <w:webHidden/>
              </w:rPr>
            </w:rPrChange>
          </w:rPr>
          <w:fldChar w:fldCharType="end"/>
        </w:r>
        <w:r w:rsidRPr="00C53A21">
          <w:rPr>
            <w:rStyle w:val="Hiperhivatkozs"/>
            <w:rFonts w:ascii="Times New Roman" w:hAnsi="Times New Roman" w:cs="Times New Roman"/>
            <w:noProof/>
            <w:sz w:val="24"/>
            <w:szCs w:val="24"/>
            <w:rPrChange w:id="1056" w:author="Rozsenich Balázs" w:date="2015-04-28T18:01:00Z">
              <w:rPr>
                <w:rStyle w:val="Hiperhivatkozs"/>
                <w:noProof/>
              </w:rPr>
            </w:rPrChange>
          </w:rPr>
          <w:fldChar w:fldCharType="end"/>
        </w:r>
      </w:ins>
    </w:p>
    <w:p w14:paraId="3A5B2CF0" w14:textId="77777777" w:rsidR="00C53A21" w:rsidRPr="00C53A21" w:rsidRDefault="00C53A21">
      <w:pPr>
        <w:pStyle w:val="brajegyzk"/>
        <w:tabs>
          <w:tab w:val="right" w:leader="dot" w:pos="7928"/>
        </w:tabs>
        <w:rPr>
          <w:ins w:id="1057" w:author="Rozsenich Balázs" w:date="2015-04-28T18:01:00Z"/>
          <w:rFonts w:ascii="Times New Roman" w:eastAsiaTheme="minorEastAsia" w:hAnsi="Times New Roman" w:cs="Times New Roman"/>
          <w:noProof/>
          <w:sz w:val="24"/>
          <w:szCs w:val="24"/>
          <w:lang w:eastAsia="hu-HU"/>
          <w:rPrChange w:id="1058" w:author="Rozsenich Balázs" w:date="2015-04-28T18:01:00Z">
            <w:rPr>
              <w:ins w:id="1059" w:author="Rozsenich Balázs" w:date="2015-04-28T18:01:00Z"/>
              <w:rFonts w:eastAsiaTheme="minorEastAsia" w:cstheme="minorBidi"/>
              <w:noProof/>
              <w:lang w:eastAsia="hu-HU"/>
            </w:rPr>
          </w:rPrChange>
        </w:rPr>
      </w:pPr>
      <w:ins w:id="1060" w:author="Rozsenich Balázs" w:date="2015-04-28T18:01:00Z">
        <w:r w:rsidRPr="00C53A21">
          <w:rPr>
            <w:rStyle w:val="Hiperhivatkozs"/>
            <w:rFonts w:ascii="Times New Roman" w:hAnsi="Times New Roman" w:cs="Times New Roman"/>
            <w:noProof/>
            <w:sz w:val="24"/>
            <w:szCs w:val="24"/>
            <w:rPrChange w:id="1061" w:author="Rozsenich Balázs" w:date="2015-04-28T18:01:00Z">
              <w:rPr>
                <w:rStyle w:val="Hiperhivatkozs"/>
                <w:noProof/>
              </w:rPr>
            </w:rPrChange>
          </w:rPr>
          <w:fldChar w:fldCharType="begin"/>
        </w:r>
        <w:r w:rsidRPr="00C53A21">
          <w:rPr>
            <w:rStyle w:val="Hiperhivatkozs"/>
            <w:rFonts w:ascii="Times New Roman" w:hAnsi="Times New Roman" w:cs="Times New Roman"/>
            <w:noProof/>
            <w:sz w:val="24"/>
            <w:szCs w:val="24"/>
            <w:rPrChange w:id="1062" w:author="Rozsenich Balázs" w:date="2015-04-28T18:01:00Z">
              <w:rPr>
                <w:rStyle w:val="Hiperhivatkozs"/>
                <w:noProof/>
              </w:rPr>
            </w:rPrChange>
          </w:rPr>
          <w:instrText xml:space="preserve"> </w:instrText>
        </w:r>
        <w:r w:rsidRPr="00C53A21">
          <w:rPr>
            <w:rFonts w:ascii="Times New Roman" w:hAnsi="Times New Roman" w:cs="Times New Roman"/>
            <w:noProof/>
            <w:sz w:val="24"/>
            <w:szCs w:val="24"/>
            <w:rPrChange w:id="1063" w:author="Rozsenich Balázs" w:date="2015-04-28T18:01:00Z">
              <w:rPr>
                <w:noProof/>
              </w:rPr>
            </w:rPrChange>
          </w:rPr>
          <w:instrText>HYPERLINK \l "_Toc418007433"</w:instrText>
        </w:r>
        <w:r w:rsidRPr="00C53A21">
          <w:rPr>
            <w:rStyle w:val="Hiperhivatkozs"/>
            <w:rFonts w:ascii="Times New Roman" w:hAnsi="Times New Roman" w:cs="Times New Roman"/>
            <w:noProof/>
            <w:sz w:val="24"/>
            <w:szCs w:val="24"/>
            <w:rPrChange w:id="1064" w:author="Rozsenich Balázs" w:date="2015-04-28T18:01:00Z">
              <w:rPr>
                <w:rStyle w:val="Hiperhivatkozs"/>
                <w:noProof/>
              </w:rPr>
            </w:rPrChange>
          </w:rPr>
          <w:instrText xml:space="preserve"> </w:instrText>
        </w:r>
        <w:r w:rsidRPr="00C53A21">
          <w:rPr>
            <w:rStyle w:val="Hiperhivatkozs"/>
            <w:rFonts w:ascii="Times New Roman" w:hAnsi="Times New Roman" w:cs="Times New Roman"/>
            <w:noProof/>
            <w:sz w:val="24"/>
            <w:szCs w:val="24"/>
            <w:rPrChange w:id="1065" w:author="Rozsenich Balázs" w:date="2015-04-28T18:01:00Z">
              <w:rPr>
                <w:rStyle w:val="Hiperhivatkozs"/>
                <w:noProof/>
              </w:rPr>
            </w:rPrChange>
          </w:rPr>
          <w:fldChar w:fldCharType="separate"/>
        </w:r>
        <w:r w:rsidRPr="00C53A21">
          <w:rPr>
            <w:rStyle w:val="Hiperhivatkozs"/>
            <w:rFonts w:ascii="Times New Roman" w:hAnsi="Times New Roman" w:cs="Times New Roman"/>
            <w:noProof/>
            <w:sz w:val="24"/>
            <w:szCs w:val="24"/>
            <w:rPrChange w:id="1066" w:author="Rozsenich Balázs" w:date="2015-04-28T18:01:00Z">
              <w:rPr>
                <w:rStyle w:val="Hiperhivatkozs"/>
                <w:noProof/>
              </w:rPr>
            </w:rPrChange>
          </w:rPr>
          <w:t>8.4 ábra Adminisztrátor számára látható menüsáv</w:t>
        </w:r>
        <w:r w:rsidRPr="00C53A21">
          <w:rPr>
            <w:rFonts w:ascii="Times New Roman" w:hAnsi="Times New Roman" w:cs="Times New Roman"/>
            <w:noProof/>
            <w:webHidden/>
            <w:sz w:val="24"/>
            <w:szCs w:val="24"/>
            <w:rPrChange w:id="1067" w:author="Rozsenich Balázs" w:date="2015-04-28T18:01:00Z">
              <w:rPr>
                <w:noProof/>
                <w:webHidden/>
              </w:rPr>
            </w:rPrChange>
          </w:rPr>
          <w:tab/>
        </w:r>
        <w:r w:rsidRPr="00C53A21">
          <w:rPr>
            <w:rFonts w:ascii="Times New Roman" w:hAnsi="Times New Roman" w:cs="Times New Roman"/>
            <w:noProof/>
            <w:webHidden/>
            <w:sz w:val="24"/>
            <w:szCs w:val="24"/>
            <w:rPrChange w:id="1068" w:author="Rozsenich Balázs" w:date="2015-04-28T18:01:00Z">
              <w:rPr>
                <w:noProof/>
                <w:webHidden/>
              </w:rPr>
            </w:rPrChange>
          </w:rPr>
          <w:fldChar w:fldCharType="begin"/>
        </w:r>
        <w:r w:rsidRPr="00C53A21">
          <w:rPr>
            <w:rFonts w:ascii="Times New Roman" w:hAnsi="Times New Roman" w:cs="Times New Roman"/>
            <w:noProof/>
            <w:webHidden/>
            <w:sz w:val="24"/>
            <w:szCs w:val="24"/>
            <w:rPrChange w:id="1069" w:author="Rozsenich Balázs" w:date="2015-04-28T18:01:00Z">
              <w:rPr>
                <w:noProof/>
                <w:webHidden/>
              </w:rPr>
            </w:rPrChange>
          </w:rPr>
          <w:instrText xml:space="preserve"> PAGEREF _Toc418007433 \h </w:instrText>
        </w:r>
      </w:ins>
      <w:r w:rsidRPr="00C53A21">
        <w:rPr>
          <w:rFonts w:ascii="Times New Roman" w:hAnsi="Times New Roman" w:cs="Times New Roman"/>
          <w:noProof/>
          <w:webHidden/>
          <w:sz w:val="24"/>
          <w:szCs w:val="24"/>
          <w:rPrChange w:id="1070" w:author="Rozsenich Balázs" w:date="2015-04-28T18:01:00Z">
            <w:rPr>
              <w:rFonts w:ascii="Times New Roman" w:hAnsi="Times New Roman" w:cs="Times New Roman"/>
              <w:noProof/>
              <w:webHidden/>
              <w:sz w:val="24"/>
              <w:szCs w:val="24"/>
            </w:rPr>
          </w:rPrChange>
        </w:rPr>
      </w:r>
      <w:r w:rsidRPr="00C53A21">
        <w:rPr>
          <w:rFonts w:ascii="Times New Roman" w:hAnsi="Times New Roman" w:cs="Times New Roman"/>
          <w:noProof/>
          <w:webHidden/>
          <w:sz w:val="24"/>
          <w:szCs w:val="24"/>
          <w:rPrChange w:id="1071" w:author="Rozsenich Balázs" w:date="2015-04-28T18:01:00Z">
            <w:rPr>
              <w:noProof/>
              <w:webHidden/>
            </w:rPr>
          </w:rPrChange>
        </w:rPr>
        <w:fldChar w:fldCharType="separate"/>
      </w:r>
      <w:ins w:id="1072" w:author="Balázs Rozsenich" w:date="2015-04-30T00:34:00Z">
        <w:r w:rsidR="0004568F">
          <w:rPr>
            <w:rFonts w:ascii="Times New Roman" w:hAnsi="Times New Roman" w:cs="Times New Roman"/>
            <w:noProof/>
            <w:webHidden/>
            <w:sz w:val="24"/>
            <w:szCs w:val="24"/>
          </w:rPr>
          <w:t>55</w:t>
        </w:r>
      </w:ins>
      <w:ins w:id="1073" w:author="Rozsenich Balázs" w:date="2015-04-28T18:01:00Z">
        <w:r w:rsidRPr="00C53A21">
          <w:rPr>
            <w:rFonts w:ascii="Times New Roman" w:hAnsi="Times New Roman" w:cs="Times New Roman"/>
            <w:noProof/>
            <w:webHidden/>
            <w:sz w:val="24"/>
            <w:szCs w:val="24"/>
            <w:rPrChange w:id="1074" w:author="Rozsenich Balázs" w:date="2015-04-28T18:01:00Z">
              <w:rPr>
                <w:noProof/>
                <w:webHidden/>
              </w:rPr>
            </w:rPrChange>
          </w:rPr>
          <w:fldChar w:fldCharType="end"/>
        </w:r>
        <w:r w:rsidRPr="00C53A21">
          <w:rPr>
            <w:rStyle w:val="Hiperhivatkozs"/>
            <w:rFonts w:ascii="Times New Roman" w:hAnsi="Times New Roman" w:cs="Times New Roman"/>
            <w:noProof/>
            <w:sz w:val="24"/>
            <w:szCs w:val="24"/>
            <w:rPrChange w:id="1075" w:author="Rozsenich Balázs" w:date="2015-04-28T18:01:00Z">
              <w:rPr>
                <w:rStyle w:val="Hiperhivatkozs"/>
                <w:noProof/>
              </w:rPr>
            </w:rPrChange>
          </w:rPr>
          <w:fldChar w:fldCharType="end"/>
        </w:r>
      </w:ins>
    </w:p>
    <w:p w14:paraId="56D7C23C" w14:textId="77777777" w:rsidR="00C53A21" w:rsidRPr="00C53A21" w:rsidRDefault="00C53A21">
      <w:pPr>
        <w:pStyle w:val="brajegyzk"/>
        <w:tabs>
          <w:tab w:val="right" w:leader="dot" w:pos="7928"/>
        </w:tabs>
        <w:rPr>
          <w:ins w:id="1076" w:author="Rozsenich Balázs" w:date="2015-04-28T18:01:00Z"/>
          <w:rFonts w:ascii="Times New Roman" w:eastAsiaTheme="minorEastAsia" w:hAnsi="Times New Roman" w:cs="Times New Roman"/>
          <w:noProof/>
          <w:sz w:val="24"/>
          <w:szCs w:val="24"/>
          <w:lang w:eastAsia="hu-HU"/>
          <w:rPrChange w:id="1077" w:author="Rozsenich Balázs" w:date="2015-04-28T18:01:00Z">
            <w:rPr>
              <w:ins w:id="1078" w:author="Rozsenich Balázs" w:date="2015-04-28T18:01:00Z"/>
              <w:rFonts w:eastAsiaTheme="minorEastAsia" w:cstheme="minorBidi"/>
              <w:noProof/>
              <w:lang w:eastAsia="hu-HU"/>
            </w:rPr>
          </w:rPrChange>
        </w:rPr>
      </w:pPr>
      <w:ins w:id="1079" w:author="Rozsenich Balázs" w:date="2015-04-28T18:01:00Z">
        <w:r w:rsidRPr="00C53A21">
          <w:rPr>
            <w:rStyle w:val="Hiperhivatkozs"/>
            <w:rFonts w:ascii="Times New Roman" w:hAnsi="Times New Roman" w:cs="Times New Roman"/>
            <w:noProof/>
            <w:sz w:val="24"/>
            <w:szCs w:val="24"/>
            <w:rPrChange w:id="1080" w:author="Rozsenich Balázs" w:date="2015-04-28T18:01:00Z">
              <w:rPr>
                <w:rStyle w:val="Hiperhivatkozs"/>
                <w:noProof/>
              </w:rPr>
            </w:rPrChange>
          </w:rPr>
          <w:fldChar w:fldCharType="begin"/>
        </w:r>
        <w:r w:rsidRPr="00C53A21">
          <w:rPr>
            <w:rStyle w:val="Hiperhivatkozs"/>
            <w:rFonts w:ascii="Times New Roman" w:hAnsi="Times New Roman" w:cs="Times New Roman"/>
            <w:noProof/>
            <w:sz w:val="24"/>
            <w:szCs w:val="24"/>
            <w:rPrChange w:id="1081" w:author="Rozsenich Balázs" w:date="2015-04-28T18:01:00Z">
              <w:rPr>
                <w:rStyle w:val="Hiperhivatkozs"/>
                <w:noProof/>
              </w:rPr>
            </w:rPrChange>
          </w:rPr>
          <w:instrText xml:space="preserve"> </w:instrText>
        </w:r>
        <w:r w:rsidRPr="00C53A21">
          <w:rPr>
            <w:rFonts w:ascii="Times New Roman" w:hAnsi="Times New Roman" w:cs="Times New Roman"/>
            <w:noProof/>
            <w:sz w:val="24"/>
            <w:szCs w:val="24"/>
            <w:rPrChange w:id="1082" w:author="Rozsenich Balázs" w:date="2015-04-28T18:01:00Z">
              <w:rPr>
                <w:noProof/>
              </w:rPr>
            </w:rPrChange>
          </w:rPr>
          <w:instrText>HYPERLINK \l "_Toc418007434"</w:instrText>
        </w:r>
        <w:r w:rsidRPr="00C53A21">
          <w:rPr>
            <w:rStyle w:val="Hiperhivatkozs"/>
            <w:rFonts w:ascii="Times New Roman" w:hAnsi="Times New Roman" w:cs="Times New Roman"/>
            <w:noProof/>
            <w:sz w:val="24"/>
            <w:szCs w:val="24"/>
            <w:rPrChange w:id="1083" w:author="Rozsenich Balázs" w:date="2015-04-28T18:01:00Z">
              <w:rPr>
                <w:rStyle w:val="Hiperhivatkozs"/>
                <w:noProof/>
              </w:rPr>
            </w:rPrChange>
          </w:rPr>
          <w:instrText xml:space="preserve"> </w:instrText>
        </w:r>
        <w:r w:rsidRPr="00C53A21">
          <w:rPr>
            <w:rStyle w:val="Hiperhivatkozs"/>
            <w:rFonts w:ascii="Times New Roman" w:hAnsi="Times New Roman" w:cs="Times New Roman"/>
            <w:noProof/>
            <w:sz w:val="24"/>
            <w:szCs w:val="24"/>
            <w:rPrChange w:id="1084" w:author="Rozsenich Balázs" w:date="2015-04-28T18:01:00Z">
              <w:rPr>
                <w:rStyle w:val="Hiperhivatkozs"/>
                <w:noProof/>
              </w:rPr>
            </w:rPrChange>
          </w:rPr>
          <w:fldChar w:fldCharType="separate"/>
        </w:r>
        <w:r w:rsidRPr="00C53A21">
          <w:rPr>
            <w:rStyle w:val="Hiperhivatkozs"/>
            <w:rFonts w:ascii="Times New Roman" w:hAnsi="Times New Roman" w:cs="Times New Roman"/>
            <w:noProof/>
            <w:sz w:val="24"/>
            <w:szCs w:val="24"/>
            <w:rPrChange w:id="1085" w:author="Rozsenich Balázs" w:date="2015-04-28T18:01:00Z">
              <w:rPr>
                <w:rStyle w:val="Hiperhivatkozs"/>
                <w:noProof/>
              </w:rPr>
            </w:rPrChange>
          </w:rPr>
          <w:t>8.5 ábra Szobák listája</w:t>
        </w:r>
        <w:r w:rsidRPr="00C53A21">
          <w:rPr>
            <w:rFonts w:ascii="Times New Roman" w:hAnsi="Times New Roman" w:cs="Times New Roman"/>
            <w:noProof/>
            <w:webHidden/>
            <w:sz w:val="24"/>
            <w:szCs w:val="24"/>
            <w:rPrChange w:id="1086" w:author="Rozsenich Balázs" w:date="2015-04-28T18:01:00Z">
              <w:rPr>
                <w:noProof/>
                <w:webHidden/>
              </w:rPr>
            </w:rPrChange>
          </w:rPr>
          <w:tab/>
        </w:r>
        <w:r w:rsidRPr="00C53A21">
          <w:rPr>
            <w:rFonts w:ascii="Times New Roman" w:hAnsi="Times New Roman" w:cs="Times New Roman"/>
            <w:noProof/>
            <w:webHidden/>
            <w:sz w:val="24"/>
            <w:szCs w:val="24"/>
            <w:rPrChange w:id="1087" w:author="Rozsenich Balázs" w:date="2015-04-28T18:01:00Z">
              <w:rPr>
                <w:noProof/>
                <w:webHidden/>
              </w:rPr>
            </w:rPrChange>
          </w:rPr>
          <w:fldChar w:fldCharType="begin"/>
        </w:r>
        <w:r w:rsidRPr="00C53A21">
          <w:rPr>
            <w:rFonts w:ascii="Times New Roman" w:hAnsi="Times New Roman" w:cs="Times New Roman"/>
            <w:noProof/>
            <w:webHidden/>
            <w:sz w:val="24"/>
            <w:szCs w:val="24"/>
            <w:rPrChange w:id="1088" w:author="Rozsenich Balázs" w:date="2015-04-28T18:01:00Z">
              <w:rPr>
                <w:noProof/>
                <w:webHidden/>
              </w:rPr>
            </w:rPrChange>
          </w:rPr>
          <w:instrText xml:space="preserve"> PAGEREF _Toc418007434 \h </w:instrText>
        </w:r>
      </w:ins>
      <w:r w:rsidRPr="00C53A21">
        <w:rPr>
          <w:rFonts w:ascii="Times New Roman" w:hAnsi="Times New Roman" w:cs="Times New Roman"/>
          <w:noProof/>
          <w:webHidden/>
          <w:sz w:val="24"/>
          <w:szCs w:val="24"/>
          <w:rPrChange w:id="1089" w:author="Rozsenich Balázs" w:date="2015-04-28T18:01:00Z">
            <w:rPr>
              <w:rFonts w:ascii="Times New Roman" w:hAnsi="Times New Roman" w:cs="Times New Roman"/>
              <w:noProof/>
              <w:webHidden/>
              <w:sz w:val="24"/>
              <w:szCs w:val="24"/>
            </w:rPr>
          </w:rPrChange>
        </w:rPr>
      </w:r>
      <w:r w:rsidRPr="00C53A21">
        <w:rPr>
          <w:rFonts w:ascii="Times New Roman" w:hAnsi="Times New Roman" w:cs="Times New Roman"/>
          <w:noProof/>
          <w:webHidden/>
          <w:sz w:val="24"/>
          <w:szCs w:val="24"/>
          <w:rPrChange w:id="1090" w:author="Rozsenich Balázs" w:date="2015-04-28T18:01:00Z">
            <w:rPr>
              <w:noProof/>
              <w:webHidden/>
            </w:rPr>
          </w:rPrChange>
        </w:rPr>
        <w:fldChar w:fldCharType="separate"/>
      </w:r>
      <w:ins w:id="1091" w:author="Balázs Rozsenich" w:date="2015-04-30T00:34:00Z">
        <w:r w:rsidR="0004568F">
          <w:rPr>
            <w:rFonts w:ascii="Times New Roman" w:hAnsi="Times New Roman" w:cs="Times New Roman"/>
            <w:noProof/>
            <w:webHidden/>
            <w:sz w:val="24"/>
            <w:szCs w:val="24"/>
          </w:rPr>
          <w:t>55</w:t>
        </w:r>
      </w:ins>
      <w:ins w:id="1092" w:author="Rozsenich Balázs" w:date="2015-04-28T18:01:00Z">
        <w:r w:rsidRPr="00C53A21">
          <w:rPr>
            <w:rFonts w:ascii="Times New Roman" w:hAnsi="Times New Roman" w:cs="Times New Roman"/>
            <w:noProof/>
            <w:webHidden/>
            <w:sz w:val="24"/>
            <w:szCs w:val="24"/>
            <w:rPrChange w:id="1093" w:author="Rozsenich Balázs" w:date="2015-04-28T18:01:00Z">
              <w:rPr>
                <w:noProof/>
                <w:webHidden/>
              </w:rPr>
            </w:rPrChange>
          </w:rPr>
          <w:fldChar w:fldCharType="end"/>
        </w:r>
        <w:r w:rsidRPr="00C53A21">
          <w:rPr>
            <w:rStyle w:val="Hiperhivatkozs"/>
            <w:rFonts w:ascii="Times New Roman" w:hAnsi="Times New Roman" w:cs="Times New Roman"/>
            <w:noProof/>
            <w:sz w:val="24"/>
            <w:szCs w:val="24"/>
            <w:rPrChange w:id="1094" w:author="Rozsenich Balázs" w:date="2015-04-28T18:01:00Z">
              <w:rPr>
                <w:rStyle w:val="Hiperhivatkozs"/>
                <w:noProof/>
              </w:rPr>
            </w:rPrChange>
          </w:rPr>
          <w:fldChar w:fldCharType="end"/>
        </w:r>
      </w:ins>
    </w:p>
    <w:p w14:paraId="2E4369D7" w14:textId="77777777" w:rsidR="00C53A21" w:rsidRPr="00C53A21" w:rsidRDefault="00C53A21">
      <w:pPr>
        <w:pStyle w:val="brajegyzk"/>
        <w:tabs>
          <w:tab w:val="right" w:leader="dot" w:pos="7928"/>
        </w:tabs>
        <w:rPr>
          <w:ins w:id="1095" w:author="Rozsenich Balázs" w:date="2015-04-28T18:01:00Z"/>
          <w:rFonts w:ascii="Times New Roman" w:eastAsiaTheme="minorEastAsia" w:hAnsi="Times New Roman" w:cs="Times New Roman"/>
          <w:noProof/>
          <w:sz w:val="24"/>
          <w:szCs w:val="24"/>
          <w:lang w:eastAsia="hu-HU"/>
          <w:rPrChange w:id="1096" w:author="Rozsenich Balázs" w:date="2015-04-28T18:01:00Z">
            <w:rPr>
              <w:ins w:id="1097" w:author="Rozsenich Balázs" w:date="2015-04-28T18:01:00Z"/>
              <w:rFonts w:eastAsiaTheme="minorEastAsia" w:cstheme="minorBidi"/>
              <w:noProof/>
              <w:lang w:eastAsia="hu-HU"/>
            </w:rPr>
          </w:rPrChange>
        </w:rPr>
      </w:pPr>
      <w:ins w:id="1098" w:author="Rozsenich Balázs" w:date="2015-04-28T18:01:00Z">
        <w:r w:rsidRPr="00C53A21">
          <w:rPr>
            <w:rStyle w:val="Hiperhivatkozs"/>
            <w:rFonts w:ascii="Times New Roman" w:hAnsi="Times New Roman" w:cs="Times New Roman"/>
            <w:noProof/>
            <w:sz w:val="24"/>
            <w:szCs w:val="24"/>
            <w:rPrChange w:id="1099" w:author="Rozsenich Balázs" w:date="2015-04-28T18:01:00Z">
              <w:rPr>
                <w:rStyle w:val="Hiperhivatkozs"/>
                <w:noProof/>
              </w:rPr>
            </w:rPrChange>
          </w:rPr>
          <w:fldChar w:fldCharType="begin"/>
        </w:r>
        <w:r w:rsidRPr="00C53A21">
          <w:rPr>
            <w:rStyle w:val="Hiperhivatkozs"/>
            <w:rFonts w:ascii="Times New Roman" w:hAnsi="Times New Roman" w:cs="Times New Roman"/>
            <w:noProof/>
            <w:sz w:val="24"/>
            <w:szCs w:val="24"/>
            <w:rPrChange w:id="1100" w:author="Rozsenich Balázs" w:date="2015-04-28T18:01:00Z">
              <w:rPr>
                <w:rStyle w:val="Hiperhivatkozs"/>
                <w:noProof/>
              </w:rPr>
            </w:rPrChange>
          </w:rPr>
          <w:instrText xml:space="preserve"> </w:instrText>
        </w:r>
        <w:r w:rsidRPr="00C53A21">
          <w:rPr>
            <w:rFonts w:ascii="Times New Roman" w:hAnsi="Times New Roman" w:cs="Times New Roman"/>
            <w:noProof/>
            <w:sz w:val="24"/>
            <w:szCs w:val="24"/>
            <w:rPrChange w:id="1101" w:author="Rozsenich Balázs" w:date="2015-04-28T18:01:00Z">
              <w:rPr>
                <w:noProof/>
              </w:rPr>
            </w:rPrChange>
          </w:rPr>
          <w:instrText>HYPERLINK \l "_Toc418007435"</w:instrText>
        </w:r>
        <w:r w:rsidRPr="00C53A21">
          <w:rPr>
            <w:rStyle w:val="Hiperhivatkozs"/>
            <w:rFonts w:ascii="Times New Roman" w:hAnsi="Times New Roman" w:cs="Times New Roman"/>
            <w:noProof/>
            <w:sz w:val="24"/>
            <w:szCs w:val="24"/>
            <w:rPrChange w:id="1102" w:author="Rozsenich Balázs" w:date="2015-04-28T18:01:00Z">
              <w:rPr>
                <w:rStyle w:val="Hiperhivatkozs"/>
                <w:noProof/>
              </w:rPr>
            </w:rPrChange>
          </w:rPr>
          <w:instrText xml:space="preserve"> </w:instrText>
        </w:r>
        <w:r w:rsidRPr="00C53A21">
          <w:rPr>
            <w:rStyle w:val="Hiperhivatkozs"/>
            <w:rFonts w:ascii="Times New Roman" w:hAnsi="Times New Roman" w:cs="Times New Roman"/>
            <w:noProof/>
            <w:sz w:val="24"/>
            <w:szCs w:val="24"/>
            <w:rPrChange w:id="1103" w:author="Rozsenich Balázs" w:date="2015-04-28T18:01:00Z">
              <w:rPr>
                <w:rStyle w:val="Hiperhivatkozs"/>
                <w:noProof/>
              </w:rPr>
            </w:rPrChange>
          </w:rPr>
          <w:fldChar w:fldCharType="separate"/>
        </w:r>
        <w:r w:rsidRPr="00C53A21">
          <w:rPr>
            <w:rStyle w:val="Hiperhivatkozs"/>
            <w:rFonts w:ascii="Times New Roman" w:hAnsi="Times New Roman" w:cs="Times New Roman"/>
            <w:noProof/>
            <w:sz w:val="24"/>
            <w:szCs w:val="24"/>
            <w:rPrChange w:id="1104" w:author="Rozsenich Balázs" w:date="2015-04-28T18:01:00Z">
              <w:rPr>
                <w:rStyle w:val="Hiperhivatkozs"/>
                <w:noProof/>
              </w:rPr>
            </w:rPrChange>
          </w:rPr>
          <w:t>8.6 ábra Szobák szűrési feltételeit tartalmazó panel</w:t>
        </w:r>
        <w:r w:rsidRPr="00C53A21">
          <w:rPr>
            <w:rFonts w:ascii="Times New Roman" w:hAnsi="Times New Roman" w:cs="Times New Roman"/>
            <w:noProof/>
            <w:webHidden/>
            <w:sz w:val="24"/>
            <w:szCs w:val="24"/>
            <w:rPrChange w:id="1105" w:author="Rozsenich Balázs" w:date="2015-04-28T18:01:00Z">
              <w:rPr>
                <w:noProof/>
                <w:webHidden/>
              </w:rPr>
            </w:rPrChange>
          </w:rPr>
          <w:tab/>
        </w:r>
        <w:r w:rsidRPr="00C53A21">
          <w:rPr>
            <w:rFonts w:ascii="Times New Roman" w:hAnsi="Times New Roman" w:cs="Times New Roman"/>
            <w:noProof/>
            <w:webHidden/>
            <w:sz w:val="24"/>
            <w:szCs w:val="24"/>
            <w:rPrChange w:id="1106" w:author="Rozsenich Balázs" w:date="2015-04-28T18:01:00Z">
              <w:rPr>
                <w:noProof/>
                <w:webHidden/>
              </w:rPr>
            </w:rPrChange>
          </w:rPr>
          <w:fldChar w:fldCharType="begin"/>
        </w:r>
        <w:r w:rsidRPr="00C53A21">
          <w:rPr>
            <w:rFonts w:ascii="Times New Roman" w:hAnsi="Times New Roman" w:cs="Times New Roman"/>
            <w:noProof/>
            <w:webHidden/>
            <w:sz w:val="24"/>
            <w:szCs w:val="24"/>
            <w:rPrChange w:id="1107" w:author="Rozsenich Balázs" w:date="2015-04-28T18:01:00Z">
              <w:rPr>
                <w:noProof/>
                <w:webHidden/>
              </w:rPr>
            </w:rPrChange>
          </w:rPr>
          <w:instrText xml:space="preserve"> PAGEREF _Toc418007435 \h </w:instrText>
        </w:r>
      </w:ins>
      <w:r w:rsidRPr="00C53A21">
        <w:rPr>
          <w:rFonts w:ascii="Times New Roman" w:hAnsi="Times New Roman" w:cs="Times New Roman"/>
          <w:noProof/>
          <w:webHidden/>
          <w:sz w:val="24"/>
          <w:szCs w:val="24"/>
          <w:rPrChange w:id="1108" w:author="Rozsenich Balázs" w:date="2015-04-28T18:01:00Z">
            <w:rPr>
              <w:rFonts w:ascii="Times New Roman" w:hAnsi="Times New Roman" w:cs="Times New Roman"/>
              <w:noProof/>
              <w:webHidden/>
              <w:sz w:val="24"/>
              <w:szCs w:val="24"/>
            </w:rPr>
          </w:rPrChange>
        </w:rPr>
      </w:r>
      <w:r w:rsidRPr="00C53A21">
        <w:rPr>
          <w:rFonts w:ascii="Times New Roman" w:hAnsi="Times New Roman" w:cs="Times New Roman"/>
          <w:noProof/>
          <w:webHidden/>
          <w:sz w:val="24"/>
          <w:szCs w:val="24"/>
          <w:rPrChange w:id="1109" w:author="Rozsenich Balázs" w:date="2015-04-28T18:01:00Z">
            <w:rPr>
              <w:noProof/>
              <w:webHidden/>
            </w:rPr>
          </w:rPrChange>
        </w:rPr>
        <w:fldChar w:fldCharType="separate"/>
      </w:r>
      <w:ins w:id="1110" w:author="Balázs Rozsenich" w:date="2015-04-30T00:34:00Z">
        <w:r w:rsidR="0004568F">
          <w:rPr>
            <w:rFonts w:ascii="Times New Roman" w:hAnsi="Times New Roman" w:cs="Times New Roman"/>
            <w:noProof/>
            <w:webHidden/>
            <w:sz w:val="24"/>
            <w:szCs w:val="24"/>
          </w:rPr>
          <w:t>56</w:t>
        </w:r>
      </w:ins>
      <w:ins w:id="1111" w:author="Rozsenich Balázs" w:date="2015-04-28T18:01:00Z">
        <w:r w:rsidRPr="00C53A21">
          <w:rPr>
            <w:rFonts w:ascii="Times New Roman" w:hAnsi="Times New Roman" w:cs="Times New Roman"/>
            <w:noProof/>
            <w:webHidden/>
            <w:sz w:val="24"/>
            <w:szCs w:val="24"/>
            <w:rPrChange w:id="1112" w:author="Rozsenich Balázs" w:date="2015-04-28T18:01:00Z">
              <w:rPr>
                <w:noProof/>
                <w:webHidden/>
              </w:rPr>
            </w:rPrChange>
          </w:rPr>
          <w:fldChar w:fldCharType="end"/>
        </w:r>
        <w:r w:rsidRPr="00C53A21">
          <w:rPr>
            <w:rStyle w:val="Hiperhivatkozs"/>
            <w:rFonts w:ascii="Times New Roman" w:hAnsi="Times New Roman" w:cs="Times New Roman"/>
            <w:noProof/>
            <w:sz w:val="24"/>
            <w:szCs w:val="24"/>
            <w:rPrChange w:id="1113" w:author="Rozsenich Balázs" w:date="2015-04-28T18:01:00Z">
              <w:rPr>
                <w:rStyle w:val="Hiperhivatkozs"/>
                <w:noProof/>
              </w:rPr>
            </w:rPrChange>
          </w:rPr>
          <w:fldChar w:fldCharType="end"/>
        </w:r>
      </w:ins>
    </w:p>
    <w:p w14:paraId="6B40221D" w14:textId="77777777" w:rsidR="00C53A21" w:rsidRPr="00C53A21" w:rsidRDefault="00C53A21">
      <w:pPr>
        <w:pStyle w:val="brajegyzk"/>
        <w:tabs>
          <w:tab w:val="right" w:leader="dot" w:pos="7928"/>
        </w:tabs>
        <w:rPr>
          <w:ins w:id="1114" w:author="Rozsenich Balázs" w:date="2015-04-28T18:01:00Z"/>
          <w:rFonts w:ascii="Times New Roman" w:eastAsiaTheme="minorEastAsia" w:hAnsi="Times New Roman" w:cs="Times New Roman"/>
          <w:noProof/>
          <w:sz w:val="24"/>
          <w:szCs w:val="24"/>
          <w:lang w:eastAsia="hu-HU"/>
          <w:rPrChange w:id="1115" w:author="Rozsenich Balázs" w:date="2015-04-28T18:01:00Z">
            <w:rPr>
              <w:ins w:id="1116" w:author="Rozsenich Balázs" w:date="2015-04-28T18:01:00Z"/>
              <w:rFonts w:eastAsiaTheme="minorEastAsia" w:cstheme="minorBidi"/>
              <w:noProof/>
              <w:lang w:eastAsia="hu-HU"/>
            </w:rPr>
          </w:rPrChange>
        </w:rPr>
      </w:pPr>
      <w:ins w:id="1117" w:author="Rozsenich Balázs" w:date="2015-04-28T18:01:00Z">
        <w:r w:rsidRPr="00C53A21">
          <w:rPr>
            <w:rStyle w:val="Hiperhivatkozs"/>
            <w:rFonts w:ascii="Times New Roman" w:hAnsi="Times New Roman" w:cs="Times New Roman"/>
            <w:noProof/>
            <w:sz w:val="24"/>
            <w:szCs w:val="24"/>
            <w:rPrChange w:id="1118" w:author="Rozsenich Balázs" w:date="2015-04-28T18:01:00Z">
              <w:rPr>
                <w:rStyle w:val="Hiperhivatkozs"/>
                <w:noProof/>
              </w:rPr>
            </w:rPrChange>
          </w:rPr>
          <w:fldChar w:fldCharType="begin"/>
        </w:r>
        <w:r w:rsidRPr="00C53A21">
          <w:rPr>
            <w:rStyle w:val="Hiperhivatkozs"/>
            <w:rFonts w:ascii="Times New Roman" w:hAnsi="Times New Roman" w:cs="Times New Roman"/>
            <w:noProof/>
            <w:sz w:val="24"/>
            <w:szCs w:val="24"/>
            <w:rPrChange w:id="1119" w:author="Rozsenich Balázs" w:date="2015-04-28T18:01:00Z">
              <w:rPr>
                <w:rStyle w:val="Hiperhivatkozs"/>
                <w:noProof/>
              </w:rPr>
            </w:rPrChange>
          </w:rPr>
          <w:instrText xml:space="preserve"> </w:instrText>
        </w:r>
        <w:r w:rsidRPr="00C53A21">
          <w:rPr>
            <w:rFonts w:ascii="Times New Roman" w:hAnsi="Times New Roman" w:cs="Times New Roman"/>
            <w:noProof/>
            <w:sz w:val="24"/>
            <w:szCs w:val="24"/>
            <w:rPrChange w:id="1120" w:author="Rozsenich Balázs" w:date="2015-04-28T18:01:00Z">
              <w:rPr>
                <w:noProof/>
              </w:rPr>
            </w:rPrChange>
          </w:rPr>
          <w:instrText>HYPERLINK \l "_Toc418007436"</w:instrText>
        </w:r>
        <w:r w:rsidRPr="00C53A21">
          <w:rPr>
            <w:rStyle w:val="Hiperhivatkozs"/>
            <w:rFonts w:ascii="Times New Roman" w:hAnsi="Times New Roman" w:cs="Times New Roman"/>
            <w:noProof/>
            <w:sz w:val="24"/>
            <w:szCs w:val="24"/>
            <w:rPrChange w:id="1121" w:author="Rozsenich Balázs" w:date="2015-04-28T18:01:00Z">
              <w:rPr>
                <w:rStyle w:val="Hiperhivatkozs"/>
                <w:noProof/>
              </w:rPr>
            </w:rPrChange>
          </w:rPr>
          <w:instrText xml:space="preserve"> </w:instrText>
        </w:r>
        <w:r w:rsidRPr="00C53A21">
          <w:rPr>
            <w:rStyle w:val="Hiperhivatkozs"/>
            <w:rFonts w:ascii="Times New Roman" w:hAnsi="Times New Roman" w:cs="Times New Roman"/>
            <w:noProof/>
            <w:sz w:val="24"/>
            <w:szCs w:val="24"/>
            <w:rPrChange w:id="1122" w:author="Rozsenich Balázs" w:date="2015-04-28T18:01:00Z">
              <w:rPr>
                <w:rStyle w:val="Hiperhivatkozs"/>
                <w:noProof/>
              </w:rPr>
            </w:rPrChange>
          </w:rPr>
          <w:fldChar w:fldCharType="separate"/>
        </w:r>
        <w:r w:rsidRPr="00C53A21">
          <w:rPr>
            <w:rStyle w:val="Hiperhivatkozs"/>
            <w:rFonts w:ascii="Times New Roman" w:hAnsi="Times New Roman" w:cs="Times New Roman"/>
            <w:noProof/>
            <w:sz w:val="24"/>
            <w:szCs w:val="24"/>
            <w:rPrChange w:id="1123" w:author="Rozsenich Balázs" w:date="2015-04-28T18:01:00Z">
              <w:rPr>
                <w:rStyle w:val="Hiperhivatkozs"/>
                <w:noProof/>
              </w:rPr>
            </w:rPrChange>
          </w:rPr>
          <w:t>8.7 ábra Egy szoba részletes bemutató oldala</w:t>
        </w:r>
        <w:r w:rsidRPr="00C53A21">
          <w:rPr>
            <w:rFonts w:ascii="Times New Roman" w:hAnsi="Times New Roman" w:cs="Times New Roman"/>
            <w:noProof/>
            <w:webHidden/>
            <w:sz w:val="24"/>
            <w:szCs w:val="24"/>
            <w:rPrChange w:id="1124" w:author="Rozsenich Balázs" w:date="2015-04-28T18:01:00Z">
              <w:rPr>
                <w:noProof/>
                <w:webHidden/>
              </w:rPr>
            </w:rPrChange>
          </w:rPr>
          <w:tab/>
        </w:r>
        <w:r w:rsidRPr="00C53A21">
          <w:rPr>
            <w:rFonts w:ascii="Times New Roman" w:hAnsi="Times New Roman" w:cs="Times New Roman"/>
            <w:noProof/>
            <w:webHidden/>
            <w:sz w:val="24"/>
            <w:szCs w:val="24"/>
            <w:rPrChange w:id="1125" w:author="Rozsenich Balázs" w:date="2015-04-28T18:01:00Z">
              <w:rPr>
                <w:noProof/>
                <w:webHidden/>
              </w:rPr>
            </w:rPrChange>
          </w:rPr>
          <w:fldChar w:fldCharType="begin"/>
        </w:r>
        <w:r w:rsidRPr="00C53A21">
          <w:rPr>
            <w:rFonts w:ascii="Times New Roman" w:hAnsi="Times New Roman" w:cs="Times New Roman"/>
            <w:noProof/>
            <w:webHidden/>
            <w:sz w:val="24"/>
            <w:szCs w:val="24"/>
            <w:rPrChange w:id="1126" w:author="Rozsenich Balázs" w:date="2015-04-28T18:01:00Z">
              <w:rPr>
                <w:noProof/>
                <w:webHidden/>
              </w:rPr>
            </w:rPrChange>
          </w:rPr>
          <w:instrText xml:space="preserve"> PAGEREF _Toc418007436 \h </w:instrText>
        </w:r>
      </w:ins>
      <w:r w:rsidRPr="00C53A21">
        <w:rPr>
          <w:rFonts w:ascii="Times New Roman" w:hAnsi="Times New Roman" w:cs="Times New Roman"/>
          <w:noProof/>
          <w:webHidden/>
          <w:sz w:val="24"/>
          <w:szCs w:val="24"/>
          <w:rPrChange w:id="1127" w:author="Rozsenich Balázs" w:date="2015-04-28T18:01:00Z">
            <w:rPr>
              <w:rFonts w:ascii="Times New Roman" w:hAnsi="Times New Roman" w:cs="Times New Roman"/>
              <w:noProof/>
              <w:webHidden/>
              <w:sz w:val="24"/>
              <w:szCs w:val="24"/>
            </w:rPr>
          </w:rPrChange>
        </w:rPr>
      </w:r>
      <w:r w:rsidRPr="00C53A21">
        <w:rPr>
          <w:rFonts w:ascii="Times New Roman" w:hAnsi="Times New Roman" w:cs="Times New Roman"/>
          <w:noProof/>
          <w:webHidden/>
          <w:sz w:val="24"/>
          <w:szCs w:val="24"/>
          <w:rPrChange w:id="1128" w:author="Rozsenich Balázs" w:date="2015-04-28T18:01:00Z">
            <w:rPr>
              <w:noProof/>
              <w:webHidden/>
            </w:rPr>
          </w:rPrChange>
        </w:rPr>
        <w:fldChar w:fldCharType="separate"/>
      </w:r>
      <w:ins w:id="1129" w:author="Balázs Rozsenich" w:date="2015-04-30T00:34:00Z">
        <w:r w:rsidR="0004568F">
          <w:rPr>
            <w:rFonts w:ascii="Times New Roman" w:hAnsi="Times New Roman" w:cs="Times New Roman"/>
            <w:noProof/>
            <w:webHidden/>
            <w:sz w:val="24"/>
            <w:szCs w:val="24"/>
          </w:rPr>
          <w:t>57</w:t>
        </w:r>
      </w:ins>
      <w:ins w:id="1130" w:author="Rozsenich Balázs" w:date="2015-04-28T18:01:00Z">
        <w:r w:rsidRPr="00C53A21">
          <w:rPr>
            <w:rFonts w:ascii="Times New Roman" w:hAnsi="Times New Roman" w:cs="Times New Roman"/>
            <w:noProof/>
            <w:webHidden/>
            <w:sz w:val="24"/>
            <w:szCs w:val="24"/>
            <w:rPrChange w:id="1131" w:author="Rozsenich Balázs" w:date="2015-04-28T18:01:00Z">
              <w:rPr>
                <w:noProof/>
                <w:webHidden/>
              </w:rPr>
            </w:rPrChange>
          </w:rPr>
          <w:fldChar w:fldCharType="end"/>
        </w:r>
        <w:r w:rsidRPr="00C53A21">
          <w:rPr>
            <w:rStyle w:val="Hiperhivatkozs"/>
            <w:rFonts w:ascii="Times New Roman" w:hAnsi="Times New Roman" w:cs="Times New Roman"/>
            <w:noProof/>
            <w:sz w:val="24"/>
            <w:szCs w:val="24"/>
            <w:rPrChange w:id="1132" w:author="Rozsenich Balázs" w:date="2015-04-28T18:01:00Z">
              <w:rPr>
                <w:rStyle w:val="Hiperhivatkozs"/>
                <w:noProof/>
              </w:rPr>
            </w:rPrChange>
          </w:rPr>
          <w:fldChar w:fldCharType="end"/>
        </w:r>
      </w:ins>
    </w:p>
    <w:p w14:paraId="1669978B" w14:textId="77777777" w:rsidR="00C53A21" w:rsidRPr="00C53A21" w:rsidRDefault="00C53A21">
      <w:pPr>
        <w:pStyle w:val="brajegyzk"/>
        <w:tabs>
          <w:tab w:val="right" w:leader="dot" w:pos="7928"/>
        </w:tabs>
        <w:rPr>
          <w:ins w:id="1133" w:author="Rozsenich Balázs" w:date="2015-04-28T18:01:00Z"/>
          <w:rFonts w:ascii="Times New Roman" w:eastAsiaTheme="minorEastAsia" w:hAnsi="Times New Roman" w:cs="Times New Roman"/>
          <w:noProof/>
          <w:sz w:val="24"/>
          <w:szCs w:val="24"/>
          <w:lang w:eastAsia="hu-HU"/>
          <w:rPrChange w:id="1134" w:author="Rozsenich Balázs" w:date="2015-04-28T18:01:00Z">
            <w:rPr>
              <w:ins w:id="1135" w:author="Rozsenich Balázs" w:date="2015-04-28T18:01:00Z"/>
              <w:rFonts w:eastAsiaTheme="minorEastAsia" w:cstheme="minorBidi"/>
              <w:noProof/>
              <w:lang w:eastAsia="hu-HU"/>
            </w:rPr>
          </w:rPrChange>
        </w:rPr>
      </w:pPr>
      <w:ins w:id="1136" w:author="Rozsenich Balázs" w:date="2015-04-28T18:01:00Z">
        <w:r w:rsidRPr="00C53A21">
          <w:rPr>
            <w:rStyle w:val="Hiperhivatkozs"/>
            <w:rFonts w:ascii="Times New Roman" w:hAnsi="Times New Roman" w:cs="Times New Roman"/>
            <w:noProof/>
            <w:sz w:val="24"/>
            <w:szCs w:val="24"/>
            <w:rPrChange w:id="1137" w:author="Rozsenich Balázs" w:date="2015-04-28T18:01:00Z">
              <w:rPr>
                <w:rStyle w:val="Hiperhivatkozs"/>
                <w:noProof/>
              </w:rPr>
            </w:rPrChange>
          </w:rPr>
          <w:fldChar w:fldCharType="begin"/>
        </w:r>
        <w:r w:rsidRPr="00C53A21">
          <w:rPr>
            <w:rStyle w:val="Hiperhivatkozs"/>
            <w:rFonts w:ascii="Times New Roman" w:hAnsi="Times New Roman" w:cs="Times New Roman"/>
            <w:noProof/>
            <w:sz w:val="24"/>
            <w:szCs w:val="24"/>
            <w:rPrChange w:id="1138" w:author="Rozsenich Balázs" w:date="2015-04-28T18:01:00Z">
              <w:rPr>
                <w:rStyle w:val="Hiperhivatkozs"/>
                <w:noProof/>
              </w:rPr>
            </w:rPrChange>
          </w:rPr>
          <w:instrText xml:space="preserve"> </w:instrText>
        </w:r>
        <w:r w:rsidRPr="00C53A21">
          <w:rPr>
            <w:rFonts w:ascii="Times New Roman" w:hAnsi="Times New Roman" w:cs="Times New Roman"/>
            <w:noProof/>
            <w:sz w:val="24"/>
            <w:szCs w:val="24"/>
            <w:rPrChange w:id="1139" w:author="Rozsenich Balázs" w:date="2015-04-28T18:01:00Z">
              <w:rPr>
                <w:noProof/>
              </w:rPr>
            </w:rPrChange>
          </w:rPr>
          <w:instrText>HYPERLINK \l "_Toc418007437"</w:instrText>
        </w:r>
        <w:r w:rsidRPr="00C53A21">
          <w:rPr>
            <w:rStyle w:val="Hiperhivatkozs"/>
            <w:rFonts w:ascii="Times New Roman" w:hAnsi="Times New Roman" w:cs="Times New Roman"/>
            <w:noProof/>
            <w:sz w:val="24"/>
            <w:szCs w:val="24"/>
            <w:rPrChange w:id="1140" w:author="Rozsenich Balázs" w:date="2015-04-28T18:01:00Z">
              <w:rPr>
                <w:rStyle w:val="Hiperhivatkozs"/>
                <w:noProof/>
              </w:rPr>
            </w:rPrChange>
          </w:rPr>
          <w:instrText xml:space="preserve"> </w:instrText>
        </w:r>
        <w:r w:rsidRPr="00C53A21">
          <w:rPr>
            <w:rStyle w:val="Hiperhivatkozs"/>
            <w:rFonts w:ascii="Times New Roman" w:hAnsi="Times New Roman" w:cs="Times New Roman"/>
            <w:noProof/>
            <w:sz w:val="24"/>
            <w:szCs w:val="24"/>
            <w:rPrChange w:id="1141" w:author="Rozsenich Balázs" w:date="2015-04-28T18:01:00Z">
              <w:rPr>
                <w:rStyle w:val="Hiperhivatkozs"/>
                <w:noProof/>
              </w:rPr>
            </w:rPrChange>
          </w:rPr>
          <w:fldChar w:fldCharType="separate"/>
        </w:r>
        <w:r w:rsidRPr="00C53A21">
          <w:rPr>
            <w:rStyle w:val="Hiperhivatkozs"/>
            <w:rFonts w:ascii="Times New Roman" w:hAnsi="Times New Roman" w:cs="Times New Roman"/>
            <w:noProof/>
            <w:sz w:val="24"/>
            <w:szCs w:val="24"/>
            <w:rPrChange w:id="1142" w:author="Rozsenich Balázs" w:date="2015-04-28T18:01:00Z">
              <w:rPr>
                <w:rStyle w:val="Hiperhivatkozs"/>
                <w:noProof/>
              </w:rPr>
            </w:rPrChange>
          </w:rPr>
          <w:t>8.8 ábra A szálláskereső számára megjelenő szobafoglalási panel</w:t>
        </w:r>
        <w:r w:rsidRPr="00C53A21">
          <w:rPr>
            <w:rFonts w:ascii="Times New Roman" w:hAnsi="Times New Roman" w:cs="Times New Roman"/>
            <w:noProof/>
            <w:webHidden/>
            <w:sz w:val="24"/>
            <w:szCs w:val="24"/>
            <w:rPrChange w:id="1143" w:author="Rozsenich Balázs" w:date="2015-04-28T18:01:00Z">
              <w:rPr>
                <w:noProof/>
                <w:webHidden/>
              </w:rPr>
            </w:rPrChange>
          </w:rPr>
          <w:tab/>
        </w:r>
        <w:r w:rsidRPr="00C53A21">
          <w:rPr>
            <w:rFonts w:ascii="Times New Roman" w:hAnsi="Times New Roman" w:cs="Times New Roman"/>
            <w:noProof/>
            <w:webHidden/>
            <w:sz w:val="24"/>
            <w:szCs w:val="24"/>
            <w:rPrChange w:id="1144" w:author="Rozsenich Balázs" w:date="2015-04-28T18:01:00Z">
              <w:rPr>
                <w:noProof/>
                <w:webHidden/>
              </w:rPr>
            </w:rPrChange>
          </w:rPr>
          <w:fldChar w:fldCharType="begin"/>
        </w:r>
        <w:r w:rsidRPr="00C53A21">
          <w:rPr>
            <w:rFonts w:ascii="Times New Roman" w:hAnsi="Times New Roman" w:cs="Times New Roman"/>
            <w:noProof/>
            <w:webHidden/>
            <w:sz w:val="24"/>
            <w:szCs w:val="24"/>
            <w:rPrChange w:id="1145" w:author="Rozsenich Balázs" w:date="2015-04-28T18:01:00Z">
              <w:rPr>
                <w:noProof/>
                <w:webHidden/>
              </w:rPr>
            </w:rPrChange>
          </w:rPr>
          <w:instrText xml:space="preserve"> PAGEREF _Toc418007437 \h </w:instrText>
        </w:r>
      </w:ins>
      <w:r w:rsidRPr="00C53A21">
        <w:rPr>
          <w:rFonts w:ascii="Times New Roman" w:hAnsi="Times New Roman" w:cs="Times New Roman"/>
          <w:noProof/>
          <w:webHidden/>
          <w:sz w:val="24"/>
          <w:szCs w:val="24"/>
          <w:rPrChange w:id="1146" w:author="Rozsenich Balázs" w:date="2015-04-28T18:01:00Z">
            <w:rPr>
              <w:rFonts w:ascii="Times New Roman" w:hAnsi="Times New Roman" w:cs="Times New Roman"/>
              <w:noProof/>
              <w:webHidden/>
              <w:sz w:val="24"/>
              <w:szCs w:val="24"/>
            </w:rPr>
          </w:rPrChange>
        </w:rPr>
      </w:r>
      <w:r w:rsidRPr="00C53A21">
        <w:rPr>
          <w:rFonts w:ascii="Times New Roman" w:hAnsi="Times New Roman" w:cs="Times New Roman"/>
          <w:noProof/>
          <w:webHidden/>
          <w:sz w:val="24"/>
          <w:szCs w:val="24"/>
          <w:rPrChange w:id="1147" w:author="Rozsenich Balázs" w:date="2015-04-28T18:01:00Z">
            <w:rPr>
              <w:noProof/>
              <w:webHidden/>
            </w:rPr>
          </w:rPrChange>
        </w:rPr>
        <w:fldChar w:fldCharType="separate"/>
      </w:r>
      <w:ins w:id="1148" w:author="Balázs Rozsenich" w:date="2015-04-30T00:34:00Z">
        <w:r w:rsidR="0004568F">
          <w:rPr>
            <w:rFonts w:ascii="Times New Roman" w:hAnsi="Times New Roman" w:cs="Times New Roman"/>
            <w:noProof/>
            <w:webHidden/>
            <w:sz w:val="24"/>
            <w:szCs w:val="24"/>
          </w:rPr>
          <w:t>57</w:t>
        </w:r>
      </w:ins>
      <w:ins w:id="1149" w:author="Rozsenich Balázs" w:date="2015-04-28T18:01:00Z">
        <w:r w:rsidRPr="00C53A21">
          <w:rPr>
            <w:rFonts w:ascii="Times New Roman" w:hAnsi="Times New Roman" w:cs="Times New Roman"/>
            <w:noProof/>
            <w:webHidden/>
            <w:sz w:val="24"/>
            <w:szCs w:val="24"/>
            <w:rPrChange w:id="1150" w:author="Rozsenich Balázs" w:date="2015-04-28T18:01:00Z">
              <w:rPr>
                <w:noProof/>
                <w:webHidden/>
              </w:rPr>
            </w:rPrChange>
          </w:rPr>
          <w:fldChar w:fldCharType="end"/>
        </w:r>
        <w:r w:rsidRPr="00C53A21">
          <w:rPr>
            <w:rStyle w:val="Hiperhivatkozs"/>
            <w:rFonts w:ascii="Times New Roman" w:hAnsi="Times New Roman" w:cs="Times New Roman"/>
            <w:noProof/>
            <w:sz w:val="24"/>
            <w:szCs w:val="24"/>
            <w:rPrChange w:id="1151" w:author="Rozsenich Balázs" w:date="2015-04-28T18:01:00Z">
              <w:rPr>
                <w:rStyle w:val="Hiperhivatkozs"/>
                <w:noProof/>
              </w:rPr>
            </w:rPrChange>
          </w:rPr>
          <w:fldChar w:fldCharType="end"/>
        </w:r>
      </w:ins>
    </w:p>
    <w:p w14:paraId="6BE75D46" w14:textId="77777777" w:rsidR="00C53A21" w:rsidRPr="00C53A21" w:rsidRDefault="00C53A21">
      <w:pPr>
        <w:pStyle w:val="brajegyzk"/>
        <w:tabs>
          <w:tab w:val="right" w:leader="dot" w:pos="7928"/>
        </w:tabs>
        <w:rPr>
          <w:ins w:id="1152" w:author="Rozsenich Balázs" w:date="2015-04-28T18:01:00Z"/>
          <w:rFonts w:ascii="Times New Roman" w:eastAsiaTheme="minorEastAsia" w:hAnsi="Times New Roman" w:cs="Times New Roman"/>
          <w:noProof/>
          <w:sz w:val="24"/>
          <w:szCs w:val="24"/>
          <w:lang w:eastAsia="hu-HU"/>
          <w:rPrChange w:id="1153" w:author="Rozsenich Balázs" w:date="2015-04-28T18:01:00Z">
            <w:rPr>
              <w:ins w:id="1154" w:author="Rozsenich Balázs" w:date="2015-04-28T18:01:00Z"/>
              <w:rFonts w:eastAsiaTheme="minorEastAsia" w:cstheme="minorBidi"/>
              <w:noProof/>
              <w:lang w:eastAsia="hu-HU"/>
            </w:rPr>
          </w:rPrChange>
        </w:rPr>
      </w:pPr>
      <w:ins w:id="1155" w:author="Rozsenich Balázs" w:date="2015-04-28T18:01:00Z">
        <w:r w:rsidRPr="00C53A21">
          <w:rPr>
            <w:rStyle w:val="Hiperhivatkozs"/>
            <w:rFonts w:ascii="Times New Roman" w:hAnsi="Times New Roman" w:cs="Times New Roman"/>
            <w:noProof/>
            <w:sz w:val="24"/>
            <w:szCs w:val="24"/>
            <w:rPrChange w:id="1156" w:author="Rozsenich Balázs" w:date="2015-04-28T18:01:00Z">
              <w:rPr>
                <w:rStyle w:val="Hiperhivatkozs"/>
                <w:noProof/>
              </w:rPr>
            </w:rPrChange>
          </w:rPr>
          <w:fldChar w:fldCharType="begin"/>
        </w:r>
        <w:r w:rsidRPr="00C53A21">
          <w:rPr>
            <w:rStyle w:val="Hiperhivatkozs"/>
            <w:rFonts w:ascii="Times New Roman" w:hAnsi="Times New Roman" w:cs="Times New Roman"/>
            <w:noProof/>
            <w:sz w:val="24"/>
            <w:szCs w:val="24"/>
            <w:rPrChange w:id="1157" w:author="Rozsenich Balázs" w:date="2015-04-28T18:01:00Z">
              <w:rPr>
                <w:rStyle w:val="Hiperhivatkozs"/>
                <w:noProof/>
              </w:rPr>
            </w:rPrChange>
          </w:rPr>
          <w:instrText xml:space="preserve"> </w:instrText>
        </w:r>
        <w:r w:rsidRPr="00C53A21">
          <w:rPr>
            <w:rFonts w:ascii="Times New Roman" w:hAnsi="Times New Roman" w:cs="Times New Roman"/>
            <w:noProof/>
            <w:sz w:val="24"/>
            <w:szCs w:val="24"/>
            <w:rPrChange w:id="1158" w:author="Rozsenich Balázs" w:date="2015-04-28T18:01:00Z">
              <w:rPr>
                <w:noProof/>
              </w:rPr>
            </w:rPrChange>
          </w:rPr>
          <w:instrText>HYPERLINK \l "_Toc418007438"</w:instrText>
        </w:r>
        <w:r w:rsidRPr="00C53A21">
          <w:rPr>
            <w:rStyle w:val="Hiperhivatkozs"/>
            <w:rFonts w:ascii="Times New Roman" w:hAnsi="Times New Roman" w:cs="Times New Roman"/>
            <w:noProof/>
            <w:sz w:val="24"/>
            <w:szCs w:val="24"/>
            <w:rPrChange w:id="1159" w:author="Rozsenich Balázs" w:date="2015-04-28T18:01:00Z">
              <w:rPr>
                <w:rStyle w:val="Hiperhivatkozs"/>
                <w:noProof/>
              </w:rPr>
            </w:rPrChange>
          </w:rPr>
          <w:instrText xml:space="preserve"> </w:instrText>
        </w:r>
        <w:r w:rsidRPr="00C53A21">
          <w:rPr>
            <w:rStyle w:val="Hiperhivatkozs"/>
            <w:rFonts w:ascii="Times New Roman" w:hAnsi="Times New Roman" w:cs="Times New Roman"/>
            <w:noProof/>
            <w:sz w:val="24"/>
            <w:szCs w:val="24"/>
            <w:rPrChange w:id="1160" w:author="Rozsenich Balázs" w:date="2015-04-28T18:01:00Z">
              <w:rPr>
                <w:rStyle w:val="Hiperhivatkozs"/>
                <w:noProof/>
              </w:rPr>
            </w:rPrChange>
          </w:rPr>
          <w:fldChar w:fldCharType="separate"/>
        </w:r>
        <w:r w:rsidRPr="00C53A21">
          <w:rPr>
            <w:rStyle w:val="Hiperhivatkozs"/>
            <w:rFonts w:ascii="Times New Roman" w:hAnsi="Times New Roman" w:cs="Times New Roman"/>
            <w:noProof/>
            <w:sz w:val="24"/>
            <w:szCs w:val="24"/>
            <w:rPrChange w:id="1161" w:author="Rozsenich Balázs" w:date="2015-04-28T18:01:00Z">
              <w:rPr>
                <w:rStyle w:val="Hiperhivatkozs"/>
                <w:noProof/>
              </w:rPr>
            </w:rPrChange>
          </w:rPr>
          <w:t>8.9 ábra Rögzített szobafoglalási panel</w:t>
        </w:r>
        <w:r w:rsidRPr="00C53A21">
          <w:rPr>
            <w:rFonts w:ascii="Times New Roman" w:hAnsi="Times New Roman" w:cs="Times New Roman"/>
            <w:noProof/>
            <w:webHidden/>
            <w:sz w:val="24"/>
            <w:szCs w:val="24"/>
            <w:rPrChange w:id="1162" w:author="Rozsenich Balázs" w:date="2015-04-28T18:01:00Z">
              <w:rPr>
                <w:noProof/>
                <w:webHidden/>
              </w:rPr>
            </w:rPrChange>
          </w:rPr>
          <w:tab/>
        </w:r>
        <w:r w:rsidRPr="00C53A21">
          <w:rPr>
            <w:rFonts w:ascii="Times New Roman" w:hAnsi="Times New Roman" w:cs="Times New Roman"/>
            <w:noProof/>
            <w:webHidden/>
            <w:sz w:val="24"/>
            <w:szCs w:val="24"/>
            <w:rPrChange w:id="1163" w:author="Rozsenich Balázs" w:date="2015-04-28T18:01:00Z">
              <w:rPr>
                <w:noProof/>
                <w:webHidden/>
              </w:rPr>
            </w:rPrChange>
          </w:rPr>
          <w:fldChar w:fldCharType="begin"/>
        </w:r>
        <w:r w:rsidRPr="00C53A21">
          <w:rPr>
            <w:rFonts w:ascii="Times New Roman" w:hAnsi="Times New Roman" w:cs="Times New Roman"/>
            <w:noProof/>
            <w:webHidden/>
            <w:sz w:val="24"/>
            <w:szCs w:val="24"/>
            <w:rPrChange w:id="1164" w:author="Rozsenich Balázs" w:date="2015-04-28T18:01:00Z">
              <w:rPr>
                <w:noProof/>
                <w:webHidden/>
              </w:rPr>
            </w:rPrChange>
          </w:rPr>
          <w:instrText xml:space="preserve"> PAGEREF _Toc418007438 \h </w:instrText>
        </w:r>
      </w:ins>
      <w:r w:rsidRPr="00C53A21">
        <w:rPr>
          <w:rFonts w:ascii="Times New Roman" w:hAnsi="Times New Roman" w:cs="Times New Roman"/>
          <w:noProof/>
          <w:webHidden/>
          <w:sz w:val="24"/>
          <w:szCs w:val="24"/>
          <w:rPrChange w:id="1165" w:author="Rozsenich Balázs" w:date="2015-04-28T18:01:00Z">
            <w:rPr>
              <w:rFonts w:ascii="Times New Roman" w:hAnsi="Times New Roman" w:cs="Times New Roman"/>
              <w:noProof/>
              <w:webHidden/>
              <w:sz w:val="24"/>
              <w:szCs w:val="24"/>
            </w:rPr>
          </w:rPrChange>
        </w:rPr>
      </w:r>
      <w:r w:rsidRPr="00C53A21">
        <w:rPr>
          <w:rFonts w:ascii="Times New Roman" w:hAnsi="Times New Roman" w:cs="Times New Roman"/>
          <w:noProof/>
          <w:webHidden/>
          <w:sz w:val="24"/>
          <w:szCs w:val="24"/>
          <w:rPrChange w:id="1166" w:author="Rozsenich Balázs" w:date="2015-04-28T18:01:00Z">
            <w:rPr>
              <w:noProof/>
              <w:webHidden/>
            </w:rPr>
          </w:rPrChange>
        </w:rPr>
        <w:fldChar w:fldCharType="separate"/>
      </w:r>
      <w:ins w:id="1167" w:author="Balázs Rozsenich" w:date="2015-04-30T00:34:00Z">
        <w:r w:rsidR="0004568F">
          <w:rPr>
            <w:rFonts w:ascii="Times New Roman" w:hAnsi="Times New Roman" w:cs="Times New Roman"/>
            <w:noProof/>
            <w:webHidden/>
            <w:sz w:val="24"/>
            <w:szCs w:val="24"/>
          </w:rPr>
          <w:t>57</w:t>
        </w:r>
      </w:ins>
      <w:ins w:id="1168" w:author="Rozsenich Balázs" w:date="2015-04-28T18:01:00Z">
        <w:r w:rsidRPr="00C53A21">
          <w:rPr>
            <w:rFonts w:ascii="Times New Roman" w:hAnsi="Times New Roman" w:cs="Times New Roman"/>
            <w:noProof/>
            <w:webHidden/>
            <w:sz w:val="24"/>
            <w:szCs w:val="24"/>
            <w:rPrChange w:id="1169" w:author="Rozsenich Balázs" w:date="2015-04-28T18:01:00Z">
              <w:rPr>
                <w:noProof/>
                <w:webHidden/>
              </w:rPr>
            </w:rPrChange>
          </w:rPr>
          <w:fldChar w:fldCharType="end"/>
        </w:r>
        <w:r w:rsidRPr="00C53A21">
          <w:rPr>
            <w:rStyle w:val="Hiperhivatkozs"/>
            <w:rFonts w:ascii="Times New Roman" w:hAnsi="Times New Roman" w:cs="Times New Roman"/>
            <w:noProof/>
            <w:sz w:val="24"/>
            <w:szCs w:val="24"/>
            <w:rPrChange w:id="1170" w:author="Rozsenich Balázs" w:date="2015-04-28T18:01:00Z">
              <w:rPr>
                <w:rStyle w:val="Hiperhivatkozs"/>
                <w:noProof/>
              </w:rPr>
            </w:rPrChange>
          </w:rPr>
          <w:fldChar w:fldCharType="end"/>
        </w:r>
      </w:ins>
    </w:p>
    <w:p w14:paraId="25F245F6" w14:textId="77777777" w:rsidR="00C53A21" w:rsidRPr="00C53A21" w:rsidRDefault="00C53A21">
      <w:pPr>
        <w:pStyle w:val="brajegyzk"/>
        <w:tabs>
          <w:tab w:val="right" w:leader="dot" w:pos="7928"/>
        </w:tabs>
        <w:rPr>
          <w:ins w:id="1171" w:author="Rozsenich Balázs" w:date="2015-04-28T18:01:00Z"/>
          <w:rFonts w:ascii="Times New Roman" w:eastAsiaTheme="minorEastAsia" w:hAnsi="Times New Roman" w:cs="Times New Roman"/>
          <w:noProof/>
          <w:sz w:val="24"/>
          <w:szCs w:val="24"/>
          <w:lang w:eastAsia="hu-HU"/>
          <w:rPrChange w:id="1172" w:author="Rozsenich Balázs" w:date="2015-04-28T18:01:00Z">
            <w:rPr>
              <w:ins w:id="1173" w:author="Rozsenich Balázs" w:date="2015-04-28T18:01:00Z"/>
              <w:rFonts w:eastAsiaTheme="minorEastAsia" w:cstheme="minorBidi"/>
              <w:noProof/>
              <w:lang w:eastAsia="hu-HU"/>
            </w:rPr>
          </w:rPrChange>
        </w:rPr>
      </w:pPr>
      <w:ins w:id="1174" w:author="Rozsenich Balázs" w:date="2015-04-28T18:01:00Z">
        <w:r w:rsidRPr="00C53A21">
          <w:rPr>
            <w:rStyle w:val="Hiperhivatkozs"/>
            <w:rFonts w:ascii="Times New Roman" w:hAnsi="Times New Roman" w:cs="Times New Roman"/>
            <w:noProof/>
            <w:sz w:val="24"/>
            <w:szCs w:val="24"/>
            <w:rPrChange w:id="1175" w:author="Rozsenich Balázs" w:date="2015-04-28T18:01:00Z">
              <w:rPr>
                <w:rStyle w:val="Hiperhivatkozs"/>
                <w:noProof/>
              </w:rPr>
            </w:rPrChange>
          </w:rPr>
          <w:fldChar w:fldCharType="begin"/>
        </w:r>
        <w:r w:rsidRPr="00C53A21">
          <w:rPr>
            <w:rStyle w:val="Hiperhivatkozs"/>
            <w:rFonts w:ascii="Times New Roman" w:hAnsi="Times New Roman" w:cs="Times New Roman"/>
            <w:noProof/>
            <w:sz w:val="24"/>
            <w:szCs w:val="24"/>
            <w:rPrChange w:id="1176" w:author="Rozsenich Balázs" w:date="2015-04-28T18:01:00Z">
              <w:rPr>
                <w:rStyle w:val="Hiperhivatkozs"/>
                <w:noProof/>
              </w:rPr>
            </w:rPrChange>
          </w:rPr>
          <w:instrText xml:space="preserve"> </w:instrText>
        </w:r>
        <w:r w:rsidRPr="00C53A21">
          <w:rPr>
            <w:rFonts w:ascii="Times New Roman" w:hAnsi="Times New Roman" w:cs="Times New Roman"/>
            <w:noProof/>
            <w:sz w:val="24"/>
            <w:szCs w:val="24"/>
            <w:rPrChange w:id="1177" w:author="Rozsenich Balázs" w:date="2015-04-28T18:01:00Z">
              <w:rPr>
                <w:noProof/>
              </w:rPr>
            </w:rPrChange>
          </w:rPr>
          <w:instrText>HYPERLINK \l "_Toc418007439"</w:instrText>
        </w:r>
        <w:r w:rsidRPr="00C53A21">
          <w:rPr>
            <w:rStyle w:val="Hiperhivatkozs"/>
            <w:rFonts w:ascii="Times New Roman" w:hAnsi="Times New Roman" w:cs="Times New Roman"/>
            <w:noProof/>
            <w:sz w:val="24"/>
            <w:szCs w:val="24"/>
            <w:rPrChange w:id="1178" w:author="Rozsenich Balázs" w:date="2015-04-28T18:01:00Z">
              <w:rPr>
                <w:rStyle w:val="Hiperhivatkozs"/>
                <w:noProof/>
              </w:rPr>
            </w:rPrChange>
          </w:rPr>
          <w:instrText xml:space="preserve"> </w:instrText>
        </w:r>
        <w:r w:rsidRPr="00C53A21">
          <w:rPr>
            <w:rStyle w:val="Hiperhivatkozs"/>
            <w:rFonts w:ascii="Times New Roman" w:hAnsi="Times New Roman" w:cs="Times New Roman"/>
            <w:noProof/>
            <w:sz w:val="24"/>
            <w:szCs w:val="24"/>
            <w:rPrChange w:id="1179" w:author="Rozsenich Balázs" w:date="2015-04-28T18:01:00Z">
              <w:rPr>
                <w:rStyle w:val="Hiperhivatkozs"/>
                <w:noProof/>
              </w:rPr>
            </w:rPrChange>
          </w:rPr>
          <w:fldChar w:fldCharType="separate"/>
        </w:r>
        <w:r w:rsidRPr="00C53A21">
          <w:rPr>
            <w:rStyle w:val="Hiperhivatkozs"/>
            <w:rFonts w:ascii="Times New Roman" w:hAnsi="Times New Roman" w:cs="Times New Roman"/>
            <w:noProof/>
            <w:sz w:val="24"/>
            <w:szCs w:val="24"/>
            <w:rPrChange w:id="1180" w:author="Rozsenich Balázs" w:date="2015-04-28T18:01:00Z">
              <w:rPr>
                <w:rStyle w:val="Hiperhivatkozs"/>
                <w:noProof/>
              </w:rPr>
            </w:rPrChange>
          </w:rPr>
          <w:t>8.10 ábra Szálláshelyek listája</w:t>
        </w:r>
        <w:r w:rsidRPr="00C53A21">
          <w:rPr>
            <w:rFonts w:ascii="Times New Roman" w:hAnsi="Times New Roman" w:cs="Times New Roman"/>
            <w:noProof/>
            <w:webHidden/>
            <w:sz w:val="24"/>
            <w:szCs w:val="24"/>
            <w:rPrChange w:id="1181" w:author="Rozsenich Balázs" w:date="2015-04-28T18:01:00Z">
              <w:rPr>
                <w:noProof/>
                <w:webHidden/>
              </w:rPr>
            </w:rPrChange>
          </w:rPr>
          <w:tab/>
        </w:r>
        <w:r w:rsidRPr="00C53A21">
          <w:rPr>
            <w:rFonts w:ascii="Times New Roman" w:hAnsi="Times New Roman" w:cs="Times New Roman"/>
            <w:noProof/>
            <w:webHidden/>
            <w:sz w:val="24"/>
            <w:szCs w:val="24"/>
            <w:rPrChange w:id="1182" w:author="Rozsenich Balázs" w:date="2015-04-28T18:01:00Z">
              <w:rPr>
                <w:noProof/>
                <w:webHidden/>
              </w:rPr>
            </w:rPrChange>
          </w:rPr>
          <w:fldChar w:fldCharType="begin"/>
        </w:r>
        <w:r w:rsidRPr="00C53A21">
          <w:rPr>
            <w:rFonts w:ascii="Times New Roman" w:hAnsi="Times New Roman" w:cs="Times New Roman"/>
            <w:noProof/>
            <w:webHidden/>
            <w:sz w:val="24"/>
            <w:szCs w:val="24"/>
            <w:rPrChange w:id="1183" w:author="Rozsenich Balázs" w:date="2015-04-28T18:01:00Z">
              <w:rPr>
                <w:noProof/>
                <w:webHidden/>
              </w:rPr>
            </w:rPrChange>
          </w:rPr>
          <w:instrText xml:space="preserve"> PAGEREF _Toc418007439 \h </w:instrText>
        </w:r>
      </w:ins>
      <w:r w:rsidRPr="00C53A21">
        <w:rPr>
          <w:rFonts w:ascii="Times New Roman" w:hAnsi="Times New Roman" w:cs="Times New Roman"/>
          <w:noProof/>
          <w:webHidden/>
          <w:sz w:val="24"/>
          <w:szCs w:val="24"/>
          <w:rPrChange w:id="1184" w:author="Rozsenich Balázs" w:date="2015-04-28T18:01:00Z">
            <w:rPr>
              <w:rFonts w:ascii="Times New Roman" w:hAnsi="Times New Roman" w:cs="Times New Roman"/>
              <w:noProof/>
              <w:webHidden/>
              <w:sz w:val="24"/>
              <w:szCs w:val="24"/>
            </w:rPr>
          </w:rPrChange>
        </w:rPr>
      </w:r>
      <w:r w:rsidRPr="00C53A21">
        <w:rPr>
          <w:rFonts w:ascii="Times New Roman" w:hAnsi="Times New Roman" w:cs="Times New Roman"/>
          <w:noProof/>
          <w:webHidden/>
          <w:sz w:val="24"/>
          <w:szCs w:val="24"/>
          <w:rPrChange w:id="1185" w:author="Rozsenich Balázs" w:date="2015-04-28T18:01:00Z">
            <w:rPr>
              <w:noProof/>
              <w:webHidden/>
            </w:rPr>
          </w:rPrChange>
        </w:rPr>
        <w:fldChar w:fldCharType="separate"/>
      </w:r>
      <w:ins w:id="1186" w:author="Balázs Rozsenich" w:date="2015-04-30T00:34:00Z">
        <w:r w:rsidR="0004568F">
          <w:rPr>
            <w:rFonts w:ascii="Times New Roman" w:hAnsi="Times New Roman" w:cs="Times New Roman"/>
            <w:noProof/>
            <w:webHidden/>
            <w:sz w:val="24"/>
            <w:szCs w:val="24"/>
          </w:rPr>
          <w:t>58</w:t>
        </w:r>
      </w:ins>
      <w:ins w:id="1187" w:author="Rozsenich Balázs" w:date="2015-04-28T18:01:00Z">
        <w:r w:rsidRPr="00C53A21">
          <w:rPr>
            <w:rFonts w:ascii="Times New Roman" w:hAnsi="Times New Roman" w:cs="Times New Roman"/>
            <w:noProof/>
            <w:webHidden/>
            <w:sz w:val="24"/>
            <w:szCs w:val="24"/>
            <w:rPrChange w:id="1188" w:author="Rozsenich Balázs" w:date="2015-04-28T18:01:00Z">
              <w:rPr>
                <w:noProof/>
                <w:webHidden/>
              </w:rPr>
            </w:rPrChange>
          </w:rPr>
          <w:fldChar w:fldCharType="end"/>
        </w:r>
        <w:r w:rsidRPr="00C53A21">
          <w:rPr>
            <w:rStyle w:val="Hiperhivatkozs"/>
            <w:rFonts w:ascii="Times New Roman" w:hAnsi="Times New Roman" w:cs="Times New Roman"/>
            <w:noProof/>
            <w:sz w:val="24"/>
            <w:szCs w:val="24"/>
            <w:rPrChange w:id="1189" w:author="Rozsenich Balázs" w:date="2015-04-28T18:01:00Z">
              <w:rPr>
                <w:rStyle w:val="Hiperhivatkozs"/>
                <w:noProof/>
              </w:rPr>
            </w:rPrChange>
          </w:rPr>
          <w:fldChar w:fldCharType="end"/>
        </w:r>
      </w:ins>
    </w:p>
    <w:p w14:paraId="5A72A7D6" w14:textId="77777777" w:rsidR="00C53A21" w:rsidRPr="00C53A21" w:rsidRDefault="00C53A21">
      <w:pPr>
        <w:pStyle w:val="brajegyzk"/>
        <w:tabs>
          <w:tab w:val="right" w:leader="dot" w:pos="7928"/>
        </w:tabs>
        <w:rPr>
          <w:ins w:id="1190" w:author="Rozsenich Balázs" w:date="2015-04-28T18:01:00Z"/>
          <w:rStyle w:val="Hiperhivatkozs"/>
          <w:rFonts w:ascii="Times New Roman" w:hAnsi="Times New Roman" w:cs="Times New Roman"/>
          <w:noProof/>
          <w:sz w:val="24"/>
          <w:szCs w:val="24"/>
          <w:rPrChange w:id="1191" w:author="Rozsenich Balázs" w:date="2015-04-28T18:01:00Z">
            <w:rPr>
              <w:ins w:id="1192" w:author="Rozsenich Balázs" w:date="2015-04-28T18:01:00Z"/>
              <w:rStyle w:val="Hiperhivatkozs"/>
              <w:noProof/>
            </w:rPr>
          </w:rPrChange>
        </w:rPr>
      </w:pPr>
      <w:ins w:id="1193" w:author="Rozsenich Balázs" w:date="2015-04-28T18:01:00Z">
        <w:r w:rsidRPr="00C53A21">
          <w:rPr>
            <w:rStyle w:val="Hiperhivatkozs"/>
            <w:rFonts w:ascii="Times New Roman" w:hAnsi="Times New Roman" w:cs="Times New Roman"/>
            <w:noProof/>
            <w:sz w:val="24"/>
            <w:szCs w:val="24"/>
            <w:rPrChange w:id="1194" w:author="Rozsenich Balázs" w:date="2015-04-28T18:01:00Z">
              <w:rPr>
                <w:rStyle w:val="Hiperhivatkozs"/>
                <w:noProof/>
              </w:rPr>
            </w:rPrChange>
          </w:rPr>
          <w:fldChar w:fldCharType="begin"/>
        </w:r>
        <w:r w:rsidRPr="00C53A21">
          <w:rPr>
            <w:rStyle w:val="Hiperhivatkozs"/>
            <w:rFonts w:ascii="Times New Roman" w:hAnsi="Times New Roman" w:cs="Times New Roman"/>
            <w:noProof/>
            <w:sz w:val="24"/>
            <w:szCs w:val="24"/>
            <w:rPrChange w:id="1195" w:author="Rozsenich Balázs" w:date="2015-04-28T18:01:00Z">
              <w:rPr>
                <w:rStyle w:val="Hiperhivatkozs"/>
                <w:noProof/>
              </w:rPr>
            </w:rPrChange>
          </w:rPr>
          <w:instrText xml:space="preserve"> </w:instrText>
        </w:r>
        <w:r w:rsidRPr="00C53A21">
          <w:rPr>
            <w:rFonts w:ascii="Times New Roman" w:hAnsi="Times New Roman" w:cs="Times New Roman"/>
            <w:noProof/>
            <w:sz w:val="24"/>
            <w:szCs w:val="24"/>
            <w:rPrChange w:id="1196" w:author="Rozsenich Balázs" w:date="2015-04-28T18:01:00Z">
              <w:rPr>
                <w:noProof/>
              </w:rPr>
            </w:rPrChange>
          </w:rPr>
          <w:instrText>HYPERLINK \l "_Toc418007440"</w:instrText>
        </w:r>
        <w:r w:rsidRPr="00C53A21">
          <w:rPr>
            <w:rStyle w:val="Hiperhivatkozs"/>
            <w:rFonts w:ascii="Times New Roman" w:hAnsi="Times New Roman" w:cs="Times New Roman"/>
            <w:noProof/>
            <w:sz w:val="24"/>
            <w:szCs w:val="24"/>
            <w:rPrChange w:id="1197" w:author="Rozsenich Balázs" w:date="2015-04-28T18:01:00Z">
              <w:rPr>
                <w:rStyle w:val="Hiperhivatkozs"/>
                <w:noProof/>
              </w:rPr>
            </w:rPrChange>
          </w:rPr>
          <w:instrText xml:space="preserve"> </w:instrText>
        </w:r>
        <w:r w:rsidRPr="00C53A21">
          <w:rPr>
            <w:rStyle w:val="Hiperhivatkozs"/>
            <w:rFonts w:ascii="Times New Roman" w:hAnsi="Times New Roman" w:cs="Times New Roman"/>
            <w:noProof/>
            <w:sz w:val="24"/>
            <w:szCs w:val="24"/>
            <w:rPrChange w:id="1198" w:author="Rozsenich Balázs" w:date="2015-04-28T18:01:00Z">
              <w:rPr>
                <w:rStyle w:val="Hiperhivatkozs"/>
                <w:noProof/>
              </w:rPr>
            </w:rPrChange>
          </w:rPr>
          <w:fldChar w:fldCharType="separate"/>
        </w:r>
        <w:r w:rsidRPr="00C53A21">
          <w:rPr>
            <w:rStyle w:val="Hiperhivatkozs"/>
            <w:rFonts w:ascii="Times New Roman" w:hAnsi="Times New Roman" w:cs="Times New Roman"/>
            <w:noProof/>
            <w:sz w:val="24"/>
            <w:szCs w:val="24"/>
            <w:rPrChange w:id="1199" w:author="Rozsenich Balázs" w:date="2015-04-28T18:01:00Z">
              <w:rPr>
                <w:rStyle w:val="Hiperhivatkozs"/>
                <w:noProof/>
              </w:rPr>
            </w:rPrChange>
          </w:rPr>
          <w:t>11. ábra Egy szálláshely részletes bemutató oldal</w:t>
        </w:r>
        <w:r w:rsidRPr="00C53A21">
          <w:rPr>
            <w:rFonts w:ascii="Times New Roman" w:hAnsi="Times New Roman" w:cs="Times New Roman"/>
            <w:noProof/>
            <w:webHidden/>
            <w:sz w:val="24"/>
            <w:szCs w:val="24"/>
            <w:rPrChange w:id="1200" w:author="Rozsenich Balázs" w:date="2015-04-28T18:01:00Z">
              <w:rPr>
                <w:noProof/>
                <w:webHidden/>
              </w:rPr>
            </w:rPrChange>
          </w:rPr>
          <w:tab/>
        </w:r>
        <w:r w:rsidRPr="00C53A21">
          <w:rPr>
            <w:rFonts w:ascii="Times New Roman" w:hAnsi="Times New Roman" w:cs="Times New Roman"/>
            <w:noProof/>
            <w:webHidden/>
            <w:sz w:val="24"/>
            <w:szCs w:val="24"/>
            <w:rPrChange w:id="1201" w:author="Rozsenich Balázs" w:date="2015-04-28T18:01:00Z">
              <w:rPr>
                <w:noProof/>
                <w:webHidden/>
              </w:rPr>
            </w:rPrChange>
          </w:rPr>
          <w:fldChar w:fldCharType="begin"/>
        </w:r>
        <w:r w:rsidRPr="00C53A21">
          <w:rPr>
            <w:rFonts w:ascii="Times New Roman" w:hAnsi="Times New Roman" w:cs="Times New Roman"/>
            <w:noProof/>
            <w:webHidden/>
            <w:sz w:val="24"/>
            <w:szCs w:val="24"/>
            <w:rPrChange w:id="1202" w:author="Rozsenich Balázs" w:date="2015-04-28T18:01:00Z">
              <w:rPr>
                <w:noProof/>
                <w:webHidden/>
              </w:rPr>
            </w:rPrChange>
          </w:rPr>
          <w:instrText xml:space="preserve"> PAGEREF _Toc418007440 \h </w:instrText>
        </w:r>
      </w:ins>
      <w:r w:rsidRPr="00C53A21">
        <w:rPr>
          <w:rFonts w:ascii="Times New Roman" w:hAnsi="Times New Roman" w:cs="Times New Roman"/>
          <w:noProof/>
          <w:webHidden/>
          <w:sz w:val="24"/>
          <w:szCs w:val="24"/>
          <w:rPrChange w:id="1203" w:author="Rozsenich Balázs" w:date="2015-04-28T18:01:00Z">
            <w:rPr>
              <w:rFonts w:ascii="Times New Roman" w:hAnsi="Times New Roman" w:cs="Times New Roman"/>
              <w:noProof/>
              <w:webHidden/>
              <w:sz w:val="24"/>
              <w:szCs w:val="24"/>
            </w:rPr>
          </w:rPrChange>
        </w:rPr>
      </w:r>
      <w:r w:rsidRPr="00C53A21">
        <w:rPr>
          <w:rFonts w:ascii="Times New Roman" w:hAnsi="Times New Roman" w:cs="Times New Roman"/>
          <w:noProof/>
          <w:webHidden/>
          <w:sz w:val="24"/>
          <w:szCs w:val="24"/>
          <w:rPrChange w:id="1204" w:author="Rozsenich Balázs" w:date="2015-04-28T18:01:00Z">
            <w:rPr>
              <w:noProof/>
              <w:webHidden/>
            </w:rPr>
          </w:rPrChange>
        </w:rPr>
        <w:fldChar w:fldCharType="separate"/>
      </w:r>
      <w:ins w:id="1205" w:author="Balázs Rozsenich" w:date="2015-04-30T00:34:00Z">
        <w:r w:rsidR="0004568F">
          <w:rPr>
            <w:rFonts w:ascii="Times New Roman" w:hAnsi="Times New Roman" w:cs="Times New Roman"/>
            <w:noProof/>
            <w:webHidden/>
            <w:sz w:val="24"/>
            <w:szCs w:val="24"/>
          </w:rPr>
          <w:t>59</w:t>
        </w:r>
      </w:ins>
      <w:ins w:id="1206" w:author="Rozsenich Balázs" w:date="2015-04-28T18:01:00Z">
        <w:r w:rsidRPr="00C53A21">
          <w:rPr>
            <w:rFonts w:ascii="Times New Roman" w:hAnsi="Times New Roman" w:cs="Times New Roman"/>
            <w:noProof/>
            <w:webHidden/>
            <w:sz w:val="24"/>
            <w:szCs w:val="24"/>
            <w:rPrChange w:id="1207" w:author="Rozsenich Balázs" w:date="2015-04-28T18:01:00Z">
              <w:rPr>
                <w:noProof/>
                <w:webHidden/>
              </w:rPr>
            </w:rPrChange>
          </w:rPr>
          <w:fldChar w:fldCharType="end"/>
        </w:r>
        <w:r w:rsidRPr="00C53A21">
          <w:rPr>
            <w:rStyle w:val="Hiperhivatkozs"/>
            <w:rFonts w:ascii="Times New Roman" w:hAnsi="Times New Roman" w:cs="Times New Roman"/>
            <w:noProof/>
            <w:sz w:val="24"/>
            <w:szCs w:val="24"/>
            <w:rPrChange w:id="1208" w:author="Rozsenich Balázs" w:date="2015-04-28T18:01:00Z">
              <w:rPr>
                <w:rStyle w:val="Hiperhivatkozs"/>
                <w:noProof/>
              </w:rPr>
            </w:rPrChange>
          </w:rPr>
          <w:fldChar w:fldCharType="end"/>
        </w:r>
      </w:ins>
    </w:p>
    <w:p w14:paraId="1F59D15B" w14:textId="77777777" w:rsidR="00C53A21" w:rsidRPr="00C53A21" w:rsidRDefault="00C53A21">
      <w:pPr>
        <w:rPr>
          <w:ins w:id="1209" w:author="Rozsenich Balázs" w:date="2015-04-28T18:01:00Z"/>
          <w:rFonts w:ascii="Times New Roman" w:hAnsi="Times New Roman" w:cs="Times New Roman"/>
          <w:sz w:val="24"/>
          <w:szCs w:val="24"/>
          <w:rPrChange w:id="1210" w:author="Rozsenich Balázs" w:date="2015-04-28T18:01:00Z">
            <w:rPr>
              <w:ins w:id="1211" w:author="Rozsenich Balázs" w:date="2015-04-28T18:01:00Z"/>
              <w:rFonts w:eastAsiaTheme="minorEastAsia" w:cstheme="minorBidi"/>
              <w:noProof/>
              <w:lang w:eastAsia="hu-HU"/>
            </w:rPr>
          </w:rPrChange>
        </w:rPr>
        <w:pPrChange w:id="1212" w:author="Rozsenich Balázs" w:date="2015-04-28T18:01:00Z">
          <w:pPr>
            <w:pStyle w:val="brajegyzk"/>
            <w:tabs>
              <w:tab w:val="right" w:leader="dot" w:pos="7928"/>
            </w:tabs>
          </w:pPr>
        </w:pPrChange>
      </w:pPr>
    </w:p>
    <w:p w14:paraId="38DB9D9A" w14:textId="77777777" w:rsidR="00A73828" w:rsidRPr="00C53A21" w:rsidDel="00C53A21" w:rsidRDefault="00A73828">
      <w:pPr>
        <w:pStyle w:val="brajegyzk"/>
        <w:tabs>
          <w:tab w:val="right" w:leader="dot" w:pos="7928"/>
        </w:tabs>
        <w:rPr>
          <w:del w:id="1213" w:author="Rozsenich Balázs" w:date="2015-04-28T18:01:00Z"/>
          <w:rFonts w:ascii="Times New Roman" w:eastAsiaTheme="minorEastAsia" w:hAnsi="Times New Roman" w:cs="Times New Roman"/>
          <w:noProof/>
          <w:sz w:val="24"/>
          <w:szCs w:val="24"/>
          <w:lang w:eastAsia="hu-HU"/>
        </w:rPr>
      </w:pPr>
      <w:del w:id="1214" w:author="Rozsenich Balázs" w:date="2015-04-28T18:01:00Z">
        <w:r w:rsidRPr="00C53A21" w:rsidDel="00C53A21">
          <w:rPr>
            <w:rPrChange w:id="1215" w:author="Rozsenich Balázs" w:date="2015-04-28T18:01:00Z">
              <w:rPr>
                <w:rStyle w:val="Hiperhivatkozs"/>
                <w:rFonts w:ascii="Times New Roman" w:hAnsi="Times New Roman" w:cs="Times New Roman"/>
                <w:noProof/>
                <w:sz w:val="24"/>
                <w:szCs w:val="24"/>
              </w:rPr>
            </w:rPrChange>
          </w:rPr>
          <w:delText>6.1 ábra Szobafoglalás folyamata</w:delText>
        </w:r>
        <w:r w:rsidRPr="00C53A21" w:rsidDel="00C53A21">
          <w:rPr>
            <w:rFonts w:ascii="Times New Roman" w:hAnsi="Times New Roman" w:cs="Times New Roman"/>
            <w:noProof/>
            <w:webHidden/>
            <w:sz w:val="24"/>
            <w:szCs w:val="24"/>
          </w:rPr>
          <w:tab/>
        </w:r>
        <w:r w:rsidR="00B21F07" w:rsidRPr="00C53A21" w:rsidDel="00C53A21">
          <w:rPr>
            <w:rFonts w:ascii="Times New Roman" w:hAnsi="Times New Roman" w:cs="Times New Roman"/>
            <w:noProof/>
            <w:webHidden/>
            <w:sz w:val="24"/>
            <w:szCs w:val="24"/>
          </w:rPr>
          <w:delText>27</w:delText>
        </w:r>
      </w:del>
    </w:p>
    <w:p w14:paraId="5C39F463" w14:textId="77777777" w:rsidR="00A73828" w:rsidRPr="00C53A21" w:rsidDel="00C53A21" w:rsidRDefault="00A73828">
      <w:pPr>
        <w:pStyle w:val="brajegyzk"/>
        <w:tabs>
          <w:tab w:val="right" w:leader="dot" w:pos="7928"/>
        </w:tabs>
        <w:rPr>
          <w:del w:id="1216" w:author="Rozsenich Balázs" w:date="2015-04-28T18:01:00Z"/>
          <w:rFonts w:ascii="Times New Roman" w:eastAsiaTheme="minorEastAsia" w:hAnsi="Times New Roman" w:cs="Times New Roman"/>
          <w:noProof/>
          <w:sz w:val="24"/>
          <w:szCs w:val="24"/>
          <w:lang w:eastAsia="hu-HU"/>
        </w:rPr>
      </w:pPr>
      <w:del w:id="1217" w:author="Rozsenich Balázs" w:date="2015-04-28T18:01:00Z">
        <w:r w:rsidRPr="00C53A21" w:rsidDel="00C53A21">
          <w:rPr>
            <w:rPrChange w:id="1218" w:author="Rozsenich Balázs" w:date="2015-04-28T18:01:00Z">
              <w:rPr>
                <w:rStyle w:val="Hiperhivatkozs"/>
                <w:rFonts w:ascii="Times New Roman" w:hAnsi="Times New Roman" w:cs="Times New Roman"/>
                <w:noProof/>
                <w:sz w:val="24"/>
                <w:szCs w:val="24"/>
              </w:rPr>
            </w:rPrChange>
          </w:rPr>
          <w:delText>6.2 ábra Foglalás visszaigazolás folyamata</w:delText>
        </w:r>
        <w:r w:rsidRPr="00C53A21" w:rsidDel="00C53A21">
          <w:rPr>
            <w:rFonts w:ascii="Times New Roman" w:hAnsi="Times New Roman" w:cs="Times New Roman"/>
            <w:noProof/>
            <w:webHidden/>
            <w:sz w:val="24"/>
            <w:szCs w:val="24"/>
          </w:rPr>
          <w:tab/>
        </w:r>
        <w:r w:rsidR="00B21F07" w:rsidRPr="00C53A21" w:rsidDel="00C53A21">
          <w:rPr>
            <w:rFonts w:ascii="Times New Roman" w:hAnsi="Times New Roman" w:cs="Times New Roman"/>
            <w:noProof/>
            <w:webHidden/>
            <w:sz w:val="24"/>
            <w:szCs w:val="24"/>
          </w:rPr>
          <w:delText>28</w:delText>
        </w:r>
      </w:del>
    </w:p>
    <w:p w14:paraId="366152D5" w14:textId="77777777" w:rsidR="00A73828" w:rsidRPr="00C53A21" w:rsidDel="00C53A21" w:rsidRDefault="00A73828">
      <w:pPr>
        <w:pStyle w:val="brajegyzk"/>
        <w:tabs>
          <w:tab w:val="right" w:leader="dot" w:pos="7928"/>
        </w:tabs>
        <w:rPr>
          <w:del w:id="1219" w:author="Rozsenich Balázs" w:date="2015-04-28T18:01:00Z"/>
          <w:rFonts w:ascii="Times New Roman" w:eastAsiaTheme="minorEastAsia" w:hAnsi="Times New Roman" w:cs="Times New Roman"/>
          <w:noProof/>
          <w:sz w:val="24"/>
          <w:szCs w:val="24"/>
          <w:lang w:eastAsia="hu-HU"/>
        </w:rPr>
      </w:pPr>
      <w:del w:id="1220" w:author="Rozsenich Balázs" w:date="2015-04-28T18:01:00Z">
        <w:r w:rsidRPr="00C53A21" w:rsidDel="00C53A21">
          <w:rPr>
            <w:rPrChange w:id="1221" w:author="Rozsenich Balázs" w:date="2015-04-28T18:01:00Z">
              <w:rPr>
                <w:rStyle w:val="Hiperhivatkozs"/>
                <w:rFonts w:ascii="Times New Roman" w:hAnsi="Times New Roman" w:cs="Times New Roman"/>
                <w:noProof/>
                <w:sz w:val="24"/>
                <w:szCs w:val="24"/>
              </w:rPr>
            </w:rPrChange>
          </w:rPr>
          <w:delText>6.3 ábra Intelligens keresés háttérfolyamata</w:delText>
        </w:r>
        <w:r w:rsidRPr="00C53A21" w:rsidDel="00C53A21">
          <w:rPr>
            <w:rFonts w:ascii="Times New Roman" w:hAnsi="Times New Roman" w:cs="Times New Roman"/>
            <w:noProof/>
            <w:webHidden/>
            <w:sz w:val="24"/>
            <w:szCs w:val="24"/>
          </w:rPr>
          <w:tab/>
        </w:r>
        <w:r w:rsidR="00B21F07" w:rsidRPr="00C53A21" w:rsidDel="00C53A21">
          <w:rPr>
            <w:rFonts w:ascii="Times New Roman" w:hAnsi="Times New Roman" w:cs="Times New Roman"/>
            <w:noProof/>
            <w:webHidden/>
            <w:sz w:val="24"/>
            <w:szCs w:val="24"/>
          </w:rPr>
          <w:delText>29</w:delText>
        </w:r>
      </w:del>
    </w:p>
    <w:p w14:paraId="4EB37930" w14:textId="77777777" w:rsidR="00A73828" w:rsidRPr="00C53A21" w:rsidDel="00C53A21" w:rsidRDefault="00A73828">
      <w:pPr>
        <w:pStyle w:val="brajegyzk"/>
        <w:tabs>
          <w:tab w:val="right" w:leader="dot" w:pos="7928"/>
        </w:tabs>
        <w:rPr>
          <w:del w:id="1222" w:author="Rozsenich Balázs" w:date="2015-04-28T18:01:00Z"/>
          <w:rFonts w:ascii="Times New Roman" w:eastAsiaTheme="minorEastAsia" w:hAnsi="Times New Roman" w:cs="Times New Roman"/>
          <w:noProof/>
          <w:sz w:val="24"/>
          <w:szCs w:val="24"/>
          <w:lang w:eastAsia="hu-HU"/>
        </w:rPr>
      </w:pPr>
      <w:del w:id="1223" w:author="Rozsenich Balázs" w:date="2015-04-28T18:01:00Z">
        <w:r w:rsidRPr="00C53A21" w:rsidDel="00C53A21">
          <w:rPr>
            <w:rPrChange w:id="1224" w:author="Rozsenich Balázs" w:date="2015-04-28T18:01:00Z">
              <w:rPr>
                <w:rStyle w:val="Hiperhivatkozs"/>
                <w:rFonts w:ascii="Times New Roman" w:hAnsi="Times New Roman" w:cs="Times New Roman"/>
                <w:noProof/>
                <w:sz w:val="24"/>
                <w:szCs w:val="24"/>
              </w:rPr>
            </w:rPrChange>
          </w:rPr>
          <w:delText>6.4 ábra Árak átalakítása (Ft)</w:delText>
        </w:r>
        <w:r w:rsidRPr="00C53A21" w:rsidDel="00C53A21">
          <w:rPr>
            <w:rFonts w:ascii="Times New Roman" w:hAnsi="Times New Roman" w:cs="Times New Roman"/>
            <w:noProof/>
            <w:webHidden/>
            <w:sz w:val="24"/>
            <w:szCs w:val="24"/>
          </w:rPr>
          <w:tab/>
        </w:r>
        <w:r w:rsidR="00B21F07" w:rsidRPr="00C53A21" w:rsidDel="00C53A21">
          <w:rPr>
            <w:rFonts w:ascii="Times New Roman" w:hAnsi="Times New Roman" w:cs="Times New Roman"/>
            <w:noProof/>
            <w:webHidden/>
            <w:sz w:val="24"/>
            <w:szCs w:val="24"/>
          </w:rPr>
          <w:delText>30</w:delText>
        </w:r>
      </w:del>
    </w:p>
    <w:p w14:paraId="563D0F09" w14:textId="77777777" w:rsidR="00A73828" w:rsidRPr="00C53A21" w:rsidDel="00C53A21" w:rsidRDefault="00A73828">
      <w:pPr>
        <w:pStyle w:val="brajegyzk"/>
        <w:tabs>
          <w:tab w:val="right" w:leader="dot" w:pos="7928"/>
        </w:tabs>
        <w:rPr>
          <w:del w:id="1225" w:author="Rozsenich Balázs" w:date="2015-04-28T18:01:00Z"/>
          <w:rFonts w:ascii="Times New Roman" w:eastAsiaTheme="minorEastAsia" w:hAnsi="Times New Roman" w:cs="Times New Roman"/>
          <w:noProof/>
          <w:sz w:val="24"/>
          <w:szCs w:val="24"/>
          <w:lang w:eastAsia="hu-HU"/>
        </w:rPr>
      </w:pPr>
      <w:del w:id="1226" w:author="Rozsenich Balázs" w:date="2015-04-28T18:01:00Z">
        <w:r w:rsidRPr="00C53A21" w:rsidDel="00C53A21">
          <w:rPr>
            <w:rPrChange w:id="1227" w:author="Rozsenich Balázs" w:date="2015-04-28T18:01:00Z">
              <w:rPr>
                <w:rStyle w:val="Hiperhivatkozs"/>
                <w:rFonts w:ascii="Times New Roman" w:hAnsi="Times New Roman" w:cs="Times New Roman"/>
                <w:noProof/>
                <w:sz w:val="24"/>
                <w:szCs w:val="24"/>
              </w:rPr>
            </w:rPrChange>
          </w:rPr>
          <w:delText>6.5 ábra Távolságok átalakítása (km)</w:delText>
        </w:r>
        <w:r w:rsidRPr="00C53A21" w:rsidDel="00C53A21">
          <w:rPr>
            <w:rFonts w:ascii="Times New Roman" w:hAnsi="Times New Roman" w:cs="Times New Roman"/>
            <w:noProof/>
            <w:webHidden/>
            <w:sz w:val="24"/>
            <w:szCs w:val="24"/>
          </w:rPr>
          <w:tab/>
        </w:r>
        <w:r w:rsidR="00B21F07" w:rsidRPr="00C53A21" w:rsidDel="00C53A21">
          <w:rPr>
            <w:rFonts w:ascii="Times New Roman" w:hAnsi="Times New Roman" w:cs="Times New Roman"/>
            <w:noProof/>
            <w:webHidden/>
            <w:sz w:val="24"/>
            <w:szCs w:val="24"/>
          </w:rPr>
          <w:delText>30</w:delText>
        </w:r>
      </w:del>
    </w:p>
    <w:p w14:paraId="7F76BBFC" w14:textId="77777777" w:rsidR="00A73828" w:rsidRPr="00C53A21" w:rsidDel="00C53A21" w:rsidRDefault="00A73828">
      <w:pPr>
        <w:pStyle w:val="brajegyzk"/>
        <w:tabs>
          <w:tab w:val="right" w:leader="dot" w:pos="7928"/>
        </w:tabs>
        <w:rPr>
          <w:del w:id="1228" w:author="Rozsenich Balázs" w:date="2015-04-28T18:01:00Z"/>
          <w:rFonts w:ascii="Times New Roman" w:eastAsiaTheme="minorEastAsia" w:hAnsi="Times New Roman" w:cs="Times New Roman"/>
          <w:noProof/>
          <w:sz w:val="24"/>
          <w:szCs w:val="24"/>
          <w:lang w:eastAsia="hu-HU"/>
        </w:rPr>
      </w:pPr>
      <w:del w:id="1229" w:author="Rozsenich Balázs" w:date="2015-04-28T18:01:00Z">
        <w:r w:rsidRPr="00C53A21" w:rsidDel="00C53A21">
          <w:rPr>
            <w:rPrChange w:id="1230" w:author="Rozsenich Balázs" w:date="2015-04-28T18:01:00Z">
              <w:rPr>
                <w:rStyle w:val="Hiperhivatkozs"/>
                <w:rFonts w:ascii="Times New Roman" w:hAnsi="Times New Roman" w:cs="Times New Roman"/>
                <w:noProof/>
                <w:sz w:val="24"/>
                <w:szCs w:val="24"/>
              </w:rPr>
            </w:rPrChange>
          </w:rPr>
          <w:delText>6.6 ábra A modellben megjelenő szoba objektum a hozzá kapcsolódó változóval és bázisparaméterekkel</w:delText>
        </w:r>
        <w:r w:rsidRPr="00C53A21" w:rsidDel="00C53A21">
          <w:rPr>
            <w:rFonts w:ascii="Times New Roman" w:hAnsi="Times New Roman" w:cs="Times New Roman"/>
            <w:noProof/>
            <w:webHidden/>
            <w:sz w:val="24"/>
            <w:szCs w:val="24"/>
          </w:rPr>
          <w:tab/>
        </w:r>
        <w:r w:rsidR="00B21F07" w:rsidRPr="00C53A21" w:rsidDel="00C53A21">
          <w:rPr>
            <w:rFonts w:ascii="Times New Roman" w:hAnsi="Times New Roman" w:cs="Times New Roman"/>
            <w:noProof/>
            <w:webHidden/>
            <w:sz w:val="24"/>
            <w:szCs w:val="24"/>
          </w:rPr>
          <w:delText>31</w:delText>
        </w:r>
      </w:del>
    </w:p>
    <w:p w14:paraId="0916AC16" w14:textId="77777777" w:rsidR="00A73828" w:rsidRPr="00C53A21" w:rsidDel="00C53A21" w:rsidRDefault="00A73828">
      <w:pPr>
        <w:pStyle w:val="brajegyzk"/>
        <w:tabs>
          <w:tab w:val="right" w:leader="dot" w:pos="7928"/>
        </w:tabs>
        <w:rPr>
          <w:del w:id="1231" w:author="Rozsenich Balázs" w:date="2015-04-28T18:01:00Z"/>
          <w:rFonts w:ascii="Times New Roman" w:eastAsiaTheme="minorEastAsia" w:hAnsi="Times New Roman" w:cs="Times New Roman"/>
          <w:noProof/>
          <w:sz w:val="24"/>
          <w:szCs w:val="24"/>
          <w:lang w:eastAsia="hu-HU"/>
        </w:rPr>
      </w:pPr>
      <w:del w:id="1232" w:author="Rozsenich Balázs" w:date="2015-04-28T18:01:00Z">
        <w:r w:rsidRPr="00C53A21" w:rsidDel="00C53A21">
          <w:rPr>
            <w:rPrChange w:id="1233" w:author="Rozsenich Balázs" w:date="2015-04-28T18:01:00Z">
              <w:rPr>
                <w:rStyle w:val="Hiperhivatkozs"/>
                <w:rFonts w:ascii="Times New Roman" w:hAnsi="Times New Roman" w:cs="Times New Roman"/>
                <w:noProof/>
                <w:sz w:val="24"/>
                <w:szCs w:val="24"/>
              </w:rPr>
            </w:rPrChange>
          </w:rPr>
          <w:delText>6.7 ábra Az olcsó modellhez szükséges paraméterek</w:delText>
        </w:r>
        <w:r w:rsidRPr="00C53A21" w:rsidDel="00C53A21">
          <w:rPr>
            <w:rFonts w:ascii="Times New Roman" w:hAnsi="Times New Roman" w:cs="Times New Roman"/>
            <w:noProof/>
            <w:webHidden/>
            <w:sz w:val="24"/>
            <w:szCs w:val="24"/>
          </w:rPr>
          <w:tab/>
        </w:r>
        <w:r w:rsidR="00B21F07" w:rsidRPr="00C53A21" w:rsidDel="00C53A21">
          <w:rPr>
            <w:rFonts w:ascii="Times New Roman" w:hAnsi="Times New Roman" w:cs="Times New Roman"/>
            <w:noProof/>
            <w:webHidden/>
            <w:sz w:val="24"/>
            <w:szCs w:val="24"/>
          </w:rPr>
          <w:delText>32</w:delText>
        </w:r>
      </w:del>
    </w:p>
    <w:p w14:paraId="45D46D15" w14:textId="77777777" w:rsidR="00A73828" w:rsidRPr="00C53A21" w:rsidDel="00C53A21" w:rsidRDefault="00A73828">
      <w:pPr>
        <w:pStyle w:val="brajegyzk"/>
        <w:tabs>
          <w:tab w:val="right" w:leader="dot" w:pos="7928"/>
        </w:tabs>
        <w:rPr>
          <w:del w:id="1234" w:author="Rozsenich Balázs" w:date="2015-04-28T18:01:00Z"/>
          <w:rFonts w:ascii="Times New Roman" w:eastAsiaTheme="minorEastAsia" w:hAnsi="Times New Roman" w:cs="Times New Roman"/>
          <w:noProof/>
          <w:sz w:val="24"/>
          <w:szCs w:val="24"/>
          <w:lang w:eastAsia="hu-HU"/>
        </w:rPr>
      </w:pPr>
      <w:del w:id="1235" w:author="Rozsenich Balázs" w:date="2015-04-28T18:01:00Z">
        <w:r w:rsidRPr="00C53A21" w:rsidDel="00C53A21">
          <w:rPr>
            <w:rPrChange w:id="1236" w:author="Rozsenich Balázs" w:date="2015-04-28T18:01:00Z">
              <w:rPr>
                <w:rStyle w:val="Hiperhivatkozs"/>
                <w:rFonts w:ascii="Times New Roman" w:hAnsi="Times New Roman" w:cs="Times New Roman"/>
                <w:noProof/>
                <w:sz w:val="24"/>
                <w:szCs w:val="24"/>
              </w:rPr>
            </w:rPrChange>
          </w:rPr>
          <w:delText>6.8 ábra A közeli modellhez szükséges paraméterek</w:delText>
        </w:r>
        <w:r w:rsidRPr="00C53A21" w:rsidDel="00C53A21">
          <w:rPr>
            <w:rFonts w:ascii="Times New Roman" w:hAnsi="Times New Roman" w:cs="Times New Roman"/>
            <w:noProof/>
            <w:webHidden/>
            <w:sz w:val="24"/>
            <w:szCs w:val="24"/>
          </w:rPr>
          <w:tab/>
        </w:r>
        <w:r w:rsidR="00B21F07" w:rsidRPr="00C53A21" w:rsidDel="00C53A21">
          <w:rPr>
            <w:rFonts w:ascii="Times New Roman" w:hAnsi="Times New Roman" w:cs="Times New Roman"/>
            <w:noProof/>
            <w:webHidden/>
            <w:sz w:val="24"/>
            <w:szCs w:val="24"/>
          </w:rPr>
          <w:delText>32</w:delText>
        </w:r>
      </w:del>
    </w:p>
    <w:p w14:paraId="0169951A" w14:textId="77777777" w:rsidR="00A73828" w:rsidRPr="00C53A21" w:rsidDel="00C53A21" w:rsidRDefault="00A73828">
      <w:pPr>
        <w:pStyle w:val="brajegyzk"/>
        <w:tabs>
          <w:tab w:val="right" w:leader="dot" w:pos="7928"/>
        </w:tabs>
        <w:rPr>
          <w:del w:id="1237" w:author="Rozsenich Balázs" w:date="2015-04-28T18:01:00Z"/>
          <w:rFonts w:ascii="Times New Roman" w:eastAsiaTheme="minorEastAsia" w:hAnsi="Times New Roman" w:cs="Times New Roman"/>
          <w:noProof/>
          <w:sz w:val="24"/>
          <w:szCs w:val="24"/>
          <w:lang w:eastAsia="hu-HU"/>
        </w:rPr>
      </w:pPr>
      <w:del w:id="1238" w:author="Rozsenich Balázs" w:date="2015-04-28T18:01:00Z">
        <w:r w:rsidRPr="00C53A21" w:rsidDel="00C53A21">
          <w:rPr>
            <w:rPrChange w:id="1239" w:author="Rozsenich Balázs" w:date="2015-04-28T18:01:00Z">
              <w:rPr>
                <w:rStyle w:val="Hiperhivatkozs"/>
                <w:rFonts w:ascii="Times New Roman" w:hAnsi="Times New Roman" w:cs="Times New Roman"/>
                <w:noProof/>
                <w:sz w:val="24"/>
                <w:szCs w:val="24"/>
              </w:rPr>
            </w:rPrChange>
          </w:rPr>
          <w:delText>6.9 ábra Az olcsó és közeli modellhez szükséges paraméterek</w:delText>
        </w:r>
        <w:r w:rsidRPr="00C53A21" w:rsidDel="00C53A21">
          <w:rPr>
            <w:rFonts w:ascii="Times New Roman" w:hAnsi="Times New Roman" w:cs="Times New Roman"/>
            <w:noProof/>
            <w:webHidden/>
            <w:sz w:val="24"/>
            <w:szCs w:val="24"/>
          </w:rPr>
          <w:tab/>
        </w:r>
        <w:r w:rsidR="00B21F07" w:rsidRPr="00C53A21" w:rsidDel="00C53A21">
          <w:rPr>
            <w:rFonts w:ascii="Times New Roman" w:hAnsi="Times New Roman" w:cs="Times New Roman"/>
            <w:noProof/>
            <w:webHidden/>
            <w:sz w:val="24"/>
            <w:szCs w:val="24"/>
          </w:rPr>
          <w:delText>33</w:delText>
        </w:r>
      </w:del>
    </w:p>
    <w:p w14:paraId="4A89AB16" w14:textId="77777777" w:rsidR="00A73828" w:rsidRPr="00C53A21" w:rsidDel="00C53A21" w:rsidRDefault="00A73828">
      <w:pPr>
        <w:pStyle w:val="brajegyzk"/>
        <w:tabs>
          <w:tab w:val="right" w:leader="dot" w:pos="7928"/>
        </w:tabs>
        <w:rPr>
          <w:del w:id="1240" w:author="Rozsenich Balázs" w:date="2015-04-28T18:01:00Z"/>
          <w:rFonts w:ascii="Times New Roman" w:eastAsiaTheme="minorEastAsia" w:hAnsi="Times New Roman" w:cs="Times New Roman"/>
          <w:noProof/>
          <w:sz w:val="24"/>
          <w:szCs w:val="24"/>
          <w:lang w:eastAsia="hu-HU"/>
        </w:rPr>
      </w:pPr>
      <w:del w:id="1241" w:author="Rozsenich Balázs" w:date="2015-04-28T18:01:00Z">
        <w:r w:rsidRPr="00C53A21" w:rsidDel="00C53A21">
          <w:rPr>
            <w:rPrChange w:id="1242" w:author="Rozsenich Balázs" w:date="2015-04-28T18:01:00Z">
              <w:rPr>
                <w:rStyle w:val="Hiperhivatkozs"/>
                <w:rFonts w:ascii="Times New Roman" w:hAnsi="Times New Roman" w:cs="Times New Roman"/>
                <w:noProof/>
                <w:sz w:val="24"/>
                <w:szCs w:val="24"/>
              </w:rPr>
            </w:rPrChange>
          </w:rPr>
          <w:delText>8.1 ábra Látogató számára látható menüsáv</w:delText>
        </w:r>
        <w:r w:rsidRPr="00C53A21" w:rsidDel="00C53A21">
          <w:rPr>
            <w:rFonts w:ascii="Times New Roman" w:hAnsi="Times New Roman" w:cs="Times New Roman"/>
            <w:noProof/>
            <w:webHidden/>
            <w:sz w:val="24"/>
            <w:szCs w:val="24"/>
          </w:rPr>
          <w:tab/>
        </w:r>
        <w:r w:rsidR="00B21F07" w:rsidRPr="00C53A21" w:rsidDel="00C53A21">
          <w:rPr>
            <w:rFonts w:ascii="Times New Roman" w:hAnsi="Times New Roman" w:cs="Times New Roman"/>
            <w:noProof/>
            <w:webHidden/>
            <w:sz w:val="24"/>
            <w:szCs w:val="24"/>
          </w:rPr>
          <w:delText>62</w:delText>
        </w:r>
      </w:del>
    </w:p>
    <w:p w14:paraId="1E753E04" w14:textId="77777777" w:rsidR="00A73828" w:rsidRPr="00C53A21" w:rsidDel="00C53A21" w:rsidRDefault="00A73828">
      <w:pPr>
        <w:pStyle w:val="brajegyzk"/>
        <w:tabs>
          <w:tab w:val="right" w:leader="dot" w:pos="7928"/>
        </w:tabs>
        <w:rPr>
          <w:del w:id="1243" w:author="Rozsenich Balázs" w:date="2015-04-28T18:01:00Z"/>
          <w:rFonts w:ascii="Times New Roman" w:eastAsiaTheme="minorEastAsia" w:hAnsi="Times New Roman" w:cs="Times New Roman"/>
          <w:noProof/>
          <w:sz w:val="24"/>
          <w:szCs w:val="24"/>
          <w:lang w:eastAsia="hu-HU"/>
        </w:rPr>
      </w:pPr>
      <w:del w:id="1244" w:author="Rozsenich Balázs" w:date="2015-04-28T18:01:00Z">
        <w:r w:rsidRPr="00C53A21" w:rsidDel="00C53A21">
          <w:rPr>
            <w:rPrChange w:id="1245" w:author="Rozsenich Balázs" w:date="2015-04-28T18:01:00Z">
              <w:rPr>
                <w:rStyle w:val="Hiperhivatkozs"/>
                <w:rFonts w:ascii="Times New Roman" w:hAnsi="Times New Roman" w:cs="Times New Roman"/>
                <w:noProof/>
                <w:sz w:val="24"/>
                <w:szCs w:val="24"/>
              </w:rPr>
            </w:rPrChange>
          </w:rPr>
          <w:delText>8.2 ábra Szálláskereső számára látható menüsáv</w:delText>
        </w:r>
        <w:r w:rsidRPr="00C53A21" w:rsidDel="00C53A21">
          <w:rPr>
            <w:rFonts w:ascii="Times New Roman" w:hAnsi="Times New Roman" w:cs="Times New Roman"/>
            <w:noProof/>
            <w:webHidden/>
            <w:sz w:val="24"/>
            <w:szCs w:val="24"/>
          </w:rPr>
          <w:tab/>
        </w:r>
        <w:r w:rsidR="00B21F07" w:rsidRPr="00C53A21" w:rsidDel="00C53A21">
          <w:rPr>
            <w:rFonts w:ascii="Times New Roman" w:hAnsi="Times New Roman" w:cs="Times New Roman"/>
            <w:noProof/>
            <w:webHidden/>
            <w:sz w:val="24"/>
            <w:szCs w:val="24"/>
          </w:rPr>
          <w:delText>63</w:delText>
        </w:r>
      </w:del>
    </w:p>
    <w:p w14:paraId="12D8E849" w14:textId="77777777" w:rsidR="00A73828" w:rsidRPr="00C53A21" w:rsidDel="00C53A21" w:rsidRDefault="00A73828">
      <w:pPr>
        <w:pStyle w:val="brajegyzk"/>
        <w:tabs>
          <w:tab w:val="right" w:leader="dot" w:pos="7928"/>
        </w:tabs>
        <w:rPr>
          <w:del w:id="1246" w:author="Rozsenich Balázs" w:date="2015-04-28T18:01:00Z"/>
          <w:rFonts w:ascii="Times New Roman" w:eastAsiaTheme="minorEastAsia" w:hAnsi="Times New Roman" w:cs="Times New Roman"/>
          <w:noProof/>
          <w:sz w:val="24"/>
          <w:szCs w:val="24"/>
          <w:lang w:eastAsia="hu-HU"/>
        </w:rPr>
      </w:pPr>
      <w:del w:id="1247" w:author="Rozsenich Balázs" w:date="2015-04-28T18:01:00Z">
        <w:r w:rsidRPr="00C53A21" w:rsidDel="00C53A21">
          <w:rPr>
            <w:rPrChange w:id="1248" w:author="Rozsenich Balázs" w:date="2015-04-28T18:01:00Z">
              <w:rPr>
                <w:rStyle w:val="Hiperhivatkozs"/>
                <w:rFonts w:ascii="Times New Roman" w:hAnsi="Times New Roman" w:cs="Times New Roman"/>
                <w:noProof/>
                <w:sz w:val="24"/>
                <w:szCs w:val="24"/>
              </w:rPr>
            </w:rPrChange>
          </w:rPr>
          <w:delText>8.3 ábra Szállásadó számára látható menüsáv</w:delText>
        </w:r>
        <w:r w:rsidRPr="00C53A21" w:rsidDel="00C53A21">
          <w:rPr>
            <w:rFonts w:ascii="Times New Roman" w:hAnsi="Times New Roman" w:cs="Times New Roman"/>
            <w:noProof/>
            <w:webHidden/>
            <w:sz w:val="24"/>
            <w:szCs w:val="24"/>
          </w:rPr>
          <w:tab/>
        </w:r>
        <w:r w:rsidR="00B21F07" w:rsidRPr="00C53A21" w:rsidDel="00C53A21">
          <w:rPr>
            <w:rFonts w:ascii="Times New Roman" w:hAnsi="Times New Roman" w:cs="Times New Roman"/>
            <w:noProof/>
            <w:webHidden/>
            <w:sz w:val="24"/>
            <w:szCs w:val="24"/>
          </w:rPr>
          <w:delText>63</w:delText>
        </w:r>
      </w:del>
    </w:p>
    <w:p w14:paraId="26540147" w14:textId="77777777" w:rsidR="00A73828" w:rsidRPr="00C53A21" w:rsidDel="00C53A21" w:rsidRDefault="00A73828">
      <w:pPr>
        <w:pStyle w:val="brajegyzk"/>
        <w:tabs>
          <w:tab w:val="right" w:leader="dot" w:pos="7928"/>
        </w:tabs>
        <w:rPr>
          <w:del w:id="1249" w:author="Rozsenich Balázs" w:date="2015-04-28T18:01:00Z"/>
          <w:rFonts w:ascii="Times New Roman" w:eastAsiaTheme="minorEastAsia" w:hAnsi="Times New Roman" w:cs="Times New Roman"/>
          <w:noProof/>
          <w:sz w:val="24"/>
          <w:szCs w:val="24"/>
          <w:lang w:eastAsia="hu-HU"/>
        </w:rPr>
      </w:pPr>
      <w:del w:id="1250" w:author="Rozsenich Balázs" w:date="2015-04-28T18:01:00Z">
        <w:r w:rsidRPr="00C53A21" w:rsidDel="00C53A21">
          <w:rPr>
            <w:rPrChange w:id="1251" w:author="Rozsenich Balázs" w:date="2015-04-28T18:01:00Z">
              <w:rPr>
                <w:rStyle w:val="Hiperhivatkozs"/>
                <w:rFonts w:ascii="Times New Roman" w:hAnsi="Times New Roman" w:cs="Times New Roman"/>
                <w:noProof/>
                <w:sz w:val="24"/>
                <w:szCs w:val="24"/>
              </w:rPr>
            </w:rPrChange>
          </w:rPr>
          <w:delText>8.4 ábra Adminisztrátor számára látható menüsáv</w:delText>
        </w:r>
        <w:r w:rsidRPr="00C53A21" w:rsidDel="00C53A21">
          <w:rPr>
            <w:rFonts w:ascii="Times New Roman" w:hAnsi="Times New Roman" w:cs="Times New Roman"/>
            <w:noProof/>
            <w:webHidden/>
            <w:sz w:val="24"/>
            <w:szCs w:val="24"/>
          </w:rPr>
          <w:tab/>
        </w:r>
        <w:r w:rsidR="00B21F07" w:rsidRPr="00C53A21" w:rsidDel="00C53A21">
          <w:rPr>
            <w:rFonts w:ascii="Times New Roman" w:hAnsi="Times New Roman" w:cs="Times New Roman"/>
            <w:noProof/>
            <w:webHidden/>
            <w:sz w:val="24"/>
            <w:szCs w:val="24"/>
          </w:rPr>
          <w:delText>64</w:delText>
        </w:r>
      </w:del>
    </w:p>
    <w:p w14:paraId="7FC1C294" w14:textId="77777777" w:rsidR="00A73828" w:rsidRPr="00C53A21" w:rsidDel="00C53A21" w:rsidRDefault="00A73828">
      <w:pPr>
        <w:pStyle w:val="brajegyzk"/>
        <w:tabs>
          <w:tab w:val="right" w:leader="dot" w:pos="7928"/>
        </w:tabs>
        <w:rPr>
          <w:del w:id="1252" w:author="Rozsenich Balázs" w:date="2015-04-28T18:01:00Z"/>
          <w:rFonts w:ascii="Times New Roman" w:eastAsiaTheme="minorEastAsia" w:hAnsi="Times New Roman" w:cs="Times New Roman"/>
          <w:noProof/>
          <w:sz w:val="24"/>
          <w:szCs w:val="24"/>
          <w:lang w:eastAsia="hu-HU"/>
        </w:rPr>
      </w:pPr>
      <w:del w:id="1253" w:author="Rozsenich Balázs" w:date="2015-04-28T18:01:00Z">
        <w:r w:rsidRPr="00C53A21" w:rsidDel="00C53A21">
          <w:rPr>
            <w:rPrChange w:id="1254" w:author="Rozsenich Balázs" w:date="2015-04-28T18:01:00Z">
              <w:rPr>
                <w:rStyle w:val="Hiperhivatkozs"/>
                <w:rFonts w:ascii="Times New Roman" w:hAnsi="Times New Roman" w:cs="Times New Roman"/>
                <w:noProof/>
                <w:sz w:val="24"/>
                <w:szCs w:val="24"/>
              </w:rPr>
            </w:rPrChange>
          </w:rPr>
          <w:delText>8.5 ábra Szobák listája</w:delText>
        </w:r>
        <w:r w:rsidRPr="00C53A21" w:rsidDel="00C53A21">
          <w:rPr>
            <w:rFonts w:ascii="Times New Roman" w:hAnsi="Times New Roman" w:cs="Times New Roman"/>
            <w:noProof/>
            <w:webHidden/>
            <w:sz w:val="24"/>
            <w:szCs w:val="24"/>
          </w:rPr>
          <w:tab/>
        </w:r>
        <w:r w:rsidR="00B21F07" w:rsidRPr="00C53A21" w:rsidDel="00C53A21">
          <w:rPr>
            <w:rFonts w:ascii="Times New Roman" w:hAnsi="Times New Roman" w:cs="Times New Roman"/>
            <w:noProof/>
            <w:webHidden/>
            <w:sz w:val="24"/>
            <w:szCs w:val="24"/>
          </w:rPr>
          <w:delText>64</w:delText>
        </w:r>
      </w:del>
    </w:p>
    <w:p w14:paraId="47529409" w14:textId="77777777" w:rsidR="00A73828" w:rsidRPr="00C53A21" w:rsidDel="00C53A21" w:rsidRDefault="00A73828">
      <w:pPr>
        <w:pStyle w:val="brajegyzk"/>
        <w:tabs>
          <w:tab w:val="right" w:leader="dot" w:pos="7928"/>
        </w:tabs>
        <w:rPr>
          <w:del w:id="1255" w:author="Rozsenich Balázs" w:date="2015-04-28T18:01:00Z"/>
          <w:rFonts w:ascii="Times New Roman" w:eastAsiaTheme="minorEastAsia" w:hAnsi="Times New Roman" w:cs="Times New Roman"/>
          <w:noProof/>
          <w:sz w:val="24"/>
          <w:szCs w:val="24"/>
          <w:lang w:eastAsia="hu-HU"/>
        </w:rPr>
      </w:pPr>
      <w:del w:id="1256" w:author="Rozsenich Balázs" w:date="2015-04-28T18:01:00Z">
        <w:r w:rsidRPr="00C53A21" w:rsidDel="00C53A21">
          <w:rPr>
            <w:rPrChange w:id="1257" w:author="Rozsenich Balázs" w:date="2015-04-28T18:01:00Z">
              <w:rPr>
                <w:rStyle w:val="Hiperhivatkozs"/>
                <w:rFonts w:ascii="Times New Roman" w:hAnsi="Times New Roman" w:cs="Times New Roman"/>
                <w:noProof/>
                <w:sz w:val="24"/>
                <w:szCs w:val="24"/>
              </w:rPr>
            </w:rPrChange>
          </w:rPr>
          <w:delText>8.6 ábra Szobák szűrési feltételeit tartalmazó panel</w:delText>
        </w:r>
        <w:r w:rsidRPr="00C53A21" w:rsidDel="00C53A21">
          <w:rPr>
            <w:rFonts w:ascii="Times New Roman" w:hAnsi="Times New Roman" w:cs="Times New Roman"/>
            <w:noProof/>
            <w:webHidden/>
            <w:sz w:val="24"/>
            <w:szCs w:val="24"/>
          </w:rPr>
          <w:tab/>
        </w:r>
        <w:r w:rsidR="00B21F07" w:rsidRPr="00C53A21" w:rsidDel="00C53A21">
          <w:rPr>
            <w:rFonts w:ascii="Times New Roman" w:hAnsi="Times New Roman" w:cs="Times New Roman"/>
            <w:noProof/>
            <w:webHidden/>
            <w:sz w:val="24"/>
            <w:szCs w:val="24"/>
          </w:rPr>
          <w:delText>65</w:delText>
        </w:r>
      </w:del>
    </w:p>
    <w:p w14:paraId="4606093E" w14:textId="77777777" w:rsidR="00A73828" w:rsidRPr="00C53A21" w:rsidDel="00C53A21" w:rsidRDefault="00A73828">
      <w:pPr>
        <w:pStyle w:val="brajegyzk"/>
        <w:tabs>
          <w:tab w:val="right" w:leader="dot" w:pos="7928"/>
        </w:tabs>
        <w:rPr>
          <w:del w:id="1258" w:author="Rozsenich Balázs" w:date="2015-04-28T18:01:00Z"/>
          <w:rFonts w:ascii="Times New Roman" w:eastAsiaTheme="minorEastAsia" w:hAnsi="Times New Roman" w:cs="Times New Roman"/>
          <w:noProof/>
          <w:sz w:val="24"/>
          <w:szCs w:val="24"/>
          <w:lang w:eastAsia="hu-HU"/>
        </w:rPr>
      </w:pPr>
      <w:del w:id="1259" w:author="Rozsenich Balázs" w:date="2015-04-28T18:01:00Z">
        <w:r w:rsidRPr="00C53A21" w:rsidDel="00C53A21">
          <w:rPr>
            <w:rPrChange w:id="1260" w:author="Rozsenich Balázs" w:date="2015-04-28T18:01:00Z">
              <w:rPr>
                <w:rStyle w:val="Hiperhivatkozs"/>
                <w:rFonts w:ascii="Times New Roman" w:hAnsi="Times New Roman" w:cs="Times New Roman"/>
                <w:noProof/>
                <w:sz w:val="24"/>
                <w:szCs w:val="24"/>
              </w:rPr>
            </w:rPrChange>
          </w:rPr>
          <w:delText>8.7 ábra Egy szoba részletes bemutató oldala</w:delText>
        </w:r>
        <w:r w:rsidRPr="00C53A21" w:rsidDel="00C53A21">
          <w:rPr>
            <w:rFonts w:ascii="Times New Roman" w:hAnsi="Times New Roman" w:cs="Times New Roman"/>
            <w:noProof/>
            <w:webHidden/>
            <w:sz w:val="24"/>
            <w:szCs w:val="24"/>
          </w:rPr>
          <w:tab/>
        </w:r>
        <w:r w:rsidR="00B21F07" w:rsidRPr="00C53A21" w:rsidDel="00C53A21">
          <w:rPr>
            <w:rFonts w:ascii="Times New Roman" w:hAnsi="Times New Roman" w:cs="Times New Roman"/>
            <w:noProof/>
            <w:webHidden/>
            <w:sz w:val="24"/>
            <w:szCs w:val="24"/>
          </w:rPr>
          <w:delText>66</w:delText>
        </w:r>
      </w:del>
    </w:p>
    <w:p w14:paraId="709D5F8B" w14:textId="77777777" w:rsidR="00A73828" w:rsidRPr="00C53A21" w:rsidDel="00C53A21" w:rsidRDefault="00A73828">
      <w:pPr>
        <w:pStyle w:val="brajegyzk"/>
        <w:tabs>
          <w:tab w:val="right" w:leader="dot" w:pos="7928"/>
        </w:tabs>
        <w:rPr>
          <w:del w:id="1261" w:author="Rozsenich Balázs" w:date="2015-04-28T18:01:00Z"/>
          <w:rFonts w:ascii="Times New Roman" w:eastAsiaTheme="minorEastAsia" w:hAnsi="Times New Roman" w:cs="Times New Roman"/>
          <w:noProof/>
          <w:sz w:val="24"/>
          <w:szCs w:val="24"/>
          <w:lang w:eastAsia="hu-HU"/>
        </w:rPr>
      </w:pPr>
      <w:del w:id="1262" w:author="Rozsenich Balázs" w:date="2015-04-28T18:01:00Z">
        <w:r w:rsidRPr="00C53A21" w:rsidDel="00C53A21">
          <w:rPr>
            <w:rPrChange w:id="1263" w:author="Rozsenich Balázs" w:date="2015-04-28T18:01:00Z">
              <w:rPr>
                <w:rStyle w:val="Hiperhivatkozs"/>
                <w:rFonts w:ascii="Times New Roman" w:hAnsi="Times New Roman" w:cs="Times New Roman"/>
                <w:noProof/>
                <w:sz w:val="24"/>
                <w:szCs w:val="24"/>
              </w:rPr>
            </w:rPrChange>
          </w:rPr>
          <w:delText>8.8 ábra A szálláskereső számára megjelenő szobafoglalási panel</w:delText>
        </w:r>
        <w:r w:rsidRPr="00C53A21" w:rsidDel="00C53A21">
          <w:rPr>
            <w:rFonts w:ascii="Times New Roman" w:hAnsi="Times New Roman" w:cs="Times New Roman"/>
            <w:noProof/>
            <w:webHidden/>
            <w:sz w:val="24"/>
            <w:szCs w:val="24"/>
          </w:rPr>
          <w:tab/>
        </w:r>
        <w:r w:rsidR="00B21F07" w:rsidRPr="00C53A21" w:rsidDel="00C53A21">
          <w:rPr>
            <w:rFonts w:ascii="Times New Roman" w:hAnsi="Times New Roman" w:cs="Times New Roman"/>
            <w:noProof/>
            <w:webHidden/>
            <w:sz w:val="24"/>
            <w:szCs w:val="24"/>
          </w:rPr>
          <w:delText>66</w:delText>
        </w:r>
      </w:del>
    </w:p>
    <w:p w14:paraId="60675766" w14:textId="77777777" w:rsidR="00A73828" w:rsidRPr="00C53A21" w:rsidDel="00C53A21" w:rsidRDefault="00A73828">
      <w:pPr>
        <w:pStyle w:val="brajegyzk"/>
        <w:tabs>
          <w:tab w:val="right" w:leader="dot" w:pos="7928"/>
        </w:tabs>
        <w:rPr>
          <w:del w:id="1264" w:author="Rozsenich Balázs" w:date="2015-04-28T18:01:00Z"/>
          <w:rFonts w:ascii="Times New Roman" w:eastAsiaTheme="minorEastAsia" w:hAnsi="Times New Roman" w:cs="Times New Roman"/>
          <w:noProof/>
          <w:sz w:val="24"/>
          <w:szCs w:val="24"/>
          <w:lang w:eastAsia="hu-HU"/>
        </w:rPr>
      </w:pPr>
      <w:del w:id="1265" w:author="Rozsenich Balázs" w:date="2015-04-28T18:01:00Z">
        <w:r w:rsidRPr="00C53A21" w:rsidDel="00C53A21">
          <w:rPr>
            <w:rPrChange w:id="1266" w:author="Rozsenich Balázs" w:date="2015-04-28T18:01:00Z">
              <w:rPr>
                <w:rStyle w:val="Hiperhivatkozs"/>
                <w:rFonts w:ascii="Times New Roman" w:hAnsi="Times New Roman" w:cs="Times New Roman"/>
                <w:noProof/>
                <w:sz w:val="24"/>
                <w:szCs w:val="24"/>
              </w:rPr>
            </w:rPrChange>
          </w:rPr>
          <w:delText>8.9 ábra Rögzített szobafoglalási panel</w:delText>
        </w:r>
        <w:r w:rsidRPr="00C53A21" w:rsidDel="00C53A21">
          <w:rPr>
            <w:rFonts w:ascii="Times New Roman" w:hAnsi="Times New Roman" w:cs="Times New Roman"/>
            <w:noProof/>
            <w:webHidden/>
            <w:sz w:val="24"/>
            <w:szCs w:val="24"/>
          </w:rPr>
          <w:tab/>
        </w:r>
        <w:r w:rsidR="00B21F07" w:rsidRPr="00C53A21" w:rsidDel="00C53A21">
          <w:rPr>
            <w:rFonts w:ascii="Times New Roman" w:hAnsi="Times New Roman" w:cs="Times New Roman"/>
            <w:noProof/>
            <w:webHidden/>
            <w:sz w:val="24"/>
            <w:szCs w:val="24"/>
          </w:rPr>
          <w:delText>66</w:delText>
        </w:r>
      </w:del>
    </w:p>
    <w:p w14:paraId="7790C04A" w14:textId="77777777" w:rsidR="00A73828" w:rsidRPr="00C53A21" w:rsidDel="00C53A21" w:rsidRDefault="00A73828">
      <w:pPr>
        <w:pStyle w:val="brajegyzk"/>
        <w:tabs>
          <w:tab w:val="right" w:leader="dot" w:pos="7928"/>
        </w:tabs>
        <w:rPr>
          <w:del w:id="1267" w:author="Rozsenich Balázs" w:date="2015-04-28T18:01:00Z"/>
          <w:rFonts w:ascii="Times New Roman" w:eastAsiaTheme="minorEastAsia" w:hAnsi="Times New Roman" w:cs="Times New Roman"/>
          <w:noProof/>
          <w:sz w:val="24"/>
          <w:szCs w:val="24"/>
          <w:lang w:eastAsia="hu-HU"/>
        </w:rPr>
      </w:pPr>
      <w:del w:id="1268" w:author="Rozsenich Balázs" w:date="2015-04-28T18:01:00Z">
        <w:r w:rsidRPr="00C53A21" w:rsidDel="00C53A21">
          <w:rPr>
            <w:rPrChange w:id="1269" w:author="Rozsenich Balázs" w:date="2015-04-28T18:01:00Z">
              <w:rPr>
                <w:rStyle w:val="Hiperhivatkozs"/>
                <w:rFonts w:ascii="Times New Roman" w:hAnsi="Times New Roman" w:cs="Times New Roman"/>
                <w:noProof/>
                <w:sz w:val="24"/>
                <w:szCs w:val="24"/>
              </w:rPr>
            </w:rPrChange>
          </w:rPr>
          <w:delText>8.10 ábra Szálláshelyek listája</w:delText>
        </w:r>
        <w:r w:rsidRPr="00C53A21" w:rsidDel="00C53A21">
          <w:rPr>
            <w:rFonts w:ascii="Times New Roman" w:hAnsi="Times New Roman" w:cs="Times New Roman"/>
            <w:noProof/>
            <w:webHidden/>
            <w:sz w:val="24"/>
            <w:szCs w:val="24"/>
          </w:rPr>
          <w:tab/>
        </w:r>
        <w:r w:rsidR="00B21F07" w:rsidRPr="00C53A21" w:rsidDel="00C53A21">
          <w:rPr>
            <w:rFonts w:ascii="Times New Roman" w:hAnsi="Times New Roman" w:cs="Times New Roman"/>
            <w:noProof/>
            <w:webHidden/>
            <w:sz w:val="24"/>
            <w:szCs w:val="24"/>
          </w:rPr>
          <w:delText>67</w:delText>
        </w:r>
      </w:del>
    </w:p>
    <w:p w14:paraId="072DC7BB" w14:textId="77777777" w:rsidR="00A73828" w:rsidRPr="00C53A21" w:rsidDel="00C53A21" w:rsidRDefault="00A73828">
      <w:pPr>
        <w:pStyle w:val="brajegyzk"/>
        <w:tabs>
          <w:tab w:val="right" w:leader="dot" w:pos="7928"/>
        </w:tabs>
        <w:rPr>
          <w:del w:id="1270" w:author="Rozsenich Balázs" w:date="2015-04-28T18:01:00Z"/>
          <w:rFonts w:ascii="Times New Roman" w:eastAsiaTheme="minorEastAsia" w:hAnsi="Times New Roman" w:cs="Times New Roman"/>
          <w:noProof/>
          <w:sz w:val="24"/>
          <w:szCs w:val="24"/>
          <w:lang w:eastAsia="hu-HU"/>
        </w:rPr>
      </w:pPr>
      <w:del w:id="1271" w:author="Rozsenich Balázs" w:date="2015-04-28T18:01:00Z">
        <w:r w:rsidRPr="00C53A21" w:rsidDel="00C53A21">
          <w:rPr>
            <w:rPrChange w:id="1272" w:author="Rozsenich Balázs" w:date="2015-04-28T18:01:00Z">
              <w:rPr>
                <w:rStyle w:val="Hiperhivatkozs"/>
                <w:rFonts w:ascii="Times New Roman" w:hAnsi="Times New Roman" w:cs="Times New Roman"/>
                <w:noProof/>
                <w:sz w:val="24"/>
                <w:szCs w:val="24"/>
              </w:rPr>
            </w:rPrChange>
          </w:rPr>
          <w:delText>20. ábra Egy szálláshely részletes bemutató oldal</w:delText>
        </w:r>
        <w:r w:rsidRPr="00C53A21" w:rsidDel="00C53A21">
          <w:rPr>
            <w:rFonts w:ascii="Times New Roman" w:hAnsi="Times New Roman" w:cs="Times New Roman"/>
            <w:noProof/>
            <w:webHidden/>
            <w:sz w:val="24"/>
            <w:szCs w:val="24"/>
          </w:rPr>
          <w:tab/>
        </w:r>
        <w:r w:rsidR="00B21F07" w:rsidRPr="00C53A21" w:rsidDel="00C53A21">
          <w:rPr>
            <w:rFonts w:ascii="Times New Roman" w:hAnsi="Times New Roman" w:cs="Times New Roman"/>
            <w:noProof/>
            <w:webHidden/>
            <w:sz w:val="24"/>
            <w:szCs w:val="24"/>
          </w:rPr>
          <w:delText>68</w:delText>
        </w:r>
      </w:del>
    </w:p>
    <w:p w14:paraId="1FBC0EC0" w14:textId="77777777" w:rsidR="00C53A21" w:rsidRPr="00C53A21" w:rsidRDefault="00E257D0">
      <w:pPr>
        <w:pStyle w:val="brajegyzk"/>
        <w:tabs>
          <w:tab w:val="right" w:leader="dot" w:pos="7928"/>
        </w:tabs>
        <w:rPr>
          <w:ins w:id="1273" w:author="Rozsenich Balázs" w:date="2015-04-28T18:01:00Z"/>
          <w:rFonts w:ascii="Times New Roman" w:eastAsiaTheme="minorEastAsia" w:hAnsi="Times New Roman" w:cs="Times New Roman"/>
          <w:noProof/>
          <w:sz w:val="24"/>
          <w:szCs w:val="24"/>
          <w:lang w:eastAsia="hu-HU"/>
          <w:rPrChange w:id="1274" w:author="Rozsenich Balázs" w:date="2015-04-28T18:01:00Z">
            <w:rPr>
              <w:ins w:id="1275" w:author="Rozsenich Balázs" w:date="2015-04-28T18:01:00Z"/>
              <w:rFonts w:eastAsiaTheme="minorEastAsia" w:cstheme="minorBidi"/>
              <w:noProof/>
              <w:lang w:eastAsia="hu-HU"/>
            </w:rPr>
          </w:rPrChange>
        </w:rPr>
      </w:pPr>
      <w:r w:rsidRPr="009E5DBB">
        <w:rPr>
          <w:rFonts w:ascii="Times New Roman" w:hAnsi="Times New Roman" w:cs="Times New Roman"/>
          <w:sz w:val="24"/>
          <w:szCs w:val="24"/>
        </w:rPr>
        <w:fldChar w:fldCharType="end"/>
      </w:r>
      <w:r w:rsidRPr="00C53A21">
        <w:rPr>
          <w:rFonts w:ascii="Times New Roman" w:hAnsi="Times New Roman" w:cs="Times New Roman"/>
          <w:sz w:val="24"/>
          <w:szCs w:val="24"/>
        </w:rPr>
        <w:fldChar w:fldCharType="begin"/>
      </w:r>
      <w:r w:rsidRPr="00C53A21">
        <w:rPr>
          <w:rFonts w:ascii="Times New Roman" w:hAnsi="Times New Roman" w:cs="Times New Roman"/>
          <w:sz w:val="24"/>
          <w:szCs w:val="24"/>
        </w:rPr>
        <w:instrText xml:space="preserve"> TOC \h \z \c "egyenlet" </w:instrText>
      </w:r>
      <w:r w:rsidRPr="00C53A21">
        <w:rPr>
          <w:rFonts w:ascii="Times New Roman" w:hAnsi="Times New Roman" w:cs="Times New Roman"/>
          <w:sz w:val="24"/>
          <w:szCs w:val="24"/>
          <w:rPrChange w:id="1276" w:author="Rozsenich Balázs" w:date="2015-04-28T18:01:00Z">
            <w:rPr>
              <w:rFonts w:ascii="Times New Roman" w:hAnsi="Times New Roman" w:cs="Times New Roman"/>
              <w:sz w:val="24"/>
              <w:szCs w:val="24"/>
            </w:rPr>
          </w:rPrChange>
        </w:rPr>
        <w:fldChar w:fldCharType="separate"/>
      </w:r>
      <w:ins w:id="1277" w:author="Rozsenich Balázs" w:date="2015-04-28T18:01:00Z">
        <w:r w:rsidR="00C53A21" w:rsidRPr="00C53A21">
          <w:rPr>
            <w:rStyle w:val="Hiperhivatkozs"/>
            <w:rFonts w:ascii="Times New Roman" w:hAnsi="Times New Roman" w:cs="Times New Roman"/>
            <w:noProof/>
            <w:sz w:val="24"/>
            <w:szCs w:val="24"/>
            <w:rPrChange w:id="1278" w:author="Rozsenich Balázs" w:date="2015-04-28T18:01:00Z">
              <w:rPr>
                <w:rStyle w:val="Hiperhivatkozs"/>
                <w:noProof/>
              </w:rPr>
            </w:rPrChange>
          </w:rPr>
          <w:fldChar w:fldCharType="begin"/>
        </w:r>
        <w:r w:rsidR="00C53A21" w:rsidRPr="00C53A21">
          <w:rPr>
            <w:rStyle w:val="Hiperhivatkozs"/>
            <w:rFonts w:ascii="Times New Roman" w:hAnsi="Times New Roman" w:cs="Times New Roman"/>
            <w:noProof/>
            <w:sz w:val="24"/>
            <w:szCs w:val="24"/>
            <w:rPrChange w:id="1279" w:author="Rozsenich Balázs" w:date="2015-04-28T18:01:00Z">
              <w:rPr>
                <w:rStyle w:val="Hiperhivatkozs"/>
                <w:noProof/>
              </w:rPr>
            </w:rPrChange>
          </w:rPr>
          <w:instrText xml:space="preserve"> </w:instrText>
        </w:r>
        <w:r w:rsidR="00C53A21" w:rsidRPr="00C53A21">
          <w:rPr>
            <w:rFonts w:ascii="Times New Roman" w:hAnsi="Times New Roman" w:cs="Times New Roman"/>
            <w:noProof/>
            <w:sz w:val="24"/>
            <w:szCs w:val="24"/>
            <w:rPrChange w:id="1280" w:author="Rozsenich Balázs" w:date="2015-04-28T18:01:00Z">
              <w:rPr>
                <w:noProof/>
              </w:rPr>
            </w:rPrChange>
          </w:rPr>
          <w:instrText>HYPERLINK \l "_Toc418007441"</w:instrText>
        </w:r>
        <w:r w:rsidR="00C53A21" w:rsidRPr="00C53A21">
          <w:rPr>
            <w:rStyle w:val="Hiperhivatkozs"/>
            <w:rFonts w:ascii="Times New Roman" w:hAnsi="Times New Roman" w:cs="Times New Roman"/>
            <w:noProof/>
            <w:sz w:val="24"/>
            <w:szCs w:val="24"/>
            <w:rPrChange w:id="1281" w:author="Rozsenich Balázs" w:date="2015-04-28T18:01:00Z">
              <w:rPr>
                <w:rStyle w:val="Hiperhivatkozs"/>
                <w:noProof/>
              </w:rPr>
            </w:rPrChange>
          </w:rPr>
          <w:instrText xml:space="preserve"> </w:instrText>
        </w:r>
        <w:r w:rsidR="00C53A21" w:rsidRPr="00C53A21">
          <w:rPr>
            <w:rStyle w:val="Hiperhivatkozs"/>
            <w:rFonts w:ascii="Times New Roman" w:hAnsi="Times New Roman" w:cs="Times New Roman"/>
            <w:noProof/>
            <w:sz w:val="24"/>
            <w:szCs w:val="24"/>
            <w:rPrChange w:id="1282" w:author="Rozsenich Balázs" w:date="2015-04-28T18:01:00Z">
              <w:rPr>
                <w:rStyle w:val="Hiperhivatkozs"/>
                <w:noProof/>
              </w:rPr>
            </w:rPrChange>
          </w:rPr>
          <w:fldChar w:fldCharType="separate"/>
        </w:r>
        <w:r w:rsidR="00C53A21" w:rsidRPr="00C53A21">
          <w:rPr>
            <w:rStyle w:val="Hiperhivatkozs"/>
            <w:rFonts w:ascii="Times New Roman" w:hAnsi="Times New Roman" w:cs="Times New Roman"/>
            <w:noProof/>
            <w:sz w:val="24"/>
            <w:szCs w:val="24"/>
            <w:rPrChange w:id="1283" w:author="Rozsenich Balázs" w:date="2015-04-28T18:01:00Z">
              <w:rPr>
                <w:rStyle w:val="Hiperhivatkozs"/>
                <w:noProof/>
              </w:rPr>
            </w:rPrChange>
          </w:rPr>
          <w:t>6.1 képlet Speciális relatív szórás képlet</w:t>
        </w:r>
        <w:r w:rsidR="00C53A21" w:rsidRPr="00C53A21">
          <w:rPr>
            <w:rFonts w:ascii="Times New Roman" w:hAnsi="Times New Roman" w:cs="Times New Roman"/>
            <w:noProof/>
            <w:webHidden/>
            <w:sz w:val="24"/>
            <w:szCs w:val="24"/>
            <w:rPrChange w:id="1284" w:author="Rozsenich Balázs" w:date="2015-04-28T18:01:00Z">
              <w:rPr>
                <w:noProof/>
                <w:webHidden/>
              </w:rPr>
            </w:rPrChange>
          </w:rPr>
          <w:tab/>
        </w:r>
        <w:r w:rsidR="00C53A21" w:rsidRPr="00C53A21">
          <w:rPr>
            <w:rFonts w:ascii="Times New Roman" w:hAnsi="Times New Roman" w:cs="Times New Roman"/>
            <w:noProof/>
            <w:webHidden/>
            <w:sz w:val="24"/>
            <w:szCs w:val="24"/>
            <w:rPrChange w:id="1285" w:author="Rozsenich Balázs" w:date="2015-04-28T18:01:00Z">
              <w:rPr>
                <w:noProof/>
                <w:webHidden/>
              </w:rPr>
            </w:rPrChange>
          </w:rPr>
          <w:fldChar w:fldCharType="begin"/>
        </w:r>
        <w:r w:rsidR="00C53A21" w:rsidRPr="00C53A21">
          <w:rPr>
            <w:rFonts w:ascii="Times New Roman" w:hAnsi="Times New Roman" w:cs="Times New Roman"/>
            <w:noProof/>
            <w:webHidden/>
            <w:sz w:val="24"/>
            <w:szCs w:val="24"/>
            <w:rPrChange w:id="1286" w:author="Rozsenich Balázs" w:date="2015-04-28T18:01:00Z">
              <w:rPr>
                <w:noProof/>
                <w:webHidden/>
              </w:rPr>
            </w:rPrChange>
          </w:rPr>
          <w:instrText xml:space="preserve"> PAGEREF _Toc418007441 \h </w:instrText>
        </w:r>
      </w:ins>
      <w:r w:rsidR="00C53A21" w:rsidRPr="00C53A21">
        <w:rPr>
          <w:rFonts w:ascii="Times New Roman" w:hAnsi="Times New Roman" w:cs="Times New Roman"/>
          <w:noProof/>
          <w:webHidden/>
          <w:sz w:val="24"/>
          <w:szCs w:val="24"/>
          <w:rPrChange w:id="1287" w:author="Rozsenich Balázs" w:date="2015-04-28T18:01:00Z">
            <w:rPr>
              <w:rFonts w:ascii="Times New Roman" w:hAnsi="Times New Roman" w:cs="Times New Roman"/>
              <w:noProof/>
              <w:webHidden/>
              <w:sz w:val="24"/>
              <w:szCs w:val="24"/>
            </w:rPr>
          </w:rPrChange>
        </w:rPr>
      </w:r>
      <w:r w:rsidR="00C53A21" w:rsidRPr="00C53A21">
        <w:rPr>
          <w:rFonts w:ascii="Times New Roman" w:hAnsi="Times New Roman" w:cs="Times New Roman"/>
          <w:noProof/>
          <w:webHidden/>
          <w:sz w:val="24"/>
          <w:szCs w:val="24"/>
          <w:rPrChange w:id="1288" w:author="Rozsenich Balázs" w:date="2015-04-28T18:01:00Z">
            <w:rPr>
              <w:noProof/>
              <w:webHidden/>
            </w:rPr>
          </w:rPrChange>
        </w:rPr>
        <w:fldChar w:fldCharType="separate"/>
      </w:r>
      <w:ins w:id="1289" w:author="Balázs Rozsenich" w:date="2015-04-30T00:34:00Z">
        <w:r w:rsidR="0004568F">
          <w:rPr>
            <w:rFonts w:ascii="Times New Roman" w:hAnsi="Times New Roman" w:cs="Times New Roman"/>
            <w:noProof/>
            <w:webHidden/>
            <w:sz w:val="24"/>
            <w:szCs w:val="24"/>
          </w:rPr>
          <w:t>22</w:t>
        </w:r>
      </w:ins>
      <w:ins w:id="1290" w:author="Rozsenich Balázs" w:date="2015-04-28T18:01:00Z">
        <w:r w:rsidR="00C53A21" w:rsidRPr="00C53A21">
          <w:rPr>
            <w:rFonts w:ascii="Times New Roman" w:hAnsi="Times New Roman" w:cs="Times New Roman"/>
            <w:noProof/>
            <w:webHidden/>
            <w:sz w:val="24"/>
            <w:szCs w:val="24"/>
            <w:rPrChange w:id="1291" w:author="Rozsenich Balázs" w:date="2015-04-28T18:01:00Z">
              <w:rPr>
                <w:noProof/>
                <w:webHidden/>
              </w:rPr>
            </w:rPrChange>
          </w:rPr>
          <w:fldChar w:fldCharType="end"/>
        </w:r>
        <w:r w:rsidR="00C53A21" w:rsidRPr="00C53A21">
          <w:rPr>
            <w:rStyle w:val="Hiperhivatkozs"/>
            <w:rFonts w:ascii="Times New Roman" w:hAnsi="Times New Roman" w:cs="Times New Roman"/>
            <w:noProof/>
            <w:sz w:val="24"/>
            <w:szCs w:val="24"/>
            <w:rPrChange w:id="1292" w:author="Rozsenich Balázs" w:date="2015-04-28T18:01:00Z">
              <w:rPr>
                <w:rStyle w:val="Hiperhivatkozs"/>
                <w:noProof/>
              </w:rPr>
            </w:rPrChange>
          </w:rPr>
          <w:fldChar w:fldCharType="end"/>
        </w:r>
      </w:ins>
    </w:p>
    <w:p w14:paraId="0C8EA914" w14:textId="77777777" w:rsidR="00C53A21" w:rsidRPr="00C53A21" w:rsidRDefault="00C53A21">
      <w:pPr>
        <w:pStyle w:val="brajegyzk"/>
        <w:tabs>
          <w:tab w:val="right" w:leader="dot" w:pos="7928"/>
        </w:tabs>
        <w:rPr>
          <w:ins w:id="1293" w:author="Rozsenich Balázs" w:date="2015-04-28T18:01:00Z"/>
          <w:rFonts w:ascii="Times New Roman" w:eastAsiaTheme="minorEastAsia" w:hAnsi="Times New Roman" w:cs="Times New Roman"/>
          <w:noProof/>
          <w:sz w:val="24"/>
          <w:szCs w:val="24"/>
          <w:lang w:eastAsia="hu-HU"/>
          <w:rPrChange w:id="1294" w:author="Rozsenich Balázs" w:date="2015-04-28T18:01:00Z">
            <w:rPr>
              <w:ins w:id="1295" w:author="Rozsenich Balázs" w:date="2015-04-28T18:01:00Z"/>
              <w:rFonts w:eastAsiaTheme="minorEastAsia" w:cstheme="minorBidi"/>
              <w:noProof/>
              <w:lang w:eastAsia="hu-HU"/>
            </w:rPr>
          </w:rPrChange>
        </w:rPr>
      </w:pPr>
      <w:ins w:id="1296" w:author="Rozsenich Balázs" w:date="2015-04-28T18:01:00Z">
        <w:r w:rsidRPr="00C53A21">
          <w:rPr>
            <w:rStyle w:val="Hiperhivatkozs"/>
            <w:rFonts w:ascii="Times New Roman" w:hAnsi="Times New Roman" w:cs="Times New Roman"/>
            <w:noProof/>
            <w:sz w:val="24"/>
            <w:szCs w:val="24"/>
            <w:rPrChange w:id="1297" w:author="Rozsenich Balázs" w:date="2015-04-28T18:01:00Z">
              <w:rPr>
                <w:rStyle w:val="Hiperhivatkozs"/>
                <w:noProof/>
              </w:rPr>
            </w:rPrChange>
          </w:rPr>
          <w:fldChar w:fldCharType="begin"/>
        </w:r>
        <w:r w:rsidRPr="00C53A21">
          <w:rPr>
            <w:rStyle w:val="Hiperhivatkozs"/>
            <w:rFonts w:ascii="Times New Roman" w:hAnsi="Times New Roman" w:cs="Times New Roman"/>
            <w:noProof/>
            <w:sz w:val="24"/>
            <w:szCs w:val="24"/>
            <w:rPrChange w:id="1298" w:author="Rozsenich Balázs" w:date="2015-04-28T18:01:00Z">
              <w:rPr>
                <w:rStyle w:val="Hiperhivatkozs"/>
                <w:noProof/>
              </w:rPr>
            </w:rPrChange>
          </w:rPr>
          <w:instrText xml:space="preserve"> </w:instrText>
        </w:r>
        <w:r w:rsidRPr="00C53A21">
          <w:rPr>
            <w:rFonts w:ascii="Times New Roman" w:hAnsi="Times New Roman" w:cs="Times New Roman"/>
            <w:noProof/>
            <w:sz w:val="24"/>
            <w:szCs w:val="24"/>
            <w:rPrChange w:id="1299" w:author="Rozsenich Balázs" w:date="2015-04-28T18:01:00Z">
              <w:rPr>
                <w:noProof/>
              </w:rPr>
            </w:rPrChange>
          </w:rPr>
          <w:instrText>HYPERLINK \l "_Toc418007442"</w:instrText>
        </w:r>
        <w:r w:rsidRPr="00C53A21">
          <w:rPr>
            <w:rStyle w:val="Hiperhivatkozs"/>
            <w:rFonts w:ascii="Times New Roman" w:hAnsi="Times New Roman" w:cs="Times New Roman"/>
            <w:noProof/>
            <w:sz w:val="24"/>
            <w:szCs w:val="24"/>
            <w:rPrChange w:id="1300" w:author="Rozsenich Balázs" w:date="2015-04-28T18:01:00Z">
              <w:rPr>
                <w:rStyle w:val="Hiperhivatkozs"/>
                <w:noProof/>
              </w:rPr>
            </w:rPrChange>
          </w:rPr>
          <w:instrText xml:space="preserve"> </w:instrText>
        </w:r>
        <w:r w:rsidRPr="00C53A21">
          <w:rPr>
            <w:rStyle w:val="Hiperhivatkozs"/>
            <w:rFonts w:ascii="Times New Roman" w:hAnsi="Times New Roman" w:cs="Times New Roman"/>
            <w:noProof/>
            <w:sz w:val="24"/>
            <w:szCs w:val="24"/>
            <w:rPrChange w:id="1301" w:author="Rozsenich Balázs" w:date="2015-04-28T18:01:00Z">
              <w:rPr>
                <w:rStyle w:val="Hiperhivatkozs"/>
                <w:noProof/>
              </w:rPr>
            </w:rPrChange>
          </w:rPr>
          <w:fldChar w:fldCharType="separate"/>
        </w:r>
        <w:r w:rsidRPr="00C53A21">
          <w:rPr>
            <w:rStyle w:val="Hiperhivatkozs"/>
            <w:rFonts w:ascii="Times New Roman" w:hAnsi="Times New Roman" w:cs="Times New Roman"/>
            <w:noProof/>
            <w:sz w:val="24"/>
            <w:szCs w:val="24"/>
            <w:rPrChange w:id="1302" w:author="Rozsenich Balázs" w:date="2015-04-28T18:01:00Z">
              <w:rPr>
                <w:rStyle w:val="Hiperhivatkozs"/>
                <w:noProof/>
              </w:rPr>
            </w:rPrChange>
          </w:rPr>
          <w:t>6.2 képlet Korlátozás a vendégek száma alapján</w:t>
        </w:r>
        <w:r w:rsidRPr="00C53A21">
          <w:rPr>
            <w:rFonts w:ascii="Times New Roman" w:hAnsi="Times New Roman" w:cs="Times New Roman"/>
            <w:noProof/>
            <w:webHidden/>
            <w:sz w:val="24"/>
            <w:szCs w:val="24"/>
            <w:rPrChange w:id="1303" w:author="Rozsenich Balázs" w:date="2015-04-28T18:01:00Z">
              <w:rPr>
                <w:noProof/>
                <w:webHidden/>
              </w:rPr>
            </w:rPrChange>
          </w:rPr>
          <w:tab/>
        </w:r>
        <w:r w:rsidRPr="00C53A21">
          <w:rPr>
            <w:rFonts w:ascii="Times New Roman" w:hAnsi="Times New Roman" w:cs="Times New Roman"/>
            <w:noProof/>
            <w:webHidden/>
            <w:sz w:val="24"/>
            <w:szCs w:val="24"/>
            <w:rPrChange w:id="1304" w:author="Rozsenich Balázs" w:date="2015-04-28T18:01:00Z">
              <w:rPr>
                <w:noProof/>
                <w:webHidden/>
              </w:rPr>
            </w:rPrChange>
          </w:rPr>
          <w:fldChar w:fldCharType="begin"/>
        </w:r>
        <w:r w:rsidRPr="00C53A21">
          <w:rPr>
            <w:rFonts w:ascii="Times New Roman" w:hAnsi="Times New Roman" w:cs="Times New Roman"/>
            <w:noProof/>
            <w:webHidden/>
            <w:sz w:val="24"/>
            <w:szCs w:val="24"/>
            <w:rPrChange w:id="1305" w:author="Rozsenich Balázs" w:date="2015-04-28T18:01:00Z">
              <w:rPr>
                <w:noProof/>
                <w:webHidden/>
              </w:rPr>
            </w:rPrChange>
          </w:rPr>
          <w:instrText xml:space="preserve"> PAGEREF _Toc418007442 \h </w:instrText>
        </w:r>
      </w:ins>
      <w:r w:rsidRPr="00C53A21">
        <w:rPr>
          <w:rFonts w:ascii="Times New Roman" w:hAnsi="Times New Roman" w:cs="Times New Roman"/>
          <w:noProof/>
          <w:webHidden/>
          <w:sz w:val="24"/>
          <w:szCs w:val="24"/>
          <w:rPrChange w:id="1306" w:author="Rozsenich Balázs" w:date="2015-04-28T18:01:00Z">
            <w:rPr>
              <w:rFonts w:ascii="Times New Roman" w:hAnsi="Times New Roman" w:cs="Times New Roman"/>
              <w:noProof/>
              <w:webHidden/>
              <w:sz w:val="24"/>
              <w:szCs w:val="24"/>
            </w:rPr>
          </w:rPrChange>
        </w:rPr>
      </w:r>
      <w:r w:rsidRPr="00C53A21">
        <w:rPr>
          <w:rFonts w:ascii="Times New Roman" w:hAnsi="Times New Roman" w:cs="Times New Roman"/>
          <w:noProof/>
          <w:webHidden/>
          <w:sz w:val="24"/>
          <w:szCs w:val="24"/>
          <w:rPrChange w:id="1307" w:author="Rozsenich Balázs" w:date="2015-04-28T18:01:00Z">
            <w:rPr>
              <w:noProof/>
              <w:webHidden/>
            </w:rPr>
          </w:rPrChange>
        </w:rPr>
        <w:fldChar w:fldCharType="separate"/>
      </w:r>
      <w:ins w:id="1308" w:author="Balázs Rozsenich" w:date="2015-04-30T00:34:00Z">
        <w:r w:rsidR="0004568F">
          <w:rPr>
            <w:rFonts w:ascii="Times New Roman" w:hAnsi="Times New Roman" w:cs="Times New Roman"/>
            <w:noProof/>
            <w:webHidden/>
            <w:sz w:val="24"/>
            <w:szCs w:val="24"/>
          </w:rPr>
          <w:t>22</w:t>
        </w:r>
      </w:ins>
      <w:ins w:id="1309" w:author="Rozsenich Balázs" w:date="2015-04-28T18:01:00Z">
        <w:r w:rsidRPr="00C53A21">
          <w:rPr>
            <w:rFonts w:ascii="Times New Roman" w:hAnsi="Times New Roman" w:cs="Times New Roman"/>
            <w:noProof/>
            <w:webHidden/>
            <w:sz w:val="24"/>
            <w:szCs w:val="24"/>
            <w:rPrChange w:id="1310" w:author="Rozsenich Balázs" w:date="2015-04-28T18:01:00Z">
              <w:rPr>
                <w:noProof/>
                <w:webHidden/>
              </w:rPr>
            </w:rPrChange>
          </w:rPr>
          <w:fldChar w:fldCharType="end"/>
        </w:r>
        <w:r w:rsidRPr="00C53A21">
          <w:rPr>
            <w:rStyle w:val="Hiperhivatkozs"/>
            <w:rFonts w:ascii="Times New Roman" w:hAnsi="Times New Roman" w:cs="Times New Roman"/>
            <w:noProof/>
            <w:sz w:val="24"/>
            <w:szCs w:val="24"/>
            <w:rPrChange w:id="1311" w:author="Rozsenich Balázs" w:date="2015-04-28T18:01:00Z">
              <w:rPr>
                <w:rStyle w:val="Hiperhivatkozs"/>
                <w:noProof/>
              </w:rPr>
            </w:rPrChange>
          </w:rPr>
          <w:fldChar w:fldCharType="end"/>
        </w:r>
      </w:ins>
    </w:p>
    <w:p w14:paraId="57F92920" w14:textId="77777777" w:rsidR="00C53A21" w:rsidRPr="00C53A21" w:rsidRDefault="00C53A21">
      <w:pPr>
        <w:pStyle w:val="brajegyzk"/>
        <w:tabs>
          <w:tab w:val="right" w:leader="dot" w:pos="7928"/>
        </w:tabs>
        <w:rPr>
          <w:ins w:id="1312" w:author="Rozsenich Balázs" w:date="2015-04-28T18:01:00Z"/>
          <w:rFonts w:ascii="Times New Roman" w:eastAsiaTheme="minorEastAsia" w:hAnsi="Times New Roman" w:cs="Times New Roman"/>
          <w:noProof/>
          <w:sz w:val="24"/>
          <w:szCs w:val="24"/>
          <w:lang w:eastAsia="hu-HU"/>
          <w:rPrChange w:id="1313" w:author="Rozsenich Balázs" w:date="2015-04-28T18:01:00Z">
            <w:rPr>
              <w:ins w:id="1314" w:author="Rozsenich Balázs" w:date="2015-04-28T18:01:00Z"/>
              <w:rFonts w:eastAsiaTheme="minorEastAsia" w:cstheme="minorBidi"/>
              <w:noProof/>
              <w:lang w:eastAsia="hu-HU"/>
            </w:rPr>
          </w:rPrChange>
        </w:rPr>
      </w:pPr>
      <w:ins w:id="1315" w:author="Rozsenich Balázs" w:date="2015-04-28T18:01:00Z">
        <w:r w:rsidRPr="00C53A21">
          <w:rPr>
            <w:rStyle w:val="Hiperhivatkozs"/>
            <w:rFonts w:ascii="Times New Roman" w:hAnsi="Times New Roman" w:cs="Times New Roman"/>
            <w:noProof/>
            <w:sz w:val="24"/>
            <w:szCs w:val="24"/>
            <w:rPrChange w:id="1316" w:author="Rozsenich Balázs" w:date="2015-04-28T18:01:00Z">
              <w:rPr>
                <w:rStyle w:val="Hiperhivatkozs"/>
                <w:noProof/>
              </w:rPr>
            </w:rPrChange>
          </w:rPr>
          <w:fldChar w:fldCharType="begin"/>
        </w:r>
        <w:r w:rsidRPr="00C53A21">
          <w:rPr>
            <w:rStyle w:val="Hiperhivatkozs"/>
            <w:rFonts w:ascii="Times New Roman" w:hAnsi="Times New Roman" w:cs="Times New Roman"/>
            <w:noProof/>
            <w:sz w:val="24"/>
            <w:szCs w:val="24"/>
            <w:rPrChange w:id="1317" w:author="Rozsenich Balázs" w:date="2015-04-28T18:01:00Z">
              <w:rPr>
                <w:rStyle w:val="Hiperhivatkozs"/>
                <w:noProof/>
              </w:rPr>
            </w:rPrChange>
          </w:rPr>
          <w:instrText xml:space="preserve"> </w:instrText>
        </w:r>
        <w:r w:rsidRPr="00C53A21">
          <w:rPr>
            <w:rFonts w:ascii="Times New Roman" w:hAnsi="Times New Roman" w:cs="Times New Roman"/>
            <w:noProof/>
            <w:sz w:val="24"/>
            <w:szCs w:val="24"/>
            <w:rPrChange w:id="1318" w:author="Rozsenich Balázs" w:date="2015-04-28T18:01:00Z">
              <w:rPr>
                <w:noProof/>
              </w:rPr>
            </w:rPrChange>
          </w:rPr>
          <w:instrText>HYPERLINK \l "_Toc418007443"</w:instrText>
        </w:r>
        <w:r w:rsidRPr="00C53A21">
          <w:rPr>
            <w:rStyle w:val="Hiperhivatkozs"/>
            <w:rFonts w:ascii="Times New Roman" w:hAnsi="Times New Roman" w:cs="Times New Roman"/>
            <w:noProof/>
            <w:sz w:val="24"/>
            <w:szCs w:val="24"/>
            <w:rPrChange w:id="1319" w:author="Rozsenich Balázs" w:date="2015-04-28T18:01:00Z">
              <w:rPr>
                <w:rStyle w:val="Hiperhivatkozs"/>
                <w:noProof/>
              </w:rPr>
            </w:rPrChange>
          </w:rPr>
          <w:instrText xml:space="preserve"> </w:instrText>
        </w:r>
        <w:r w:rsidRPr="00C53A21">
          <w:rPr>
            <w:rStyle w:val="Hiperhivatkozs"/>
            <w:rFonts w:ascii="Times New Roman" w:hAnsi="Times New Roman" w:cs="Times New Roman"/>
            <w:noProof/>
            <w:sz w:val="24"/>
            <w:szCs w:val="24"/>
            <w:rPrChange w:id="1320" w:author="Rozsenich Balázs" w:date="2015-04-28T18:01:00Z">
              <w:rPr>
                <w:rStyle w:val="Hiperhivatkozs"/>
                <w:noProof/>
              </w:rPr>
            </w:rPrChange>
          </w:rPr>
          <w:fldChar w:fldCharType="separate"/>
        </w:r>
        <w:r w:rsidRPr="00C53A21">
          <w:rPr>
            <w:rStyle w:val="Hiperhivatkozs"/>
            <w:rFonts w:ascii="Times New Roman" w:hAnsi="Times New Roman" w:cs="Times New Roman"/>
            <w:noProof/>
            <w:sz w:val="24"/>
            <w:szCs w:val="24"/>
            <w:rPrChange w:id="1321" w:author="Rozsenich Balázs" w:date="2015-04-28T18:01:00Z">
              <w:rPr>
                <w:rStyle w:val="Hiperhivatkozs"/>
                <w:noProof/>
              </w:rPr>
            </w:rPrChange>
          </w:rPr>
          <w:t>6.3 képlet Az olcsó modell célfüggvénye</w:t>
        </w:r>
        <w:r w:rsidRPr="00C53A21">
          <w:rPr>
            <w:rFonts w:ascii="Times New Roman" w:hAnsi="Times New Roman" w:cs="Times New Roman"/>
            <w:noProof/>
            <w:webHidden/>
            <w:sz w:val="24"/>
            <w:szCs w:val="24"/>
            <w:rPrChange w:id="1322" w:author="Rozsenich Balázs" w:date="2015-04-28T18:01:00Z">
              <w:rPr>
                <w:noProof/>
                <w:webHidden/>
              </w:rPr>
            </w:rPrChange>
          </w:rPr>
          <w:tab/>
        </w:r>
        <w:r w:rsidRPr="00C53A21">
          <w:rPr>
            <w:rFonts w:ascii="Times New Roman" w:hAnsi="Times New Roman" w:cs="Times New Roman"/>
            <w:noProof/>
            <w:webHidden/>
            <w:sz w:val="24"/>
            <w:szCs w:val="24"/>
            <w:rPrChange w:id="1323" w:author="Rozsenich Balázs" w:date="2015-04-28T18:01:00Z">
              <w:rPr>
                <w:noProof/>
                <w:webHidden/>
              </w:rPr>
            </w:rPrChange>
          </w:rPr>
          <w:fldChar w:fldCharType="begin"/>
        </w:r>
        <w:r w:rsidRPr="00C53A21">
          <w:rPr>
            <w:rFonts w:ascii="Times New Roman" w:hAnsi="Times New Roman" w:cs="Times New Roman"/>
            <w:noProof/>
            <w:webHidden/>
            <w:sz w:val="24"/>
            <w:szCs w:val="24"/>
            <w:rPrChange w:id="1324" w:author="Rozsenich Balázs" w:date="2015-04-28T18:01:00Z">
              <w:rPr>
                <w:noProof/>
                <w:webHidden/>
              </w:rPr>
            </w:rPrChange>
          </w:rPr>
          <w:instrText xml:space="preserve"> PAGEREF _Toc418007443 \h </w:instrText>
        </w:r>
      </w:ins>
      <w:r w:rsidRPr="00C53A21">
        <w:rPr>
          <w:rFonts w:ascii="Times New Roman" w:hAnsi="Times New Roman" w:cs="Times New Roman"/>
          <w:noProof/>
          <w:webHidden/>
          <w:sz w:val="24"/>
          <w:szCs w:val="24"/>
          <w:rPrChange w:id="1325" w:author="Rozsenich Balázs" w:date="2015-04-28T18:01:00Z">
            <w:rPr>
              <w:rFonts w:ascii="Times New Roman" w:hAnsi="Times New Roman" w:cs="Times New Roman"/>
              <w:noProof/>
              <w:webHidden/>
              <w:sz w:val="24"/>
              <w:szCs w:val="24"/>
            </w:rPr>
          </w:rPrChange>
        </w:rPr>
      </w:r>
      <w:r w:rsidRPr="00C53A21">
        <w:rPr>
          <w:rFonts w:ascii="Times New Roman" w:hAnsi="Times New Roman" w:cs="Times New Roman"/>
          <w:noProof/>
          <w:webHidden/>
          <w:sz w:val="24"/>
          <w:szCs w:val="24"/>
          <w:rPrChange w:id="1326" w:author="Rozsenich Balázs" w:date="2015-04-28T18:01:00Z">
            <w:rPr>
              <w:noProof/>
              <w:webHidden/>
            </w:rPr>
          </w:rPrChange>
        </w:rPr>
        <w:fldChar w:fldCharType="separate"/>
      </w:r>
      <w:ins w:id="1327" w:author="Balázs Rozsenich" w:date="2015-04-30T00:34:00Z">
        <w:r w:rsidR="0004568F">
          <w:rPr>
            <w:rFonts w:ascii="Times New Roman" w:hAnsi="Times New Roman" w:cs="Times New Roman"/>
            <w:noProof/>
            <w:webHidden/>
            <w:sz w:val="24"/>
            <w:szCs w:val="24"/>
          </w:rPr>
          <w:t>23</w:t>
        </w:r>
      </w:ins>
      <w:ins w:id="1328" w:author="Rozsenich Balázs" w:date="2015-04-28T18:01:00Z">
        <w:r w:rsidRPr="00C53A21">
          <w:rPr>
            <w:rFonts w:ascii="Times New Roman" w:hAnsi="Times New Roman" w:cs="Times New Roman"/>
            <w:noProof/>
            <w:webHidden/>
            <w:sz w:val="24"/>
            <w:szCs w:val="24"/>
            <w:rPrChange w:id="1329" w:author="Rozsenich Balázs" w:date="2015-04-28T18:01:00Z">
              <w:rPr>
                <w:noProof/>
                <w:webHidden/>
              </w:rPr>
            </w:rPrChange>
          </w:rPr>
          <w:fldChar w:fldCharType="end"/>
        </w:r>
        <w:r w:rsidRPr="00C53A21">
          <w:rPr>
            <w:rStyle w:val="Hiperhivatkozs"/>
            <w:rFonts w:ascii="Times New Roman" w:hAnsi="Times New Roman" w:cs="Times New Roman"/>
            <w:noProof/>
            <w:sz w:val="24"/>
            <w:szCs w:val="24"/>
            <w:rPrChange w:id="1330" w:author="Rozsenich Balázs" w:date="2015-04-28T18:01:00Z">
              <w:rPr>
                <w:rStyle w:val="Hiperhivatkozs"/>
                <w:noProof/>
              </w:rPr>
            </w:rPrChange>
          </w:rPr>
          <w:fldChar w:fldCharType="end"/>
        </w:r>
      </w:ins>
    </w:p>
    <w:p w14:paraId="0CAB87B2" w14:textId="77777777" w:rsidR="00C53A21" w:rsidRPr="00C53A21" w:rsidRDefault="00C53A21">
      <w:pPr>
        <w:pStyle w:val="brajegyzk"/>
        <w:tabs>
          <w:tab w:val="right" w:leader="dot" w:pos="7928"/>
        </w:tabs>
        <w:rPr>
          <w:ins w:id="1331" w:author="Rozsenich Balázs" w:date="2015-04-28T18:01:00Z"/>
          <w:rFonts w:ascii="Times New Roman" w:eastAsiaTheme="minorEastAsia" w:hAnsi="Times New Roman" w:cs="Times New Roman"/>
          <w:noProof/>
          <w:sz w:val="24"/>
          <w:szCs w:val="24"/>
          <w:lang w:eastAsia="hu-HU"/>
          <w:rPrChange w:id="1332" w:author="Rozsenich Balázs" w:date="2015-04-28T18:01:00Z">
            <w:rPr>
              <w:ins w:id="1333" w:author="Rozsenich Balázs" w:date="2015-04-28T18:01:00Z"/>
              <w:rFonts w:eastAsiaTheme="minorEastAsia" w:cstheme="minorBidi"/>
              <w:noProof/>
              <w:lang w:eastAsia="hu-HU"/>
            </w:rPr>
          </w:rPrChange>
        </w:rPr>
      </w:pPr>
      <w:ins w:id="1334" w:author="Rozsenich Balázs" w:date="2015-04-28T18:01:00Z">
        <w:r w:rsidRPr="00C53A21">
          <w:rPr>
            <w:rStyle w:val="Hiperhivatkozs"/>
            <w:rFonts w:ascii="Times New Roman" w:hAnsi="Times New Roman" w:cs="Times New Roman"/>
            <w:noProof/>
            <w:sz w:val="24"/>
            <w:szCs w:val="24"/>
            <w:rPrChange w:id="1335" w:author="Rozsenich Balázs" w:date="2015-04-28T18:01:00Z">
              <w:rPr>
                <w:rStyle w:val="Hiperhivatkozs"/>
                <w:noProof/>
              </w:rPr>
            </w:rPrChange>
          </w:rPr>
          <w:fldChar w:fldCharType="begin"/>
        </w:r>
        <w:r w:rsidRPr="00C53A21">
          <w:rPr>
            <w:rStyle w:val="Hiperhivatkozs"/>
            <w:rFonts w:ascii="Times New Roman" w:hAnsi="Times New Roman" w:cs="Times New Roman"/>
            <w:noProof/>
            <w:sz w:val="24"/>
            <w:szCs w:val="24"/>
            <w:rPrChange w:id="1336" w:author="Rozsenich Balázs" w:date="2015-04-28T18:01:00Z">
              <w:rPr>
                <w:rStyle w:val="Hiperhivatkozs"/>
                <w:noProof/>
              </w:rPr>
            </w:rPrChange>
          </w:rPr>
          <w:instrText xml:space="preserve"> </w:instrText>
        </w:r>
        <w:r w:rsidRPr="00C53A21">
          <w:rPr>
            <w:rFonts w:ascii="Times New Roman" w:hAnsi="Times New Roman" w:cs="Times New Roman"/>
            <w:noProof/>
            <w:sz w:val="24"/>
            <w:szCs w:val="24"/>
            <w:rPrChange w:id="1337" w:author="Rozsenich Balázs" w:date="2015-04-28T18:01:00Z">
              <w:rPr>
                <w:noProof/>
              </w:rPr>
            </w:rPrChange>
          </w:rPr>
          <w:instrText>HYPERLINK \l "_Toc418007444"</w:instrText>
        </w:r>
        <w:r w:rsidRPr="00C53A21">
          <w:rPr>
            <w:rStyle w:val="Hiperhivatkozs"/>
            <w:rFonts w:ascii="Times New Roman" w:hAnsi="Times New Roman" w:cs="Times New Roman"/>
            <w:noProof/>
            <w:sz w:val="24"/>
            <w:szCs w:val="24"/>
            <w:rPrChange w:id="1338" w:author="Rozsenich Balázs" w:date="2015-04-28T18:01:00Z">
              <w:rPr>
                <w:rStyle w:val="Hiperhivatkozs"/>
                <w:noProof/>
              </w:rPr>
            </w:rPrChange>
          </w:rPr>
          <w:instrText xml:space="preserve"> </w:instrText>
        </w:r>
        <w:r w:rsidRPr="00C53A21">
          <w:rPr>
            <w:rStyle w:val="Hiperhivatkozs"/>
            <w:rFonts w:ascii="Times New Roman" w:hAnsi="Times New Roman" w:cs="Times New Roman"/>
            <w:noProof/>
            <w:sz w:val="24"/>
            <w:szCs w:val="24"/>
            <w:rPrChange w:id="1339" w:author="Rozsenich Balázs" w:date="2015-04-28T18:01:00Z">
              <w:rPr>
                <w:rStyle w:val="Hiperhivatkozs"/>
                <w:noProof/>
              </w:rPr>
            </w:rPrChange>
          </w:rPr>
          <w:fldChar w:fldCharType="separate"/>
        </w:r>
        <w:r w:rsidRPr="00C53A21">
          <w:rPr>
            <w:rStyle w:val="Hiperhivatkozs"/>
            <w:rFonts w:ascii="Times New Roman" w:hAnsi="Times New Roman" w:cs="Times New Roman"/>
            <w:noProof/>
            <w:sz w:val="24"/>
            <w:szCs w:val="24"/>
            <w:rPrChange w:id="1340" w:author="Rozsenich Balázs" w:date="2015-04-28T18:01:00Z">
              <w:rPr>
                <w:rStyle w:val="Hiperhivatkozs"/>
                <w:noProof/>
              </w:rPr>
            </w:rPrChange>
          </w:rPr>
          <w:t>6.4 képlet A közeli modell célfüggvénye</w:t>
        </w:r>
        <w:r w:rsidRPr="00C53A21">
          <w:rPr>
            <w:rFonts w:ascii="Times New Roman" w:hAnsi="Times New Roman" w:cs="Times New Roman"/>
            <w:noProof/>
            <w:webHidden/>
            <w:sz w:val="24"/>
            <w:szCs w:val="24"/>
            <w:rPrChange w:id="1341" w:author="Rozsenich Balázs" w:date="2015-04-28T18:01:00Z">
              <w:rPr>
                <w:noProof/>
                <w:webHidden/>
              </w:rPr>
            </w:rPrChange>
          </w:rPr>
          <w:tab/>
        </w:r>
        <w:r w:rsidRPr="00C53A21">
          <w:rPr>
            <w:rFonts w:ascii="Times New Roman" w:hAnsi="Times New Roman" w:cs="Times New Roman"/>
            <w:noProof/>
            <w:webHidden/>
            <w:sz w:val="24"/>
            <w:szCs w:val="24"/>
            <w:rPrChange w:id="1342" w:author="Rozsenich Balázs" w:date="2015-04-28T18:01:00Z">
              <w:rPr>
                <w:noProof/>
                <w:webHidden/>
              </w:rPr>
            </w:rPrChange>
          </w:rPr>
          <w:fldChar w:fldCharType="begin"/>
        </w:r>
        <w:r w:rsidRPr="00C53A21">
          <w:rPr>
            <w:rFonts w:ascii="Times New Roman" w:hAnsi="Times New Roman" w:cs="Times New Roman"/>
            <w:noProof/>
            <w:webHidden/>
            <w:sz w:val="24"/>
            <w:szCs w:val="24"/>
            <w:rPrChange w:id="1343" w:author="Rozsenich Balázs" w:date="2015-04-28T18:01:00Z">
              <w:rPr>
                <w:noProof/>
                <w:webHidden/>
              </w:rPr>
            </w:rPrChange>
          </w:rPr>
          <w:instrText xml:space="preserve"> PAGEREF _Toc418007444 \h </w:instrText>
        </w:r>
      </w:ins>
      <w:r w:rsidRPr="00C53A21">
        <w:rPr>
          <w:rFonts w:ascii="Times New Roman" w:hAnsi="Times New Roman" w:cs="Times New Roman"/>
          <w:noProof/>
          <w:webHidden/>
          <w:sz w:val="24"/>
          <w:szCs w:val="24"/>
          <w:rPrChange w:id="1344" w:author="Rozsenich Balázs" w:date="2015-04-28T18:01:00Z">
            <w:rPr>
              <w:rFonts w:ascii="Times New Roman" w:hAnsi="Times New Roman" w:cs="Times New Roman"/>
              <w:noProof/>
              <w:webHidden/>
              <w:sz w:val="24"/>
              <w:szCs w:val="24"/>
            </w:rPr>
          </w:rPrChange>
        </w:rPr>
      </w:r>
      <w:r w:rsidRPr="00C53A21">
        <w:rPr>
          <w:rFonts w:ascii="Times New Roman" w:hAnsi="Times New Roman" w:cs="Times New Roman"/>
          <w:noProof/>
          <w:webHidden/>
          <w:sz w:val="24"/>
          <w:szCs w:val="24"/>
          <w:rPrChange w:id="1345" w:author="Rozsenich Balázs" w:date="2015-04-28T18:01:00Z">
            <w:rPr>
              <w:noProof/>
              <w:webHidden/>
            </w:rPr>
          </w:rPrChange>
        </w:rPr>
        <w:fldChar w:fldCharType="separate"/>
      </w:r>
      <w:ins w:id="1346" w:author="Balázs Rozsenich" w:date="2015-04-30T00:34:00Z">
        <w:r w:rsidR="0004568F">
          <w:rPr>
            <w:rFonts w:ascii="Times New Roman" w:hAnsi="Times New Roman" w:cs="Times New Roman"/>
            <w:noProof/>
            <w:webHidden/>
            <w:sz w:val="24"/>
            <w:szCs w:val="24"/>
          </w:rPr>
          <w:t>24</w:t>
        </w:r>
      </w:ins>
      <w:ins w:id="1347" w:author="Rozsenich Balázs" w:date="2015-04-28T18:01:00Z">
        <w:r w:rsidRPr="00C53A21">
          <w:rPr>
            <w:rFonts w:ascii="Times New Roman" w:hAnsi="Times New Roman" w:cs="Times New Roman"/>
            <w:noProof/>
            <w:webHidden/>
            <w:sz w:val="24"/>
            <w:szCs w:val="24"/>
            <w:rPrChange w:id="1348" w:author="Rozsenich Balázs" w:date="2015-04-28T18:01:00Z">
              <w:rPr>
                <w:noProof/>
                <w:webHidden/>
              </w:rPr>
            </w:rPrChange>
          </w:rPr>
          <w:fldChar w:fldCharType="end"/>
        </w:r>
        <w:r w:rsidRPr="00C53A21">
          <w:rPr>
            <w:rStyle w:val="Hiperhivatkozs"/>
            <w:rFonts w:ascii="Times New Roman" w:hAnsi="Times New Roman" w:cs="Times New Roman"/>
            <w:noProof/>
            <w:sz w:val="24"/>
            <w:szCs w:val="24"/>
            <w:rPrChange w:id="1349" w:author="Rozsenich Balázs" w:date="2015-04-28T18:01:00Z">
              <w:rPr>
                <w:rStyle w:val="Hiperhivatkozs"/>
                <w:noProof/>
              </w:rPr>
            </w:rPrChange>
          </w:rPr>
          <w:fldChar w:fldCharType="end"/>
        </w:r>
      </w:ins>
    </w:p>
    <w:p w14:paraId="2B816DB0" w14:textId="77777777" w:rsidR="00C53A21" w:rsidRPr="00C53A21" w:rsidRDefault="00C53A21">
      <w:pPr>
        <w:pStyle w:val="brajegyzk"/>
        <w:tabs>
          <w:tab w:val="right" w:leader="dot" w:pos="7928"/>
        </w:tabs>
        <w:rPr>
          <w:ins w:id="1350" w:author="Rozsenich Balázs" w:date="2015-04-28T18:01:00Z"/>
          <w:rFonts w:ascii="Times New Roman" w:eastAsiaTheme="minorEastAsia" w:hAnsi="Times New Roman" w:cs="Times New Roman"/>
          <w:noProof/>
          <w:sz w:val="24"/>
          <w:szCs w:val="24"/>
          <w:lang w:eastAsia="hu-HU"/>
          <w:rPrChange w:id="1351" w:author="Rozsenich Balázs" w:date="2015-04-28T18:01:00Z">
            <w:rPr>
              <w:ins w:id="1352" w:author="Rozsenich Balázs" w:date="2015-04-28T18:01:00Z"/>
              <w:rFonts w:eastAsiaTheme="minorEastAsia" w:cstheme="minorBidi"/>
              <w:noProof/>
              <w:lang w:eastAsia="hu-HU"/>
            </w:rPr>
          </w:rPrChange>
        </w:rPr>
      </w:pPr>
      <w:ins w:id="1353" w:author="Rozsenich Balázs" w:date="2015-04-28T18:01:00Z">
        <w:r w:rsidRPr="00C53A21">
          <w:rPr>
            <w:rStyle w:val="Hiperhivatkozs"/>
            <w:rFonts w:ascii="Times New Roman" w:hAnsi="Times New Roman" w:cs="Times New Roman"/>
            <w:noProof/>
            <w:sz w:val="24"/>
            <w:szCs w:val="24"/>
            <w:rPrChange w:id="1354" w:author="Rozsenich Balázs" w:date="2015-04-28T18:01:00Z">
              <w:rPr>
                <w:rStyle w:val="Hiperhivatkozs"/>
                <w:noProof/>
              </w:rPr>
            </w:rPrChange>
          </w:rPr>
          <w:fldChar w:fldCharType="begin"/>
        </w:r>
        <w:r w:rsidRPr="00C53A21">
          <w:rPr>
            <w:rStyle w:val="Hiperhivatkozs"/>
            <w:rFonts w:ascii="Times New Roman" w:hAnsi="Times New Roman" w:cs="Times New Roman"/>
            <w:noProof/>
            <w:sz w:val="24"/>
            <w:szCs w:val="24"/>
            <w:rPrChange w:id="1355" w:author="Rozsenich Balázs" w:date="2015-04-28T18:01:00Z">
              <w:rPr>
                <w:rStyle w:val="Hiperhivatkozs"/>
                <w:noProof/>
              </w:rPr>
            </w:rPrChange>
          </w:rPr>
          <w:instrText xml:space="preserve"> </w:instrText>
        </w:r>
        <w:r w:rsidRPr="00C53A21">
          <w:rPr>
            <w:rFonts w:ascii="Times New Roman" w:hAnsi="Times New Roman" w:cs="Times New Roman"/>
            <w:noProof/>
            <w:sz w:val="24"/>
            <w:szCs w:val="24"/>
            <w:rPrChange w:id="1356" w:author="Rozsenich Balázs" w:date="2015-04-28T18:01:00Z">
              <w:rPr>
                <w:noProof/>
              </w:rPr>
            </w:rPrChange>
          </w:rPr>
          <w:instrText>HYPERLINK \l "_Toc418007445"</w:instrText>
        </w:r>
        <w:r w:rsidRPr="00C53A21">
          <w:rPr>
            <w:rStyle w:val="Hiperhivatkozs"/>
            <w:rFonts w:ascii="Times New Roman" w:hAnsi="Times New Roman" w:cs="Times New Roman"/>
            <w:noProof/>
            <w:sz w:val="24"/>
            <w:szCs w:val="24"/>
            <w:rPrChange w:id="1357" w:author="Rozsenich Balázs" w:date="2015-04-28T18:01:00Z">
              <w:rPr>
                <w:rStyle w:val="Hiperhivatkozs"/>
                <w:noProof/>
              </w:rPr>
            </w:rPrChange>
          </w:rPr>
          <w:instrText xml:space="preserve"> </w:instrText>
        </w:r>
        <w:r w:rsidRPr="00C53A21">
          <w:rPr>
            <w:rStyle w:val="Hiperhivatkozs"/>
            <w:rFonts w:ascii="Times New Roman" w:hAnsi="Times New Roman" w:cs="Times New Roman"/>
            <w:noProof/>
            <w:sz w:val="24"/>
            <w:szCs w:val="24"/>
            <w:rPrChange w:id="1358" w:author="Rozsenich Balázs" w:date="2015-04-28T18:01:00Z">
              <w:rPr>
                <w:rStyle w:val="Hiperhivatkozs"/>
                <w:noProof/>
              </w:rPr>
            </w:rPrChange>
          </w:rPr>
          <w:fldChar w:fldCharType="separate"/>
        </w:r>
        <w:r w:rsidRPr="00C53A21">
          <w:rPr>
            <w:rStyle w:val="Hiperhivatkozs"/>
            <w:rFonts w:ascii="Times New Roman" w:hAnsi="Times New Roman" w:cs="Times New Roman"/>
            <w:noProof/>
            <w:sz w:val="24"/>
            <w:szCs w:val="24"/>
            <w:rPrChange w:id="1359" w:author="Rozsenich Balázs" w:date="2015-04-28T18:01:00Z">
              <w:rPr>
                <w:rStyle w:val="Hiperhivatkozs"/>
                <w:noProof/>
              </w:rPr>
            </w:rPrChange>
          </w:rPr>
          <w:t>6.5 Az olcsó és közeli modell célfüggvénye</w:t>
        </w:r>
        <w:r w:rsidRPr="00C53A21">
          <w:rPr>
            <w:rFonts w:ascii="Times New Roman" w:hAnsi="Times New Roman" w:cs="Times New Roman"/>
            <w:noProof/>
            <w:webHidden/>
            <w:sz w:val="24"/>
            <w:szCs w:val="24"/>
            <w:rPrChange w:id="1360" w:author="Rozsenich Balázs" w:date="2015-04-28T18:01:00Z">
              <w:rPr>
                <w:noProof/>
                <w:webHidden/>
              </w:rPr>
            </w:rPrChange>
          </w:rPr>
          <w:tab/>
        </w:r>
        <w:r w:rsidRPr="00C53A21">
          <w:rPr>
            <w:rFonts w:ascii="Times New Roman" w:hAnsi="Times New Roman" w:cs="Times New Roman"/>
            <w:noProof/>
            <w:webHidden/>
            <w:sz w:val="24"/>
            <w:szCs w:val="24"/>
            <w:rPrChange w:id="1361" w:author="Rozsenich Balázs" w:date="2015-04-28T18:01:00Z">
              <w:rPr>
                <w:noProof/>
                <w:webHidden/>
              </w:rPr>
            </w:rPrChange>
          </w:rPr>
          <w:fldChar w:fldCharType="begin"/>
        </w:r>
        <w:r w:rsidRPr="00C53A21">
          <w:rPr>
            <w:rFonts w:ascii="Times New Roman" w:hAnsi="Times New Roman" w:cs="Times New Roman"/>
            <w:noProof/>
            <w:webHidden/>
            <w:sz w:val="24"/>
            <w:szCs w:val="24"/>
            <w:rPrChange w:id="1362" w:author="Rozsenich Balázs" w:date="2015-04-28T18:01:00Z">
              <w:rPr>
                <w:noProof/>
                <w:webHidden/>
              </w:rPr>
            </w:rPrChange>
          </w:rPr>
          <w:instrText xml:space="preserve"> PAGEREF _Toc418007445 \h </w:instrText>
        </w:r>
      </w:ins>
      <w:r w:rsidRPr="00C53A21">
        <w:rPr>
          <w:rFonts w:ascii="Times New Roman" w:hAnsi="Times New Roman" w:cs="Times New Roman"/>
          <w:noProof/>
          <w:webHidden/>
          <w:sz w:val="24"/>
          <w:szCs w:val="24"/>
          <w:rPrChange w:id="1363" w:author="Rozsenich Balázs" w:date="2015-04-28T18:01:00Z">
            <w:rPr>
              <w:rFonts w:ascii="Times New Roman" w:hAnsi="Times New Roman" w:cs="Times New Roman"/>
              <w:noProof/>
              <w:webHidden/>
              <w:sz w:val="24"/>
              <w:szCs w:val="24"/>
            </w:rPr>
          </w:rPrChange>
        </w:rPr>
      </w:r>
      <w:r w:rsidRPr="00C53A21">
        <w:rPr>
          <w:rFonts w:ascii="Times New Roman" w:hAnsi="Times New Roman" w:cs="Times New Roman"/>
          <w:noProof/>
          <w:webHidden/>
          <w:sz w:val="24"/>
          <w:szCs w:val="24"/>
          <w:rPrChange w:id="1364" w:author="Rozsenich Balázs" w:date="2015-04-28T18:01:00Z">
            <w:rPr>
              <w:noProof/>
              <w:webHidden/>
            </w:rPr>
          </w:rPrChange>
        </w:rPr>
        <w:fldChar w:fldCharType="separate"/>
      </w:r>
      <w:ins w:id="1365" w:author="Balázs Rozsenich" w:date="2015-04-30T00:34:00Z">
        <w:r w:rsidR="0004568F">
          <w:rPr>
            <w:rFonts w:ascii="Times New Roman" w:hAnsi="Times New Roman" w:cs="Times New Roman"/>
            <w:noProof/>
            <w:webHidden/>
            <w:sz w:val="24"/>
            <w:szCs w:val="24"/>
          </w:rPr>
          <w:t>24</w:t>
        </w:r>
      </w:ins>
      <w:ins w:id="1366" w:author="Rozsenich Balázs" w:date="2015-04-28T18:01:00Z">
        <w:r w:rsidRPr="00C53A21">
          <w:rPr>
            <w:rFonts w:ascii="Times New Roman" w:hAnsi="Times New Roman" w:cs="Times New Roman"/>
            <w:noProof/>
            <w:webHidden/>
            <w:sz w:val="24"/>
            <w:szCs w:val="24"/>
            <w:rPrChange w:id="1367" w:author="Rozsenich Balázs" w:date="2015-04-28T18:01:00Z">
              <w:rPr>
                <w:noProof/>
                <w:webHidden/>
              </w:rPr>
            </w:rPrChange>
          </w:rPr>
          <w:fldChar w:fldCharType="end"/>
        </w:r>
        <w:r w:rsidRPr="00C53A21">
          <w:rPr>
            <w:rStyle w:val="Hiperhivatkozs"/>
            <w:rFonts w:ascii="Times New Roman" w:hAnsi="Times New Roman" w:cs="Times New Roman"/>
            <w:noProof/>
            <w:sz w:val="24"/>
            <w:szCs w:val="24"/>
            <w:rPrChange w:id="1368" w:author="Rozsenich Balázs" w:date="2015-04-28T18:01:00Z">
              <w:rPr>
                <w:rStyle w:val="Hiperhivatkozs"/>
                <w:noProof/>
              </w:rPr>
            </w:rPrChange>
          </w:rPr>
          <w:fldChar w:fldCharType="end"/>
        </w:r>
      </w:ins>
    </w:p>
    <w:p w14:paraId="50A331D8" w14:textId="77777777" w:rsidR="00C53A21" w:rsidRPr="00C53A21" w:rsidDel="00C53A21" w:rsidRDefault="00C53A21" w:rsidP="00E257D0">
      <w:pPr>
        <w:pStyle w:val="brajegyzk"/>
        <w:tabs>
          <w:tab w:val="right" w:leader="dot" w:pos="8261"/>
        </w:tabs>
        <w:rPr>
          <w:del w:id="1369" w:author="Rozsenich Balázs" w:date="2015-04-28T18:01:00Z"/>
          <w:rFonts w:ascii="Times New Roman" w:hAnsi="Times New Roman" w:cs="Times New Roman"/>
          <w:noProof/>
          <w:sz w:val="24"/>
          <w:szCs w:val="24"/>
          <w:rPrChange w:id="1370" w:author="Rozsenich Balázs" w:date="2015-04-28T18:01:00Z">
            <w:rPr>
              <w:del w:id="1371" w:author="Rozsenich Balázs" w:date="2015-04-28T18:01:00Z"/>
              <w:noProof/>
            </w:rPr>
          </w:rPrChange>
        </w:rPr>
      </w:pPr>
    </w:p>
    <w:p w14:paraId="3E2906D7" w14:textId="77777777" w:rsidR="00A73828" w:rsidRPr="00C53A21" w:rsidDel="00C53A21" w:rsidRDefault="00A73828" w:rsidP="00E257D0">
      <w:pPr>
        <w:pStyle w:val="brajegyzk"/>
        <w:tabs>
          <w:tab w:val="right" w:leader="dot" w:pos="8261"/>
        </w:tabs>
        <w:rPr>
          <w:del w:id="1372" w:author="Rozsenich Balázs" w:date="2015-04-28T18:01:00Z"/>
          <w:rFonts w:ascii="Times New Roman" w:hAnsi="Times New Roman" w:cs="Times New Roman"/>
          <w:noProof/>
          <w:sz w:val="24"/>
          <w:szCs w:val="24"/>
        </w:rPr>
      </w:pPr>
    </w:p>
    <w:p w14:paraId="46F848C9" w14:textId="77777777" w:rsidR="00A73828" w:rsidRPr="00C53A21" w:rsidDel="00C53A21" w:rsidRDefault="00A73828">
      <w:pPr>
        <w:pStyle w:val="brajegyzk"/>
        <w:tabs>
          <w:tab w:val="right" w:leader="dot" w:pos="7928"/>
        </w:tabs>
        <w:rPr>
          <w:del w:id="1373" w:author="Rozsenich Balázs" w:date="2015-04-28T18:01:00Z"/>
          <w:rFonts w:ascii="Times New Roman" w:eastAsiaTheme="minorEastAsia" w:hAnsi="Times New Roman" w:cs="Times New Roman"/>
          <w:noProof/>
          <w:sz w:val="24"/>
          <w:szCs w:val="24"/>
          <w:lang w:eastAsia="hu-HU"/>
        </w:rPr>
      </w:pPr>
      <w:del w:id="1374" w:author="Rozsenich Balázs" w:date="2015-04-28T18:01:00Z">
        <w:r w:rsidRPr="00C53A21" w:rsidDel="00C53A21">
          <w:rPr>
            <w:rPrChange w:id="1375" w:author="Rozsenich Balázs" w:date="2015-04-28T18:01:00Z">
              <w:rPr>
                <w:rStyle w:val="Hiperhivatkozs"/>
                <w:rFonts w:ascii="Times New Roman" w:hAnsi="Times New Roman" w:cs="Times New Roman"/>
                <w:noProof/>
                <w:sz w:val="24"/>
                <w:szCs w:val="24"/>
              </w:rPr>
            </w:rPrChange>
          </w:rPr>
          <w:delText>6.1 képlet Speciális relatív szórás képlet</w:delText>
        </w:r>
        <w:r w:rsidRPr="00C53A21" w:rsidDel="00C53A21">
          <w:rPr>
            <w:rFonts w:ascii="Times New Roman" w:hAnsi="Times New Roman" w:cs="Times New Roman"/>
            <w:noProof/>
            <w:webHidden/>
            <w:sz w:val="24"/>
            <w:szCs w:val="24"/>
          </w:rPr>
          <w:tab/>
        </w:r>
        <w:r w:rsidR="00B21F07" w:rsidRPr="00C53A21" w:rsidDel="00C53A21">
          <w:rPr>
            <w:rFonts w:ascii="Times New Roman" w:hAnsi="Times New Roman" w:cs="Times New Roman"/>
            <w:noProof/>
            <w:webHidden/>
            <w:sz w:val="24"/>
            <w:szCs w:val="24"/>
          </w:rPr>
          <w:delText>31</w:delText>
        </w:r>
      </w:del>
    </w:p>
    <w:p w14:paraId="3E0D2953" w14:textId="77777777" w:rsidR="00A73828" w:rsidRPr="00C53A21" w:rsidDel="00C53A21" w:rsidRDefault="00A73828">
      <w:pPr>
        <w:pStyle w:val="brajegyzk"/>
        <w:tabs>
          <w:tab w:val="right" w:leader="dot" w:pos="7928"/>
        </w:tabs>
        <w:rPr>
          <w:del w:id="1376" w:author="Rozsenich Balázs" w:date="2015-04-28T18:01:00Z"/>
          <w:rFonts w:ascii="Times New Roman" w:eastAsiaTheme="minorEastAsia" w:hAnsi="Times New Roman" w:cs="Times New Roman"/>
          <w:noProof/>
          <w:sz w:val="24"/>
          <w:szCs w:val="24"/>
          <w:lang w:eastAsia="hu-HU"/>
        </w:rPr>
      </w:pPr>
      <w:del w:id="1377" w:author="Rozsenich Balázs" w:date="2015-04-28T18:01:00Z">
        <w:r w:rsidRPr="00C53A21" w:rsidDel="00C53A21">
          <w:rPr>
            <w:rPrChange w:id="1378" w:author="Rozsenich Balázs" w:date="2015-04-28T18:01:00Z">
              <w:rPr>
                <w:rStyle w:val="Hiperhivatkozs"/>
                <w:rFonts w:ascii="Times New Roman" w:hAnsi="Times New Roman" w:cs="Times New Roman"/>
                <w:noProof/>
                <w:sz w:val="24"/>
                <w:szCs w:val="24"/>
              </w:rPr>
            </w:rPrChange>
          </w:rPr>
          <w:delText>6.2 képlet Korlátozás a vendégek száma alapján</w:delText>
        </w:r>
        <w:r w:rsidRPr="00C53A21" w:rsidDel="00C53A21">
          <w:rPr>
            <w:rFonts w:ascii="Times New Roman" w:hAnsi="Times New Roman" w:cs="Times New Roman"/>
            <w:noProof/>
            <w:webHidden/>
            <w:sz w:val="24"/>
            <w:szCs w:val="24"/>
          </w:rPr>
          <w:tab/>
        </w:r>
        <w:r w:rsidR="00B21F07" w:rsidRPr="00C53A21" w:rsidDel="00C53A21">
          <w:rPr>
            <w:rFonts w:ascii="Times New Roman" w:hAnsi="Times New Roman" w:cs="Times New Roman"/>
            <w:noProof/>
            <w:webHidden/>
            <w:sz w:val="24"/>
            <w:szCs w:val="24"/>
          </w:rPr>
          <w:delText>31</w:delText>
        </w:r>
      </w:del>
    </w:p>
    <w:p w14:paraId="19F73AFC" w14:textId="77777777" w:rsidR="00A73828" w:rsidRPr="00C53A21" w:rsidDel="00C53A21" w:rsidRDefault="00A73828">
      <w:pPr>
        <w:pStyle w:val="brajegyzk"/>
        <w:tabs>
          <w:tab w:val="right" w:leader="dot" w:pos="7928"/>
        </w:tabs>
        <w:rPr>
          <w:del w:id="1379" w:author="Rozsenich Balázs" w:date="2015-04-28T18:01:00Z"/>
          <w:rFonts w:ascii="Times New Roman" w:eastAsiaTheme="minorEastAsia" w:hAnsi="Times New Roman" w:cs="Times New Roman"/>
          <w:noProof/>
          <w:sz w:val="24"/>
          <w:szCs w:val="24"/>
          <w:lang w:eastAsia="hu-HU"/>
        </w:rPr>
      </w:pPr>
      <w:del w:id="1380" w:author="Rozsenich Balázs" w:date="2015-04-28T18:01:00Z">
        <w:r w:rsidRPr="00C53A21" w:rsidDel="00C53A21">
          <w:rPr>
            <w:rPrChange w:id="1381" w:author="Rozsenich Balázs" w:date="2015-04-28T18:01:00Z">
              <w:rPr>
                <w:rStyle w:val="Hiperhivatkozs"/>
                <w:rFonts w:ascii="Times New Roman" w:hAnsi="Times New Roman" w:cs="Times New Roman"/>
                <w:noProof/>
                <w:sz w:val="24"/>
                <w:szCs w:val="24"/>
              </w:rPr>
            </w:rPrChange>
          </w:rPr>
          <w:delText>6.3 képlet Az olcsó modell célfüggvénye</w:delText>
        </w:r>
        <w:r w:rsidRPr="00C53A21" w:rsidDel="00C53A21">
          <w:rPr>
            <w:rFonts w:ascii="Times New Roman" w:hAnsi="Times New Roman" w:cs="Times New Roman"/>
            <w:noProof/>
            <w:webHidden/>
            <w:sz w:val="24"/>
            <w:szCs w:val="24"/>
          </w:rPr>
          <w:tab/>
        </w:r>
        <w:r w:rsidR="00B21F07" w:rsidRPr="00C53A21" w:rsidDel="00C53A21">
          <w:rPr>
            <w:rFonts w:ascii="Times New Roman" w:hAnsi="Times New Roman" w:cs="Times New Roman"/>
            <w:noProof/>
            <w:webHidden/>
            <w:sz w:val="24"/>
            <w:szCs w:val="24"/>
          </w:rPr>
          <w:delText>32</w:delText>
        </w:r>
      </w:del>
    </w:p>
    <w:p w14:paraId="3C9E8341" w14:textId="77777777" w:rsidR="00A73828" w:rsidRPr="00C53A21" w:rsidDel="00C53A21" w:rsidRDefault="00A73828">
      <w:pPr>
        <w:pStyle w:val="brajegyzk"/>
        <w:tabs>
          <w:tab w:val="right" w:leader="dot" w:pos="7928"/>
        </w:tabs>
        <w:rPr>
          <w:del w:id="1382" w:author="Rozsenich Balázs" w:date="2015-04-28T18:01:00Z"/>
          <w:rFonts w:ascii="Times New Roman" w:eastAsiaTheme="minorEastAsia" w:hAnsi="Times New Roman" w:cs="Times New Roman"/>
          <w:noProof/>
          <w:sz w:val="24"/>
          <w:szCs w:val="24"/>
          <w:lang w:eastAsia="hu-HU"/>
        </w:rPr>
      </w:pPr>
      <w:del w:id="1383" w:author="Rozsenich Balázs" w:date="2015-04-28T18:01:00Z">
        <w:r w:rsidRPr="00C53A21" w:rsidDel="00C53A21">
          <w:rPr>
            <w:rPrChange w:id="1384" w:author="Rozsenich Balázs" w:date="2015-04-28T18:01:00Z">
              <w:rPr>
                <w:rStyle w:val="Hiperhivatkozs"/>
                <w:rFonts w:ascii="Times New Roman" w:hAnsi="Times New Roman" w:cs="Times New Roman"/>
                <w:noProof/>
                <w:sz w:val="24"/>
                <w:szCs w:val="24"/>
              </w:rPr>
            </w:rPrChange>
          </w:rPr>
          <w:delText>6.4 képlet A közeli modell célfüggvénye</w:delText>
        </w:r>
        <w:r w:rsidRPr="00C53A21" w:rsidDel="00C53A21">
          <w:rPr>
            <w:rFonts w:ascii="Times New Roman" w:hAnsi="Times New Roman" w:cs="Times New Roman"/>
            <w:noProof/>
            <w:webHidden/>
            <w:sz w:val="24"/>
            <w:szCs w:val="24"/>
          </w:rPr>
          <w:tab/>
        </w:r>
        <w:r w:rsidR="00B21F07" w:rsidRPr="00C53A21" w:rsidDel="00C53A21">
          <w:rPr>
            <w:rFonts w:ascii="Times New Roman" w:hAnsi="Times New Roman" w:cs="Times New Roman"/>
            <w:noProof/>
            <w:webHidden/>
            <w:sz w:val="24"/>
            <w:szCs w:val="24"/>
          </w:rPr>
          <w:delText>33</w:delText>
        </w:r>
      </w:del>
    </w:p>
    <w:p w14:paraId="281E26D0" w14:textId="77777777" w:rsidR="00A73828" w:rsidRPr="00C53A21" w:rsidDel="00C53A21" w:rsidRDefault="00A73828">
      <w:pPr>
        <w:pStyle w:val="brajegyzk"/>
        <w:tabs>
          <w:tab w:val="right" w:leader="dot" w:pos="7928"/>
        </w:tabs>
        <w:rPr>
          <w:del w:id="1385" w:author="Rozsenich Balázs" w:date="2015-04-28T18:01:00Z"/>
          <w:rFonts w:ascii="Times New Roman" w:eastAsiaTheme="minorEastAsia" w:hAnsi="Times New Roman" w:cs="Times New Roman"/>
          <w:noProof/>
          <w:sz w:val="24"/>
          <w:szCs w:val="24"/>
          <w:lang w:eastAsia="hu-HU"/>
        </w:rPr>
      </w:pPr>
      <w:del w:id="1386" w:author="Rozsenich Balázs" w:date="2015-04-28T18:01:00Z">
        <w:r w:rsidRPr="00C53A21" w:rsidDel="00C53A21">
          <w:rPr>
            <w:rPrChange w:id="1387" w:author="Rozsenich Balázs" w:date="2015-04-28T18:01:00Z">
              <w:rPr>
                <w:rStyle w:val="Hiperhivatkozs"/>
                <w:rFonts w:ascii="Times New Roman" w:hAnsi="Times New Roman" w:cs="Times New Roman"/>
                <w:noProof/>
                <w:sz w:val="24"/>
                <w:szCs w:val="24"/>
              </w:rPr>
            </w:rPrChange>
          </w:rPr>
          <w:delText>6.5 Az olcsó és közeli modell célfüggvénye</w:delText>
        </w:r>
        <w:r w:rsidRPr="00C53A21" w:rsidDel="00C53A21">
          <w:rPr>
            <w:rFonts w:ascii="Times New Roman" w:hAnsi="Times New Roman" w:cs="Times New Roman"/>
            <w:noProof/>
            <w:webHidden/>
            <w:sz w:val="24"/>
            <w:szCs w:val="24"/>
          </w:rPr>
          <w:tab/>
        </w:r>
        <w:r w:rsidR="00B21F07" w:rsidRPr="00C53A21" w:rsidDel="00C53A21">
          <w:rPr>
            <w:rFonts w:ascii="Times New Roman" w:hAnsi="Times New Roman" w:cs="Times New Roman"/>
            <w:noProof/>
            <w:webHidden/>
            <w:sz w:val="24"/>
            <w:szCs w:val="24"/>
          </w:rPr>
          <w:delText>33</w:delText>
        </w:r>
      </w:del>
    </w:p>
    <w:p w14:paraId="5B1FD2F2" w14:textId="77777777" w:rsidR="00E257D0" w:rsidRPr="00E257D0" w:rsidRDefault="00E257D0" w:rsidP="00E257D0">
      <w:pPr>
        <w:pStyle w:val="brajegyzk"/>
        <w:tabs>
          <w:tab w:val="right" w:leader="dot" w:pos="8261"/>
        </w:tabs>
      </w:pPr>
      <w:r w:rsidRPr="00AB7FF4">
        <w:rPr>
          <w:rFonts w:ascii="Times New Roman" w:hAnsi="Times New Roman" w:cs="Times New Roman"/>
          <w:sz w:val="24"/>
          <w:szCs w:val="24"/>
        </w:rPr>
        <w:fldChar w:fldCharType="end"/>
      </w:r>
    </w:p>
    <w:p w14:paraId="6EEC66DA" w14:textId="77777777" w:rsidR="00AA7E3A" w:rsidRPr="00964772" w:rsidRDefault="00AA7E3A">
      <w:pPr>
        <w:rPr>
          <w:rFonts w:ascii="Times New Roman" w:hAnsi="Times New Roman"/>
          <w:sz w:val="24"/>
          <w:szCs w:val="24"/>
        </w:rPr>
      </w:pPr>
      <w:r w:rsidRPr="00964772">
        <w:rPr>
          <w:sz w:val="24"/>
          <w:szCs w:val="24"/>
        </w:rPr>
        <w:br w:type="page"/>
      </w:r>
    </w:p>
    <w:p w14:paraId="7E32AA55" w14:textId="77777777" w:rsidR="00AA7E3A" w:rsidRDefault="00AA7E3A" w:rsidP="007E1A69">
      <w:pPr>
        <w:pStyle w:val="ThesisHX"/>
        <w:jc w:val="left"/>
        <w:rPr>
          <w:szCs w:val="24"/>
        </w:rPr>
      </w:pPr>
      <w:bookmarkStart w:id="1388" w:name="_Toc418004106"/>
      <w:r w:rsidRPr="00964772">
        <w:rPr>
          <w:szCs w:val="24"/>
        </w:rPr>
        <w:lastRenderedPageBreak/>
        <w:t>Mellékletek</w:t>
      </w:r>
      <w:bookmarkEnd w:id="1388"/>
    </w:p>
    <w:p w14:paraId="30B4B15E" w14:textId="7311E794" w:rsidR="00C3557E" w:rsidRPr="004876B4" w:rsidRDefault="00C3557E" w:rsidP="00C3557E">
      <w:pPr>
        <w:pStyle w:val="ThesisH2"/>
        <w:numPr>
          <w:ilvl w:val="0"/>
          <w:numId w:val="31"/>
        </w:numPr>
        <w:ind w:left="540" w:hanging="540"/>
        <w:rPr>
          <w:sz w:val="24"/>
          <w:szCs w:val="24"/>
        </w:rPr>
      </w:pPr>
      <w:bookmarkStart w:id="1389" w:name="_Ref417647905"/>
      <w:bookmarkStart w:id="1390" w:name="_Ref417658231"/>
      <w:bookmarkStart w:id="1391" w:name="_Toc418004107"/>
      <w:commentRangeStart w:id="1392"/>
      <w:r w:rsidRPr="004876B4">
        <w:rPr>
          <w:sz w:val="24"/>
          <w:szCs w:val="24"/>
        </w:rPr>
        <w:t>Adatbázis diagram</w:t>
      </w:r>
      <w:bookmarkEnd w:id="1389"/>
      <w:bookmarkEnd w:id="1390"/>
      <w:commentRangeEnd w:id="1392"/>
      <w:r w:rsidR="00BC3E01" w:rsidRPr="004876B4">
        <w:rPr>
          <w:rStyle w:val="Jegyzethivatkozs"/>
          <w:rFonts w:asciiTheme="minorHAnsi" w:eastAsiaTheme="minorHAnsi" w:hAnsiTheme="minorHAnsi" w:cstheme="minorHAnsi"/>
          <w:b w:val="0"/>
          <w:sz w:val="24"/>
          <w:szCs w:val="24"/>
        </w:rPr>
        <w:commentReference w:id="1392"/>
      </w:r>
      <w:bookmarkEnd w:id="1391"/>
    </w:p>
    <w:bookmarkStart w:id="1393" w:name="_1491308559"/>
    <w:bookmarkEnd w:id="1393"/>
    <w:p w14:paraId="2B659500" w14:textId="009552BF" w:rsidR="00C3557E" w:rsidRPr="00C3557E" w:rsidRDefault="00AB7FF4" w:rsidP="007E1A69">
      <w:pPr>
        <w:pStyle w:val="ThesisSzvegElsBekezds"/>
      </w:pPr>
      <w:r>
        <w:object w:dxaOrig="16350" w:dyaOrig="25380" w14:anchorId="10EE1D04">
          <v:shape id="_x0000_i1034" type="#_x0000_t75" style="width:392.25pt;height:605.25pt" o:ole="">
            <v:imagedata r:id="rId55" o:title=""/>
          </v:shape>
          <o:OLEObject Type="Link" ProgID="Visio.Drawing.15" ShapeID="_x0000_i1034" DrawAspect="Content" r:id="rId56" UpdateMode="Always">
            <o:LinkType>EnhancedMetaFile</o:LinkType>
            <o:LockedField>false</o:LockedField>
            <o:FieldCodes>\f 0</o:FieldCodes>
          </o:OLEObject>
        </w:object>
      </w:r>
    </w:p>
    <w:p w14:paraId="57A71E84" w14:textId="2DAD0D28" w:rsidR="004B5D28" w:rsidRPr="004876B4" w:rsidRDefault="004B5D28" w:rsidP="00C3557E">
      <w:pPr>
        <w:pStyle w:val="ThesisH2"/>
        <w:numPr>
          <w:ilvl w:val="0"/>
          <w:numId w:val="31"/>
        </w:numPr>
        <w:ind w:left="540" w:hanging="540"/>
        <w:rPr>
          <w:sz w:val="24"/>
          <w:szCs w:val="24"/>
        </w:rPr>
      </w:pPr>
      <w:bookmarkStart w:id="1394" w:name="_Ref417215046"/>
      <w:bookmarkStart w:id="1395" w:name="_Toc418004108"/>
      <w:r w:rsidRPr="004876B4">
        <w:rPr>
          <w:sz w:val="24"/>
          <w:szCs w:val="24"/>
        </w:rPr>
        <w:lastRenderedPageBreak/>
        <w:t>UrlHelper segédosztály</w:t>
      </w:r>
      <w:bookmarkEnd w:id="1394"/>
      <w:bookmarkEnd w:id="1395"/>
    </w:p>
    <w:p w14:paraId="432B3B3E" w14:textId="77777777" w:rsidR="002C1B0A" w:rsidRPr="002C1B0A" w:rsidRDefault="002C1B0A" w:rsidP="002C1B0A">
      <w:pPr>
        <w:autoSpaceDE w:val="0"/>
        <w:autoSpaceDN w:val="0"/>
        <w:adjustRightInd w:val="0"/>
        <w:spacing w:after="0" w:line="240" w:lineRule="auto"/>
        <w:ind w:left="360"/>
        <w:rPr>
          <w:rFonts w:ascii="Menlo" w:hAnsi="Menlo" w:cs="Menlo"/>
          <w:sz w:val="24"/>
          <w:szCs w:val="24"/>
          <w:lang w:val="en-US"/>
        </w:rPr>
      </w:pPr>
      <w:r w:rsidRPr="002C1B0A">
        <w:rPr>
          <w:rFonts w:ascii="Menlo" w:hAnsi="Menlo" w:cs="Menlo"/>
          <w:b/>
          <w:bCs/>
          <w:color w:val="008800"/>
          <w:sz w:val="24"/>
          <w:szCs w:val="24"/>
          <w:lang w:val="en-US"/>
        </w:rPr>
        <w:t>module</w:t>
      </w:r>
      <w:r w:rsidRPr="002C1B0A">
        <w:rPr>
          <w:rFonts w:ascii="Menlo" w:hAnsi="Menlo" w:cs="Menlo"/>
          <w:sz w:val="24"/>
          <w:szCs w:val="24"/>
          <w:lang w:val="en-US"/>
        </w:rPr>
        <w:t xml:space="preserve"> </w:t>
      </w:r>
      <w:r w:rsidRPr="002C1B0A">
        <w:rPr>
          <w:rFonts w:ascii="Menlo" w:hAnsi="Menlo" w:cs="Menlo"/>
          <w:b/>
          <w:bCs/>
          <w:color w:val="BB0066"/>
          <w:sz w:val="24"/>
          <w:szCs w:val="24"/>
          <w:lang w:val="en-US"/>
        </w:rPr>
        <w:t>UrlHelper</w:t>
      </w:r>
    </w:p>
    <w:p w14:paraId="6C8C880C" w14:textId="77777777" w:rsidR="002C1B0A" w:rsidRPr="002C1B0A" w:rsidRDefault="002C1B0A" w:rsidP="002C1B0A">
      <w:pPr>
        <w:autoSpaceDE w:val="0"/>
        <w:autoSpaceDN w:val="0"/>
        <w:adjustRightInd w:val="0"/>
        <w:spacing w:after="0" w:line="240" w:lineRule="auto"/>
        <w:ind w:left="567"/>
        <w:rPr>
          <w:rFonts w:ascii="Menlo" w:hAnsi="Menlo" w:cs="Menlo"/>
          <w:sz w:val="24"/>
          <w:szCs w:val="24"/>
          <w:lang w:val="en-US"/>
        </w:rPr>
      </w:pPr>
      <w:r w:rsidRPr="002C1B0A">
        <w:rPr>
          <w:rFonts w:ascii="Menlo" w:hAnsi="Menlo" w:cs="Menlo"/>
          <w:b/>
          <w:bCs/>
          <w:color w:val="008800"/>
          <w:sz w:val="24"/>
          <w:szCs w:val="24"/>
          <w:lang w:val="en-US"/>
        </w:rPr>
        <w:t>def</w:t>
      </w:r>
      <w:r w:rsidRPr="002C1B0A">
        <w:rPr>
          <w:rFonts w:ascii="Menlo" w:hAnsi="Menlo" w:cs="Menlo"/>
          <w:sz w:val="24"/>
          <w:szCs w:val="24"/>
          <w:lang w:val="en-US"/>
        </w:rPr>
        <w:t xml:space="preserve"> </w:t>
      </w:r>
      <w:r w:rsidRPr="002C1B0A">
        <w:rPr>
          <w:rFonts w:ascii="Menlo" w:hAnsi="Menlo" w:cs="Menlo"/>
          <w:b/>
          <w:bCs/>
          <w:color w:val="BB0066"/>
          <w:sz w:val="24"/>
          <w:szCs w:val="24"/>
          <w:lang w:val="en-US"/>
        </w:rPr>
        <w:t>self</w:t>
      </w:r>
      <w:r w:rsidRPr="002C1B0A">
        <w:rPr>
          <w:rFonts w:ascii="Menlo" w:hAnsi="Menlo" w:cs="Menlo"/>
          <w:sz w:val="24"/>
          <w:szCs w:val="24"/>
          <w:lang w:val="en-US"/>
        </w:rPr>
        <w:t>.</w:t>
      </w:r>
      <w:r w:rsidRPr="002C1B0A">
        <w:rPr>
          <w:rFonts w:ascii="Menlo" w:hAnsi="Menlo" w:cs="Menlo"/>
          <w:b/>
          <w:bCs/>
          <w:color w:val="0066BB"/>
          <w:sz w:val="24"/>
          <w:szCs w:val="24"/>
          <w:lang w:val="en-US"/>
        </w:rPr>
        <w:t>build_parameterised_url</w:t>
      </w:r>
      <w:r w:rsidRPr="002C1B0A">
        <w:rPr>
          <w:rFonts w:ascii="Menlo" w:hAnsi="Menlo" w:cs="Menlo"/>
          <w:sz w:val="24"/>
          <w:szCs w:val="24"/>
          <w:lang w:val="en-US"/>
        </w:rPr>
        <w:t>(params)</w:t>
      </w:r>
    </w:p>
    <w:p w14:paraId="664C1BFC"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r w:rsidRPr="002C1B0A">
        <w:rPr>
          <w:rFonts w:ascii="Menlo" w:hAnsi="Menlo" w:cs="Menlo"/>
          <w:color w:val="003388"/>
          <w:sz w:val="24"/>
          <w:szCs w:val="24"/>
          <w:lang w:val="en-US"/>
        </w:rPr>
        <w:t>puts</w:t>
      </w:r>
      <w:r w:rsidRPr="002C1B0A">
        <w:rPr>
          <w:rFonts w:ascii="Menlo" w:hAnsi="Menlo" w:cs="Menlo"/>
          <w:sz w:val="24"/>
          <w:szCs w:val="24"/>
          <w:lang w:val="en-US"/>
        </w:rPr>
        <w:t xml:space="preserve"> params</w:t>
      </w:r>
    </w:p>
    <w:p w14:paraId="10DA747B"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p>
    <w:p w14:paraId="27B355AC"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r w:rsidRPr="002C1B0A">
        <w:rPr>
          <w:rFonts w:ascii="Menlo" w:hAnsi="Menlo" w:cs="Menlo"/>
          <w:sz w:val="24"/>
          <w:szCs w:val="24"/>
          <w:lang w:val="en-US"/>
        </w:rPr>
        <w:t>base = params[</w:t>
      </w:r>
      <w:r w:rsidRPr="002C1B0A">
        <w:rPr>
          <w:rFonts w:ascii="Menlo" w:hAnsi="Menlo" w:cs="Menlo"/>
          <w:color w:val="AA6600"/>
          <w:sz w:val="24"/>
          <w:szCs w:val="24"/>
          <w:lang w:val="en-US"/>
        </w:rPr>
        <w:t>:base_url</w:t>
      </w:r>
      <w:r w:rsidRPr="002C1B0A">
        <w:rPr>
          <w:rFonts w:ascii="Menlo" w:hAnsi="Menlo" w:cs="Menlo"/>
          <w:sz w:val="24"/>
          <w:szCs w:val="24"/>
          <w:lang w:val="en-US"/>
        </w:rPr>
        <w:t>]</w:t>
      </w:r>
    </w:p>
    <w:p w14:paraId="25EA69CC"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r w:rsidRPr="002C1B0A">
        <w:rPr>
          <w:rFonts w:ascii="Menlo" w:hAnsi="Menlo" w:cs="Menlo"/>
          <w:sz w:val="24"/>
          <w:szCs w:val="24"/>
          <w:lang w:val="en-US"/>
        </w:rPr>
        <w:t>params.delete(</w:t>
      </w:r>
      <w:r w:rsidRPr="002C1B0A">
        <w:rPr>
          <w:rFonts w:ascii="Menlo" w:hAnsi="Menlo" w:cs="Menlo"/>
          <w:color w:val="AA6600"/>
          <w:sz w:val="24"/>
          <w:szCs w:val="24"/>
          <w:lang w:val="en-US"/>
        </w:rPr>
        <w:t>:base_url</w:t>
      </w:r>
      <w:r w:rsidRPr="002C1B0A">
        <w:rPr>
          <w:rFonts w:ascii="Menlo" w:hAnsi="Menlo" w:cs="Menlo"/>
          <w:sz w:val="24"/>
          <w:szCs w:val="24"/>
          <w:lang w:val="en-US"/>
        </w:rPr>
        <w:t>)</w:t>
      </w:r>
    </w:p>
    <w:p w14:paraId="2CE9876F"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p>
    <w:p w14:paraId="15FD7C60"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r w:rsidRPr="002C1B0A">
        <w:rPr>
          <w:rFonts w:ascii="Menlo" w:hAnsi="Menlo" w:cs="Menlo"/>
          <w:b/>
          <w:bCs/>
          <w:color w:val="008800"/>
          <w:sz w:val="24"/>
          <w:szCs w:val="24"/>
          <w:lang w:val="en-US"/>
        </w:rPr>
        <w:t>if</w:t>
      </w:r>
      <w:r w:rsidRPr="002C1B0A">
        <w:rPr>
          <w:rFonts w:ascii="Menlo" w:hAnsi="Menlo" w:cs="Menlo"/>
          <w:sz w:val="24"/>
          <w:szCs w:val="24"/>
          <w:lang w:val="en-US"/>
        </w:rPr>
        <w:t xml:space="preserve"> base.nil?</w:t>
      </w:r>
    </w:p>
    <w:p w14:paraId="38993A8E" w14:textId="77777777" w:rsidR="002C1B0A" w:rsidRPr="002C1B0A" w:rsidRDefault="002C1B0A" w:rsidP="002C1B0A">
      <w:pPr>
        <w:autoSpaceDE w:val="0"/>
        <w:autoSpaceDN w:val="0"/>
        <w:adjustRightInd w:val="0"/>
        <w:spacing w:after="0" w:line="240" w:lineRule="auto"/>
        <w:ind w:left="1134"/>
        <w:rPr>
          <w:rFonts w:ascii="Menlo" w:hAnsi="Menlo" w:cs="Menlo"/>
          <w:sz w:val="24"/>
          <w:szCs w:val="24"/>
          <w:lang w:val="en-US"/>
        </w:rPr>
      </w:pPr>
      <w:r w:rsidRPr="002C1B0A">
        <w:rPr>
          <w:rFonts w:ascii="Menlo" w:hAnsi="Menlo" w:cs="Menlo"/>
          <w:b/>
          <w:bCs/>
          <w:color w:val="008800"/>
          <w:sz w:val="24"/>
          <w:szCs w:val="24"/>
          <w:lang w:val="en-US"/>
        </w:rPr>
        <w:t>return</w:t>
      </w:r>
      <w:r w:rsidRPr="002C1B0A">
        <w:rPr>
          <w:rFonts w:ascii="Menlo" w:hAnsi="Menlo" w:cs="Menlo"/>
          <w:sz w:val="24"/>
          <w:szCs w:val="24"/>
          <w:lang w:val="en-US"/>
        </w:rPr>
        <w:t xml:space="preserve"> </w:t>
      </w:r>
      <w:r w:rsidRPr="002C1B0A">
        <w:rPr>
          <w:rFonts w:ascii="Menlo" w:hAnsi="Menlo" w:cs="Menlo"/>
          <w:color w:val="008800"/>
          <w:sz w:val="24"/>
          <w:szCs w:val="24"/>
          <w:lang w:val="en-US"/>
        </w:rPr>
        <w:t>nil</w:t>
      </w:r>
    </w:p>
    <w:p w14:paraId="69681E98"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r w:rsidRPr="002C1B0A">
        <w:rPr>
          <w:rFonts w:ascii="Menlo" w:hAnsi="Menlo" w:cs="Menlo"/>
          <w:b/>
          <w:bCs/>
          <w:color w:val="008800"/>
          <w:sz w:val="24"/>
          <w:szCs w:val="24"/>
          <w:lang w:val="en-US"/>
        </w:rPr>
        <w:t>else</w:t>
      </w:r>
    </w:p>
    <w:p w14:paraId="5A6A9239" w14:textId="77777777" w:rsidR="002C1B0A" w:rsidRPr="002C1B0A" w:rsidRDefault="002C1B0A" w:rsidP="002C1B0A">
      <w:pPr>
        <w:autoSpaceDE w:val="0"/>
        <w:autoSpaceDN w:val="0"/>
        <w:adjustRightInd w:val="0"/>
        <w:spacing w:after="0" w:line="240" w:lineRule="auto"/>
        <w:ind w:left="1134"/>
        <w:rPr>
          <w:rFonts w:ascii="Menlo" w:hAnsi="Menlo" w:cs="Menlo"/>
          <w:sz w:val="24"/>
          <w:szCs w:val="24"/>
          <w:lang w:val="en-US"/>
        </w:rPr>
      </w:pPr>
      <w:r w:rsidRPr="002C1B0A">
        <w:rPr>
          <w:rFonts w:ascii="Menlo" w:hAnsi="Menlo" w:cs="Menlo"/>
          <w:sz w:val="24"/>
          <w:szCs w:val="24"/>
          <w:lang w:val="en-US"/>
        </w:rPr>
        <w:t>params = remove_empty_params(params)</w:t>
      </w:r>
    </w:p>
    <w:p w14:paraId="457868DA" w14:textId="77777777" w:rsidR="002C1B0A" w:rsidRPr="002C1B0A" w:rsidRDefault="002C1B0A" w:rsidP="002C1B0A">
      <w:pPr>
        <w:autoSpaceDE w:val="0"/>
        <w:autoSpaceDN w:val="0"/>
        <w:adjustRightInd w:val="0"/>
        <w:spacing w:after="0" w:line="240" w:lineRule="auto"/>
        <w:ind w:left="1134"/>
        <w:rPr>
          <w:rFonts w:ascii="Menlo" w:hAnsi="Menlo" w:cs="Menlo"/>
          <w:sz w:val="24"/>
          <w:szCs w:val="24"/>
          <w:lang w:val="en-US"/>
        </w:rPr>
      </w:pPr>
      <w:r w:rsidRPr="002C1B0A">
        <w:rPr>
          <w:rFonts w:ascii="Menlo" w:hAnsi="Menlo" w:cs="Menlo"/>
          <w:sz w:val="24"/>
          <w:szCs w:val="24"/>
          <w:lang w:val="en-US"/>
        </w:rPr>
        <w:t>write_params(base, params)</w:t>
      </w:r>
    </w:p>
    <w:p w14:paraId="375B4C5C"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r w:rsidRPr="002C1B0A">
        <w:rPr>
          <w:rFonts w:ascii="Menlo" w:hAnsi="Menlo" w:cs="Menlo"/>
          <w:b/>
          <w:bCs/>
          <w:color w:val="008800"/>
          <w:sz w:val="24"/>
          <w:szCs w:val="24"/>
          <w:lang w:val="en-US"/>
        </w:rPr>
        <w:t>end</w:t>
      </w:r>
    </w:p>
    <w:p w14:paraId="448D451B" w14:textId="77777777" w:rsidR="002C1B0A" w:rsidRPr="002C1B0A" w:rsidRDefault="002C1B0A" w:rsidP="002C1B0A">
      <w:pPr>
        <w:autoSpaceDE w:val="0"/>
        <w:autoSpaceDN w:val="0"/>
        <w:adjustRightInd w:val="0"/>
        <w:spacing w:after="0" w:line="240" w:lineRule="auto"/>
        <w:ind w:left="567"/>
        <w:rPr>
          <w:rFonts w:ascii="Menlo" w:hAnsi="Menlo" w:cs="Menlo"/>
          <w:sz w:val="24"/>
          <w:szCs w:val="24"/>
          <w:lang w:val="en-US"/>
        </w:rPr>
      </w:pPr>
      <w:r w:rsidRPr="002C1B0A">
        <w:rPr>
          <w:rFonts w:ascii="Menlo" w:hAnsi="Menlo" w:cs="Menlo"/>
          <w:b/>
          <w:bCs/>
          <w:color w:val="008800"/>
          <w:sz w:val="24"/>
          <w:szCs w:val="24"/>
          <w:lang w:val="en-US"/>
        </w:rPr>
        <w:t>end</w:t>
      </w:r>
    </w:p>
    <w:p w14:paraId="0E8D86A1" w14:textId="77777777" w:rsidR="002C1B0A" w:rsidRPr="002C1B0A" w:rsidRDefault="002C1B0A" w:rsidP="002C1B0A">
      <w:pPr>
        <w:autoSpaceDE w:val="0"/>
        <w:autoSpaceDN w:val="0"/>
        <w:adjustRightInd w:val="0"/>
        <w:spacing w:after="0" w:line="240" w:lineRule="auto"/>
        <w:ind w:left="567"/>
        <w:rPr>
          <w:rFonts w:ascii="Menlo" w:hAnsi="Menlo" w:cs="Menlo"/>
          <w:sz w:val="24"/>
          <w:szCs w:val="24"/>
          <w:lang w:val="en-US"/>
        </w:rPr>
      </w:pPr>
    </w:p>
    <w:p w14:paraId="66728209" w14:textId="77777777" w:rsidR="002C1B0A" w:rsidRPr="002C1B0A" w:rsidRDefault="002C1B0A" w:rsidP="002C1B0A">
      <w:pPr>
        <w:autoSpaceDE w:val="0"/>
        <w:autoSpaceDN w:val="0"/>
        <w:adjustRightInd w:val="0"/>
        <w:spacing w:after="0" w:line="240" w:lineRule="auto"/>
        <w:ind w:left="567"/>
        <w:rPr>
          <w:rFonts w:ascii="Menlo" w:hAnsi="Menlo" w:cs="Menlo"/>
          <w:sz w:val="24"/>
          <w:szCs w:val="24"/>
          <w:lang w:val="en-US"/>
        </w:rPr>
      </w:pPr>
      <w:r w:rsidRPr="002C1B0A">
        <w:rPr>
          <w:rFonts w:ascii="Menlo" w:hAnsi="Menlo" w:cs="Menlo"/>
          <w:b/>
          <w:bCs/>
          <w:color w:val="008800"/>
          <w:sz w:val="24"/>
          <w:szCs w:val="24"/>
          <w:lang w:val="en-US"/>
        </w:rPr>
        <w:t>def</w:t>
      </w:r>
      <w:r w:rsidRPr="002C1B0A">
        <w:rPr>
          <w:rFonts w:ascii="Menlo" w:hAnsi="Menlo" w:cs="Menlo"/>
          <w:sz w:val="24"/>
          <w:szCs w:val="24"/>
          <w:lang w:val="en-US"/>
        </w:rPr>
        <w:t xml:space="preserve"> </w:t>
      </w:r>
      <w:r w:rsidRPr="002C1B0A">
        <w:rPr>
          <w:rFonts w:ascii="Menlo" w:hAnsi="Menlo" w:cs="Menlo"/>
          <w:b/>
          <w:bCs/>
          <w:color w:val="BB0066"/>
          <w:sz w:val="24"/>
          <w:szCs w:val="24"/>
          <w:lang w:val="en-US"/>
        </w:rPr>
        <w:t>self</w:t>
      </w:r>
      <w:r w:rsidRPr="002C1B0A">
        <w:rPr>
          <w:rFonts w:ascii="Menlo" w:hAnsi="Menlo" w:cs="Menlo"/>
          <w:sz w:val="24"/>
          <w:szCs w:val="24"/>
          <w:lang w:val="en-US"/>
        </w:rPr>
        <w:t>.</w:t>
      </w:r>
      <w:r w:rsidRPr="002C1B0A">
        <w:rPr>
          <w:rFonts w:ascii="Menlo" w:hAnsi="Menlo" w:cs="Menlo"/>
          <w:b/>
          <w:bCs/>
          <w:color w:val="0066BB"/>
          <w:sz w:val="24"/>
          <w:szCs w:val="24"/>
          <w:lang w:val="en-US"/>
        </w:rPr>
        <w:t>remove_empty_params</w:t>
      </w:r>
      <w:r w:rsidRPr="002C1B0A">
        <w:rPr>
          <w:rFonts w:ascii="Menlo" w:hAnsi="Menlo" w:cs="Menlo"/>
          <w:sz w:val="24"/>
          <w:szCs w:val="24"/>
          <w:lang w:val="en-US"/>
        </w:rPr>
        <w:t>(params)</w:t>
      </w:r>
    </w:p>
    <w:p w14:paraId="51F39246"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r w:rsidRPr="002C1B0A">
        <w:rPr>
          <w:rFonts w:ascii="Menlo" w:hAnsi="Menlo" w:cs="Menlo"/>
          <w:sz w:val="24"/>
          <w:szCs w:val="24"/>
          <w:lang w:val="en-US"/>
        </w:rPr>
        <w:t>params[</w:t>
      </w:r>
      <w:r w:rsidRPr="002C1B0A">
        <w:rPr>
          <w:rFonts w:ascii="Menlo" w:hAnsi="Menlo" w:cs="Menlo"/>
          <w:color w:val="AA6600"/>
          <w:sz w:val="24"/>
          <w:szCs w:val="24"/>
          <w:lang w:val="en-US"/>
        </w:rPr>
        <w:t>:equipment_ids</w:t>
      </w:r>
      <w:r w:rsidRPr="002C1B0A">
        <w:rPr>
          <w:rFonts w:ascii="Menlo" w:hAnsi="Menlo" w:cs="Menlo"/>
          <w:sz w:val="24"/>
          <w:szCs w:val="24"/>
          <w:lang w:val="en-US"/>
        </w:rPr>
        <w:t>].delete_at(params[</w:t>
      </w:r>
      <w:r w:rsidRPr="002C1B0A">
        <w:rPr>
          <w:rFonts w:ascii="Menlo" w:hAnsi="Menlo" w:cs="Menlo"/>
          <w:color w:val="AA6600"/>
          <w:sz w:val="24"/>
          <w:szCs w:val="24"/>
          <w:lang w:val="en-US"/>
        </w:rPr>
        <w:t>:equipment_ids</w:t>
      </w:r>
      <w:r w:rsidRPr="002C1B0A">
        <w:rPr>
          <w:rFonts w:ascii="Menlo" w:hAnsi="Menlo" w:cs="Menlo"/>
          <w:sz w:val="24"/>
          <w:szCs w:val="24"/>
          <w:lang w:val="en-US"/>
        </w:rPr>
        <w:t>].length-</w:t>
      </w:r>
      <w:r w:rsidRPr="002C1B0A">
        <w:rPr>
          <w:rFonts w:ascii="Menlo" w:hAnsi="Menlo" w:cs="Menlo"/>
          <w:b/>
          <w:bCs/>
          <w:color w:val="0000DD"/>
          <w:sz w:val="24"/>
          <w:szCs w:val="24"/>
          <w:lang w:val="en-US"/>
        </w:rPr>
        <w:t>1</w:t>
      </w:r>
      <w:r w:rsidRPr="002C1B0A">
        <w:rPr>
          <w:rFonts w:ascii="Menlo" w:hAnsi="Menlo" w:cs="Menlo"/>
          <w:sz w:val="24"/>
          <w:szCs w:val="24"/>
          <w:lang w:val="en-US"/>
        </w:rPr>
        <w:t xml:space="preserve">) </w:t>
      </w:r>
      <w:r w:rsidRPr="002C1B0A">
        <w:rPr>
          <w:rFonts w:ascii="Menlo" w:hAnsi="Menlo" w:cs="Menlo"/>
          <w:b/>
          <w:bCs/>
          <w:color w:val="008800"/>
          <w:sz w:val="24"/>
          <w:szCs w:val="24"/>
          <w:lang w:val="en-US"/>
        </w:rPr>
        <w:t>unless</w:t>
      </w:r>
      <w:r w:rsidRPr="002C1B0A">
        <w:rPr>
          <w:rFonts w:ascii="Menlo" w:hAnsi="Menlo" w:cs="Menlo"/>
          <w:sz w:val="24"/>
          <w:szCs w:val="24"/>
          <w:lang w:val="en-US"/>
        </w:rPr>
        <w:t xml:space="preserve"> params[</w:t>
      </w:r>
      <w:r w:rsidRPr="002C1B0A">
        <w:rPr>
          <w:rFonts w:ascii="Menlo" w:hAnsi="Menlo" w:cs="Menlo"/>
          <w:color w:val="AA6600"/>
          <w:sz w:val="24"/>
          <w:szCs w:val="24"/>
          <w:lang w:val="en-US"/>
        </w:rPr>
        <w:t>:equipment_ids</w:t>
      </w:r>
      <w:r w:rsidRPr="002C1B0A">
        <w:rPr>
          <w:rFonts w:ascii="Menlo" w:hAnsi="Menlo" w:cs="Menlo"/>
          <w:sz w:val="24"/>
          <w:szCs w:val="24"/>
          <w:lang w:val="en-US"/>
        </w:rPr>
        <w:t>].nil?</w:t>
      </w:r>
    </w:p>
    <w:p w14:paraId="083F5CB4"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r w:rsidRPr="002C1B0A">
        <w:rPr>
          <w:rFonts w:ascii="Menlo" w:hAnsi="Menlo" w:cs="Menlo"/>
          <w:sz w:val="24"/>
          <w:szCs w:val="24"/>
          <w:lang w:val="en-US"/>
        </w:rPr>
        <w:t>params[</w:t>
      </w:r>
      <w:r w:rsidRPr="002C1B0A">
        <w:rPr>
          <w:rFonts w:ascii="Menlo" w:hAnsi="Menlo" w:cs="Menlo"/>
          <w:color w:val="AA6600"/>
          <w:sz w:val="24"/>
          <w:szCs w:val="24"/>
          <w:lang w:val="en-US"/>
        </w:rPr>
        <w:t>:serviice_ids</w:t>
      </w:r>
      <w:r w:rsidRPr="002C1B0A">
        <w:rPr>
          <w:rFonts w:ascii="Menlo" w:hAnsi="Menlo" w:cs="Menlo"/>
          <w:sz w:val="24"/>
          <w:szCs w:val="24"/>
          <w:lang w:val="en-US"/>
        </w:rPr>
        <w:t>].delete_at(params[</w:t>
      </w:r>
      <w:r w:rsidRPr="002C1B0A">
        <w:rPr>
          <w:rFonts w:ascii="Menlo" w:hAnsi="Menlo" w:cs="Menlo"/>
          <w:color w:val="AA6600"/>
          <w:sz w:val="24"/>
          <w:szCs w:val="24"/>
          <w:lang w:val="en-US"/>
        </w:rPr>
        <w:t>:serviice_ids</w:t>
      </w:r>
      <w:r w:rsidRPr="002C1B0A">
        <w:rPr>
          <w:rFonts w:ascii="Menlo" w:hAnsi="Menlo" w:cs="Menlo"/>
          <w:sz w:val="24"/>
          <w:szCs w:val="24"/>
          <w:lang w:val="en-US"/>
        </w:rPr>
        <w:t>].length-</w:t>
      </w:r>
      <w:r w:rsidRPr="002C1B0A">
        <w:rPr>
          <w:rFonts w:ascii="Menlo" w:hAnsi="Menlo" w:cs="Menlo"/>
          <w:b/>
          <w:bCs/>
          <w:color w:val="0000DD"/>
          <w:sz w:val="24"/>
          <w:szCs w:val="24"/>
          <w:lang w:val="en-US"/>
        </w:rPr>
        <w:t>1</w:t>
      </w:r>
      <w:r w:rsidRPr="002C1B0A">
        <w:rPr>
          <w:rFonts w:ascii="Menlo" w:hAnsi="Menlo" w:cs="Menlo"/>
          <w:sz w:val="24"/>
          <w:szCs w:val="24"/>
          <w:lang w:val="en-US"/>
        </w:rPr>
        <w:t xml:space="preserve">) </w:t>
      </w:r>
      <w:r w:rsidRPr="002C1B0A">
        <w:rPr>
          <w:rFonts w:ascii="Menlo" w:hAnsi="Menlo" w:cs="Menlo"/>
          <w:b/>
          <w:bCs/>
          <w:color w:val="008800"/>
          <w:sz w:val="24"/>
          <w:szCs w:val="24"/>
          <w:lang w:val="en-US"/>
        </w:rPr>
        <w:t>unless</w:t>
      </w:r>
      <w:r w:rsidRPr="002C1B0A">
        <w:rPr>
          <w:rFonts w:ascii="Menlo" w:hAnsi="Menlo" w:cs="Menlo"/>
          <w:sz w:val="24"/>
          <w:szCs w:val="24"/>
          <w:lang w:val="en-US"/>
        </w:rPr>
        <w:t xml:space="preserve"> params[</w:t>
      </w:r>
      <w:r w:rsidRPr="002C1B0A">
        <w:rPr>
          <w:rFonts w:ascii="Menlo" w:hAnsi="Menlo" w:cs="Menlo"/>
          <w:color w:val="AA6600"/>
          <w:sz w:val="24"/>
          <w:szCs w:val="24"/>
          <w:lang w:val="en-US"/>
        </w:rPr>
        <w:t>:serviice_ids</w:t>
      </w:r>
      <w:r w:rsidRPr="002C1B0A">
        <w:rPr>
          <w:rFonts w:ascii="Menlo" w:hAnsi="Menlo" w:cs="Menlo"/>
          <w:sz w:val="24"/>
          <w:szCs w:val="24"/>
          <w:lang w:val="en-US"/>
        </w:rPr>
        <w:t>].nil?</w:t>
      </w:r>
    </w:p>
    <w:p w14:paraId="01D40DA2"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p>
    <w:p w14:paraId="3F1BA1B8"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r w:rsidRPr="002C1B0A">
        <w:rPr>
          <w:rFonts w:ascii="Menlo" w:hAnsi="Menlo" w:cs="Menlo"/>
          <w:sz w:val="24"/>
          <w:szCs w:val="24"/>
          <w:lang w:val="en-US"/>
        </w:rPr>
        <w:t>params.delete(</w:t>
      </w:r>
      <w:r w:rsidRPr="002C1B0A">
        <w:rPr>
          <w:rFonts w:ascii="Menlo" w:hAnsi="Menlo" w:cs="Menlo"/>
          <w:color w:val="AA6600"/>
          <w:sz w:val="24"/>
          <w:szCs w:val="24"/>
          <w:lang w:val="en-US"/>
        </w:rPr>
        <w:t>:city</w:t>
      </w:r>
      <w:r w:rsidRPr="002C1B0A">
        <w:rPr>
          <w:rFonts w:ascii="Menlo" w:hAnsi="Menlo" w:cs="Menlo"/>
          <w:sz w:val="24"/>
          <w:szCs w:val="24"/>
          <w:lang w:val="en-US"/>
        </w:rPr>
        <w:t xml:space="preserve">) </w:t>
      </w:r>
      <w:r w:rsidRPr="002C1B0A">
        <w:rPr>
          <w:rFonts w:ascii="Menlo" w:hAnsi="Menlo" w:cs="Menlo"/>
          <w:b/>
          <w:bCs/>
          <w:color w:val="008800"/>
          <w:sz w:val="24"/>
          <w:szCs w:val="24"/>
          <w:lang w:val="en-US"/>
        </w:rPr>
        <w:t>if</w:t>
      </w:r>
      <w:r w:rsidRPr="002C1B0A">
        <w:rPr>
          <w:rFonts w:ascii="Menlo" w:hAnsi="Menlo" w:cs="Menlo"/>
          <w:sz w:val="24"/>
          <w:szCs w:val="24"/>
          <w:lang w:val="en-US"/>
        </w:rPr>
        <w:t xml:space="preserve"> params[</w:t>
      </w:r>
      <w:r w:rsidRPr="002C1B0A">
        <w:rPr>
          <w:rFonts w:ascii="Menlo" w:hAnsi="Menlo" w:cs="Menlo"/>
          <w:color w:val="AA6600"/>
          <w:sz w:val="24"/>
          <w:szCs w:val="24"/>
          <w:lang w:val="en-US"/>
        </w:rPr>
        <w:t>:city</w:t>
      </w:r>
      <w:r w:rsidRPr="002C1B0A">
        <w:rPr>
          <w:rFonts w:ascii="Menlo" w:hAnsi="Menlo" w:cs="Menlo"/>
          <w:sz w:val="24"/>
          <w:szCs w:val="24"/>
          <w:lang w:val="en-US"/>
        </w:rPr>
        <w:t>].empty?</w:t>
      </w:r>
    </w:p>
    <w:p w14:paraId="2217ED95"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r w:rsidRPr="002C1B0A">
        <w:rPr>
          <w:rFonts w:ascii="Menlo" w:hAnsi="Menlo" w:cs="Menlo"/>
          <w:sz w:val="24"/>
          <w:szCs w:val="24"/>
          <w:lang w:val="en-US"/>
        </w:rPr>
        <w:t>params.delete(</w:t>
      </w:r>
      <w:r w:rsidRPr="002C1B0A">
        <w:rPr>
          <w:rFonts w:ascii="Menlo" w:hAnsi="Menlo" w:cs="Menlo"/>
          <w:color w:val="AA6600"/>
          <w:sz w:val="24"/>
          <w:szCs w:val="24"/>
          <w:lang w:val="en-US"/>
        </w:rPr>
        <w:t>:start_date</w:t>
      </w:r>
      <w:r w:rsidRPr="002C1B0A">
        <w:rPr>
          <w:rFonts w:ascii="Menlo" w:hAnsi="Menlo" w:cs="Menlo"/>
          <w:sz w:val="24"/>
          <w:szCs w:val="24"/>
          <w:lang w:val="en-US"/>
        </w:rPr>
        <w:t xml:space="preserve">) </w:t>
      </w:r>
      <w:r w:rsidRPr="002C1B0A">
        <w:rPr>
          <w:rFonts w:ascii="Menlo" w:hAnsi="Menlo" w:cs="Menlo"/>
          <w:b/>
          <w:bCs/>
          <w:color w:val="008800"/>
          <w:sz w:val="24"/>
          <w:szCs w:val="24"/>
          <w:lang w:val="en-US"/>
        </w:rPr>
        <w:t>if</w:t>
      </w:r>
      <w:r w:rsidRPr="002C1B0A">
        <w:rPr>
          <w:rFonts w:ascii="Menlo" w:hAnsi="Menlo" w:cs="Menlo"/>
          <w:sz w:val="24"/>
          <w:szCs w:val="24"/>
          <w:lang w:val="en-US"/>
        </w:rPr>
        <w:t xml:space="preserve"> params[</w:t>
      </w:r>
      <w:r w:rsidRPr="002C1B0A">
        <w:rPr>
          <w:rFonts w:ascii="Menlo" w:hAnsi="Menlo" w:cs="Menlo"/>
          <w:color w:val="AA6600"/>
          <w:sz w:val="24"/>
          <w:szCs w:val="24"/>
          <w:lang w:val="en-US"/>
        </w:rPr>
        <w:t>:start_date</w:t>
      </w:r>
      <w:r w:rsidRPr="002C1B0A">
        <w:rPr>
          <w:rFonts w:ascii="Menlo" w:hAnsi="Menlo" w:cs="Menlo"/>
          <w:sz w:val="24"/>
          <w:szCs w:val="24"/>
          <w:lang w:val="en-US"/>
        </w:rPr>
        <w:t>].empty?</w:t>
      </w:r>
    </w:p>
    <w:p w14:paraId="0B024087"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r w:rsidRPr="002C1B0A">
        <w:rPr>
          <w:rFonts w:ascii="Menlo" w:hAnsi="Menlo" w:cs="Menlo"/>
          <w:sz w:val="24"/>
          <w:szCs w:val="24"/>
          <w:lang w:val="en-US"/>
        </w:rPr>
        <w:t>params.delete(</w:t>
      </w:r>
      <w:r w:rsidRPr="002C1B0A">
        <w:rPr>
          <w:rFonts w:ascii="Menlo" w:hAnsi="Menlo" w:cs="Menlo"/>
          <w:color w:val="AA6600"/>
          <w:sz w:val="24"/>
          <w:szCs w:val="24"/>
          <w:lang w:val="en-US"/>
        </w:rPr>
        <w:t>:end_date</w:t>
      </w:r>
      <w:r w:rsidRPr="002C1B0A">
        <w:rPr>
          <w:rFonts w:ascii="Menlo" w:hAnsi="Menlo" w:cs="Menlo"/>
          <w:sz w:val="24"/>
          <w:szCs w:val="24"/>
          <w:lang w:val="en-US"/>
        </w:rPr>
        <w:t xml:space="preserve">) </w:t>
      </w:r>
      <w:r w:rsidRPr="002C1B0A">
        <w:rPr>
          <w:rFonts w:ascii="Menlo" w:hAnsi="Menlo" w:cs="Menlo"/>
          <w:b/>
          <w:bCs/>
          <w:color w:val="008800"/>
          <w:sz w:val="24"/>
          <w:szCs w:val="24"/>
          <w:lang w:val="en-US"/>
        </w:rPr>
        <w:t>if</w:t>
      </w:r>
      <w:r w:rsidRPr="002C1B0A">
        <w:rPr>
          <w:rFonts w:ascii="Menlo" w:hAnsi="Menlo" w:cs="Menlo"/>
          <w:sz w:val="24"/>
          <w:szCs w:val="24"/>
          <w:lang w:val="en-US"/>
        </w:rPr>
        <w:t xml:space="preserve"> params[</w:t>
      </w:r>
      <w:r w:rsidRPr="002C1B0A">
        <w:rPr>
          <w:rFonts w:ascii="Menlo" w:hAnsi="Menlo" w:cs="Menlo"/>
          <w:color w:val="AA6600"/>
          <w:sz w:val="24"/>
          <w:szCs w:val="24"/>
          <w:lang w:val="en-US"/>
        </w:rPr>
        <w:t>:end_date</w:t>
      </w:r>
      <w:r w:rsidRPr="002C1B0A">
        <w:rPr>
          <w:rFonts w:ascii="Menlo" w:hAnsi="Menlo" w:cs="Menlo"/>
          <w:sz w:val="24"/>
          <w:szCs w:val="24"/>
          <w:lang w:val="en-US"/>
        </w:rPr>
        <w:t>].empty?</w:t>
      </w:r>
    </w:p>
    <w:p w14:paraId="707234E3"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r w:rsidRPr="002C1B0A">
        <w:rPr>
          <w:rFonts w:ascii="Menlo" w:hAnsi="Menlo" w:cs="Menlo"/>
          <w:sz w:val="24"/>
          <w:szCs w:val="24"/>
          <w:lang w:val="en-US"/>
        </w:rPr>
        <w:t>params.delete(</w:t>
      </w:r>
      <w:r w:rsidRPr="002C1B0A">
        <w:rPr>
          <w:rFonts w:ascii="Menlo" w:hAnsi="Menlo" w:cs="Menlo"/>
          <w:color w:val="AA6600"/>
          <w:sz w:val="24"/>
          <w:szCs w:val="24"/>
          <w:lang w:val="en-US"/>
        </w:rPr>
        <w:t>:equipment_ids</w:t>
      </w:r>
      <w:r w:rsidRPr="002C1B0A">
        <w:rPr>
          <w:rFonts w:ascii="Menlo" w:hAnsi="Menlo" w:cs="Menlo"/>
          <w:sz w:val="24"/>
          <w:szCs w:val="24"/>
          <w:lang w:val="en-US"/>
        </w:rPr>
        <w:t xml:space="preserve">) </w:t>
      </w:r>
      <w:r w:rsidRPr="002C1B0A">
        <w:rPr>
          <w:rFonts w:ascii="Menlo" w:hAnsi="Menlo" w:cs="Menlo"/>
          <w:b/>
          <w:bCs/>
          <w:color w:val="008800"/>
          <w:sz w:val="24"/>
          <w:szCs w:val="24"/>
          <w:lang w:val="en-US"/>
        </w:rPr>
        <w:t>if</w:t>
      </w:r>
      <w:r w:rsidRPr="002C1B0A">
        <w:rPr>
          <w:rFonts w:ascii="Menlo" w:hAnsi="Menlo" w:cs="Menlo"/>
          <w:sz w:val="24"/>
          <w:szCs w:val="24"/>
          <w:lang w:val="en-US"/>
        </w:rPr>
        <w:t xml:space="preserve"> params[</w:t>
      </w:r>
      <w:r w:rsidRPr="002C1B0A">
        <w:rPr>
          <w:rFonts w:ascii="Menlo" w:hAnsi="Menlo" w:cs="Menlo"/>
          <w:color w:val="AA6600"/>
          <w:sz w:val="24"/>
          <w:szCs w:val="24"/>
          <w:lang w:val="en-US"/>
        </w:rPr>
        <w:t>:equipment_ids</w:t>
      </w:r>
      <w:r w:rsidRPr="002C1B0A">
        <w:rPr>
          <w:rFonts w:ascii="Menlo" w:hAnsi="Menlo" w:cs="Menlo"/>
          <w:sz w:val="24"/>
          <w:szCs w:val="24"/>
          <w:lang w:val="en-US"/>
        </w:rPr>
        <w:t>].empty?</w:t>
      </w:r>
    </w:p>
    <w:p w14:paraId="6863CAFE"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r w:rsidRPr="002C1B0A">
        <w:rPr>
          <w:rFonts w:ascii="Menlo" w:hAnsi="Menlo" w:cs="Menlo"/>
          <w:sz w:val="24"/>
          <w:szCs w:val="24"/>
          <w:lang w:val="en-US"/>
        </w:rPr>
        <w:t>params.delete(</w:t>
      </w:r>
      <w:r w:rsidRPr="002C1B0A">
        <w:rPr>
          <w:rFonts w:ascii="Menlo" w:hAnsi="Menlo" w:cs="Menlo"/>
          <w:color w:val="AA6600"/>
          <w:sz w:val="24"/>
          <w:szCs w:val="24"/>
          <w:lang w:val="en-US"/>
        </w:rPr>
        <w:t>:serviice_ids</w:t>
      </w:r>
      <w:r w:rsidRPr="002C1B0A">
        <w:rPr>
          <w:rFonts w:ascii="Menlo" w:hAnsi="Menlo" w:cs="Menlo"/>
          <w:sz w:val="24"/>
          <w:szCs w:val="24"/>
          <w:lang w:val="en-US"/>
        </w:rPr>
        <w:t xml:space="preserve">) </w:t>
      </w:r>
      <w:r w:rsidRPr="002C1B0A">
        <w:rPr>
          <w:rFonts w:ascii="Menlo" w:hAnsi="Menlo" w:cs="Menlo"/>
          <w:b/>
          <w:bCs/>
          <w:color w:val="008800"/>
          <w:sz w:val="24"/>
          <w:szCs w:val="24"/>
          <w:lang w:val="en-US"/>
        </w:rPr>
        <w:t>if</w:t>
      </w:r>
      <w:r w:rsidRPr="002C1B0A">
        <w:rPr>
          <w:rFonts w:ascii="Menlo" w:hAnsi="Menlo" w:cs="Menlo"/>
          <w:sz w:val="24"/>
          <w:szCs w:val="24"/>
          <w:lang w:val="en-US"/>
        </w:rPr>
        <w:t xml:space="preserve"> params[</w:t>
      </w:r>
      <w:r w:rsidRPr="002C1B0A">
        <w:rPr>
          <w:rFonts w:ascii="Menlo" w:hAnsi="Menlo" w:cs="Menlo"/>
          <w:color w:val="AA6600"/>
          <w:sz w:val="24"/>
          <w:szCs w:val="24"/>
          <w:lang w:val="en-US"/>
        </w:rPr>
        <w:t>:serviice_ids</w:t>
      </w:r>
      <w:r w:rsidRPr="002C1B0A">
        <w:rPr>
          <w:rFonts w:ascii="Menlo" w:hAnsi="Menlo" w:cs="Menlo"/>
          <w:sz w:val="24"/>
          <w:szCs w:val="24"/>
          <w:lang w:val="en-US"/>
        </w:rPr>
        <w:t>].empty?</w:t>
      </w:r>
    </w:p>
    <w:p w14:paraId="576F6D14"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p>
    <w:p w14:paraId="68B88D4D"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r w:rsidRPr="002C1B0A">
        <w:rPr>
          <w:rFonts w:ascii="Menlo" w:hAnsi="Menlo" w:cs="Menlo"/>
          <w:b/>
          <w:bCs/>
          <w:color w:val="008800"/>
          <w:sz w:val="24"/>
          <w:szCs w:val="24"/>
          <w:lang w:val="en-US"/>
        </w:rPr>
        <w:t>if</w:t>
      </w:r>
      <w:r w:rsidRPr="002C1B0A">
        <w:rPr>
          <w:rFonts w:ascii="Menlo" w:hAnsi="Menlo" w:cs="Menlo"/>
          <w:sz w:val="24"/>
          <w:szCs w:val="24"/>
          <w:lang w:val="en-US"/>
        </w:rPr>
        <w:t xml:space="preserve"> params[</w:t>
      </w:r>
      <w:r w:rsidRPr="002C1B0A">
        <w:rPr>
          <w:rFonts w:ascii="Menlo" w:hAnsi="Menlo" w:cs="Menlo"/>
          <w:color w:val="AA6600"/>
          <w:sz w:val="24"/>
          <w:szCs w:val="24"/>
          <w:lang w:val="en-US"/>
        </w:rPr>
        <w:t>:filter</w:t>
      </w:r>
      <w:r w:rsidRPr="002C1B0A">
        <w:rPr>
          <w:rFonts w:ascii="Menlo" w:hAnsi="Menlo" w:cs="Menlo"/>
          <w:sz w:val="24"/>
          <w:szCs w:val="24"/>
          <w:lang w:val="en-US"/>
        </w:rPr>
        <w:t xml:space="preserve">] == </w:t>
      </w:r>
      <w:r w:rsidRPr="002C1B0A">
        <w:rPr>
          <w:rFonts w:ascii="Menlo" w:hAnsi="Menlo" w:cs="Menlo"/>
          <w:color w:val="DD2200"/>
          <w:sz w:val="24"/>
          <w:szCs w:val="24"/>
          <w:lang w:val="en-US"/>
        </w:rPr>
        <w:t>'fine'</w:t>
      </w:r>
    </w:p>
    <w:p w14:paraId="0B11B88A" w14:textId="77777777" w:rsidR="002C1B0A" w:rsidRPr="002C1B0A" w:rsidRDefault="002C1B0A" w:rsidP="00F14DFD">
      <w:pPr>
        <w:autoSpaceDE w:val="0"/>
        <w:autoSpaceDN w:val="0"/>
        <w:adjustRightInd w:val="0"/>
        <w:spacing w:after="0" w:line="240" w:lineRule="auto"/>
        <w:ind w:left="1134"/>
        <w:rPr>
          <w:rFonts w:ascii="Menlo" w:hAnsi="Menlo" w:cs="Menlo"/>
          <w:sz w:val="24"/>
          <w:szCs w:val="24"/>
          <w:lang w:val="en-US"/>
        </w:rPr>
      </w:pPr>
      <w:r w:rsidRPr="002C1B0A">
        <w:rPr>
          <w:rFonts w:ascii="Menlo" w:hAnsi="Menlo" w:cs="Menlo"/>
          <w:sz w:val="24"/>
          <w:szCs w:val="24"/>
          <w:lang w:val="en-US"/>
        </w:rPr>
        <w:t>params.delete(</w:t>
      </w:r>
      <w:r w:rsidRPr="002C1B0A">
        <w:rPr>
          <w:rFonts w:ascii="Menlo" w:hAnsi="Menlo" w:cs="Menlo"/>
          <w:color w:val="AA6600"/>
          <w:sz w:val="24"/>
          <w:szCs w:val="24"/>
          <w:lang w:val="en-US"/>
        </w:rPr>
        <w:t>:capacity</w:t>
      </w:r>
      <w:r w:rsidRPr="002C1B0A">
        <w:rPr>
          <w:rFonts w:ascii="Menlo" w:hAnsi="Menlo" w:cs="Menlo"/>
          <w:sz w:val="24"/>
          <w:szCs w:val="24"/>
          <w:lang w:val="en-US"/>
        </w:rPr>
        <w:t xml:space="preserve">) </w:t>
      </w:r>
      <w:r w:rsidRPr="002C1B0A">
        <w:rPr>
          <w:rFonts w:ascii="Menlo" w:hAnsi="Menlo" w:cs="Menlo"/>
          <w:b/>
          <w:bCs/>
          <w:color w:val="008800"/>
          <w:sz w:val="24"/>
          <w:szCs w:val="24"/>
          <w:lang w:val="en-US"/>
        </w:rPr>
        <w:t>if</w:t>
      </w:r>
      <w:r w:rsidRPr="002C1B0A">
        <w:rPr>
          <w:rFonts w:ascii="Menlo" w:hAnsi="Menlo" w:cs="Menlo"/>
          <w:sz w:val="24"/>
          <w:szCs w:val="24"/>
          <w:lang w:val="en-US"/>
        </w:rPr>
        <w:t xml:space="preserve"> params[</w:t>
      </w:r>
      <w:r w:rsidRPr="002C1B0A">
        <w:rPr>
          <w:rFonts w:ascii="Menlo" w:hAnsi="Menlo" w:cs="Menlo"/>
          <w:color w:val="AA6600"/>
          <w:sz w:val="24"/>
          <w:szCs w:val="24"/>
          <w:lang w:val="en-US"/>
        </w:rPr>
        <w:t>:capacity</w:t>
      </w:r>
      <w:r w:rsidRPr="002C1B0A">
        <w:rPr>
          <w:rFonts w:ascii="Menlo" w:hAnsi="Menlo" w:cs="Menlo"/>
          <w:sz w:val="24"/>
          <w:szCs w:val="24"/>
          <w:lang w:val="en-US"/>
        </w:rPr>
        <w:t>].empty?</w:t>
      </w:r>
    </w:p>
    <w:p w14:paraId="41E13962" w14:textId="77777777" w:rsidR="002C1B0A" w:rsidRPr="002C1B0A" w:rsidRDefault="002C1B0A" w:rsidP="00F14DFD">
      <w:pPr>
        <w:autoSpaceDE w:val="0"/>
        <w:autoSpaceDN w:val="0"/>
        <w:adjustRightInd w:val="0"/>
        <w:spacing w:after="0" w:line="240" w:lineRule="auto"/>
        <w:ind w:left="1134"/>
        <w:rPr>
          <w:rFonts w:ascii="Menlo" w:hAnsi="Menlo" w:cs="Menlo"/>
          <w:sz w:val="24"/>
          <w:szCs w:val="24"/>
          <w:lang w:val="en-US"/>
        </w:rPr>
      </w:pPr>
    </w:p>
    <w:p w14:paraId="786347BB"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r w:rsidRPr="002C1B0A">
        <w:rPr>
          <w:rFonts w:ascii="Menlo" w:hAnsi="Menlo" w:cs="Menlo"/>
          <w:b/>
          <w:bCs/>
          <w:color w:val="008800"/>
          <w:sz w:val="24"/>
          <w:szCs w:val="24"/>
          <w:lang w:val="en-US"/>
        </w:rPr>
        <w:t>elsif</w:t>
      </w:r>
      <w:r w:rsidRPr="002C1B0A">
        <w:rPr>
          <w:rFonts w:ascii="Menlo" w:hAnsi="Menlo" w:cs="Menlo"/>
          <w:sz w:val="24"/>
          <w:szCs w:val="24"/>
          <w:lang w:val="en-US"/>
        </w:rPr>
        <w:t xml:space="preserve"> params[</w:t>
      </w:r>
      <w:r w:rsidRPr="002C1B0A">
        <w:rPr>
          <w:rFonts w:ascii="Menlo" w:hAnsi="Menlo" w:cs="Menlo"/>
          <w:color w:val="AA6600"/>
          <w:sz w:val="24"/>
          <w:szCs w:val="24"/>
          <w:lang w:val="en-US"/>
        </w:rPr>
        <w:t>:filter</w:t>
      </w:r>
      <w:r w:rsidRPr="002C1B0A">
        <w:rPr>
          <w:rFonts w:ascii="Menlo" w:hAnsi="Menlo" w:cs="Menlo"/>
          <w:sz w:val="24"/>
          <w:szCs w:val="24"/>
          <w:lang w:val="en-US"/>
        </w:rPr>
        <w:t xml:space="preserve">] == </w:t>
      </w:r>
      <w:r w:rsidRPr="002C1B0A">
        <w:rPr>
          <w:rFonts w:ascii="Menlo" w:hAnsi="Menlo" w:cs="Menlo"/>
          <w:color w:val="DD2200"/>
          <w:sz w:val="24"/>
          <w:szCs w:val="24"/>
          <w:lang w:val="en-US"/>
        </w:rPr>
        <w:t>'smart'</w:t>
      </w:r>
    </w:p>
    <w:p w14:paraId="13C3B6B0" w14:textId="77777777" w:rsidR="002C1B0A" w:rsidRPr="002C1B0A" w:rsidRDefault="002C1B0A" w:rsidP="00F14DFD">
      <w:pPr>
        <w:autoSpaceDE w:val="0"/>
        <w:autoSpaceDN w:val="0"/>
        <w:adjustRightInd w:val="0"/>
        <w:spacing w:after="0" w:line="240" w:lineRule="auto"/>
        <w:ind w:left="1134"/>
        <w:rPr>
          <w:rFonts w:ascii="Menlo" w:hAnsi="Menlo" w:cs="Menlo"/>
          <w:sz w:val="24"/>
          <w:szCs w:val="24"/>
          <w:lang w:val="en-US"/>
        </w:rPr>
      </w:pPr>
      <w:r w:rsidRPr="002C1B0A">
        <w:rPr>
          <w:rFonts w:ascii="Menlo" w:hAnsi="Menlo" w:cs="Menlo"/>
          <w:sz w:val="24"/>
          <w:szCs w:val="24"/>
          <w:lang w:val="en-US"/>
        </w:rPr>
        <w:t>params[</w:t>
      </w:r>
      <w:r w:rsidRPr="002C1B0A">
        <w:rPr>
          <w:rFonts w:ascii="Menlo" w:hAnsi="Menlo" w:cs="Menlo"/>
          <w:color w:val="AA6600"/>
          <w:sz w:val="24"/>
          <w:szCs w:val="24"/>
          <w:lang w:val="en-US"/>
        </w:rPr>
        <w:t>:close</w:t>
      </w:r>
      <w:r w:rsidRPr="002C1B0A">
        <w:rPr>
          <w:rFonts w:ascii="Menlo" w:hAnsi="Menlo" w:cs="Menlo"/>
          <w:sz w:val="24"/>
          <w:szCs w:val="24"/>
          <w:lang w:val="en-US"/>
        </w:rPr>
        <w:t>] = params[</w:t>
      </w:r>
      <w:r w:rsidRPr="002C1B0A">
        <w:rPr>
          <w:rFonts w:ascii="Menlo" w:hAnsi="Menlo" w:cs="Menlo"/>
          <w:color w:val="AA6600"/>
          <w:sz w:val="24"/>
          <w:szCs w:val="24"/>
          <w:lang w:val="en-US"/>
        </w:rPr>
        <w:t>:close</w:t>
      </w:r>
      <w:r w:rsidRPr="002C1B0A">
        <w:rPr>
          <w:rFonts w:ascii="Menlo" w:hAnsi="Menlo" w:cs="Menlo"/>
          <w:sz w:val="24"/>
          <w:szCs w:val="24"/>
          <w:lang w:val="en-US"/>
        </w:rPr>
        <w:t xml:space="preserve">] </w:t>
      </w:r>
      <w:r w:rsidRPr="002C1B0A">
        <w:rPr>
          <w:rFonts w:ascii="Menlo" w:hAnsi="Menlo" w:cs="Menlo"/>
          <w:b/>
          <w:bCs/>
          <w:color w:val="008800"/>
          <w:sz w:val="24"/>
          <w:szCs w:val="24"/>
          <w:lang w:val="en-US"/>
        </w:rPr>
        <w:t>if</w:t>
      </w:r>
      <w:r w:rsidRPr="002C1B0A">
        <w:rPr>
          <w:rFonts w:ascii="Menlo" w:hAnsi="Menlo" w:cs="Menlo"/>
          <w:sz w:val="24"/>
          <w:szCs w:val="24"/>
          <w:lang w:val="en-US"/>
        </w:rPr>
        <w:t xml:space="preserve"> params.has_key?(</w:t>
      </w:r>
      <w:r w:rsidRPr="002C1B0A">
        <w:rPr>
          <w:rFonts w:ascii="Menlo" w:hAnsi="Menlo" w:cs="Menlo"/>
          <w:color w:val="DD2200"/>
          <w:sz w:val="24"/>
          <w:szCs w:val="24"/>
          <w:lang w:val="en-US"/>
        </w:rPr>
        <w:t>'close'</w:t>
      </w:r>
      <w:r w:rsidRPr="002C1B0A">
        <w:rPr>
          <w:rFonts w:ascii="Menlo" w:hAnsi="Menlo" w:cs="Menlo"/>
          <w:sz w:val="24"/>
          <w:szCs w:val="24"/>
          <w:lang w:val="en-US"/>
        </w:rPr>
        <w:t>)</w:t>
      </w:r>
    </w:p>
    <w:p w14:paraId="56444B30" w14:textId="77777777" w:rsidR="002C1B0A" w:rsidRPr="002C1B0A" w:rsidRDefault="002C1B0A" w:rsidP="00F14DFD">
      <w:pPr>
        <w:autoSpaceDE w:val="0"/>
        <w:autoSpaceDN w:val="0"/>
        <w:adjustRightInd w:val="0"/>
        <w:spacing w:after="0" w:line="240" w:lineRule="auto"/>
        <w:ind w:left="1134"/>
        <w:rPr>
          <w:rFonts w:ascii="Menlo" w:hAnsi="Menlo" w:cs="Menlo"/>
          <w:sz w:val="24"/>
          <w:szCs w:val="24"/>
          <w:lang w:val="en-US"/>
        </w:rPr>
      </w:pPr>
      <w:r w:rsidRPr="002C1B0A">
        <w:rPr>
          <w:rFonts w:ascii="Menlo" w:hAnsi="Menlo" w:cs="Menlo"/>
          <w:sz w:val="24"/>
          <w:szCs w:val="24"/>
          <w:lang w:val="en-US"/>
        </w:rPr>
        <w:t>params[</w:t>
      </w:r>
      <w:r w:rsidRPr="002C1B0A">
        <w:rPr>
          <w:rFonts w:ascii="Menlo" w:hAnsi="Menlo" w:cs="Menlo"/>
          <w:color w:val="AA6600"/>
          <w:sz w:val="24"/>
          <w:szCs w:val="24"/>
          <w:lang w:val="en-US"/>
        </w:rPr>
        <w:t>:cheap</w:t>
      </w:r>
      <w:r w:rsidRPr="002C1B0A">
        <w:rPr>
          <w:rFonts w:ascii="Menlo" w:hAnsi="Menlo" w:cs="Menlo"/>
          <w:sz w:val="24"/>
          <w:szCs w:val="24"/>
          <w:lang w:val="en-US"/>
        </w:rPr>
        <w:t>] = params[</w:t>
      </w:r>
      <w:r w:rsidRPr="002C1B0A">
        <w:rPr>
          <w:rFonts w:ascii="Menlo" w:hAnsi="Menlo" w:cs="Menlo"/>
          <w:color w:val="AA6600"/>
          <w:sz w:val="24"/>
          <w:szCs w:val="24"/>
          <w:lang w:val="en-US"/>
        </w:rPr>
        <w:t>:cheap</w:t>
      </w:r>
      <w:r w:rsidRPr="002C1B0A">
        <w:rPr>
          <w:rFonts w:ascii="Menlo" w:hAnsi="Menlo" w:cs="Menlo"/>
          <w:sz w:val="24"/>
          <w:szCs w:val="24"/>
          <w:lang w:val="en-US"/>
        </w:rPr>
        <w:t xml:space="preserve">] </w:t>
      </w:r>
      <w:r w:rsidRPr="002C1B0A">
        <w:rPr>
          <w:rFonts w:ascii="Menlo" w:hAnsi="Menlo" w:cs="Menlo"/>
          <w:b/>
          <w:bCs/>
          <w:color w:val="008800"/>
          <w:sz w:val="24"/>
          <w:szCs w:val="24"/>
          <w:lang w:val="en-US"/>
        </w:rPr>
        <w:t>if</w:t>
      </w:r>
      <w:r w:rsidRPr="002C1B0A">
        <w:rPr>
          <w:rFonts w:ascii="Menlo" w:hAnsi="Menlo" w:cs="Menlo"/>
          <w:sz w:val="24"/>
          <w:szCs w:val="24"/>
          <w:lang w:val="en-US"/>
        </w:rPr>
        <w:t xml:space="preserve"> params.has_key?(</w:t>
      </w:r>
      <w:r w:rsidRPr="002C1B0A">
        <w:rPr>
          <w:rFonts w:ascii="Menlo" w:hAnsi="Menlo" w:cs="Menlo"/>
          <w:color w:val="DD2200"/>
          <w:sz w:val="24"/>
          <w:szCs w:val="24"/>
          <w:lang w:val="en-US"/>
        </w:rPr>
        <w:t>'cheap'</w:t>
      </w:r>
      <w:r w:rsidRPr="002C1B0A">
        <w:rPr>
          <w:rFonts w:ascii="Menlo" w:hAnsi="Menlo" w:cs="Menlo"/>
          <w:sz w:val="24"/>
          <w:szCs w:val="24"/>
          <w:lang w:val="en-US"/>
        </w:rPr>
        <w:t>)</w:t>
      </w:r>
    </w:p>
    <w:p w14:paraId="150554B2" w14:textId="77777777" w:rsidR="002C1B0A" w:rsidRPr="002C1B0A" w:rsidRDefault="002C1B0A" w:rsidP="00F14DFD">
      <w:pPr>
        <w:autoSpaceDE w:val="0"/>
        <w:autoSpaceDN w:val="0"/>
        <w:adjustRightInd w:val="0"/>
        <w:spacing w:after="0" w:line="240" w:lineRule="auto"/>
        <w:ind w:left="1134"/>
        <w:rPr>
          <w:rFonts w:ascii="Menlo" w:hAnsi="Menlo" w:cs="Menlo"/>
          <w:sz w:val="24"/>
          <w:szCs w:val="24"/>
          <w:lang w:val="en-US"/>
        </w:rPr>
      </w:pPr>
    </w:p>
    <w:p w14:paraId="088EE57E" w14:textId="77777777" w:rsidR="002C1B0A" w:rsidRPr="002C1B0A" w:rsidRDefault="002C1B0A" w:rsidP="00F14DFD">
      <w:pPr>
        <w:autoSpaceDE w:val="0"/>
        <w:autoSpaceDN w:val="0"/>
        <w:adjustRightInd w:val="0"/>
        <w:spacing w:after="0" w:line="240" w:lineRule="auto"/>
        <w:ind w:left="1134"/>
        <w:rPr>
          <w:rFonts w:ascii="Menlo" w:hAnsi="Menlo" w:cs="Menlo"/>
          <w:sz w:val="24"/>
          <w:szCs w:val="24"/>
          <w:lang w:val="en-US"/>
        </w:rPr>
      </w:pPr>
      <w:r w:rsidRPr="002C1B0A">
        <w:rPr>
          <w:rFonts w:ascii="Menlo" w:hAnsi="Menlo" w:cs="Menlo"/>
          <w:sz w:val="24"/>
          <w:szCs w:val="24"/>
          <w:lang w:val="en-US"/>
        </w:rPr>
        <w:t>params[</w:t>
      </w:r>
      <w:r w:rsidRPr="002C1B0A">
        <w:rPr>
          <w:rFonts w:ascii="Menlo" w:hAnsi="Menlo" w:cs="Menlo"/>
          <w:color w:val="AA6600"/>
          <w:sz w:val="24"/>
          <w:szCs w:val="24"/>
          <w:lang w:val="en-US"/>
        </w:rPr>
        <w:t>:one_bed</w:t>
      </w:r>
      <w:r w:rsidRPr="002C1B0A">
        <w:rPr>
          <w:rFonts w:ascii="Menlo" w:hAnsi="Menlo" w:cs="Menlo"/>
          <w:sz w:val="24"/>
          <w:szCs w:val="24"/>
          <w:lang w:val="en-US"/>
        </w:rPr>
        <w:t>] = params[</w:t>
      </w:r>
      <w:r w:rsidRPr="002C1B0A">
        <w:rPr>
          <w:rFonts w:ascii="Menlo" w:hAnsi="Menlo" w:cs="Menlo"/>
          <w:color w:val="AA6600"/>
          <w:sz w:val="24"/>
          <w:szCs w:val="24"/>
          <w:lang w:val="en-US"/>
        </w:rPr>
        <w:t>:one_bed</w:t>
      </w:r>
      <w:r w:rsidRPr="002C1B0A">
        <w:rPr>
          <w:rFonts w:ascii="Menlo" w:hAnsi="Menlo" w:cs="Menlo"/>
          <w:sz w:val="24"/>
          <w:szCs w:val="24"/>
          <w:lang w:val="en-US"/>
        </w:rPr>
        <w:t xml:space="preserve">] </w:t>
      </w:r>
      <w:r w:rsidRPr="002C1B0A">
        <w:rPr>
          <w:rFonts w:ascii="Menlo" w:hAnsi="Menlo" w:cs="Menlo"/>
          <w:b/>
          <w:bCs/>
          <w:color w:val="008800"/>
          <w:sz w:val="24"/>
          <w:szCs w:val="24"/>
          <w:lang w:val="en-US"/>
        </w:rPr>
        <w:t>if</w:t>
      </w:r>
      <w:r w:rsidRPr="002C1B0A">
        <w:rPr>
          <w:rFonts w:ascii="Menlo" w:hAnsi="Menlo" w:cs="Menlo"/>
          <w:sz w:val="24"/>
          <w:szCs w:val="24"/>
          <w:lang w:val="en-US"/>
        </w:rPr>
        <w:t xml:space="preserve"> params.has_key?(</w:t>
      </w:r>
      <w:r w:rsidRPr="002C1B0A">
        <w:rPr>
          <w:rFonts w:ascii="Menlo" w:hAnsi="Menlo" w:cs="Menlo"/>
          <w:color w:val="DD2200"/>
          <w:sz w:val="24"/>
          <w:szCs w:val="24"/>
          <w:lang w:val="en-US"/>
        </w:rPr>
        <w:t>'one_bed'</w:t>
      </w:r>
      <w:r w:rsidRPr="002C1B0A">
        <w:rPr>
          <w:rFonts w:ascii="Menlo" w:hAnsi="Menlo" w:cs="Menlo"/>
          <w:sz w:val="24"/>
          <w:szCs w:val="24"/>
          <w:lang w:val="en-US"/>
        </w:rPr>
        <w:t>)</w:t>
      </w:r>
    </w:p>
    <w:p w14:paraId="6D06C86B" w14:textId="77777777" w:rsidR="002C1B0A" w:rsidRPr="002C1B0A" w:rsidRDefault="002C1B0A" w:rsidP="00F14DFD">
      <w:pPr>
        <w:autoSpaceDE w:val="0"/>
        <w:autoSpaceDN w:val="0"/>
        <w:adjustRightInd w:val="0"/>
        <w:spacing w:after="0" w:line="240" w:lineRule="auto"/>
        <w:ind w:left="1134"/>
        <w:rPr>
          <w:rFonts w:ascii="Menlo" w:hAnsi="Menlo" w:cs="Menlo"/>
          <w:sz w:val="24"/>
          <w:szCs w:val="24"/>
          <w:lang w:val="en-US"/>
        </w:rPr>
      </w:pPr>
      <w:r w:rsidRPr="002C1B0A">
        <w:rPr>
          <w:rFonts w:ascii="Menlo" w:hAnsi="Menlo" w:cs="Menlo"/>
          <w:sz w:val="24"/>
          <w:szCs w:val="24"/>
          <w:lang w:val="en-US"/>
        </w:rPr>
        <w:t>params[</w:t>
      </w:r>
      <w:r w:rsidRPr="002C1B0A">
        <w:rPr>
          <w:rFonts w:ascii="Menlo" w:hAnsi="Menlo" w:cs="Menlo"/>
          <w:color w:val="AA6600"/>
          <w:sz w:val="24"/>
          <w:szCs w:val="24"/>
          <w:lang w:val="en-US"/>
        </w:rPr>
        <w:t>:two_bed</w:t>
      </w:r>
      <w:r w:rsidRPr="002C1B0A">
        <w:rPr>
          <w:rFonts w:ascii="Menlo" w:hAnsi="Menlo" w:cs="Menlo"/>
          <w:sz w:val="24"/>
          <w:szCs w:val="24"/>
          <w:lang w:val="en-US"/>
        </w:rPr>
        <w:t>] = params[</w:t>
      </w:r>
      <w:r w:rsidRPr="002C1B0A">
        <w:rPr>
          <w:rFonts w:ascii="Menlo" w:hAnsi="Menlo" w:cs="Menlo"/>
          <w:color w:val="AA6600"/>
          <w:sz w:val="24"/>
          <w:szCs w:val="24"/>
          <w:lang w:val="en-US"/>
        </w:rPr>
        <w:t>:two_bed</w:t>
      </w:r>
      <w:r w:rsidRPr="002C1B0A">
        <w:rPr>
          <w:rFonts w:ascii="Menlo" w:hAnsi="Menlo" w:cs="Menlo"/>
          <w:sz w:val="24"/>
          <w:szCs w:val="24"/>
          <w:lang w:val="en-US"/>
        </w:rPr>
        <w:t xml:space="preserve">] </w:t>
      </w:r>
      <w:r w:rsidRPr="002C1B0A">
        <w:rPr>
          <w:rFonts w:ascii="Menlo" w:hAnsi="Menlo" w:cs="Menlo"/>
          <w:b/>
          <w:bCs/>
          <w:color w:val="008800"/>
          <w:sz w:val="24"/>
          <w:szCs w:val="24"/>
          <w:lang w:val="en-US"/>
        </w:rPr>
        <w:t>if</w:t>
      </w:r>
      <w:r w:rsidRPr="002C1B0A">
        <w:rPr>
          <w:rFonts w:ascii="Menlo" w:hAnsi="Menlo" w:cs="Menlo"/>
          <w:sz w:val="24"/>
          <w:szCs w:val="24"/>
          <w:lang w:val="en-US"/>
        </w:rPr>
        <w:t xml:space="preserve"> params.has_key?(</w:t>
      </w:r>
      <w:r w:rsidRPr="002C1B0A">
        <w:rPr>
          <w:rFonts w:ascii="Menlo" w:hAnsi="Menlo" w:cs="Menlo"/>
          <w:color w:val="DD2200"/>
          <w:sz w:val="24"/>
          <w:szCs w:val="24"/>
          <w:lang w:val="en-US"/>
        </w:rPr>
        <w:t>'two_bed'</w:t>
      </w:r>
      <w:r w:rsidRPr="002C1B0A">
        <w:rPr>
          <w:rFonts w:ascii="Menlo" w:hAnsi="Menlo" w:cs="Menlo"/>
          <w:sz w:val="24"/>
          <w:szCs w:val="24"/>
          <w:lang w:val="en-US"/>
        </w:rPr>
        <w:t>)</w:t>
      </w:r>
    </w:p>
    <w:p w14:paraId="3843B32C" w14:textId="77777777" w:rsidR="002C1B0A" w:rsidRPr="002C1B0A" w:rsidRDefault="002C1B0A" w:rsidP="00F14DFD">
      <w:pPr>
        <w:autoSpaceDE w:val="0"/>
        <w:autoSpaceDN w:val="0"/>
        <w:adjustRightInd w:val="0"/>
        <w:spacing w:after="0" w:line="240" w:lineRule="auto"/>
        <w:ind w:left="1134"/>
        <w:rPr>
          <w:rFonts w:ascii="Menlo" w:hAnsi="Menlo" w:cs="Menlo"/>
          <w:sz w:val="24"/>
          <w:szCs w:val="24"/>
          <w:lang w:val="en-US"/>
        </w:rPr>
      </w:pPr>
      <w:r w:rsidRPr="002C1B0A">
        <w:rPr>
          <w:rFonts w:ascii="Menlo" w:hAnsi="Menlo" w:cs="Menlo"/>
          <w:sz w:val="24"/>
          <w:szCs w:val="24"/>
          <w:lang w:val="en-US"/>
        </w:rPr>
        <w:lastRenderedPageBreak/>
        <w:t>params[</w:t>
      </w:r>
      <w:r w:rsidRPr="002C1B0A">
        <w:rPr>
          <w:rFonts w:ascii="Menlo" w:hAnsi="Menlo" w:cs="Menlo"/>
          <w:color w:val="AA6600"/>
          <w:sz w:val="24"/>
          <w:szCs w:val="24"/>
          <w:lang w:val="en-US"/>
        </w:rPr>
        <w:t>:three_bed</w:t>
      </w:r>
      <w:r w:rsidRPr="002C1B0A">
        <w:rPr>
          <w:rFonts w:ascii="Menlo" w:hAnsi="Menlo" w:cs="Menlo"/>
          <w:sz w:val="24"/>
          <w:szCs w:val="24"/>
          <w:lang w:val="en-US"/>
        </w:rPr>
        <w:t>] = params[</w:t>
      </w:r>
      <w:r w:rsidRPr="002C1B0A">
        <w:rPr>
          <w:rFonts w:ascii="Menlo" w:hAnsi="Menlo" w:cs="Menlo"/>
          <w:color w:val="AA6600"/>
          <w:sz w:val="24"/>
          <w:szCs w:val="24"/>
          <w:lang w:val="en-US"/>
        </w:rPr>
        <w:t>:three_bed</w:t>
      </w:r>
      <w:r w:rsidRPr="002C1B0A">
        <w:rPr>
          <w:rFonts w:ascii="Menlo" w:hAnsi="Menlo" w:cs="Menlo"/>
          <w:sz w:val="24"/>
          <w:szCs w:val="24"/>
          <w:lang w:val="en-US"/>
        </w:rPr>
        <w:t xml:space="preserve">] </w:t>
      </w:r>
      <w:r w:rsidRPr="002C1B0A">
        <w:rPr>
          <w:rFonts w:ascii="Menlo" w:hAnsi="Menlo" w:cs="Menlo"/>
          <w:b/>
          <w:bCs/>
          <w:color w:val="008800"/>
          <w:sz w:val="24"/>
          <w:szCs w:val="24"/>
          <w:lang w:val="en-US"/>
        </w:rPr>
        <w:t>if</w:t>
      </w:r>
      <w:r w:rsidRPr="002C1B0A">
        <w:rPr>
          <w:rFonts w:ascii="Menlo" w:hAnsi="Menlo" w:cs="Menlo"/>
          <w:sz w:val="24"/>
          <w:szCs w:val="24"/>
          <w:lang w:val="en-US"/>
        </w:rPr>
        <w:t xml:space="preserve"> params.has_key?(</w:t>
      </w:r>
      <w:r w:rsidRPr="002C1B0A">
        <w:rPr>
          <w:rFonts w:ascii="Menlo" w:hAnsi="Menlo" w:cs="Menlo"/>
          <w:color w:val="DD2200"/>
          <w:sz w:val="24"/>
          <w:szCs w:val="24"/>
          <w:lang w:val="en-US"/>
        </w:rPr>
        <w:t>'three_bed'</w:t>
      </w:r>
      <w:r w:rsidRPr="002C1B0A">
        <w:rPr>
          <w:rFonts w:ascii="Menlo" w:hAnsi="Menlo" w:cs="Menlo"/>
          <w:sz w:val="24"/>
          <w:szCs w:val="24"/>
          <w:lang w:val="en-US"/>
        </w:rPr>
        <w:t>)</w:t>
      </w:r>
    </w:p>
    <w:p w14:paraId="183D7408" w14:textId="77777777" w:rsidR="002C1B0A" w:rsidRPr="002C1B0A" w:rsidRDefault="002C1B0A" w:rsidP="00F14DFD">
      <w:pPr>
        <w:autoSpaceDE w:val="0"/>
        <w:autoSpaceDN w:val="0"/>
        <w:adjustRightInd w:val="0"/>
        <w:spacing w:after="0" w:line="240" w:lineRule="auto"/>
        <w:ind w:left="1134"/>
        <w:rPr>
          <w:rFonts w:ascii="Menlo" w:hAnsi="Menlo" w:cs="Menlo"/>
          <w:sz w:val="24"/>
          <w:szCs w:val="24"/>
          <w:lang w:val="en-US"/>
        </w:rPr>
      </w:pPr>
      <w:r w:rsidRPr="002C1B0A">
        <w:rPr>
          <w:rFonts w:ascii="Menlo" w:hAnsi="Menlo" w:cs="Menlo"/>
          <w:sz w:val="24"/>
          <w:szCs w:val="24"/>
          <w:lang w:val="en-US"/>
        </w:rPr>
        <w:t>params[</w:t>
      </w:r>
      <w:r w:rsidRPr="002C1B0A">
        <w:rPr>
          <w:rFonts w:ascii="Menlo" w:hAnsi="Menlo" w:cs="Menlo"/>
          <w:color w:val="AA6600"/>
          <w:sz w:val="24"/>
          <w:szCs w:val="24"/>
          <w:lang w:val="en-US"/>
        </w:rPr>
        <w:t>:four_or_more_bed</w:t>
      </w:r>
      <w:r w:rsidRPr="002C1B0A">
        <w:rPr>
          <w:rFonts w:ascii="Menlo" w:hAnsi="Menlo" w:cs="Menlo"/>
          <w:sz w:val="24"/>
          <w:szCs w:val="24"/>
          <w:lang w:val="en-US"/>
        </w:rPr>
        <w:t>] = params[</w:t>
      </w:r>
      <w:r w:rsidRPr="002C1B0A">
        <w:rPr>
          <w:rFonts w:ascii="Menlo" w:hAnsi="Menlo" w:cs="Menlo"/>
          <w:color w:val="AA6600"/>
          <w:sz w:val="24"/>
          <w:szCs w:val="24"/>
          <w:lang w:val="en-US"/>
        </w:rPr>
        <w:t>:four_or_more_bed</w:t>
      </w:r>
      <w:r w:rsidRPr="002C1B0A">
        <w:rPr>
          <w:rFonts w:ascii="Menlo" w:hAnsi="Menlo" w:cs="Menlo"/>
          <w:sz w:val="24"/>
          <w:szCs w:val="24"/>
          <w:lang w:val="en-US"/>
        </w:rPr>
        <w:t xml:space="preserve">] </w:t>
      </w:r>
      <w:r w:rsidRPr="002C1B0A">
        <w:rPr>
          <w:rFonts w:ascii="Menlo" w:hAnsi="Menlo" w:cs="Menlo"/>
          <w:b/>
          <w:bCs/>
          <w:color w:val="008800"/>
          <w:sz w:val="24"/>
          <w:szCs w:val="24"/>
          <w:lang w:val="en-US"/>
        </w:rPr>
        <w:t>if</w:t>
      </w:r>
      <w:r w:rsidRPr="002C1B0A">
        <w:rPr>
          <w:rFonts w:ascii="Menlo" w:hAnsi="Menlo" w:cs="Menlo"/>
          <w:sz w:val="24"/>
          <w:szCs w:val="24"/>
          <w:lang w:val="en-US"/>
        </w:rPr>
        <w:t xml:space="preserve"> params.has_key?(</w:t>
      </w:r>
      <w:r w:rsidRPr="002C1B0A">
        <w:rPr>
          <w:rFonts w:ascii="Menlo" w:hAnsi="Menlo" w:cs="Menlo"/>
          <w:color w:val="DD2200"/>
          <w:sz w:val="24"/>
          <w:szCs w:val="24"/>
          <w:lang w:val="en-US"/>
        </w:rPr>
        <w:t>'four_or_more_bed'</w:t>
      </w:r>
      <w:r w:rsidRPr="002C1B0A">
        <w:rPr>
          <w:rFonts w:ascii="Menlo" w:hAnsi="Menlo" w:cs="Menlo"/>
          <w:sz w:val="24"/>
          <w:szCs w:val="24"/>
          <w:lang w:val="en-US"/>
        </w:rPr>
        <w:t>)</w:t>
      </w:r>
    </w:p>
    <w:p w14:paraId="0899109B" w14:textId="77777777" w:rsidR="002C1B0A" w:rsidRPr="002C1B0A" w:rsidRDefault="002C1B0A" w:rsidP="00F14DFD">
      <w:pPr>
        <w:autoSpaceDE w:val="0"/>
        <w:autoSpaceDN w:val="0"/>
        <w:adjustRightInd w:val="0"/>
        <w:spacing w:after="0" w:line="240" w:lineRule="auto"/>
        <w:ind w:left="1134"/>
        <w:rPr>
          <w:rFonts w:ascii="Menlo" w:hAnsi="Menlo" w:cs="Menlo"/>
          <w:sz w:val="24"/>
          <w:szCs w:val="24"/>
          <w:lang w:val="en-US"/>
        </w:rPr>
      </w:pPr>
    </w:p>
    <w:p w14:paraId="731EB889" w14:textId="77777777" w:rsidR="002C1B0A" w:rsidRPr="002C1B0A" w:rsidRDefault="002C1B0A" w:rsidP="00F14DFD">
      <w:pPr>
        <w:autoSpaceDE w:val="0"/>
        <w:autoSpaceDN w:val="0"/>
        <w:adjustRightInd w:val="0"/>
        <w:spacing w:after="0" w:line="240" w:lineRule="auto"/>
        <w:ind w:left="1134"/>
        <w:rPr>
          <w:rFonts w:ascii="Menlo" w:hAnsi="Menlo" w:cs="Menlo"/>
          <w:sz w:val="24"/>
          <w:szCs w:val="24"/>
          <w:lang w:val="en-US"/>
        </w:rPr>
      </w:pPr>
      <w:r w:rsidRPr="002C1B0A">
        <w:rPr>
          <w:rFonts w:ascii="Menlo" w:hAnsi="Menlo" w:cs="Menlo"/>
          <w:sz w:val="24"/>
          <w:szCs w:val="24"/>
          <w:lang w:val="en-US"/>
        </w:rPr>
        <w:t>params.delete(</w:t>
      </w:r>
      <w:r w:rsidRPr="002C1B0A">
        <w:rPr>
          <w:rFonts w:ascii="Menlo" w:hAnsi="Menlo" w:cs="Menlo"/>
          <w:color w:val="AA6600"/>
          <w:sz w:val="24"/>
          <w:szCs w:val="24"/>
          <w:lang w:val="en-US"/>
        </w:rPr>
        <w:t>:guests</w:t>
      </w:r>
      <w:r w:rsidRPr="002C1B0A">
        <w:rPr>
          <w:rFonts w:ascii="Menlo" w:hAnsi="Menlo" w:cs="Menlo"/>
          <w:sz w:val="24"/>
          <w:szCs w:val="24"/>
          <w:lang w:val="en-US"/>
        </w:rPr>
        <w:t xml:space="preserve">) </w:t>
      </w:r>
      <w:r w:rsidRPr="002C1B0A">
        <w:rPr>
          <w:rFonts w:ascii="Menlo" w:hAnsi="Menlo" w:cs="Menlo"/>
          <w:b/>
          <w:bCs/>
          <w:color w:val="008800"/>
          <w:sz w:val="24"/>
          <w:szCs w:val="24"/>
          <w:lang w:val="en-US"/>
        </w:rPr>
        <w:t>if</w:t>
      </w:r>
      <w:r w:rsidRPr="002C1B0A">
        <w:rPr>
          <w:rFonts w:ascii="Menlo" w:hAnsi="Menlo" w:cs="Menlo"/>
          <w:sz w:val="24"/>
          <w:szCs w:val="24"/>
          <w:lang w:val="en-US"/>
        </w:rPr>
        <w:t xml:space="preserve"> params[</w:t>
      </w:r>
      <w:r w:rsidRPr="002C1B0A">
        <w:rPr>
          <w:rFonts w:ascii="Menlo" w:hAnsi="Menlo" w:cs="Menlo"/>
          <w:color w:val="AA6600"/>
          <w:sz w:val="24"/>
          <w:szCs w:val="24"/>
          <w:lang w:val="en-US"/>
        </w:rPr>
        <w:t>:guests</w:t>
      </w:r>
      <w:r w:rsidRPr="002C1B0A">
        <w:rPr>
          <w:rFonts w:ascii="Menlo" w:hAnsi="Menlo" w:cs="Menlo"/>
          <w:sz w:val="24"/>
          <w:szCs w:val="24"/>
          <w:lang w:val="en-US"/>
        </w:rPr>
        <w:t>].empty?</w:t>
      </w:r>
    </w:p>
    <w:p w14:paraId="7C9A62BE"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r w:rsidRPr="002C1B0A">
        <w:rPr>
          <w:rFonts w:ascii="Menlo" w:hAnsi="Menlo" w:cs="Menlo"/>
          <w:b/>
          <w:bCs/>
          <w:color w:val="008800"/>
          <w:sz w:val="24"/>
          <w:szCs w:val="24"/>
          <w:lang w:val="en-US"/>
        </w:rPr>
        <w:t>end</w:t>
      </w:r>
    </w:p>
    <w:p w14:paraId="49CB0058"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p>
    <w:p w14:paraId="0BD90A69"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r w:rsidRPr="002C1B0A">
        <w:rPr>
          <w:rFonts w:ascii="Menlo" w:hAnsi="Menlo" w:cs="Menlo"/>
          <w:b/>
          <w:bCs/>
          <w:color w:val="008800"/>
          <w:sz w:val="24"/>
          <w:szCs w:val="24"/>
          <w:lang w:val="en-US"/>
        </w:rPr>
        <w:t>return</w:t>
      </w:r>
      <w:r w:rsidRPr="002C1B0A">
        <w:rPr>
          <w:rFonts w:ascii="Menlo" w:hAnsi="Menlo" w:cs="Menlo"/>
          <w:sz w:val="24"/>
          <w:szCs w:val="24"/>
          <w:lang w:val="en-US"/>
        </w:rPr>
        <w:t xml:space="preserve"> params</w:t>
      </w:r>
    </w:p>
    <w:p w14:paraId="20711AD7" w14:textId="77777777" w:rsidR="002C1B0A" w:rsidRPr="002C1B0A" w:rsidRDefault="002C1B0A" w:rsidP="002C1B0A">
      <w:pPr>
        <w:autoSpaceDE w:val="0"/>
        <w:autoSpaceDN w:val="0"/>
        <w:adjustRightInd w:val="0"/>
        <w:spacing w:after="0" w:line="240" w:lineRule="auto"/>
        <w:ind w:left="567"/>
        <w:rPr>
          <w:rFonts w:ascii="Menlo" w:hAnsi="Menlo" w:cs="Menlo"/>
          <w:sz w:val="24"/>
          <w:szCs w:val="24"/>
          <w:lang w:val="en-US"/>
        </w:rPr>
      </w:pPr>
      <w:r w:rsidRPr="002C1B0A">
        <w:rPr>
          <w:rFonts w:ascii="Menlo" w:hAnsi="Menlo" w:cs="Menlo"/>
          <w:b/>
          <w:bCs/>
          <w:color w:val="008800"/>
          <w:sz w:val="24"/>
          <w:szCs w:val="24"/>
          <w:lang w:val="en-US"/>
        </w:rPr>
        <w:t>end</w:t>
      </w:r>
    </w:p>
    <w:p w14:paraId="2E1F6287" w14:textId="77777777" w:rsidR="002C1B0A" w:rsidRPr="002C1B0A" w:rsidRDefault="002C1B0A" w:rsidP="002C1B0A">
      <w:pPr>
        <w:autoSpaceDE w:val="0"/>
        <w:autoSpaceDN w:val="0"/>
        <w:adjustRightInd w:val="0"/>
        <w:spacing w:after="0" w:line="240" w:lineRule="auto"/>
        <w:ind w:left="567"/>
        <w:rPr>
          <w:rFonts w:ascii="Menlo" w:hAnsi="Menlo" w:cs="Menlo"/>
          <w:sz w:val="24"/>
          <w:szCs w:val="24"/>
          <w:lang w:val="en-US"/>
        </w:rPr>
      </w:pPr>
    </w:p>
    <w:p w14:paraId="0513A645" w14:textId="77777777" w:rsidR="002C1B0A" w:rsidRPr="002C1B0A" w:rsidRDefault="002C1B0A" w:rsidP="002C1B0A">
      <w:pPr>
        <w:autoSpaceDE w:val="0"/>
        <w:autoSpaceDN w:val="0"/>
        <w:adjustRightInd w:val="0"/>
        <w:spacing w:after="0" w:line="240" w:lineRule="auto"/>
        <w:ind w:left="567"/>
        <w:rPr>
          <w:rFonts w:ascii="Menlo" w:hAnsi="Menlo" w:cs="Menlo"/>
          <w:sz w:val="24"/>
          <w:szCs w:val="24"/>
          <w:lang w:val="en-US"/>
        </w:rPr>
      </w:pPr>
      <w:r w:rsidRPr="002C1B0A">
        <w:rPr>
          <w:rFonts w:ascii="Menlo" w:hAnsi="Menlo" w:cs="Menlo"/>
          <w:b/>
          <w:bCs/>
          <w:color w:val="008800"/>
          <w:sz w:val="24"/>
          <w:szCs w:val="24"/>
          <w:lang w:val="en-US"/>
        </w:rPr>
        <w:t>def</w:t>
      </w:r>
      <w:r w:rsidRPr="002C1B0A">
        <w:rPr>
          <w:rFonts w:ascii="Menlo" w:hAnsi="Menlo" w:cs="Menlo"/>
          <w:sz w:val="24"/>
          <w:szCs w:val="24"/>
          <w:lang w:val="en-US"/>
        </w:rPr>
        <w:t xml:space="preserve"> </w:t>
      </w:r>
      <w:r w:rsidRPr="002C1B0A">
        <w:rPr>
          <w:rFonts w:ascii="Menlo" w:hAnsi="Menlo" w:cs="Menlo"/>
          <w:b/>
          <w:bCs/>
          <w:color w:val="BB0066"/>
          <w:sz w:val="24"/>
          <w:szCs w:val="24"/>
          <w:lang w:val="en-US"/>
        </w:rPr>
        <w:t>self</w:t>
      </w:r>
      <w:r w:rsidRPr="002C1B0A">
        <w:rPr>
          <w:rFonts w:ascii="Menlo" w:hAnsi="Menlo" w:cs="Menlo"/>
          <w:sz w:val="24"/>
          <w:szCs w:val="24"/>
          <w:lang w:val="en-US"/>
        </w:rPr>
        <w:t>.</w:t>
      </w:r>
      <w:r w:rsidRPr="002C1B0A">
        <w:rPr>
          <w:rFonts w:ascii="Menlo" w:hAnsi="Menlo" w:cs="Menlo"/>
          <w:b/>
          <w:bCs/>
          <w:color w:val="0066BB"/>
          <w:sz w:val="24"/>
          <w:szCs w:val="24"/>
          <w:lang w:val="en-US"/>
        </w:rPr>
        <w:t>write_params</w:t>
      </w:r>
      <w:r w:rsidRPr="002C1B0A">
        <w:rPr>
          <w:rFonts w:ascii="Menlo" w:hAnsi="Menlo" w:cs="Menlo"/>
          <w:sz w:val="24"/>
          <w:szCs w:val="24"/>
          <w:lang w:val="en-US"/>
        </w:rPr>
        <w:t>(base, params)</w:t>
      </w:r>
    </w:p>
    <w:p w14:paraId="5DDE54A5" w14:textId="77777777" w:rsidR="002C1B0A" w:rsidRPr="002C1B0A" w:rsidRDefault="002C1B0A" w:rsidP="00F14DFD">
      <w:pPr>
        <w:autoSpaceDE w:val="0"/>
        <w:autoSpaceDN w:val="0"/>
        <w:adjustRightInd w:val="0"/>
        <w:spacing w:after="0" w:line="240" w:lineRule="auto"/>
        <w:ind w:left="851"/>
        <w:rPr>
          <w:rFonts w:ascii="Menlo" w:hAnsi="Menlo" w:cs="Menlo"/>
          <w:sz w:val="24"/>
          <w:szCs w:val="24"/>
          <w:lang w:val="en-US"/>
        </w:rPr>
      </w:pPr>
      <w:r w:rsidRPr="002C1B0A">
        <w:rPr>
          <w:rFonts w:ascii="Menlo" w:hAnsi="Menlo" w:cs="Menlo"/>
          <w:sz w:val="24"/>
          <w:szCs w:val="24"/>
          <w:lang w:val="en-US"/>
        </w:rPr>
        <w:t xml:space="preserve">url = base + </w:t>
      </w:r>
      <w:r w:rsidRPr="002C1B0A">
        <w:rPr>
          <w:rFonts w:ascii="Menlo" w:hAnsi="Menlo" w:cs="Menlo"/>
          <w:color w:val="DD2200"/>
          <w:sz w:val="24"/>
          <w:szCs w:val="24"/>
          <w:lang w:val="en-US"/>
        </w:rPr>
        <w:t>'?'</w:t>
      </w:r>
    </w:p>
    <w:p w14:paraId="356224E5" w14:textId="77777777" w:rsidR="002C1B0A" w:rsidRPr="002C1B0A" w:rsidRDefault="002C1B0A" w:rsidP="00F14DFD">
      <w:pPr>
        <w:autoSpaceDE w:val="0"/>
        <w:autoSpaceDN w:val="0"/>
        <w:adjustRightInd w:val="0"/>
        <w:spacing w:after="0" w:line="240" w:lineRule="auto"/>
        <w:ind w:left="851"/>
        <w:rPr>
          <w:rFonts w:ascii="Menlo" w:hAnsi="Menlo" w:cs="Menlo"/>
          <w:sz w:val="24"/>
          <w:szCs w:val="24"/>
          <w:lang w:val="en-US"/>
        </w:rPr>
      </w:pPr>
    </w:p>
    <w:p w14:paraId="112E2EB3" w14:textId="77777777" w:rsidR="002C1B0A" w:rsidRPr="002C1B0A" w:rsidRDefault="002C1B0A" w:rsidP="00F14DFD">
      <w:pPr>
        <w:autoSpaceDE w:val="0"/>
        <w:autoSpaceDN w:val="0"/>
        <w:adjustRightInd w:val="0"/>
        <w:spacing w:after="0" w:line="240" w:lineRule="auto"/>
        <w:ind w:left="851"/>
        <w:rPr>
          <w:rFonts w:ascii="Menlo" w:hAnsi="Menlo" w:cs="Menlo"/>
          <w:sz w:val="24"/>
          <w:szCs w:val="24"/>
          <w:lang w:val="en-US"/>
        </w:rPr>
      </w:pPr>
      <w:r w:rsidRPr="002C1B0A">
        <w:rPr>
          <w:rFonts w:ascii="Menlo" w:hAnsi="Menlo" w:cs="Menlo"/>
          <w:sz w:val="24"/>
          <w:szCs w:val="24"/>
          <w:lang w:val="en-US"/>
        </w:rPr>
        <w:t xml:space="preserve">params.keys.each_with_index </w:t>
      </w:r>
      <w:r w:rsidRPr="002C1B0A">
        <w:rPr>
          <w:rFonts w:ascii="Menlo" w:hAnsi="Menlo" w:cs="Menlo"/>
          <w:b/>
          <w:bCs/>
          <w:color w:val="008800"/>
          <w:sz w:val="24"/>
          <w:szCs w:val="24"/>
          <w:lang w:val="en-US"/>
        </w:rPr>
        <w:t>do</w:t>
      </w:r>
      <w:r w:rsidRPr="002C1B0A">
        <w:rPr>
          <w:rFonts w:ascii="Menlo" w:hAnsi="Menlo" w:cs="Menlo"/>
          <w:sz w:val="24"/>
          <w:szCs w:val="24"/>
          <w:lang w:val="en-US"/>
        </w:rPr>
        <w:t xml:space="preserve"> |key, idx|</w:t>
      </w:r>
    </w:p>
    <w:p w14:paraId="33C243C6" w14:textId="77777777" w:rsidR="002C1B0A" w:rsidRPr="002C1B0A" w:rsidRDefault="002C1B0A" w:rsidP="00F14DFD">
      <w:pPr>
        <w:autoSpaceDE w:val="0"/>
        <w:autoSpaceDN w:val="0"/>
        <w:adjustRightInd w:val="0"/>
        <w:spacing w:after="0" w:line="240" w:lineRule="auto"/>
        <w:ind w:left="1134"/>
        <w:rPr>
          <w:rFonts w:ascii="Menlo" w:hAnsi="Menlo" w:cs="Menlo"/>
          <w:sz w:val="24"/>
          <w:szCs w:val="24"/>
          <w:lang w:val="en-US"/>
        </w:rPr>
      </w:pPr>
      <w:r w:rsidRPr="002C1B0A">
        <w:rPr>
          <w:rFonts w:ascii="Menlo" w:hAnsi="Menlo" w:cs="Menlo"/>
          <w:sz w:val="24"/>
          <w:szCs w:val="24"/>
          <w:lang w:val="en-US"/>
        </w:rPr>
        <w:t xml:space="preserve">url += </w:t>
      </w:r>
      <w:r w:rsidRPr="002C1B0A">
        <w:rPr>
          <w:rFonts w:ascii="Menlo" w:hAnsi="Menlo" w:cs="Menlo"/>
          <w:color w:val="DD2200"/>
          <w:sz w:val="24"/>
          <w:szCs w:val="24"/>
          <w:lang w:val="en-US"/>
        </w:rPr>
        <w:t>"</w:t>
      </w:r>
      <w:r w:rsidRPr="002C1B0A">
        <w:rPr>
          <w:rFonts w:ascii="Menlo" w:hAnsi="Menlo" w:cs="Menlo"/>
          <w:color w:val="3333BB"/>
          <w:sz w:val="24"/>
          <w:szCs w:val="24"/>
          <w:lang w:val="en-US"/>
        </w:rPr>
        <w:t>#{</w:t>
      </w:r>
      <w:r w:rsidRPr="002C1B0A">
        <w:rPr>
          <w:rFonts w:ascii="Menlo" w:hAnsi="Menlo" w:cs="Menlo"/>
          <w:sz w:val="24"/>
          <w:szCs w:val="24"/>
          <w:lang w:val="en-US"/>
        </w:rPr>
        <w:t>key</w:t>
      </w:r>
      <w:r w:rsidRPr="002C1B0A">
        <w:rPr>
          <w:rFonts w:ascii="Menlo" w:hAnsi="Menlo" w:cs="Menlo"/>
          <w:color w:val="3333BB"/>
          <w:sz w:val="24"/>
          <w:szCs w:val="24"/>
          <w:lang w:val="en-US"/>
        </w:rPr>
        <w:t>}</w:t>
      </w:r>
      <w:r w:rsidRPr="002C1B0A">
        <w:rPr>
          <w:rFonts w:ascii="Menlo" w:hAnsi="Menlo" w:cs="Menlo"/>
          <w:color w:val="DD2200"/>
          <w:sz w:val="24"/>
          <w:szCs w:val="24"/>
          <w:lang w:val="en-US"/>
        </w:rPr>
        <w:t>="</w:t>
      </w:r>
    </w:p>
    <w:p w14:paraId="3EAEC5FE" w14:textId="77777777" w:rsidR="002C1B0A" w:rsidRPr="002C1B0A" w:rsidRDefault="002C1B0A" w:rsidP="00F14DFD">
      <w:pPr>
        <w:autoSpaceDE w:val="0"/>
        <w:autoSpaceDN w:val="0"/>
        <w:adjustRightInd w:val="0"/>
        <w:spacing w:after="0" w:line="240" w:lineRule="auto"/>
        <w:ind w:left="1134"/>
        <w:rPr>
          <w:rFonts w:ascii="Menlo" w:hAnsi="Menlo" w:cs="Menlo"/>
          <w:sz w:val="24"/>
          <w:szCs w:val="24"/>
          <w:lang w:val="en-US"/>
        </w:rPr>
      </w:pPr>
      <w:r w:rsidRPr="002C1B0A">
        <w:rPr>
          <w:rFonts w:ascii="Menlo" w:hAnsi="Menlo" w:cs="Menlo"/>
          <w:b/>
          <w:bCs/>
          <w:color w:val="008800"/>
          <w:sz w:val="24"/>
          <w:szCs w:val="24"/>
          <w:lang w:val="en-US"/>
        </w:rPr>
        <w:t>if</w:t>
      </w:r>
      <w:r w:rsidRPr="002C1B0A">
        <w:rPr>
          <w:rFonts w:ascii="Menlo" w:hAnsi="Menlo" w:cs="Menlo"/>
          <w:sz w:val="24"/>
          <w:szCs w:val="24"/>
          <w:lang w:val="en-US"/>
        </w:rPr>
        <w:t xml:space="preserve"> params[key].is_a? </w:t>
      </w:r>
      <w:r w:rsidRPr="002C1B0A">
        <w:rPr>
          <w:rFonts w:ascii="Menlo" w:hAnsi="Menlo" w:cs="Menlo"/>
          <w:color w:val="003388"/>
          <w:sz w:val="24"/>
          <w:szCs w:val="24"/>
          <w:lang w:val="en-US"/>
        </w:rPr>
        <w:t>Array</w:t>
      </w:r>
    </w:p>
    <w:p w14:paraId="51EE6A8D" w14:textId="77777777" w:rsidR="002C1B0A" w:rsidRPr="002C1B0A" w:rsidRDefault="002C1B0A" w:rsidP="00F14DFD">
      <w:pPr>
        <w:autoSpaceDE w:val="0"/>
        <w:autoSpaceDN w:val="0"/>
        <w:adjustRightInd w:val="0"/>
        <w:spacing w:after="0" w:line="240" w:lineRule="auto"/>
        <w:ind w:left="1418"/>
        <w:rPr>
          <w:rFonts w:ascii="Menlo" w:hAnsi="Menlo" w:cs="Menlo"/>
          <w:sz w:val="24"/>
          <w:szCs w:val="24"/>
          <w:lang w:val="en-US"/>
        </w:rPr>
      </w:pPr>
      <w:r w:rsidRPr="002C1B0A">
        <w:rPr>
          <w:rFonts w:ascii="Menlo" w:hAnsi="Menlo" w:cs="Menlo"/>
          <w:sz w:val="24"/>
          <w:szCs w:val="24"/>
          <w:lang w:val="en-US"/>
        </w:rPr>
        <w:t xml:space="preserve">params[key].each_with_index </w:t>
      </w:r>
      <w:r w:rsidRPr="002C1B0A">
        <w:rPr>
          <w:rFonts w:ascii="Menlo" w:hAnsi="Menlo" w:cs="Menlo"/>
          <w:b/>
          <w:bCs/>
          <w:color w:val="008800"/>
          <w:sz w:val="24"/>
          <w:szCs w:val="24"/>
          <w:lang w:val="en-US"/>
        </w:rPr>
        <w:t>do</w:t>
      </w:r>
      <w:r w:rsidRPr="002C1B0A">
        <w:rPr>
          <w:rFonts w:ascii="Menlo" w:hAnsi="Menlo" w:cs="Menlo"/>
          <w:sz w:val="24"/>
          <w:szCs w:val="24"/>
          <w:lang w:val="en-US"/>
        </w:rPr>
        <w:t xml:space="preserve"> |v,i|</w:t>
      </w:r>
    </w:p>
    <w:p w14:paraId="427A95CA" w14:textId="77777777" w:rsidR="002C1B0A" w:rsidRPr="002C1B0A" w:rsidRDefault="002C1B0A" w:rsidP="00F14DFD">
      <w:pPr>
        <w:autoSpaceDE w:val="0"/>
        <w:autoSpaceDN w:val="0"/>
        <w:adjustRightInd w:val="0"/>
        <w:spacing w:after="0" w:line="240" w:lineRule="auto"/>
        <w:ind w:left="1701"/>
        <w:rPr>
          <w:rFonts w:ascii="Menlo" w:hAnsi="Menlo" w:cs="Menlo"/>
          <w:sz w:val="24"/>
          <w:szCs w:val="24"/>
          <w:lang w:val="en-US"/>
        </w:rPr>
      </w:pPr>
      <w:r w:rsidRPr="002C1B0A">
        <w:rPr>
          <w:rFonts w:ascii="Menlo" w:hAnsi="Menlo" w:cs="Menlo"/>
          <w:sz w:val="24"/>
          <w:szCs w:val="24"/>
          <w:lang w:val="en-US"/>
        </w:rPr>
        <w:t xml:space="preserve">url += </w:t>
      </w:r>
      <w:r w:rsidRPr="002C1B0A">
        <w:rPr>
          <w:rFonts w:ascii="Menlo" w:hAnsi="Menlo" w:cs="Menlo"/>
          <w:color w:val="DD2200"/>
          <w:sz w:val="24"/>
          <w:szCs w:val="24"/>
          <w:lang w:val="en-US"/>
        </w:rPr>
        <w:t>"</w:t>
      </w:r>
      <w:r w:rsidRPr="002C1B0A">
        <w:rPr>
          <w:rFonts w:ascii="Menlo" w:hAnsi="Menlo" w:cs="Menlo"/>
          <w:color w:val="3333BB"/>
          <w:sz w:val="24"/>
          <w:szCs w:val="24"/>
          <w:lang w:val="en-US"/>
        </w:rPr>
        <w:t>#{</w:t>
      </w:r>
      <w:r w:rsidRPr="002C1B0A">
        <w:rPr>
          <w:rFonts w:ascii="Menlo" w:hAnsi="Menlo" w:cs="Menlo"/>
          <w:sz w:val="24"/>
          <w:szCs w:val="24"/>
          <w:lang w:val="en-US"/>
        </w:rPr>
        <w:t>v</w:t>
      </w:r>
      <w:r w:rsidRPr="002C1B0A">
        <w:rPr>
          <w:rFonts w:ascii="Menlo" w:hAnsi="Menlo" w:cs="Menlo"/>
          <w:color w:val="3333BB"/>
          <w:sz w:val="24"/>
          <w:szCs w:val="24"/>
          <w:lang w:val="en-US"/>
        </w:rPr>
        <w:t>}</w:t>
      </w:r>
      <w:r w:rsidRPr="002C1B0A">
        <w:rPr>
          <w:rFonts w:ascii="Menlo" w:hAnsi="Menlo" w:cs="Menlo"/>
          <w:color w:val="DD2200"/>
          <w:sz w:val="24"/>
          <w:szCs w:val="24"/>
          <w:lang w:val="en-US"/>
        </w:rPr>
        <w:t>"</w:t>
      </w:r>
    </w:p>
    <w:p w14:paraId="73D135CE" w14:textId="77777777" w:rsidR="002C1B0A" w:rsidRPr="002C1B0A" w:rsidRDefault="002C1B0A" w:rsidP="00F14DFD">
      <w:pPr>
        <w:autoSpaceDE w:val="0"/>
        <w:autoSpaceDN w:val="0"/>
        <w:adjustRightInd w:val="0"/>
        <w:spacing w:after="0" w:line="240" w:lineRule="auto"/>
        <w:ind w:left="1701"/>
        <w:rPr>
          <w:rFonts w:ascii="Menlo" w:hAnsi="Menlo" w:cs="Menlo"/>
          <w:sz w:val="24"/>
          <w:szCs w:val="24"/>
          <w:lang w:val="en-US"/>
        </w:rPr>
      </w:pPr>
    </w:p>
    <w:p w14:paraId="3C0A0E5B" w14:textId="77777777" w:rsidR="002C1B0A" w:rsidRPr="002C1B0A" w:rsidRDefault="002C1B0A" w:rsidP="00F14DFD">
      <w:pPr>
        <w:autoSpaceDE w:val="0"/>
        <w:autoSpaceDN w:val="0"/>
        <w:adjustRightInd w:val="0"/>
        <w:spacing w:after="0" w:line="240" w:lineRule="auto"/>
        <w:ind w:left="1701"/>
        <w:rPr>
          <w:rFonts w:ascii="Menlo" w:hAnsi="Menlo" w:cs="Menlo"/>
          <w:sz w:val="24"/>
          <w:szCs w:val="24"/>
          <w:lang w:val="en-US"/>
        </w:rPr>
      </w:pPr>
      <w:r w:rsidRPr="002C1B0A">
        <w:rPr>
          <w:rFonts w:ascii="Menlo" w:hAnsi="Menlo" w:cs="Menlo"/>
          <w:b/>
          <w:bCs/>
          <w:color w:val="008800"/>
          <w:sz w:val="24"/>
          <w:szCs w:val="24"/>
          <w:lang w:val="en-US"/>
        </w:rPr>
        <w:t>unless</w:t>
      </w:r>
      <w:r w:rsidRPr="002C1B0A">
        <w:rPr>
          <w:rFonts w:ascii="Menlo" w:hAnsi="Menlo" w:cs="Menlo"/>
          <w:sz w:val="24"/>
          <w:szCs w:val="24"/>
          <w:lang w:val="en-US"/>
        </w:rPr>
        <w:t xml:space="preserve"> i+</w:t>
      </w:r>
      <w:r w:rsidRPr="002C1B0A">
        <w:rPr>
          <w:rFonts w:ascii="Menlo" w:hAnsi="Menlo" w:cs="Menlo"/>
          <w:b/>
          <w:bCs/>
          <w:color w:val="0000DD"/>
          <w:sz w:val="24"/>
          <w:szCs w:val="24"/>
          <w:lang w:val="en-US"/>
        </w:rPr>
        <w:t>1</w:t>
      </w:r>
      <w:r w:rsidRPr="002C1B0A">
        <w:rPr>
          <w:rFonts w:ascii="Menlo" w:hAnsi="Menlo" w:cs="Menlo"/>
          <w:sz w:val="24"/>
          <w:szCs w:val="24"/>
          <w:lang w:val="en-US"/>
        </w:rPr>
        <w:t xml:space="preserve"> == params[key].length</w:t>
      </w:r>
    </w:p>
    <w:p w14:paraId="68D58FE6" w14:textId="77777777" w:rsidR="002C1B0A" w:rsidRPr="002C1B0A" w:rsidRDefault="002C1B0A" w:rsidP="00F14DFD">
      <w:pPr>
        <w:autoSpaceDE w:val="0"/>
        <w:autoSpaceDN w:val="0"/>
        <w:adjustRightInd w:val="0"/>
        <w:spacing w:after="0" w:line="240" w:lineRule="auto"/>
        <w:ind w:left="1985"/>
        <w:rPr>
          <w:rFonts w:ascii="Menlo" w:hAnsi="Menlo" w:cs="Menlo"/>
          <w:sz w:val="24"/>
          <w:szCs w:val="24"/>
          <w:lang w:val="en-US"/>
        </w:rPr>
      </w:pPr>
      <w:r w:rsidRPr="002C1B0A">
        <w:rPr>
          <w:rFonts w:ascii="Menlo" w:hAnsi="Menlo" w:cs="Menlo"/>
          <w:sz w:val="24"/>
          <w:szCs w:val="24"/>
          <w:lang w:val="en-US"/>
        </w:rPr>
        <w:t xml:space="preserve">url += </w:t>
      </w:r>
      <w:r w:rsidRPr="002C1B0A">
        <w:rPr>
          <w:rFonts w:ascii="Menlo" w:hAnsi="Menlo" w:cs="Menlo"/>
          <w:color w:val="DD2200"/>
          <w:sz w:val="24"/>
          <w:szCs w:val="24"/>
          <w:lang w:val="en-US"/>
        </w:rPr>
        <w:t>','</w:t>
      </w:r>
    </w:p>
    <w:p w14:paraId="63FE5866" w14:textId="77777777" w:rsidR="002C1B0A" w:rsidRPr="002C1B0A" w:rsidRDefault="002C1B0A" w:rsidP="00F14DFD">
      <w:pPr>
        <w:autoSpaceDE w:val="0"/>
        <w:autoSpaceDN w:val="0"/>
        <w:adjustRightInd w:val="0"/>
        <w:spacing w:after="0" w:line="240" w:lineRule="auto"/>
        <w:ind w:left="1701"/>
        <w:rPr>
          <w:rFonts w:ascii="Menlo" w:hAnsi="Menlo" w:cs="Menlo"/>
          <w:sz w:val="24"/>
          <w:szCs w:val="24"/>
          <w:lang w:val="en-US"/>
        </w:rPr>
      </w:pPr>
      <w:r w:rsidRPr="002C1B0A">
        <w:rPr>
          <w:rFonts w:ascii="Menlo" w:hAnsi="Menlo" w:cs="Menlo"/>
          <w:b/>
          <w:bCs/>
          <w:color w:val="008800"/>
          <w:sz w:val="24"/>
          <w:szCs w:val="24"/>
          <w:lang w:val="en-US"/>
        </w:rPr>
        <w:t>end</w:t>
      </w:r>
    </w:p>
    <w:p w14:paraId="2F9225D6" w14:textId="77777777" w:rsidR="002C1B0A" w:rsidRPr="002C1B0A" w:rsidRDefault="002C1B0A" w:rsidP="00F14DFD">
      <w:pPr>
        <w:autoSpaceDE w:val="0"/>
        <w:autoSpaceDN w:val="0"/>
        <w:adjustRightInd w:val="0"/>
        <w:spacing w:after="0" w:line="240" w:lineRule="auto"/>
        <w:ind w:left="1418"/>
        <w:rPr>
          <w:rFonts w:ascii="Menlo" w:hAnsi="Menlo" w:cs="Menlo"/>
          <w:sz w:val="24"/>
          <w:szCs w:val="24"/>
          <w:lang w:val="en-US"/>
        </w:rPr>
      </w:pPr>
      <w:r w:rsidRPr="002C1B0A">
        <w:rPr>
          <w:rFonts w:ascii="Menlo" w:hAnsi="Menlo" w:cs="Menlo"/>
          <w:b/>
          <w:bCs/>
          <w:color w:val="008800"/>
          <w:sz w:val="24"/>
          <w:szCs w:val="24"/>
          <w:lang w:val="en-US"/>
        </w:rPr>
        <w:t>end</w:t>
      </w:r>
    </w:p>
    <w:p w14:paraId="14C241FC" w14:textId="77777777" w:rsidR="002C1B0A" w:rsidRPr="002C1B0A" w:rsidRDefault="002C1B0A" w:rsidP="00F14DFD">
      <w:pPr>
        <w:autoSpaceDE w:val="0"/>
        <w:autoSpaceDN w:val="0"/>
        <w:adjustRightInd w:val="0"/>
        <w:spacing w:after="0" w:line="240" w:lineRule="auto"/>
        <w:ind w:left="1134"/>
        <w:rPr>
          <w:rFonts w:ascii="Menlo" w:hAnsi="Menlo" w:cs="Menlo"/>
          <w:sz w:val="24"/>
          <w:szCs w:val="24"/>
          <w:lang w:val="en-US"/>
        </w:rPr>
      </w:pPr>
      <w:r w:rsidRPr="002C1B0A">
        <w:rPr>
          <w:rFonts w:ascii="Menlo" w:hAnsi="Menlo" w:cs="Menlo"/>
          <w:b/>
          <w:bCs/>
          <w:color w:val="008800"/>
          <w:sz w:val="24"/>
          <w:szCs w:val="24"/>
          <w:lang w:val="en-US"/>
        </w:rPr>
        <w:t>else</w:t>
      </w:r>
    </w:p>
    <w:p w14:paraId="7B6A1FB5" w14:textId="77777777" w:rsidR="002C1B0A" w:rsidRPr="002C1B0A" w:rsidRDefault="002C1B0A" w:rsidP="00F14DFD">
      <w:pPr>
        <w:autoSpaceDE w:val="0"/>
        <w:autoSpaceDN w:val="0"/>
        <w:adjustRightInd w:val="0"/>
        <w:spacing w:after="0" w:line="240" w:lineRule="auto"/>
        <w:ind w:left="1418"/>
        <w:rPr>
          <w:rFonts w:ascii="Menlo" w:hAnsi="Menlo" w:cs="Menlo"/>
          <w:sz w:val="24"/>
          <w:szCs w:val="24"/>
          <w:lang w:val="en-US"/>
        </w:rPr>
      </w:pPr>
      <w:r w:rsidRPr="002C1B0A">
        <w:rPr>
          <w:rFonts w:ascii="Menlo" w:hAnsi="Menlo" w:cs="Menlo"/>
          <w:sz w:val="24"/>
          <w:szCs w:val="24"/>
          <w:lang w:val="en-US"/>
        </w:rPr>
        <w:t xml:space="preserve">url += </w:t>
      </w:r>
      <w:r w:rsidRPr="002C1B0A">
        <w:rPr>
          <w:rFonts w:ascii="Menlo" w:hAnsi="Menlo" w:cs="Menlo"/>
          <w:color w:val="DD2200"/>
          <w:sz w:val="24"/>
          <w:szCs w:val="24"/>
          <w:lang w:val="en-US"/>
        </w:rPr>
        <w:t>"</w:t>
      </w:r>
      <w:r w:rsidRPr="002C1B0A">
        <w:rPr>
          <w:rFonts w:ascii="Menlo" w:hAnsi="Menlo" w:cs="Menlo"/>
          <w:color w:val="3333BB"/>
          <w:sz w:val="24"/>
          <w:szCs w:val="24"/>
          <w:lang w:val="en-US"/>
        </w:rPr>
        <w:t>#{</w:t>
      </w:r>
      <w:r w:rsidRPr="002C1B0A">
        <w:rPr>
          <w:rFonts w:ascii="Menlo" w:hAnsi="Menlo" w:cs="Menlo"/>
          <w:sz w:val="24"/>
          <w:szCs w:val="24"/>
          <w:lang w:val="en-US"/>
        </w:rPr>
        <w:t>params[key]</w:t>
      </w:r>
      <w:r w:rsidRPr="002C1B0A">
        <w:rPr>
          <w:rFonts w:ascii="Menlo" w:hAnsi="Menlo" w:cs="Menlo"/>
          <w:color w:val="3333BB"/>
          <w:sz w:val="24"/>
          <w:szCs w:val="24"/>
          <w:lang w:val="en-US"/>
        </w:rPr>
        <w:t>}</w:t>
      </w:r>
      <w:r w:rsidRPr="002C1B0A">
        <w:rPr>
          <w:rFonts w:ascii="Menlo" w:hAnsi="Menlo" w:cs="Menlo"/>
          <w:color w:val="DD2200"/>
          <w:sz w:val="24"/>
          <w:szCs w:val="24"/>
          <w:lang w:val="en-US"/>
        </w:rPr>
        <w:t>"</w:t>
      </w:r>
    </w:p>
    <w:p w14:paraId="314F67AE" w14:textId="77777777" w:rsidR="002C1B0A" w:rsidRPr="002C1B0A" w:rsidRDefault="002C1B0A" w:rsidP="00F14DFD">
      <w:pPr>
        <w:autoSpaceDE w:val="0"/>
        <w:autoSpaceDN w:val="0"/>
        <w:adjustRightInd w:val="0"/>
        <w:spacing w:after="0" w:line="240" w:lineRule="auto"/>
        <w:ind w:left="1134"/>
        <w:rPr>
          <w:rFonts w:ascii="Menlo" w:hAnsi="Menlo" w:cs="Menlo"/>
          <w:sz w:val="24"/>
          <w:szCs w:val="24"/>
          <w:lang w:val="en-US"/>
        </w:rPr>
      </w:pPr>
      <w:r w:rsidRPr="002C1B0A">
        <w:rPr>
          <w:rFonts w:ascii="Menlo" w:hAnsi="Menlo" w:cs="Menlo"/>
          <w:b/>
          <w:bCs/>
          <w:color w:val="008800"/>
          <w:sz w:val="24"/>
          <w:szCs w:val="24"/>
          <w:lang w:val="en-US"/>
        </w:rPr>
        <w:t>end</w:t>
      </w:r>
    </w:p>
    <w:p w14:paraId="4E493AAD" w14:textId="77777777" w:rsidR="002C1B0A" w:rsidRPr="002C1B0A" w:rsidRDefault="002C1B0A" w:rsidP="00F14DFD">
      <w:pPr>
        <w:autoSpaceDE w:val="0"/>
        <w:autoSpaceDN w:val="0"/>
        <w:adjustRightInd w:val="0"/>
        <w:spacing w:after="0" w:line="240" w:lineRule="auto"/>
        <w:ind w:left="1134"/>
        <w:rPr>
          <w:rFonts w:ascii="Menlo" w:hAnsi="Menlo" w:cs="Menlo"/>
          <w:sz w:val="24"/>
          <w:szCs w:val="24"/>
          <w:lang w:val="en-US"/>
        </w:rPr>
      </w:pPr>
    </w:p>
    <w:p w14:paraId="6A5CEF17" w14:textId="77777777" w:rsidR="002C1B0A" w:rsidRPr="002C1B0A" w:rsidRDefault="002C1B0A" w:rsidP="00F14DFD">
      <w:pPr>
        <w:autoSpaceDE w:val="0"/>
        <w:autoSpaceDN w:val="0"/>
        <w:adjustRightInd w:val="0"/>
        <w:spacing w:after="0" w:line="240" w:lineRule="auto"/>
        <w:ind w:left="1134"/>
        <w:rPr>
          <w:rFonts w:ascii="Menlo" w:hAnsi="Menlo" w:cs="Menlo"/>
          <w:sz w:val="24"/>
          <w:szCs w:val="24"/>
          <w:lang w:val="en-US"/>
        </w:rPr>
      </w:pPr>
      <w:r w:rsidRPr="002C1B0A">
        <w:rPr>
          <w:rFonts w:ascii="Menlo" w:hAnsi="Menlo" w:cs="Menlo"/>
          <w:sz w:val="24"/>
          <w:szCs w:val="24"/>
          <w:lang w:val="en-US"/>
        </w:rPr>
        <w:t xml:space="preserve">url += </w:t>
      </w:r>
      <w:r w:rsidRPr="002C1B0A">
        <w:rPr>
          <w:rFonts w:ascii="Menlo" w:hAnsi="Menlo" w:cs="Menlo"/>
          <w:color w:val="DD2200"/>
          <w:sz w:val="24"/>
          <w:szCs w:val="24"/>
          <w:lang w:val="en-US"/>
        </w:rPr>
        <w:t>'&amp;'</w:t>
      </w:r>
      <w:r w:rsidRPr="002C1B0A">
        <w:rPr>
          <w:rFonts w:ascii="Menlo" w:hAnsi="Menlo" w:cs="Menlo"/>
          <w:sz w:val="24"/>
          <w:szCs w:val="24"/>
          <w:lang w:val="en-US"/>
        </w:rPr>
        <w:t xml:space="preserve"> </w:t>
      </w:r>
      <w:r w:rsidRPr="002C1B0A">
        <w:rPr>
          <w:rFonts w:ascii="Menlo" w:hAnsi="Menlo" w:cs="Menlo"/>
          <w:b/>
          <w:bCs/>
          <w:color w:val="008800"/>
          <w:sz w:val="24"/>
          <w:szCs w:val="24"/>
          <w:lang w:val="en-US"/>
        </w:rPr>
        <w:t>if</w:t>
      </w:r>
      <w:r w:rsidRPr="002C1B0A">
        <w:rPr>
          <w:rFonts w:ascii="Menlo" w:hAnsi="Menlo" w:cs="Menlo"/>
          <w:sz w:val="24"/>
          <w:szCs w:val="24"/>
          <w:lang w:val="en-US"/>
        </w:rPr>
        <w:t xml:space="preserve"> idx + </w:t>
      </w:r>
      <w:r w:rsidRPr="002C1B0A">
        <w:rPr>
          <w:rFonts w:ascii="Menlo" w:hAnsi="Menlo" w:cs="Menlo"/>
          <w:b/>
          <w:bCs/>
          <w:color w:val="0000DD"/>
          <w:sz w:val="24"/>
          <w:szCs w:val="24"/>
          <w:lang w:val="en-US"/>
        </w:rPr>
        <w:t>1</w:t>
      </w:r>
      <w:r w:rsidRPr="002C1B0A">
        <w:rPr>
          <w:rFonts w:ascii="Menlo" w:hAnsi="Menlo" w:cs="Menlo"/>
          <w:sz w:val="24"/>
          <w:szCs w:val="24"/>
          <w:lang w:val="en-US"/>
        </w:rPr>
        <w:t xml:space="preserve"> &lt; params.keys.length</w:t>
      </w:r>
    </w:p>
    <w:p w14:paraId="0A4D22F2" w14:textId="77777777" w:rsidR="002C1B0A" w:rsidRPr="002C1B0A" w:rsidRDefault="002C1B0A" w:rsidP="00F14DFD">
      <w:pPr>
        <w:autoSpaceDE w:val="0"/>
        <w:autoSpaceDN w:val="0"/>
        <w:adjustRightInd w:val="0"/>
        <w:spacing w:after="0" w:line="240" w:lineRule="auto"/>
        <w:ind w:left="851"/>
        <w:rPr>
          <w:rFonts w:ascii="Menlo" w:hAnsi="Menlo" w:cs="Menlo"/>
          <w:sz w:val="24"/>
          <w:szCs w:val="24"/>
          <w:lang w:val="en-US"/>
        </w:rPr>
      </w:pPr>
      <w:r w:rsidRPr="002C1B0A">
        <w:rPr>
          <w:rFonts w:ascii="Menlo" w:hAnsi="Menlo" w:cs="Menlo"/>
          <w:b/>
          <w:bCs/>
          <w:color w:val="008800"/>
          <w:sz w:val="24"/>
          <w:szCs w:val="24"/>
          <w:lang w:val="en-US"/>
        </w:rPr>
        <w:t>end</w:t>
      </w:r>
    </w:p>
    <w:p w14:paraId="4C424C5F" w14:textId="77777777" w:rsidR="002C1B0A" w:rsidRPr="002C1B0A" w:rsidRDefault="002C1B0A" w:rsidP="00F14DFD">
      <w:pPr>
        <w:autoSpaceDE w:val="0"/>
        <w:autoSpaceDN w:val="0"/>
        <w:adjustRightInd w:val="0"/>
        <w:spacing w:after="0" w:line="240" w:lineRule="auto"/>
        <w:ind w:left="851"/>
        <w:rPr>
          <w:rFonts w:ascii="Menlo" w:hAnsi="Menlo" w:cs="Menlo"/>
          <w:sz w:val="24"/>
          <w:szCs w:val="24"/>
          <w:lang w:val="en-US"/>
        </w:rPr>
      </w:pPr>
    </w:p>
    <w:p w14:paraId="2678A3AB" w14:textId="77777777" w:rsidR="002C1B0A" w:rsidRPr="002C1B0A" w:rsidRDefault="002C1B0A" w:rsidP="00F14DFD">
      <w:pPr>
        <w:autoSpaceDE w:val="0"/>
        <w:autoSpaceDN w:val="0"/>
        <w:adjustRightInd w:val="0"/>
        <w:spacing w:after="0" w:line="240" w:lineRule="auto"/>
        <w:ind w:left="851"/>
        <w:rPr>
          <w:rFonts w:ascii="Menlo" w:hAnsi="Menlo" w:cs="Menlo"/>
          <w:sz w:val="24"/>
          <w:szCs w:val="24"/>
          <w:lang w:val="en-US"/>
        </w:rPr>
      </w:pPr>
      <w:r w:rsidRPr="002C1B0A">
        <w:rPr>
          <w:rFonts w:ascii="Menlo" w:hAnsi="Menlo" w:cs="Menlo"/>
          <w:b/>
          <w:bCs/>
          <w:color w:val="008800"/>
          <w:sz w:val="24"/>
          <w:szCs w:val="24"/>
          <w:lang w:val="en-US"/>
        </w:rPr>
        <w:t>return</w:t>
      </w:r>
      <w:r w:rsidRPr="002C1B0A">
        <w:rPr>
          <w:rFonts w:ascii="Menlo" w:hAnsi="Menlo" w:cs="Menlo"/>
          <w:sz w:val="24"/>
          <w:szCs w:val="24"/>
          <w:lang w:val="en-US"/>
        </w:rPr>
        <w:t xml:space="preserve"> url</w:t>
      </w:r>
    </w:p>
    <w:p w14:paraId="7D2B91B6" w14:textId="77777777" w:rsidR="002C1B0A" w:rsidRPr="002C1B0A" w:rsidRDefault="002C1B0A" w:rsidP="002C1B0A">
      <w:pPr>
        <w:autoSpaceDE w:val="0"/>
        <w:autoSpaceDN w:val="0"/>
        <w:adjustRightInd w:val="0"/>
        <w:spacing w:after="0" w:line="240" w:lineRule="auto"/>
        <w:ind w:left="567"/>
        <w:rPr>
          <w:rFonts w:ascii="Menlo" w:hAnsi="Menlo" w:cs="Menlo"/>
          <w:sz w:val="24"/>
          <w:szCs w:val="24"/>
          <w:lang w:val="en-US"/>
        </w:rPr>
      </w:pPr>
      <w:r w:rsidRPr="002C1B0A">
        <w:rPr>
          <w:rFonts w:ascii="Menlo" w:hAnsi="Menlo" w:cs="Menlo"/>
          <w:b/>
          <w:bCs/>
          <w:color w:val="008800"/>
          <w:sz w:val="24"/>
          <w:szCs w:val="24"/>
          <w:lang w:val="en-US"/>
        </w:rPr>
        <w:t>end</w:t>
      </w:r>
    </w:p>
    <w:p w14:paraId="0B81F4F9" w14:textId="77777777" w:rsidR="002C1B0A" w:rsidRPr="002C1B0A" w:rsidRDefault="002C1B0A" w:rsidP="002C1B0A">
      <w:pPr>
        <w:autoSpaceDE w:val="0"/>
        <w:autoSpaceDN w:val="0"/>
        <w:adjustRightInd w:val="0"/>
        <w:spacing w:after="0" w:line="240" w:lineRule="auto"/>
        <w:ind w:left="360"/>
        <w:rPr>
          <w:rFonts w:ascii="Menlo" w:hAnsi="Menlo" w:cs="Menlo"/>
          <w:sz w:val="24"/>
          <w:szCs w:val="24"/>
          <w:lang w:val="en-US"/>
        </w:rPr>
      </w:pPr>
      <w:r w:rsidRPr="002C1B0A">
        <w:rPr>
          <w:rFonts w:ascii="Menlo" w:hAnsi="Menlo" w:cs="Menlo"/>
          <w:b/>
          <w:bCs/>
          <w:color w:val="008800"/>
          <w:sz w:val="24"/>
          <w:szCs w:val="24"/>
          <w:lang w:val="en-US"/>
        </w:rPr>
        <w:t>end</w:t>
      </w:r>
    </w:p>
    <w:p w14:paraId="32F41BBF" w14:textId="77777777" w:rsidR="009C64A4" w:rsidRDefault="009C64A4">
      <w:pPr>
        <w:rPr>
          <w:rFonts w:ascii="Menlo" w:hAnsi="Menlo" w:cs="Menlo"/>
          <w:color w:val="003388"/>
          <w:sz w:val="24"/>
          <w:szCs w:val="24"/>
          <w:lang w:val="en-US"/>
        </w:rPr>
      </w:pPr>
      <w:r>
        <w:rPr>
          <w:rFonts w:ascii="Menlo" w:hAnsi="Menlo" w:cs="Menlo"/>
          <w:color w:val="003388"/>
          <w:sz w:val="24"/>
          <w:szCs w:val="24"/>
          <w:lang w:val="en-US"/>
        </w:rPr>
        <w:br w:type="page"/>
      </w:r>
    </w:p>
    <w:p w14:paraId="6DB74B93" w14:textId="19E6BDDB" w:rsidR="00A16B7A" w:rsidRPr="004876B4" w:rsidRDefault="00F1177C" w:rsidP="00C3557E">
      <w:pPr>
        <w:pStyle w:val="ThesisH2"/>
        <w:numPr>
          <w:ilvl w:val="0"/>
          <w:numId w:val="31"/>
        </w:numPr>
        <w:ind w:left="540" w:hanging="540"/>
        <w:rPr>
          <w:sz w:val="24"/>
          <w:szCs w:val="24"/>
        </w:rPr>
      </w:pPr>
      <w:bookmarkStart w:id="1396" w:name="_Ref417215119"/>
      <w:bookmarkStart w:id="1397" w:name="_Toc418004109"/>
      <w:r w:rsidRPr="004876B4">
        <w:rPr>
          <w:sz w:val="24"/>
          <w:szCs w:val="24"/>
        </w:rPr>
        <w:lastRenderedPageBreak/>
        <w:t>FilterHelper segédosztály szobák szűrését megvalósító metódusai</w:t>
      </w:r>
      <w:bookmarkEnd w:id="1396"/>
      <w:bookmarkEnd w:id="1397"/>
    </w:p>
    <w:p w14:paraId="64DBC448"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bookmarkStart w:id="1398" w:name="_Ref417290846"/>
      <w:bookmarkStart w:id="1399" w:name="_Ref417220361"/>
      <w:r w:rsidRPr="00F14DFD">
        <w:rPr>
          <w:rFonts w:ascii="Menlo" w:hAnsi="Menlo" w:cs="Menlo"/>
          <w:b/>
          <w:bCs/>
          <w:color w:val="008800"/>
          <w:sz w:val="24"/>
          <w:szCs w:val="24"/>
        </w:rPr>
        <w:t>def</w:t>
      </w:r>
      <w:r w:rsidRPr="00F14DFD">
        <w:rPr>
          <w:rFonts w:ascii="Menlo" w:hAnsi="Menlo" w:cs="Menlo"/>
          <w:sz w:val="24"/>
          <w:szCs w:val="24"/>
        </w:rPr>
        <w:t xml:space="preserve"> </w:t>
      </w:r>
      <w:r w:rsidRPr="00F14DFD">
        <w:rPr>
          <w:rFonts w:ascii="Menlo" w:hAnsi="Menlo" w:cs="Menlo"/>
          <w:b/>
          <w:bCs/>
          <w:color w:val="BB0066"/>
          <w:sz w:val="24"/>
          <w:szCs w:val="24"/>
        </w:rPr>
        <w:t>self</w:t>
      </w:r>
      <w:r w:rsidRPr="00F14DFD">
        <w:rPr>
          <w:rFonts w:ascii="Menlo" w:hAnsi="Menlo" w:cs="Menlo"/>
          <w:sz w:val="24"/>
          <w:szCs w:val="24"/>
        </w:rPr>
        <w:t>.</w:t>
      </w:r>
      <w:r w:rsidRPr="00F14DFD">
        <w:rPr>
          <w:rFonts w:ascii="Menlo" w:hAnsi="Menlo" w:cs="Menlo"/>
          <w:b/>
          <w:bCs/>
          <w:color w:val="0066BB"/>
          <w:sz w:val="24"/>
          <w:szCs w:val="24"/>
        </w:rPr>
        <w:t>filter_rooms</w:t>
      </w:r>
      <w:r w:rsidRPr="00F14DFD">
        <w:rPr>
          <w:rFonts w:ascii="Menlo" w:hAnsi="Menlo" w:cs="Menlo"/>
          <w:sz w:val="24"/>
          <w:szCs w:val="24"/>
        </w:rPr>
        <w:t>(params)</w:t>
      </w:r>
    </w:p>
    <w:p w14:paraId="5E05F06C" w14:textId="77777777" w:rsidR="00F14DFD" w:rsidRPr="00F14DFD" w:rsidRDefault="00F14DFD" w:rsidP="00F14DFD">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rooms_by_date = get_rooms_by_date(params[</w:t>
      </w:r>
      <w:r w:rsidRPr="00F14DFD">
        <w:rPr>
          <w:rFonts w:ascii="Menlo" w:hAnsi="Menlo" w:cs="Menlo"/>
          <w:color w:val="AA6600"/>
          <w:sz w:val="24"/>
          <w:szCs w:val="24"/>
        </w:rPr>
        <w:t>:start_date</w:t>
      </w:r>
      <w:r w:rsidRPr="00F14DFD">
        <w:rPr>
          <w:rFonts w:ascii="Menlo" w:hAnsi="Menlo" w:cs="Menlo"/>
          <w:sz w:val="24"/>
          <w:szCs w:val="24"/>
        </w:rPr>
        <w:t>], params[</w:t>
      </w:r>
      <w:r w:rsidRPr="00F14DFD">
        <w:rPr>
          <w:rFonts w:ascii="Menlo" w:hAnsi="Menlo" w:cs="Menlo"/>
          <w:color w:val="AA6600"/>
          <w:sz w:val="24"/>
          <w:szCs w:val="24"/>
        </w:rPr>
        <w:t>:end_date</w:t>
      </w:r>
      <w:r w:rsidRPr="00F14DFD">
        <w:rPr>
          <w:rFonts w:ascii="Menlo" w:hAnsi="Menlo" w:cs="Menlo"/>
          <w:sz w:val="24"/>
          <w:szCs w:val="24"/>
        </w:rPr>
        <w:t>])</w:t>
      </w:r>
    </w:p>
    <w:p w14:paraId="24E53926" w14:textId="77777777" w:rsidR="00F14DFD" w:rsidRPr="00F14DFD" w:rsidRDefault="00F14DFD" w:rsidP="00F14DFD">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rooms_by_city = get_rooms_by_city(params[</w:t>
      </w:r>
      <w:r w:rsidRPr="00F14DFD">
        <w:rPr>
          <w:rFonts w:ascii="Menlo" w:hAnsi="Menlo" w:cs="Menlo"/>
          <w:color w:val="AA6600"/>
          <w:sz w:val="24"/>
          <w:szCs w:val="24"/>
        </w:rPr>
        <w:t>:city</w:t>
      </w:r>
      <w:r w:rsidRPr="00F14DFD">
        <w:rPr>
          <w:rFonts w:ascii="Menlo" w:hAnsi="Menlo" w:cs="Menlo"/>
          <w:sz w:val="24"/>
          <w:szCs w:val="24"/>
        </w:rPr>
        <w:t>])</w:t>
      </w:r>
    </w:p>
    <w:p w14:paraId="08CE3F73" w14:textId="77777777" w:rsidR="00F14DFD" w:rsidRPr="00F14DFD" w:rsidRDefault="00F14DFD" w:rsidP="00F14DFD">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rooms_by_equipment = get_rooms_by_equipment(params[</w:t>
      </w:r>
      <w:r w:rsidRPr="00F14DFD">
        <w:rPr>
          <w:rFonts w:ascii="Menlo" w:hAnsi="Menlo" w:cs="Menlo"/>
          <w:color w:val="AA6600"/>
          <w:sz w:val="24"/>
          <w:szCs w:val="24"/>
        </w:rPr>
        <w:t>:equipment_ids</w:t>
      </w:r>
      <w:r w:rsidRPr="00F14DFD">
        <w:rPr>
          <w:rFonts w:ascii="Menlo" w:hAnsi="Menlo" w:cs="Menlo"/>
          <w:sz w:val="24"/>
          <w:szCs w:val="24"/>
        </w:rPr>
        <w:t>])</w:t>
      </w:r>
    </w:p>
    <w:p w14:paraId="6B64CDAE" w14:textId="77777777" w:rsidR="00F14DFD" w:rsidRPr="00F14DFD" w:rsidRDefault="00F14DFD" w:rsidP="00F14DFD">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rooms_by_serviice = get_rooms_by_serviice(params[</w:t>
      </w:r>
      <w:r w:rsidRPr="00F14DFD">
        <w:rPr>
          <w:rFonts w:ascii="Menlo" w:hAnsi="Menlo" w:cs="Menlo"/>
          <w:color w:val="AA6600"/>
          <w:sz w:val="24"/>
          <w:szCs w:val="24"/>
        </w:rPr>
        <w:t>:serviice_ids</w:t>
      </w:r>
      <w:r w:rsidRPr="00F14DFD">
        <w:rPr>
          <w:rFonts w:ascii="Menlo" w:hAnsi="Menlo" w:cs="Menlo"/>
          <w:sz w:val="24"/>
          <w:szCs w:val="24"/>
        </w:rPr>
        <w:t>])</w:t>
      </w:r>
    </w:p>
    <w:p w14:paraId="1533812D" w14:textId="77777777" w:rsidR="00F14DFD" w:rsidRPr="00F14DFD" w:rsidRDefault="00F14DFD" w:rsidP="00F14DFD">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rooms_by_capacity = get_rooms_by_capacity(params)</w:t>
      </w:r>
    </w:p>
    <w:p w14:paraId="41CEE25F" w14:textId="4DA84DB1"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filter_viewpoints = get_filter_viewpoints(params)</w:t>
      </w:r>
    </w:p>
    <w:p w14:paraId="38CF3526" w14:textId="77777777" w:rsidR="00F14DFD" w:rsidRPr="00F14DFD" w:rsidRDefault="00F14DFD" w:rsidP="00F14DFD">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combine_filters(rooms_by_date, rooms_by_city, rooms_by_equipment, rooms_by_serviice, rooms_by_capacity, filter_viewpoints)</w:t>
      </w:r>
    </w:p>
    <w:p w14:paraId="0036B618"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r w:rsidRPr="00F14DFD">
        <w:rPr>
          <w:rFonts w:ascii="Menlo" w:hAnsi="Menlo" w:cs="Menlo"/>
          <w:b/>
          <w:bCs/>
          <w:color w:val="008800"/>
          <w:sz w:val="24"/>
          <w:szCs w:val="24"/>
        </w:rPr>
        <w:t>end</w:t>
      </w:r>
    </w:p>
    <w:p w14:paraId="4DF46E8A"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p>
    <w:p w14:paraId="35418A56"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r w:rsidRPr="00F14DFD">
        <w:rPr>
          <w:rFonts w:ascii="Menlo" w:hAnsi="Menlo" w:cs="Menlo"/>
          <w:b/>
          <w:bCs/>
          <w:color w:val="008800"/>
          <w:sz w:val="24"/>
          <w:szCs w:val="24"/>
        </w:rPr>
        <w:t>def</w:t>
      </w:r>
      <w:r w:rsidRPr="00F14DFD">
        <w:rPr>
          <w:rFonts w:ascii="Menlo" w:hAnsi="Menlo" w:cs="Menlo"/>
          <w:sz w:val="24"/>
          <w:szCs w:val="24"/>
        </w:rPr>
        <w:t xml:space="preserve"> </w:t>
      </w:r>
      <w:r w:rsidRPr="00F14DFD">
        <w:rPr>
          <w:rFonts w:ascii="Menlo" w:hAnsi="Menlo" w:cs="Menlo"/>
          <w:b/>
          <w:bCs/>
          <w:color w:val="BB0066"/>
          <w:sz w:val="24"/>
          <w:szCs w:val="24"/>
        </w:rPr>
        <w:t>self</w:t>
      </w:r>
      <w:r w:rsidRPr="00F14DFD">
        <w:rPr>
          <w:rFonts w:ascii="Menlo" w:hAnsi="Menlo" w:cs="Menlo"/>
          <w:sz w:val="24"/>
          <w:szCs w:val="24"/>
        </w:rPr>
        <w:t>.</w:t>
      </w:r>
      <w:r w:rsidRPr="00F14DFD">
        <w:rPr>
          <w:rFonts w:ascii="Menlo" w:hAnsi="Menlo" w:cs="Menlo"/>
          <w:b/>
          <w:bCs/>
          <w:color w:val="0066BB"/>
          <w:sz w:val="24"/>
          <w:szCs w:val="24"/>
        </w:rPr>
        <w:t>get_rooms_by_date</w:t>
      </w:r>
      <w:r w:rsidRPr="00F14DFD">
        <w:rPr>
          <w:rFonts w:ascii="Menlo" w:hAnsi="Menlo" w:cs="Menlo"/>
          <w:sz w:val="24"/>
          <w:szCs w:val="24"/>
        </w:rPr>
        <w:t>(start_date, end_date)</w:t>
      </w:r>
    </w:p>
    <w:p w14:paraId="2E64E42D" w14:textId="77777777" w:rsidR="00F14DFD" w:rsidRPr="00F14DFD" w:rsidRDefault="00F14DFD" w:rsidP="00F14DFD">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 xml:space="preserve">rooms_by_date = </w:t>
      </w:r>
      <w:r w:rsidRPr="00F14DFD">
        <w:rPr>
          <w:rFonts w:ascii="Menlo" w:hAnsi="Menlo" w:cs="Menlo"/>
          <w:color w:val="003388"/>
          <w:sz w:val="24"/>
          <w:szCs w:val="24"/>
        </w:rPr>
        <w:t>Array</w:t>
      </w:r>
      <w:r w:rsidRPr="00F14DFD">
        <w:rPr>
          <w:rFonts w:ascii="Menlo" w:hAnsi="Menlo" w:cs="Menlo"/>
          <w:sz w:val="24"/>
          <w:szCs w:val="24"/>
        </w:rPr>
        <w:t>.new</w:t>
      </w:r>
    </w:p>
    <w:p w14:paraId="6F927181" w14:textId="77777777" w:rsidR="00F14DFD" w:rsidRPr="00F14DFD" w:rsidRDefault="00F14DFD" w:rsidP="00F14DFD">
      <w:pPr>
        <w:autoSpaceDE w:val="0"/>
        <w:autoSpaceDN w:val="0"/>
        <w:adjustRightInd w:val="0"/>
        <w:spacing w:after="0" w:line="240" w:lineRule="auto"/>
        <w:ind w:left="567"/>
        <w:rPr>
          <w:rFonts w:ascii="Menlo" w:hAnsi="Menlo" w:cs="Menlo"/>
          <w:sz w:val="24"/>
          <w:szCs w:val="24"/>
        </w:rPr>
      </w:pPr>
      <w:r w:rsidRPr="00F14DFD">
        <w:rPr>
          <w:rFonts w:ascii="Menlo" w:hAnsi="Menlo" w:cs="Menlo"/>
          <w:b/>
          <w:bCs/>
          <w:color w:val="008800"/>
          <w:sz w:val="24"/>
          <w:szCs w:val="24"/>
        </w:rPr>
        <w:t>unless</w:t>
      </w:r>
      <w:r w:rsidRPr="00F14DFD">
        <w:rPr>
          <w:rFonts w:ascii="Menlo" w:hAnsi="Menlo" w:cs="Menlo"/>
          <w:sz w:val="24"/>
          <w:szCs w:val="24"/>
        </w:rPr>
        <w:t xml:space="preserve"> start_date.nil? &amp;&amp; end_date.nil?</w:t>
      </w:r>
    </w:p>
    <w:p w14:paraId="601955ED" w14:textId="77777777" w:rsidR="00F14DFD" w:rsidRPr="00F14DFD" w:rsidRDefault="00F14DFD" w:rsidP="00F14DFD">
      <w:pPr>
        <w:autoSpaceDE w:val="0"/>
        <w:autoSpaceDN w:val="0"/>
        <w:adjustRightInd w:val="0"/>
        <w:spacing w:after="0" w:line="240" w:lineRule="auto"/>
        <w:ind w:left="851"/>
        <w:rPr>
          <w:rFonts w:ascii="Menlo" w:hAnsi="Menlo" w:cs="Menlo"/>
          <w:sz w:val="24"/>
          <w:szCs w:val="24"/>
        </w:rPr>
      </w:pPr>
      <w:r w:rsidRPr="00F14DFD">
        <w:rPr>
          <w:rFonts w:ascii="Menlo" w:hAnsi="Menlo" w:cs="Menlo"/>
          <w:b/>
          <w:bCs/>
          <w:color w:val="003366"/>
          <w:sz w:val="24"/>
          <w:szCs w:val="24"/>
        </w:rPr>
        <w:t>Room</w:t>
      </w:r>
      <w:r w:rsidRPr="00F14DFD">
        <w:rPr>
          <w:rFonts w:ascii="Menlo" w:hAnsi="Menlo" w:cs="Menlo"/>
          <w:sz w:val="24"/>
          <w:szCs w:val="24"/>
        </w:rPr>
        <w:t xml:space="preserve">.all.each </w:t>
      </w:r>
      <w:r w:rsidRPr="00F14DFD">
        <w:rPr>
          <w:rFonts w:ascii="Menlo" w:hAnsi="Menlo" w:cs="Menlo"/>
          <w:b/>
          <w:bCs/>
          <w:color w:val="008800"/>
          <w:sz w:val="24"/>
          <w:szCs w:val="24"/>
        </w:rPr>
        <w:t>do</w:t>
      </w:r>
      <w:r w:rsidRPr="00F14DFD">
        <w:rPr>
          <w:rFonts w:ascii="Menlo" w:hAnsi="Menlo" w:cs="Menlo"/>
          <w:sz w:val="24"/>
          <w:szCs w:val="24"/>
        </w:rPr>
        <w:t xml:space="preserve"> |room|</w:t>
      </w:r>
    </w:p>
    <w:p w14:paraId="47024CE0" w14:textId="77777777" w:rsidR="00F14DFD" w:rsidRPr="00F14DFD" w:rsidRDefault="00F14DFD" w:rsidP="00F14DFD">
      <w:pPr>
        <w:autoSpaceDE w:val="0"/>
        <w:autoSpaceDN w:val="0"/>
        <w:adjustRightInd w:val="0"/>
        <w:spacing w:after="0" w:line="240" w:lineRule="auto"/>
        <w:ind w:left="851"/>
        <w:rPr>
          <w:rFonts w:ascii="Menlo" w:hAnsi="Menlo" w:cs="Menlo"/>
          <w:sz w:val="24"/>
          <w:szCs w:val="24"/>
        </w:rPr>
      </w:pPr>
      <w:r w:rsidRPr="00F14DFD">
        <w:rPr>
          <w:rFonts w:ascii="Menlo" w:hAnsi="Menlo" w:cs="Menlo"/>
          <w:b/>
          <w:bCs/>
          <w:color w:val="008800"/>
          <w:sz w:val="24"/>
          <w:szCs w:val="24"/>
        </w:rPr>
        <w:t>if</w:t>
      </w:r>
      <w:r w:rsidRPr="00F14DFD">
        <w:rPr>
          <w:rFonts w:ascii="Menlo" w:hAnsi="Menlo" w:cs="Menlo"/>
          <w:sz w:val="24"/>
          <w:szCs w:val="24"/>
        </w:rPr>
        <w:t xml:space="preserve"> </w:t>
      </w:r>
      <w:r w:rsidRPr="00F14DFD">
        <w:rPr>
          <w:rFonts w:ascii="Menlo" w:hAnsi="Menlo" w:cs="Menlo"/>
          <w:b/>
          <w:bCs/>
          <w:color w:val="003366"/>
          <w:sz w:val="24"/>
          <w:szCs w:val="24"/>
        </w:rPr>
        <w:t>BookingsHelper</w:t>
      </w:r>
      <w:r w:rsidRPr="00F14DFD">
        <w:rPr>
          <w:rFonts w:ascii="Menlo" w:hAnsi="Menlo" w:cs="Menlo"/>
          <w:sz w:val="24"/>
          <w:szCs w:val="24"/>
        </w:rPr>
        <w:t xml:space="preserve">.is_bookable(room, </w:t>
      </w:r>
      <w:r w:rsidRPr="00F14DFD">
        <w:rPr>
          <w:rFonts w:ascii="Menlo" w:hAnsi="Menlo" w:cs="Menlo"/>
          <w:b/>
          <w:bCs/>
          <w:color w:val="003366"/>
          <w:sz w:val="24"/>
          <w:szCs w:val="24"/>
        </w:rPr>
        <w:t>Date</w:t>
      </w:r>
      <w:r w:rsidRPr="00F14DFD">
        <w:rPr>
          <w:rFonts w:ascii="Menlo" w:hAnsi="Menlo" w:cs="Menlo"/>
          <w:sz w:val="24"/>
          <w:szCs w:val="24"/>
        </w:rPr>
        <w:t xml:space="preserve">.strptime(start_date, </w:t>
      </w:r>
      <w:r w:rsidRPr="00F14DFD">
        <w:rPr>
          <w:rFonts w:ascii="Menlo" w:hAnsi="Menlo" w:cs="Menlo"/>
          <w:color w:val="DD2200"/>
          <w:sz w:val="24"/>
          <w:szCs w:val="24"/>
        </w:rPr>
        <w:t>'%Y.%m.%d'</w:t>
      </w:r>
      <w:r w:rsidRPr="00F14DFD">
        <w:rPr>
          <w:rFonts w:ascii="Menlo" w:hAnsi="Menlo" w:cs="Menlo"/>
          <w:sz w:val="24"/>
          <w:szCs w:val="24"/>
        </w:rPr>
        <w:t xml:space="preserve">), </w:t>
      </w:r>
      <w:r w:rsidRPr="00F14DFD">
        <w:rPr>
          <w:rFonts w:ascii="Menlo" w:hAnsi="Menlo" w:cs="Menlo"/>
          <w:b/>
          <w:bCs/>
          <w:color w:val="003366"/>
          <w:sz w:val="24"/>
          <w:szCs w:val="24"/>
        </w:rPr>
        <w:t>Date</w:t>
      </w:r>
      <w:r w:rsidRPr="00F14DFD">
        <w:rPr>
          <w:rFonts w:ascii="Menlo" w:hAnsi="Menlo" w:cs="Menlo"/>
          <w:sz w:val="24"/>
          <w:szCs w:val="24"/>
        </w:rPr>
        <w:t xml:space="preserve">.strptime(end_date, </w:t>
      </w:r>
      <w:r w:rsidRPr="00F14DFD">
        <w:rPr>
          <w:rFonts w:ascii="Menlo" w:hAnsi="Menlo" w:cs="Menlo"/>
          <w:color w:val="DD2200"/>
          <w:sz w:val="24"/>
          <w:szCs w:val="24"/>
        </w:rPr>
        <w:t>'%Y.%m.%d'</w:t>
      </w:r>
      <w:r w:rsidRPr="00F14DFD">
        <w:rPr>
          <w:rFonts w:ascii="Menlo" w:hAnsi="Menlo" w:cs="Menlo"/>
          <w:sz w:val="24"/>
          <w:szCs w:val="24"/>
        </w:rPr>
        <w:t>))</w:t>
      </w:r>
    </w:p>
    <w:p w14:paraId="3E4BF6CE" w14:textId="77777777" w:rsidR="00F14DFD" w:rsidRPr="00F14DFD" w:rsidRDefault="00F14DFD" w:rsidP="00F14DFD">
      <w:pPr>
        <w:autoSpaceDE w:val="0"/>
        <w:autoSpaceDN w:val="0"/>
        <w:adjustRightInd w:val="0"/>
        <w:spacing w:after="0" w:line="240" w:lineRule="auto"/>
        <w:ind w:left="1134"/>
        <w:rPr>
          <w:rFonts w:ascii="Menlo" w:hAnsi="Menlo" w:cs="Menlo"/>
          <w:sz w:val="24"/>
          <w:szCs w:val="24"/>
        </w:rPr>
      </w:pPr>
      <w:r w:rsidRPr="00F14DFD">
        <w:rPr>
          <w:rFonts w:ascii="Menlo" w:hAnsi="Menlo" w:cs="Menlo"/>
          <w:sz w:val="24"/>
          <w:szCs w:val="24"/>
        </w:rPr>
        <w:t>rooms_by_date.push(room)</w:t>
      </w:r>
    </w:p>
    <w:p w14:paraId="034816FB" w14:textId="77777777" w:rsidR="00F14DFD" w:rsidRPr="00F14DFD" w:rsidRDefault="00F14DFD" w:rsidP="00F14DFD">
      <w:pPr>
        <w:autoSpaceDE w:val="0"/>
        <w:autoSpaceDN w:val="0"/>
        <w:adjustRightInd w:val="0"/>
        <w:spacing w:after="0" w:line="240" w:lineRule="auto"/>
        <w:ind w:left="851"/>
        <w:rPr>
          <w:rFonts w:ascii="Menlo" w:hAnsi="Menlo" w:cs="Menlo"/>
          <w:sz w:val="24"/>
          <w:szCs w:val="24"/>
        </w:rPr>
      </w:pPr>
      <w:r w:rsidRPr="00F14DFD">
        <w:rPr>
          <w:rFonts w:ascii="Menlo" w:hAnsi="Menlo" w:cs="Menlo"/>
          <w:b/>
          <w:bCs/>
          <w:color w:val="008800"/>
          <w:sz w:val="24"/>
          <w:szCs w:val="24"/>
        </w:rPr>
        <w:t>end</w:t>
      </w:r>
    </w:p>
    <w:p w14:paraId="7FA63C00" w14:textId="77777777" w:rsidR="00F14DFD" w:rsidRPr="00F14DFD" w:rsidRDefault="00F14DFD" w:rsidP="00F14DFD">
      <w:pPr>
        <w:autoSpaceDE w:val="0"/>
        <w:autoSpaceDN w:val="0"/>
        <w:adjustRightInd w:val="0"/>
        <w:spacing w:after="0" w:line="240" w:lineRule="auto"/>
        <w:ind w:left="851"/>
        <w:rPr>
          <w:rFonts w:ascii="Menlo" w:hAnsi="Menlo" w:cs="Menlo"/>
          <w:sz w:val="24"/>
          <w:szCs w:val="24"/>
        </w:rPr>
      </w:pPr>
      <w:r w:rsidRPr="00F14DFD">
        <w:rPr>
          <w:rFonts w:ascii="Menlo" w:hAnsi="Menlo" w:cs="Menlo"/>
          <w:b/>
          <w:bCs/>
          <w:color w:val="008800"/>
          <w:sz w:val="24"/>
          <w:szCs w:val="24"/>
        </w:rPr>
        <w:t>end</w:t>
      </w:r>
    </w:p>
    <w:p w14:paraId="2758BB46" w14:textId="77777777" w:rsidR="00F14DFD" w:rsidRPr="00F14DFD" w:rsidRDefault="00F14DFD" w:rsidP="00F14DFD">
      <w:pPr>
        <w:autoSpaceDE w:val="0"/>
        <w:autoSpaceDN w:val="0"/>
        <w:adjustRightInd w:val="0"/>
        <w:spacing w:after="0" w:line="240" w:lineRule="auto"/>
        <w:ind w:left="567"/>
        <w:rPr>
          <w:rFonts w:ascii="Menlo" w:hAnsi="Menlo" w:cs="Menlo"/>
          <w:sz w:val="24"/>
          <w:szCs w:val="24"/>
        </w:rPr>
      </w:pPr>
      <w:r w:rsidRPr="00F14DFD">
        <w:rPr>
          <w:rFonts w:ascii="Menlo" w:hAnsi="Menlo" w:cs="Menlo"/>
          <w:b/>
          <w:bCs/>
          <w:color w:val="008800"/>
          <w:sz w:val="24"/>
          <w:szCs w:val="24"/>
        </w:rPr>
        <w:t>end</w:t>
      </w:r>
    </w:p>
    <w:p w14:paraId="12152CCC" w14:textId="77777777" w:rsidR="00F14DFD" w:rsidRPr="00F14DFD" w:rsidRDefault="00F14DFD" w:rsidP="00F14DFD">
      <w:pPr>
        <w:autoSpaceDE w:val="0"/>
        <w:autoSpaceDN w:val="0"/>
        <w:adjustRightInd w:val="0"/>
        <w:spacing w:after="0" w:line="240" w:lineRule="auto"/>
        <w:ind w:left="567"/>
        <w:rPr>
          <w:rFonts w:ascii="Menlo" w:hAnsi="Menlo" w:cs="Menlo"/>
          <w:sz w:val="24"/>
          <w:szCs w:val="24"/>
        </w:rPr>
      </w:pPr>
      <w:r w:rsidRPr="00F14DFD">
        <w:rPr>
          <w:rFonts w:ascii="Menlo" w:hAnsi="Menlo" w:cs="Menlo"/>
          <w:b/>
          <w:bCs/>
          <w:color w:val="008800"/>
          <w:sz w:val="24"/>
          <w:szCs w:val="24"/>
        </w:rPr>
        <w:t>return</w:t>
      </w:r>
      <w:r w:rsidRPr="00F14DFD">
        <w:rPr>
          <w:rFonts w:ascii="Menlo" w:hAnsi="Menlo" w:cs="Menlo"/>
          <w:sz w:val="24"/>
          <w:szCs w:val="24"/>
        </w:rPr>
        <w:t xml:space="preserve"> rooms_by_date</w:t>
      </w:r>
    </w:p>
    <w:p w14:paraId="516442B5"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r w:rsidRPr="00F14DFD">
        <w:rPr>
          <w:rFonts w:ascii="Menlo" w:hAnsi="Menlo" w:cs="Menlo"/>
          <w:b/>
          <w:bCs/>
          <w:color w:val="008800"/>
          <w:sz w:val="24"/>
          <w:szCs w:val="24"/>
        </w:rPr>
        <w:t>end</w:t>
      </w:r>
    </w:p>
    <w:p w14:paraId="0E60073A"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p>
    <w:p w14:paraId="1501FE03"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r w:rsidRPr="00F14DFD">
        <w:rPr>
          <w:rFonts w:ascii="Menlo" w:hAnsi="Menlo" w:cs="Menlo"/>
          <w:b/>
          <w:bCs/>
          <w:color w:val="008800"/>
          <w:sz w:val="24"/>
          <w:szCs w:val="24"/>
        </w:rPr>
        <w:t>def</w:t>
      </w:r>
      <w:r w:rsidRPr="00F14DFD">
        <w:rPr>
          <w:rFonts w:ascii="Menlo" w:hAnsi="Menlo" w:cs="Menlo"/>
          <w:sz w:val="24"/>
          <w:szCs w:val="24"/>
        </w:rPr>
        <w:t xml:space="preserve"> </w:t>
      </w:r>
      <w:r w:rsidRPr="00F14DFD">
        <w:rPr>
          <w:rFonts w:ascii="Menlo" w:hAnsi="Menlo" w:cs="Menlo"/>
          <w:b/>
          <w:bCs/>
          <w:color w:val="BB0066"/>
          <w:sz w:val="24"/>
          <w:szCs w:val="24"/>
        </w:rPr>
        <w:t>self</w:t>
      </w:r>
      <w:r w:rsidRPr="00F14DFD">
        <w:rPr>
          <w:rFonts w:ascii="Menlo" w:hAnsi="Menlo" w:cs="Menlo"/>
          <w:sz w:val="24"/>
          <w:szCs w:val="24"/>
        </w:rPr>
        <w:t>.</w:t>
      </w:r>
      <w:r w:rsidRPr="00F14DFD">
        <w:rPr>
          <w:rFonts w:ascii="Menlo" w:hAnsi="Menlo" w:cs="Menlo"/>
          <w:b/>
          <w:bCs/>
          <w:color w:val="0066BB"/>
          <w:sz w:val="24"/>
          <w:szCs w:val="24"/>
        </w:rPr>
        <w:t>get_rooms_by_city</w:t>
      </w:r>
      <w:r w:rsidRPr="00F14DFD">
        <w:rPr>
          <w:rFonts w:ascii="Menlo" w:hAnsi="Menlo" w:cs="Menlo"/>
          <w:sz w:val="24"/>
          <w:szCs w:val="24"/>
        </w:rPr>
        <w:t>(city)</w:t>
      </w:r>
    </w:p>
    <w:p w14:paraId="087A6693"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 xml:space="preserve">rooms_by_city = </w:t>
      </w:r>
      <w:r w:rsidRPr="00F14DFD">
        <w:rPr>
          <w:rFonts w:ascii="Menlo" w:hAnsi="Menlo" w:cs="Menlo"/>
          <w:color w:val="003388"/>
          <w:sz w:val="24"/>
          <w:szCs w:val="24"/>
        </w:rPr>
        <w:t>Array</w:t>
      </w:r>
      <w:r w:rsidRPr="00F14DFD">
        <w:rPr>
          <w:rFonts w:ascii="Menlo" w:hAnsi="Menlo" w:cs="Menlo"/>
          <w:sz w:val="24"/>
          <w:szCs w:val="24"/>
        </w:rPr>
        <w:t>.new</w:t>
      </w:r>
    </w:p>
    <w:p w14:paraId="5ABDD2B1"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b/>
          <w:bCs/>
          <w:color w:val="008800"/>
          <w:sz w:val="24"/>
          <w:szCs w:val="24"/>
        </w:rPr>
        <w:t>unless</w:t>
      </w:r>
      <w:r w:rsidRPr="00F14DFD">
        <w:rPr>
          <w:rFonts w:ascii="Menlo" w:hAnsi="Menlo" w:cs="Menlo"/>
          <w:sz w:val="24"/>
          <w:szCs w:val="24"/>
        </w:rPr>
        <w:t xml:space="preserve"> city.nil?</w:t>
      </w:r>
    </w:p>
    <w:p w14:paraId="3F48C078" w14:textId="77777777" w:rsidR="00F14DFD" w:rsidRPr="00F14DFD" w:rsidRDefault="00F14DFD" w:rsidP="00A45624">
      <w:pPr>
        <w:autoSpaceDE w:val="0"/>
        <w:autoSpaceDN w:val="0"/>
        <w:adjustRightInd w:val="0"/>
        <w:spacing w:after="0" w:line="240" w:lineRule="auto"/>
        <w:ind w:left="851"/>
        <w:rPr>
          <w:rFonts w:ascii="Menlo" w:hAnsi="Menlo" w:cs="Menlo"/>
          <w:sz w:val="24"/>
          <w:szCs w:val="24"/>
        </w:rPr>
      </w:pPr>
      <w:r w:rsidRPr="00F14DFD">
        <w:rPr>
          <w:rFonts w:ascii="Menlo" w:hAnsi="Menlo" w:cs="Menlo"/>
          <w:sz w:val="24"/>
          <w:szCs w:val="24"/>
        </w:rPr>
        <w:t xml:space="preserve">rooms_by_city = </w:t>
      </w:r>
      <w:r w:rsidRPr="00F14DFD">
        <w:rPr>
          <w:rFonts w:ascii="Menlo" w:hAnsi="Menlo" w:cs="Menlo"/>
          <w:b/>
          <w:bCs/>
          <w:color w:val="003366"/>
          <w:sz w:val="24"/>
          <w:szCs w:val="24"/>
        </w:rPr>
        <w:t>Room</w:t>
      </w:r>
      <w:r w:rsidRPr="00F14DFD">
        <w:rPr>
          <w:rFonts w:ascii="Menlo" w:hAnsi="Menlo" w:cs="Menlo"/>
          <w:sz w:val="24"/>
          <w:szCs w:val="24"/>
        </w:rPr>
        <w:t>.joins(</w:t>
      </w:r>
      <w:r w:rsidRPr="00F14DFD">
        <w:rPr>
          <w:rFonts w:ascii="Menlo" w:hAnsi="Menlo" w:cs="Menlo"/>
          <w:color w:val="AA6600"/>
          <w:sz w:val="24"/>
          <w:szCs w:val="24"/>
        </w:rPr>
        <w:t>:accommodation</w:t>
      </w:r>
      <w:r w:rsidRPr="00F14DFD">
        <w:rPr>
          <w:rFonts w:ascii="Menlo" w:hAnsi="Menlo" w:cs="Menlo"/>
          <w:sz w:val="24"/>
          <w:szCs w:val="24"/>
        </w:rPr>
        <w:t xml:space="preserve"> =&gt; [</w:t>
      </w:r>
      <w:r w:rsidRPr="00F14DFD">
        <w:rPr>
          <w:rFonts w:ascii="Menlo" w:hAnsi="Menlo" w:cs="Menlo"/>
          <w:color w:val="AA6600"/>
          <w:sz w:val="24"/>
          <w:szCs w:val="24"/>
        </w:rPr>
        <w:t>:address</w:t>
      </w:r>
      <w:r w:rsidRPr="00F14DFD">
        <w:rPr>
          <w:rFonts w:ascii="Menlo" w:hAnsi="Menlo" w:cs="Menlo"/>
          <w:sz w:val="24"/>
          <w:szCs w:val="24"/>
        </w:rPr>
        <w:t>]).where(</w:t>
      </w:r>
      <w:r w:rsidRPr="00F14DFD">
        <w:rPr>
          <w:rFonts w:ascii="Menlo" w:hAnsi="Menlo" w:cs="Menlo"/>
          <w:color w:val="DD2200"/>
          <w:sz w:val="24"/>
          <w:szCs w:val="24"/>
        </w:rPr>
        <w:t>'lower(addresses.city) = ?'</w:t>
      </w:r>
      <w:r w:rsidRPr="00F14DFD">
        <w:rPr>
          <w:rFonts w:ascii="Menlo" w:hAnsi="Menlo" w:cs="Menlo"/>
          <w:sz w:val="24"/>
          <w:szCs w:val="24"/>
        </w:rPr>
        <w:t>, city.downcase)</w:t>
      </w:r>
    </w:p>
    <w:p w14:paraId="650C9235"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b/>
          <w:bCs/>
          <w:color w:val="008800"/>
          <w:sz w:val="24"/>
          <w:szCs w:val="24"/>
        </w:rPr>
        <w:t>end</w:t>
      </w:r>
    </w:p>
    <w:p w14:paraId="2E51FA8F"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b/>
          <w:bCs/>
          <w:color w:val="008800"/>
          <w:sz w:val="24"/>
          <w:szCs w:val="24"/>
        </w:rPr>
        <w:t>return</w:t>
      </w:r>
      <w:r w:rsidRPr="00F14DFD">
        <w:rPr>
          <w:rFonts w:ascii="Menlo" w:hAnsi="Menlo" w:cs="Menlo"/>
          <w:sz w:val="24"/>
          <w:szCs w:val="24"/>
        </w:rPr>
        <w:t xml:space="preserve"> rooms_by_city</w:t>
      </w:r>
    </w:p>
    <w:p w14:paraId="1A060ABB"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r w:rsidRPr="00F14DFD">
        <w:rPr>
          <w:rFonts w:ascii="Menlo" w:hAnsi="Menlo" w:cs="Menlo"/>
          <w:b/>
          <w:bCs/>
          <w:color w:val="008800"/>
          <w:sz w:val="24"/>
          <w:szCs w:val="24"/>
        </w:rPr>
        <w:t>end</w:t>
      </w:r>
    </w:p>
    <w:p w14:paraId="74D6660C"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p>
    <w:p w14:paraId="6015CA73"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r w:rsidRPr="00F14DFD">
        <w:rPr>
          <w:rFonts w:ascii="Menlo" w:hAnsi="Menlo" w:cs="Menlo"/>
          <w:b/>
          <w:bCs/>
          <w:color w:val="008800"/>
          <w:sz w:val="24"/>
          <w:szCs w:val="24"/>
        </w:rPr>
        <w:t>def</w:t>
      </w:r>
      <w:r w:rsidRPr="00F14DFD">
        <w:rPr>
          <w:rFonts w:ascii="Menlo" w:hAnsi="Menlo" w:cs="Menlo"/>
          <w:sz w:val="24"/>
          <w:szCs w:val="24"/>
        </w:rPr>
        <w:t xml:space="preserve"> </w:t>
      </w:r>
      <w:r w:rsidRPr="00F14DFD">
        <w:rPr>
          <w:rFonts w:ascii="Menlo" w:hAnsi="Menlo" w:cs="Menlo"/>
          <w:b/>
          <w:bCs/>
          <w:color w:val="BB0066"/>
          <w:sz w:val="24"/>
          <w:szCs w:val="24"/>
        </w:rPr>
        <w:t>self</w:t>
      </w:r>
      <w:r w:rsidRPr="00F14DFD">
        <w:rPr>
          <w:rFonts w:ascii="Menlo" w:hAnsi="Menlo" w:cs="Menlo"/>
          <w:sz w:val="24"/>
          <w:szCs w:val="24"/>
        </w:rPr>
        <w:t>.</w:t>
      </w:r>
      <w:r w:rsidRPr="00F14DFD">
        <w:rPr>
          <w:rFonts w:ascii="Menlo" w:hAnsi="Menlo" w:cs="Menlo"/>
          <w:b/>
          <w:bCs/>
          <w:color w:val="0066BB"/>
          <w:sz w:val="24"/>
          <w:szCs w:val="24"/>
        </w:rPr>
        <w:t>get_rooms_by_equipment</w:t>
      </w:r>
      <w:r w:rsidRPr="00F14DFD">
        <w:rPr>
          <w:rFonts w:ascii="Menlo" w:hAnsi="Menlo" w:cs="Menlo"/>
          <w:sz w:val="24"/>
          <w:szCs w:val="24"/>
        </w:rPr>
        <w:t>(equipment_ids)</w:t>
      </w:r>
    </w:p>
    <w:p w14:paraId="3F0493CA"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 xml:space="preserve">rooms_by_equipment = </w:t>
      </w:r>
      <w:r w:rsidRPr="00F14DFD">
        <w:rPr>
          <w:rFonts w:ascii="Menlo" w:hAnsi="Menlo" w:cs="Menlo"/>
          <w:color w:val="003388"/>
          <w:sz w:val="24"/>
          <w:szCs w:val="24"/>
        </w:rPr>
        <w:t>Array</w:t>
      </w:r>
      <w:r w:rsidRPr="00F14DFD">
        <w:rPr>
          <w:rFonts w:ascii="Menlo" w:hAnsi="Menlo" w:cs="Menlo"/>
          <w:sz w:val="24"/>
          <w:szCs w:val="24"/>
        </w:rPr>
        <w:t>.new</w:t>
      </w:r>
    </w:p>
    <w:p w14:paraId="2DA68972"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b/>
          <w:bCs/>
          <w:color w:val="008800"/>
          <w:sz w:val="24"/>
          <w:szCs w:val="24"/>
        </w:rPr>
        <w:t>unless</w:t>
      </w:r>
      <w:r w:rsidRPr="00F14DFD">
        <w:rPr>
          <w:rFonts w:ascii="Menlo" w:hAnsi="Menlo" w:cs="Menlo"/>
          <w:sz w:val="24"/>
          <w:szCs w:val="24"/>
        </w:rPr>
        <w:t xml:space="preserve"> equipment_ids.nil?</w:t>
      </w:r>
    </w:p>
    <w:p w14:paraId="68F3A4D1" w14:textId="77777777" w:rsidR="00F14DFD" w:rsidRPr="00F14DFD" w:rsidRDefault="00F14DFD" w:rsidP="00A45624">
      <w:pPr>
        <w:autoSpaceDE w:val="0"/>
        <w:autoSpaceDN w:val="0"/>
        <w:adjustRightInd w:val="0"/>
        <w:spacing w:after="0" w:line="240" w:lineRule="auto"/>
        <w:ind w:left="851"/>
        <w:rPr>
          <w:rFonts w:ascii="Menlo" w:hAnsi="Menlo" w:cs="Menlo"/>
          <w:sz w:val="24"/>
          <w:szCs w:val="24"/>
        </w:rPr>
      </w:pPr>
      <w:r w:rsidRPr="00F14DFD">
        <w:rPr>
          <w:rFonts w:ascii="Menlo" w:hAnsi="Menlo" w:cs="Menlo"/>
          <w:sz w:val="24"/>
          <w:szCs w:val="24"/>
        </w:rPr>
        <w:t>equipment_ids =equipment_ids.split(</w:t>
      </w:r>
      <w:r w:rsidRPr="00F14DFD">
        <w:rPr>
          <w:rFonts w:ascii="Menlo" w:hAnsi="Menlo" w:cs="Menlo"/>
          <w:color w:val="DD2200"/>
          <w:sz w:val="24"/>
          <w:szCs w:val="24"/>
        </w:rPr>
        <w:t>','</w:t>
      </w:r>
      <w:r w:rsidRPr="00F14DFD">
        <w:rPr>
          <w:rFonts w:ascii="Menlo" w:hAnsi="Menlo" w:cs="Menlo"/>
          <w:sz w:val="24"/>
          <w:szCs w:val="24"/>
        </w:rPr>
        <w:t>)</w:t>
      </w:r>
    </w:p>
    <w:p w14:paraId="6606CDED" w14:textId="77777777" w:rsidR="00F14DFD" w:rsidRPr="00F14DFD" w:rsidRDefault="00F14DFD" w:rsidP="00A45624">
      <w:pPr>
        <w:autoSpaceDE w:val="0"/>
        <w:autoSpaceDN w:val="0"/>
        <w:adjustRightInd w:val="0"/>
        <w:spacing w:after="0" w:line="240" w:lineRule="auto"/>
        <w:ind w:left="851"/>
        <w:rPr>
          <w:rFonts w:ascii="Menlo" w:hAnsi="Menlo" w:cs="Menlo"/>
          <w:sz w:val="24"/>
          <w:szCs w:val="24"/>
        </w:rPr>
      </w:pPr>
      <w:r w:rsidRPr="00F14DFD">
        <w:rPr>
          <w:rFonts w:ascii="Menlo" w:hAnsi="Menlo" w:cs="Menlo"/>
          <w:b/>
          <w:bCs/>
          <w:color w:val="003366"/>
          <w:sz w:val="24"/>
          <w:szCs w:val="24"/>
        </w:rPr>
        <w:lastRenderedPageBreak/>
        <w:t>Room</w:t>
      </w:r>
      <w:r w:rsidRPr="00F14DFD">
        <w:rPr>
          <w:rFonts w:ascii="Menlo" w:hAnsi="Menlo" w:cs="Menlo"/>
          <w:sz w:val="24"/>
          <w:szCs w:val="24"/>
        </w:rPr>
        <w:t xml:space="preserve">.all.each </w:t>
      </w:r>
      <w:r w:rsidRPr="00F14DFD">
        <w:rPr>
          <w:rFonts w:ascii="Menlo" w:hAnsi="Menlo" w:cs="Menlo"/>
          <w:b/>
          <w:bCs/>
          <w:color w:val="008800"/>
          <w:sz w:val="24"/>
          <w:szCs w:val="24"/>
        </w:rPr>
        <w:t>do</w:t>
      </w:r>
      <w:r w:rsidRPr="00F14DFD">
        <w:rPr>
          <w:rFonts w:ascii="Menlo" w:hAnsi="Menlo" w:cs="Menlo"/>
          <w:sz w:val="24"/>
          <w:szCs w:val="24"/>
        </w:rPr>
        <w:t xml:space="preserve"> |room|</w:t>
      </w:r>
    </w:p>
    <w:p w14:paraId="2E16DB6F" w14:textId="77777777" w:rsidR="00F14DFD" w:rsidRPr="00F14DFD" w:rsidRDefault="00F14DFD" w:rsidP="00A45624">
      <w:pPr>
        <w:autoSpaceDE w:val="0"/>
        <w:autoSpaceDN w:val="0"/>
        <w:adjustRightInd w:val="0"/>
        <w:spacing w:after="0" w:line="240" w:lineRule="auto"/>
        <w:ind w:left="1134"/>
        <w:rPr>
          <w:rFonts w:ascii="Menlo" w:hAnsi="Menlo" w:cs="Menlo"/>
          <w:sz w:val="24"/>
          <w:szCs w:val="24"/>
        </w:rPr>
      </w:pPr>
      <w:r w:rsidRPr="00F14DFD">
        <w:rPr>
          <w:rFonts w:ascii="Menlo" w:hAnsi="Menlo" w:cs="Menlo"/>
          <w:sz w:val="24"/>
          <w:szCs w:val="24"/>
        </w:rPr>
        <w:t>re = room.equipments.where(</w:t>
      </w:r>
      <w:r w:rsidRPr="00F14DFD">
        <w:rPr>
          <w:rFonts w:ascii="Menlo" w:hAnsi="Menlo" w:cs="Menlo"/>
          <w:color w:val="003388"/>
          <w:sz w:val="24"/>
          <w:szCs w:val="24"/>
        </w:rPr>
        <w:t>id</w:t>
      </w:r>
      <w:r w:rsidRPr="00F14DFD">
        <w:rPr>
          <w:rFonts w:ascii="Menlo" w:hAnsi="Menlo" w:cs="Menlo"/>
          <w:sz w:val="24"/>
          <w:szCs w:val="24"/>
        </w:rPr>
        <w:t>: equipment_ids)</w:t>
      </w:r>
    </w:p>
    <w:p w14:paraId="3DECFF1A" w14:textId="77777777" w:rsidR="00F14DFD" w:rsidRPr="00F14DFD" w:rsidRDefault="00F14DFD" w:rsidP="00A45624">
      <w:pPr>
        <w:autoSpaceDE w:val="0"/>
        <w:autoSpaceDN w:val="0"/>
        <w:adjustRightInd w:val="0"/>
        <w:spacing w:after="0" w:line="240" w:lineRule="auto"/>
        <w:ind w:left="1134"/>
        <w:rPr>
          <w:rFonts w:ascii="Menlo" w:hAnsi="Menlo" w:cs="Menlo"/>
          <w:sz w:val="24"/>
          <w:szCs w:val="24"/>
        </w:rPr>
      </w:pPr>
      <w:r w:rsidRPr="00F14DFD">
        <w:rPr>
          <w:rFonts w:ascii="Menlo" w:hAnsi="Menlo" w:cs="Menlo"/>
          <w:b/>
          <w:bCs/>
          <w:color w:val="008800"/>
          <w:sz w:val="24"/>
          <w:szCs w:val="24"/>
        </w:rPr>
        <w:t>if</w:t>
      </w:r>
      <w:r w:rsidRPr="00F14DFD">
        <w:rPr>
          <w:rFonts w:ascii="Menlo" w:hAnsi="Menlo" w:cs="Menlo"/>
          <w:sz w:val="24"/>
          <w:szCs w:val="24"/>
        </w:rPr>
        <w:t xml:space="preserve"> re.length == equipment_ids.length</w:t>
      </w:r>
    </w:p>
    <w:p w14:paraId="480350C0" w14:textId="77777777" w:rsidR="00F14DFD" w:rsidRPr="00F14DFD" w:rsidRDefault="00F14DFD" w:rsidP="00A45624">
      <w:pPr>
        <w:autoSpaceDE w:val="0"/>
        <w:autoSpaceDN w:val="0"/>
        <w:adjustRightInd w:val="0"/>
        <w:spacing w:after="0" w:line="240" w:lineRule="auto"/>
        <w:ind w:left="1418"/>
        <w:rPr>
          <w:rFonts w:ascii="Menlo" w:hAnsi="Menlo" w:cs="Menlo"/>
          <w:sz w:val="24"/>
          <w:szCs w:val="24"/>
        </w:rPr>
      </w:pPr>
      <w:r w:rsidRPr="00F14DFD">
        <w:rPr>
          <w:rFonts w:ascii="Menlo" w:hAnsi="Menlo" w:cs="Menlo"/>
          <w:sz w:val="24"/>
          <w:szCs w:val="24"/>
        </w:rPr>
        <w:t>rooms_by_equipment.push(room)</w:t>
      </w:r>
    </w:p>
    <w:p w14:paraId="423DBA74" w14:textId="77777777" w:rsidR="00F14DFD" w:rsidRPr="00F14DFD" w:rsidRDefault="00F14DFD" w:rsidP="00A45624">
      <w:pPr>
        <w:autoSpaceDE w:val="0"/>
        <w:autoSpaceDN w:val="0"/>
        <w:adjustRightInd w:val="0"/>
        <w:spacing w:after="0" w:line="240" w:lineRule="auto"/>
        <w:ind w:left="1134"/>
        <w:rPr>
          <w:rFonts w:ascii="Menlo" w:hAnsi="Menlo" w:cs="Menlo"/>
          <w:sz w:val="24"/>
          <w:szCs w:val="24"/>
        </w:rPr>
      </w:pPr>
      <w:r w:rsidRPr="00F14DFD">
        <w:rPr>
          <w:rFonts w:ascii="Menlo" w:hAnsi="Menlo" w:cs="Menlo"/>
          <w:b/>
          <w:bCs/>
          <w:color w:val="008800"/>
          <w:sz w:val="24"/>
          <w:szCs w:val="24"/>
        </w:rPr>
        <w:t>end</w:t>
      </w:r>
    </w:p>
    <w:p w14:paraId="5526D2C6" w14:textId="77777777" w:rsidR="00F14DFD" w:rsidRPr="00F14DFD" w:rsidRDefault="00F14DFD" w:rsidP="00A45624">
      <w:pPr>
        <w:autoSpaceDE w:val="0"/>
        <w:autoSpaceDN w:val="0"/>
        <w:adjustRightInd w:val="0"/>
        <w:spacing w:after="0" w:line="240" w:lineRule="auto"/>
        <w:ind w:left="851"/>
        <w:rPr>
          <w:rFonts w:ascii="Menlo" w:hAnsi="Menlo" w:cs="Menlo"/>
          <w:sz w:val="24"/>
          <w:szCs w:val="24"/>
        </w:rPr>
      </w:pPr>
      <w:r w:rsidRPr="00F14DFD">
        <w:rPr>
          <w:rFonts w:ascii="Menlo" w:hAnsi="Menlo" w:cs="Menlo"/>
          <w:b/>
          <w:bCs/>
          <w:color w:val="008800"/>
          <w:sz w:val="24"/>
          <w:szCs w:val="24"/>
        </w:rPr>
        <w:t>end</w:t>
      </w:r>
    </w:p>
    <w:p w14:paraId="4D70DF94"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b/>
          <w:bCs/>
          <w:color w:val="008800"/>
          <w:sz w:val="24"/>
          <w:szCs w:val="24"/>
        </w:rPr>
        <w:t>end</w:t>
      </w:r>
    </w:p>
    <w:p w14:paraId="7E3E0EF2"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b/>
          <w:bCs/>
          <w:color w:val="008800"/>
          <w:sz w:val="24"/>
          <w:szCs w:val="24"/>
        </w:rPr>
        <w:t>return</w:t>
      </w:r>
      <w:r w:rsidRPr="00F14DFD">
        <w:rPr>
          <w:rFonts w:ascii="Menlo" w:hAnsi="Menlo" w:cs="Menlo"/>
          <w:sz w:val="24"/>
          <w:szCs w:val="24"/>
        </w:rPr>
        <w:t xml:space="preserve"> rooms_by_equipment</w:t>
      </w:r>
    </w:p>
    <w:p w14:paraId="2DD0667B"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r w:rsidRPr="00F14DFD">
        <w:rPr>
          <w:rFonts w:ascii="Menlo" w:hAnsi="Menlo" w:cs="Menlo"/>
          <w:b/>
          <w:bCs/>
          <w:color w:val="008800"/>
          <w:sz w:val="24"/>
          <w:szCs w:val="24"/>
        </w:rPr>
        <w:t>end</w:t>
      </w:r>
    </w:p>
    <w:p w14:paraId="2EF84D3C"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p>
    <w:p w14:paraId="06B7B464"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r w:rsidRPr="00F14DFD">
        <w:rPr>
          <w:rFonts w:ascii="Menlo" w:hAnsi="Menlo" w:cs="Menlo"/>
          <w:b/>
          <w:bCs/>
          <w:color w:val="008800"/>
          <w:sz w:val="24"/>
          <w:szCs w:val="24"/>
        </w:rPr>
        <w:t>def</w:t>
      </w:r>
      <w:r w:rsidRPr="00F14DFD">
        <w:rPr>
          <w:rFonts w:ascii="Menlo" w:hAnsi="Menlo" w:cs="Menlo"/>
          <w:sz w:val="24"/>
          <w:szCs w:val="24"/>
        </w:rPr>
        <w:t xml:space="preserve"> </w:t>
      </w:r>
      <w:r w:rsidRPr="00F14DFD">
        <w:rPr>
          <w:rFonts w:ascii="Menlo" w:hAnsi="Menlo" w:cs="Menlo"/>
          <w:b/>
          <w:bCs/>
          <w:color w:val="BB0066"/>
          <w:sz w:val="24"/>
          <w:szCs w:val="24"/>
        </w:rPr>
        <w:t>self</w:t>
      </w:r>
      <w:r w:rsidRPr="00F14DFD">
        <w:rPr>
          <w:rFonts w:ascii="Menlo" w:hAnsi="Menlo" w:cs="Menlo"/>
          <w:sz w:val="24"/>
          <w:szCs w:val="24"/>
        </w:rPr>
        <w:t>.</w:t>
      </w:r>
      <w:r w:rsidRPr="00F14DFD">
        <w:rPr>
          <w:rFonts w:ascii="Menlo" w:hAnsi="Menlo" w:cs="Menlo"/>
          <w:b/>
          <w:bCs/>
          <w:color w:val="0066BB"/>
          <w:sz w:val="24"/>
          <w:szCs w:val="24"/>
        </w:rPr>
        <w:t>get_rooms_by_serviice</w:t>
      </w:r>
      <w:r w:rsidRPr="00F14DFD">
        <w:rPr>
          <w:rFonts w:ascii="Menlo" w:hAnsi="Menlo" w:cs="Menlo"/>
          <w:sz w:val="24"/>
          <w:szCs w:val="24"/>
        </w:rPr>
        <w:t>(serviice_ids)</w:t>
      </w:r>
    </w:p>
    <w:p w14:paraId="50901FA4"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 xml:space="preserve">rooms_by_serviice = </w:t>
      </w:r>
      <w:r w:rsidRPr="00F14DFD">
        <w:rPr>
          <w:rFonts w:ascii="Menlo" w:hAnsi="Menlo" w:cs="Menlo"/>
          <w:color w:val="003388"/>
          <w:sz w:val="24"/>
          <w:szCs w:val="24"/>
        </w:rPr>
        <w:t>Array</w:t>
      </w:r>
      <w:r w:rsidRPr="00F14DFD">
        <w:rPr>
          <w:rFonts w:ascii="Menlo" w:hAnsi="Menlo" w:cs="Menlo"/>
          <w:sz w:val="24"/>
          <w:szCs w:val="24"/>
        </w:rPr>
        <w:t>.new</w:t>
      </w:r>
    </w:p>
    <w:p w14:paraId="441AC313"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b/>
          <w:bCs/>
          <w:color w:val="008800"/>
          <w:sz w:val="24"/>
          <w:szCs w:val="24"/>
        </w:rPr>
        <w:t>unless</w:t>
      </w:r>
      <w:r w:rsidRPr="00F14DFD">
        <w:rPr>
          <w:rFonts w:ascii="Menlo" w:hAnsi="Menlo" w:cs="Menlo"/>
          <w:sz w:val="24"/>
          <w:szCs w:val="24"/>
        </w:rPr>
        <w:t xml:space="preserve"> serviice_ids.nil?</w:t>
      </w:r>
    </w:p>
    <w:p w14:paraId="51BA8A57" w14:textId="77777777" w:rsidR="00F14DFD" w:rsidRPr="00F14DFD" w:rsidRDefault="00F14DFD" w:rsidP="00A45624">
      <w:pPr>
        <w:autoSpaceDE w:val="0"/>
        <w:autoSpaceDN w:val="0"/>
        <w:adjustRightInd w:val="0"/>
        <w:spacing w:after="0" w:line="240" w:lineRule="auto"/>
        <w:ind w:left="851"/>
        <w:rPr>
          <w:rFonts w:ascii="Menlo" w:hAnsi="Menlo" w:cs="Menlo"/>
          <w:sz w:val="24"/>
          <w:szCs w:val="24"/>
        </w:rPr>
      </w:pPr>
      <w:r w:rsidRPr="00F14DFD">
        <w:rPr>
          <w:rFonts w:ascii="Menlo" w:hAnsi="Menlo" w:cs="Menlo"/>
          <w:sz w:val="24"/>
          <w:szCs w:val="24"/>
        </w:rPr>
        <w:t>serviice_ids = serviice_ids.split(</w:t>
      </w:r>
      <w:r w:rsidRPr="00F14DFD">
        <w:rPr>
          <w:rFonts w:ascii="Menlo" w:hAnsi="Menlo" w:cs="Menlo"/>
          <w:color w:val="DD2200"/>
          <w:sz w:val="24"/>
          <w:szCs w:val="24"/>
        </w:rPr>
        <w:t>','</w:t>
      </w:r>
      <w:r w:rsidRPr="00F14DFD">
        <w:rPr>
          <w:rFonts w:ascii="Menlo" w:hAnsi="Menlo" w:cs="Menlo"/>
          <w:sz w:val="24"/>
          <w:szCs w:val="24"/>
        </w:rPr>
        <w:t>)</w:t>
      </w:r>
    </w:p>
    <w:p w14:paraId="7C5A0EA8" w14:textId="77777777" w:rsidR="00F14DFD" w:rsidRPr="00F14DFD" w:rsidRDefault="00F14DFD" w:rsidP="00A45624">
      <w:pPr>
        <w:autoSpaceDE w:val="0"/>
        <w:autoSpaceDN w:val="0"/>
        <w:adjustRightInd w:val="0"/>
        <w:spacing w:after="0" w:line="240" w:lineRule="auto"/>
        <w:ind w:left="851"/>
        <w:rPr>
          <w:rFonts w:ascii="Menlo" w:hAnsi="Menlo" w:cs="Menlo"/>
          <w:sz w:val="24"/>
          <w:szCs w:val="24"/>
        </w:rPr>
      </w:pPr>
      <w:r w:rsidRPr="00F14DFD">
        <w:rPr>
          <w:rFonts w:ascii="Menlo" w:hAnsi="Menlo" w:cs="Menlo"/>
          <w:b/>
          <w:bCs/>
          <w:color w:val="003366"/>
          <w:sz w:val="24"/>
          <w:szCs w:val="24"/>
        </w:rPr>
        <w:t>Accommodation</w:t>
      </w:r>
      <w:r w:rsidRPr="00F14DFD">
        <w:rPr>
          <w:rFonts w:ascii="Menlo" w:hAnsi="Menlo" w:cs="Menlo"/>
          <w:sz w:val="24"/>
          <w:szCs w:val="24"/>
        </w:rPr>
        <w:t xml:space="preserve">.all.each </w:t>
      </w:r>
      <w:r w:rsidRPr="00F14DFD">
        <w:rPr>
          <w:rFonts w:ascii="Menlo" w:hAnsi="Menlo" w:cs="Menlo"/>
          <w:b/>
          <w:bCs/>
          <w:color w:val="008800"/>
          <w:sz w:val="24"/>
          <w:szCs w:val="24"/>
        </w:rPr>
        <w:t>do</w:t>
      </w:r>
      <w:r w:rsidRPr="00F14DFD">
        <w:rPr>
          <w:rFonts w:ascii="Menlo" w:hAnsi="Menlo" w:cs="Menlo"/>
          <w:sz w:val="24"/>
          <w:szCs w:val="24"/>
        </w:rPr>
        <w:t xml:space="preserve"> |accommodation|</w:t>
      </w:r>
    </w:p>
    <w:p w14:paraId="25F1482E" w14:textId="77777777" w:rsidR="00F14DFD" w:rsidRPr="00F14DFD" w:rsidRDefault="00F14DFD" w:rsidP="00A45624">
      <w:pPr>
        <w:autoSpaceDE w:val="0"/>
        <w:autoSpaceDN w:val="0"/>
        <w:adjustRightInd w:val="0"/>
        <w:spacing w:after="0" w:line="240" w:lineRule="auto"/>
        <w:ind w:left="1134"/>
        <w:rPr>
          <w:rFonts w:ascii="Menlo" w:hAnsi="Menlo" w:cs="Menlo"/>
          <w:sz w:val="24"/>
          <w:szCs w:val="24"/>
        </w:rPr>
      </w:pPr>
      <w:r w:rsidRPr="00F14DFD">
        <w:rPr>
          <w:rFonts w:ascii="Menlo" w:hAnsi="Menlo" w:cs="Menlo"/>
          <w:sz w:val="24"/>
          <w:szCs w:val="24"/>
        </w:rPr>
        <w:t>as = accommodation.serviices.where(</w:t>
      </w:r>
      <w:r w:rsidRPr="00F14DFD">
        <w:rPr>
          <w:rFonts w:ascii="Menlo" w:hAnsi="Menlo" w:cs="Menlo"/>
          <w:color w:val="003388"/>
          <w:sz w:val="24"/>
          <w:szCs w:val="24"/>
        </w:rPr>
        <w:t>id</w:t>
      </w:r>
      <w:r w:rsidRPr="00F14DFD">
        <w:rPr>
          <w:rFonts w:ascii="Menlo" w:hAnsi="Menlo" w:cs="Menlo"/>
          <w:sz w:val="24"/>
          <w:szCs w:val="24"/>
        </w:rPr>
        <w:t>: serviice_ids)</w:t>
      </w:r>
    </w:p>
    <w:p w14:paraId="346ADE02" w14:textId="77777777" w:rsidR="00F14DFD" w:rsidRPr="00F14DFD" w:rsidRDefault="00F14DFD" w:rsidP="00A45624">
      <w:pPr>
        <w:autoSpaceDE w:val="0"/>
        <w:autoSpaceDN w:val="0"/>
        <w:adjustRightInd w:val="0"/>
        <w:spacing w:after="0" w:line="240" w:lineRule="auto"/>
        <w:ind w:left="1134"/>
        <w:rPr>
          <w:rFonts w:ascii="Menlo" w:hAnsi="Menlo" w:cs="Menlo"/>
          <w:sz w:val="24"/>
          <w:szCs w:val="24"/>
        </w:rPr>
      </w:pPr>
      <w:r w:rsidRPr="00F14DFD">
        <w:rPr>
          <w:rFonts w:ascii="Menlo" w:hAnsi="Menlo" w:cs="Menlo"/>
          <w:b/>
          <w:bCs/>
          <w:color w:val="008800"/>
          <w:sz w:val="24"/>
          <w:szCs w:val="24"/>
        </w:rPr>
        <w:t>if</w:t>
      </w:r>
      <w:r w:rsidRPr="00F14DFD">
        <w:rPr>
          <w:rFonts w:ascii="Menlo" w:hAnsi="Menlo" w:cs="Menlo"/>
          <w:sz w:val="24"/>
          <w:szCs w:val="24"/>
        </w:rPr>
        <w:t xml:space="preserve"> as.length == serviice_ids.length</w:t>
      </w:r>
    </w:p>
    <w:p w14:paraId="02D3CFA4" w14:textId="77777777" w:rsidR="00F14DFD" w:rsidRPr="00F14DFD" w:rsidRDefault="00F14DFD" w:rsidP="00A45624">
      <w:pPr>
        <w:autoSpaceDE w:val="0"/>
        <w:autoSpaceDN w:val="0"/>
        <w:adjustRightInd w:val="0"/>
        <w:spacing w:after="0" w:line="240" w:lineRule="auto"/>
        <w:ind w:left="1418"/>
        <w:rPr>
          <w:rFonts w:ascii="Menlo" w:hAnsi="Menlo" w:cs="Menlo"/>
          <w:sz w:val="24"/>
          <w:szCs w:val="24"/>
        </w:rPr>
      </w:pPr>
      <w:r w:rsidRPr="00F14DFD">
        <w:rPr>
          <w:rFonts w:ascii="Menlo" w:hAnsi="Menlo" w:cs="Menlo"/>
          <w:sz w:val="24"/>
          <w:szCs w:val="24"/>
        </w:rPr>
        <w:t>rooms_by_serviice.concat(accommodation.rooms)</w:t>
      </w:r>
    </w:p>
    <w:p w14:paraId="12D1830C" w14:textId="77777777" w:rsidR="00F14DFD" w:rsidRPr="00F14DFD" w:rsidRDefault="00F14DFD" w:rsidP="00A45624">
      <w:pPr>
        <w:autoSpaceDE w:val="0"/>
        <w:autoSpaceDN w:val="0"/>
        <w:adjustRightInd w:val="0"/>
        <w:spacing w:after="0" w:line="240" w:lineRule="auto"/>
        <w:ind w:left="1134"/>
        <w:rPr>
          <w:rFonts w:ascii="Menlo" w:hAnsi="Menlo" w:cs="Menlo"/>
          <w:sz w:val="24"/>
          <w:szCs w:val="24"/>
        </w:rPr>
      </w:pPr>
      <w:r w:rsidRPr="00F14DFD">
        <w:rPr>
          <w:rFonts w:ascii="Menlo" w:hAnsi="Menlo" w:cs="Menlo"/>
          <w:b/>
          <w:bCs/>
          <w:color w:val="008800"/>
          <w:sz w:val="24"/>
          <w:szCs w:val="24"/>
        </w:rPr>
        <w:t>end</w:t>
      </w:r>
    </w:p>
    <w:p w14:paraId="0A9D2D3F" w14:textId="77777777" w:rsidR="00F14DFD" w:rsidRPr="00F14DFD" w:rsidRDefault="00F14DFD" w:rsidP="00A45624">
      <w:pPr>
        <w:autoSpaceDE w:val="0"/>
        <w:autoSpaceDN w:val="0"/>
        <w:adjustRightInd w:val="0"/>
        <w:spacing w:after="0" w:line="240" w:lineRule="auto"/>
        <w:ind w:left="851"/>
        <w:rPr>
          <w:rFonts w:ascii="Menlo" w:hAnsi="Menlo" w:cs="Menlo"/>
          <w:sz w:val="24"/>
          <w:szCs w:val="24"/>
        </w:rPr>
      </w:pPr>
      <w:r w:rsidRPr="00F14DFD">
        <w:rPr>
          <w:rFonts w:ascii="Menlo" w:hAnsi="Menlo" w:cs="Menlo"/>
          <w:b/>
          <w:bCs/>
          <w:color w:val="008800"/>
          <w:sz w:val="24"/>
          <w:szCs w:val="24"/>
        </w:rPr>
        <w:t>end</w:t>
      </w:r>
    </w:p>
    <w:p w14:paraId="4ADD71C0"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b/>
          <w:bCs/>
          <w:color w:val="008800"/>
          <w:sz w:val="24"/>
          <w:szCs w:val="24"/>
        </w:rPr>
        <w:t>end</w:t>
      </w:r>
    </w:p>
    <w:p w14:paraId="2C619E81"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b/>
          <w:bCs/>
          <w:color w:val="008800"/>
          <w:sz w:val="24"/>
          <w:szCs w:val="24"/>
        </w:rPr>
        <w:t>return</w:t>
      </w:r>
      <w:r w:rsidRPr="00F14DFD">
        <w:rPr>
          <w:rFonts w:ascii="Menlo" w:hAnsi="Menlo" w:cs="Menlo"/>
          <w:sz w:val="24"/>
          <w:szCs w:val="24"/>
        </w:rPr>
        <w:t xml:space="preserve"> rooms_by_serviice</w:t>
      </w:r>
    </w:p>
    <w:p w14:paraId="380A86D7"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r w:rsidRPr="00F14DFD">
        <w:rPr>
          <w:rFonts w:ascii="Menlo" w:hAnsi="Menlo" w:cs="Menlo"/>
          <w:b/>
          <w:bCs/>
          <w:color w:val="008800"/>
          <w:sz w:val="24"/>
          <w:szCs w:val="24"/>
        </w:rPr>
        <w:t>end</w:t>
      </w:r>
    </w:p>
    <w:p w14:paraId="06E3C6FE"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p>
    <w:p w14:paraId="6B55AC6D"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r w:rsidRPr="00F14DFD">
        <w:rPr>
          <w:rFonts w:ascii="Menlo" w:hAnsi="Menlo" w:cs="Menlo"/>
          <w:b/>
          <w:bCs/>
          <w:color w:val="008800"/>
          <w:sz w:val="24"/>
          <w:szCs w:val="24"/>
        </w:rPr>
        <w:t>def</w:t>
      </w:r>
      <w:r w:rsidRPr="00F14DFD">
        <w:rPr>
          <w:rFonts w:ascii="Menlo" w:hAnsi="Menlo" w:cs="Menlo"/>
          <w:sz w:val="24"/>
          <w:szCs w:val="24"/>
        </w:rPr>
        <w:t xml:space="preserve"> </w:t>
      </w:r>
      <w:r w:rsidRPr="00F14DFD">
        <w:rPr>
          <w:rFonts w:ascii="Menlo" w:hAnsi="Menlo" w:cs="Menlo"/>
          <w:b/>
          <w:bCs/>
          <w:color w:val="BB0066"/>
          <w:sz w:val="24"/>
          <w:szCs w:val="24"/>
        </w:rPr>
        <w:t>self</w:t>
      </w:r>
      <w:r w:rsidRPr="00F14DFD">
        <w:rPr>
          <w:rFonts w:ascii="Menlo" w:hAnsi="Menlo" w:cs="Menlo"/>
          <w:sz w:val="24"/>
          <w:szCs w:val="24"/>
        </w:rPr>
        <w:t>.</w:t>
      </w:r>
      <w:r w:rsidRPr="00F14DFD">
        <w:rPr>
          <w:rFonts w:ascii="Menlo" w:hAnsi="Menlo" w:cs="Menlo"/>
          <w:b/>
          <w:bCs/>
          <w:color w:val="0066BB"/>
          <w:sz w:val="24"/>
          <w:szCs w:val="24"/>
        </w:rPr>
        <w:t>get_rooms_by_capacity</w:t>
      </w:r>
      <w:r w:rsidRPr="00F14DFD">
        <w:rPr>
          <w:rFonts w:ascii="Menlo" w:hAnsi="Menlo" w:cs="Menlo"/>
          <w:sz w:val="24"/>
          <w:szCs w:val="24"/>
        </w:rPr>
        <w:t>(params)</w:t>
      </w:r>
    </w:p>
    <w:p w14:paraId="50C4CD9A"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 xml:space="preserve">rooms_by_capacity = </w:t>
      </w:r>
      <w:r w:rsidRPr="00F14DFD">
        <w:rPr>
          <w:rFonts w:ascii="Menlo" w:hAnsi="Menlo" w:cs="Menlo"/>
          <w:color w:val="003388"/>
          <w:sz w:val="24"/>
          <w:szCs w:val="24"/>
        </w:rPr>
        <w:t>Array</w:t>
      </w:r>
      <w:r w:rsidRPr="00F14DFD">
        <w:rPr>
          <w:rFonts w:ascii="Menlo" w:hAnsi="Menlo" w:cs="Menlo"/>
          <w:sz w:val="24"/>
          <w:szCs w:val="24"/>
        </w:rPr>
        <w:t>.new</w:t>
      </w:r>
    </w:p>
    <w:p w14:paraId="29107E77"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b/>
          <w:bCs/>
          <w:color w:val="008800"/>
          <w:sz w:val="24"/>
          <w:szCs w:val="24"/>
        </w:rPr>
        <w:t>if</w:t>
      </w:r>
      <w:r w:rsidRPr="00F14DFD">
        <w:rPr>
          <w:rFonts w:ascii="Menlo" w:hAnsi="Menlo" w:cs="Menlo"/>
          <w:sz w:val="24"/>
          <w:szCs w:val="24"/>
        </w:rPr>
        <w:t xml:space="preserve"> params.has_key? </w:t>
      </w:r>
      <w:r w:rsidRPr="00F14DFD">
        <w:rPr>
          <w:rFonts w:ascii="Menlo" w:hAnsi="Menlo" w:cs="Menlo"/>
          <w:color w:val="AA6600"/>
          <w:sz w:val="24"/>
          <w:szCs w:val="24"/>
        </w:rPr>
        <w:t>:capacity</w:t>
      </w:r>
    </w:p>
    <w:p w14:paraId="78D055D2" w14:textId="77777777" w:rsidR="00F14DFD" w:rsidRPr="00F14DFD" w:rsidRDefault="00F14DFD" w:rsidP="00A45624">
      <w:pPr>
        <w:autoSpaceDE w:val="0"/>
        <w:autoSpaceDN w:val="0"/>
        <w:adjustRightInd w:val="0"/>
        <w:spacing w:after="0" w:line="240" w:lineRule="auto"/>
        <w:ind w:left="851"/>
        <w:rPr>
          <w:rFonts w:ascii="Menlo" w:hAnsi="Menlo" w:cs="Menlo"/>
          <w:sz w:val="24"/>
          <w:szCs w:val="24"/>
        </w:rPr>
      </w:pPr>
      <w:r w:rsidRPr="00F14DFD">
        <w:rPr>
          <w:rFonts w:ascii="Menlo" w:hAnsi="Menlo" w:cs="Menlo"/>
          <w:sz w:val="24"/>
          <w:szCs w:val="24"/>
        </w:rPr>
        <w:t xml:space="preserve">rooms_by_capacity = </w:t>
      </w:r>
      <w:r w:rsidRPr="00F14DFD">
        <w:rPr>
          <w:rFonts w:ascii="Menlo" w:hAnsi="Menlo" w:cs="Menlo"/>
          <w:b/>
          <w:bCs/>
          <w:color w:val="003366"/>
          <w:sz w:val="24"/>
          <w:szCs w:val="24"/>
        </w:rPr>
        <w:t>Room</w:t>
      </w:r>
      <w:r w:rsidRPr="00F14DFD">
        <w:rPr>
          <w:rFonts w:ascii="Menlo" w:hAnsi="Menlo" w:cs="Menlo"/>
          <w:sz w:val="24"/>
          <w:szCs w:val="24"/>
        </w:rPr>
        <w:t>.where(</w:t>
      </w:r>
      <w:r w:rsidRPr="00F14DFD">
        <w:rPr>
          <w:rFonts w:ascii="Menlo" w:hAnsi="Menlo" w:cs="Menlo"/>
          <w:color w:val="AA6600"/>
          <w:sz w:val="24"/>
          <w:szCs w:val="24"/>
        </w:rPr>
        <w:t>:capacity</w:t>
      </w:r>
      <w:r w:rsidRPr="00F14DFD">
        <w:rPr>
          <w:rFonts w:ascii="Menlo" w:hAnsi="Menlo" w:cs="Menlo"/>
          <w:sz w:val="24"/>
          <w:szCs w:val="24"/>
        </w:rPr>
        <w:t xml:space="preserve"> =&gt; params[</w:t>
      </w:r>
      <w:r w:rsidRPr="00F14DFD">
        <w:rPr>
          <w:rFonts w:ascii="Menlo" w:hAnsi="Menlo" w:cs="Menlo"/>
          <w:color w:val="AA6600"/>
          <w:sz w:val="24"/>
          <w:szCs w:val="24"/>
        </w:rPr>
        <w:t>:capacity</w:t>
      </w:r>
      <w:r w:rsidRPr="00F14DFD">
        <w:rPr>
          <w:rFonts w:ascii="Menlo" w:hAnsi="Menlo" w:cs="Menlo"/>
          <w:sz w:val="24"/>
          <w:szCs w:val="24"/>
        </w:rPr>
        <w:t>])</w:t>
      </w:r>
    </w:p>
    <w:p w14:paraId="6B795B23"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b/>
          <w:bCs/>
          <w:color w:val="008800"/>
          <w:sz w:val="24"/>
          <w:szCs w:val="24"/>
        </w:rPr>
        <w:t>else</w:t>
      </w:r>
    </w:p>
    <w:p w14:paraId="29AA45AD" w14:textId="77777777" w:rsidR="00F14DFD" w:rsidRPr="00F14DFD" w:rsidRDefault="00F14DFD" w:rsidP="00A45624">
      <w:pPr>
        <w:autoSpaceDE w:val="0"/>
        <w:autoSpaceDN w:val="0"/>
        <w:adjustRightInd w:val="0"/>
        <w:spacing w:after="0" w:line="240" w:lineRule="auto"/>
        <w:ind w:left="851"/>
        <w:rPr>
          <w:rFonts w:ascii="Menlo" w:hAnsi="Menlo" w:cs="Menlo"/>
          <w:sz w:val="24"/>
          <w:szCs w:val="24"/>
        </w:rPr>
      </w:pPr>
      <w:r w:rsidRPr="00F14DFD">
        <w:rPr>
          <w:rFonts w:ascii="Menlo" w:hAnsi="Menlo" w:cs="Menlo"/>
          <w:b/>
          <w:bCs/>
          <w:color w:val="008800"/>
          <w:sz w:val="24"/>
          <w:szCs w:val="24"/>
        </w:rPr>
        <w:t>if</w:t>
      </w:r>
      <w:r w:rsidRPr="00F14DFD">
        <w:rPr>
          <w:rFonts w:ascii="Menlo" w:hAnsi="Menlo" w:cs="Menlo"/>
          <w:sz w:val="24"/>
          <w:szCs w:val="24"/>
        </w:rPr>
        <w:t xml:space="preserve"> params[</w:t>
      </w:r>
      <w:r w:rsidRPr="00F14DFD">
        <w:rPr>
          <w:rFonts w:ascii="Menlo" w:hAnsi="Menlo" w:cs="Menlo"/>
          <w:color w:val="AA6600"/>
          <w:sz w:val="24"/>
          <w:szCs w:val="24"/>
        </w:rPr>
        <w:t>:one_bed</w:t>
      </w:r>
      <w:r w:rsidRPr="00F14DFD">
        <w:rPr>
          <w:rFonts w:ascii="Menlo" w:hAnsi="Menlo" w:cs="Menlo"/>
          <w:sz w:val="24"/>
          <w:szCs w:val="24"/>
        </w:rPr>
        <w:t xml:space="preserve">] == </w:t>
      </w:r>
      <w:r w:rsidRPr="00F14DFD">
        <w:rPr>
          <w:rFonts w:ascii="Menlo" w:hAnsi="Menlo" w:cs="Menlo"/>
          <w:color w:val="DD2200"/>
          <w:sz w:val="24"/>
          <w:szCs w:val="24"/>
        </w:rPr>
        <w:t>'1'</w:t>
      </w:r>
    </w:p>
    <w:p w14:paraId="043FD059" w14:textId="77777777" w:rsidR="00F14DFD" w:rsidRPr="00F14DFD" w:rsidRDefault="00F14DFD" w:rsidP="00A45624">
      <w:pPr>
        <w:autoSpaceDE w:val="0"/>
        <w:autoSpaceDN w:val="0"/>
        <w:adjustRightInd w:val="0"/>
        <w:spacing w:after="0" w:line="240" w:lineRule="auto"/>
        <w:ind w:left="1134"/>
        <w:rPr>
          <w:rFonts w:ascii="Menlo" w:hAnsi="Menlo" w:cs="Menlo"/>
          <w:sz w:val="24"/>
          <w:szCs w:val="24"/>
        </w:rPr>
      </w:pPr>
      <w:r w:rsidRPr="00F14DFD">
        <w:rPr>
          <w:rFonts w:ascii="Menlo" w:hAnsi="Menlo" w:cs="Menlo"/>
          <w:sz w:val="24"/>
          <w:szCs w:val="24"/>
        </w:rPr>
        <w:t>rooms_by_capacity.concat(</w:t>
      </w:r>
      <w:r w:rsidRPr="00F14DFD">
        <w:rPr>
          <w:rFonts w:ascii="Menlo" w:hAnsi="Menlo" w:cs="Menlo"/>
          <w:b/>
          <w:bCs/>
          <w:color w:val="003366"/>
          <w:sz w:val="24"/>
          <w:szCs w:val="24"/>
        </w:rPr>
        <w:t>Room</w:t>
      </w:r>
      <w:r w:rsidRPr="00F14DFD">
        <w:rPr>
          <w:rFonts w:ascii="Menlo" w:hAnsi="Menlo" w:cs="Menlo"/>
          <w:sz w:val="24"/>
          <w:szCs w:val="24"/>
        </w:rPr>
        <w:t>.where(</w:t>
      </w:r>
      <w:r w:rsidRPr="00F14DFD">
        <w:rPr>
          <w:rFonts w:ascii="Menlo" w:hAnsi="Menlo" w:cs="Menlo"/>
          <w:color w:val="AA6600"/>
          <w:sz w:val="24"/>
          <w:szCs w:val="24"/>
        </w:rPr>
        <w:t>:capacity</w:t>
      </w:r>
      <w:r w:rsidRPr="00F14DFD">
        <w:rPr>
          <w:rFonts w:ascii="Menlo" w:hAnsi="Menlo" w:cs="Menlo"/>
          <w:sz w:val="24"/>
          <w:szCs w:val="24"/>
        </w:rPr>
        <w:t xml:space="preserve"> =&gt; </w:t>
      </w:r>
      <w:r w:rsidRPr="00F14DFD">
        <w:rPr>
          <w:rFonts w:ascii="Menlo" w:hAnsi="Menlo" w:cs="Menlo"/>
          <w:b/>
          <w:bCs/>
          <w:color w:val="0000DD"/>
          <w:sz w:val="24"/>
          <w:szCs w:val="24"/>
        </w:rPr>
        <w:t>1</w:t>
      </w:r>
      <w:r w:rsidRPr="00F14DFD">
        <w:rPr>
          <w:rFonts w:ascii="Menlo" w:hAnsi="Menlo" w:cs="Menlo"/>
          <w:sz w:val="24"/>
          <w:szCs w:val="24"/>
        </w:rPr>
        <w:t>))</w:t>
      </w:r>
    </w:p>
    <w:p w14:paraId="1F289949" w14:textId="77777777" w:rsidR="00F14DFD" w:rsidRPr="00F14DFD" w:rsidRDefault="00F14DFD" w:rsidP="00A45624">
      <w:pPr>
        <w:autoSpaceDE w:val="0"/>
        <w:autoSpaceDN w:val="0"/>
        <w:adjustRightInd w:val="0"/>
        <w:spacing w:after="0" w:line="240" w:lineRule="auto"/>
        <w:ind w:left="851"/>
        <w:rPr>
          <w:rFonts w:ascii="Menlo" w:hAnsi="Menlo" w:cs="Menlo"/>
          <w:sz w:val="24"/>
          <w:szCs w:val="24"/>
        </w:rPr>
      </w:pPr>
      <w:r w:rsidRPr="00F14DFD">
        <w:rPr>
          <w:rFonts w:ascii="Menlo" w:hAnsi="Menlo" w:cs="Menlo"/>
          <w:b/>
          <w:bCs/>
          <w:color w:val="008800"/>
          <w:sz w:val="24"/>
          <w:szCs w:val="24"/>
        </w:rPr>
        <w:t>end</w:t>
      </w:r>
    </w:p>
    <w:p w14:paraId="738D4CC6" w14:textId="77777777" w:rsidR="00F14DFD" w:rsidRPr="00F14DFD" w:rsidRDefault="00F14DFD" w:rsidP="00A45624">
      <w:pPr>
        <w:autoSpaceDE w:val="0"/>
        <w:autoSpaceDN w:val="0"/>
        <w:adjustRightInd w:val="0"/>
        <w:spacing w:after="0" w:line="240" w:lineRule="auto"/>
        <w:ind w:left="851"/>
        <w:rPr>
          <w:rFonts w:ascii="Menlo" w:hAnsi="Menlo" w:cs="Menlo"/>
          <w:sz w:val="24"/>
          <w:szCs w:val="24"/>
        </w:rPr>
      </w:pPr>
      <w:r w:rsidRPr="00F14DFD">
        <w:rPr>
          <w:rFonts w:ascii="Menlo" w:hAnsi="Menlo" w:cs="Menlo"/>
          <w:b/>
          <w:bCs/>
          <w:color w:val="008800"/>
          <w:sz w:val="24"/>
          <w:szCs w:val="24"/>
        </w:rPr>
        <w:t>if</w:t>
      </w:r>
      <w:r w:rsidRPr="00F14DFD">
        <w:rPr>
          <w:rFonts w:ascii="Menlo" w:hAnsi="Menlo" w:cs="Menlo"/>
          <w:sz w:val="24"/>
          <w:szCs w:val="24"/>
        </w:rPr>
        <w:t xml:space="preserve"> params[</w:t>
      </w:r>
      <w:r w:rsidRPr="00F14DFD">
        <w:rPr>
          <w:rFonts w:ascii="Menlo" w:hAnsi="Menlo" w:cs="Menlo"/>
          <w:color w:val="AA6600"/>
          <w:sz w:val="24"/>
          <w:szCs w:val="24"/>
        </w:rPr>
        <w:t>:two_bed</w:t>
      </w:r>
      <w:r w:rsidRPr="00F14DFD">
        <w:rPr>
          <w:rFonts w:ascii="Menlo" w:hAnsi="Menlo" w:cs="Menlo"/>
          <w:sz w:val="24"/>
          <w:szCs w:val="24"/>
        </w:rPr>
        <w:t xml:space="preserve">] == </w:t>
      </w:r>
      <w:r w:rsidRPr="00F14DFD">
        <w:rPr>
          <w:rFonts w:ascii="Menlo" w:hAnsi="Menlo" w:cs="Menlo"/>
          <w:color w:val="DD2200"/>
          <w:sz w:val="24"/>
          <w:szCs w:val="24"/>
        </w:rPr>
        <w:t>'1'</w:t>
      </w:r>
    </w:p>
    <w:p w14:paraId="0EC73E2B" w14:textId="77777777" w:rsidR="00F14DFD" w:rsidRPr="00F14DFD" w:rsidRDefault="00F14DFD" w:rsidP="00A45624">
      <w:pPr>
        <w:autoSpaceDE w:val="0"/>
        <w:autoSpaceDN w:val="0"/>
        <w:adjustRightInd w:val="0"/>
        <w:spacing w:after="0" w:line="240" w:lineRule="auto"/>
        <w:ind w:left="1134"/>
        <w:rPr>
          <w:rFonts w:ascii="Menlo" w:hAnsi="Menlo" w:cs="Menlo"/>
          <w:sz w:val="24"/>
          <w:szCs w:val="24"/>
        </w:rPr>
      </w:pPr>
      <w:r w:rsidRPr="00F14DFD">
        <w:rPr>
          <w:rFonts w:ascii="Menlo" w:hAnsi="Menlo" w:cs="Menlo"/>
          <w:sz w:val="24"/>
          <w:szCs w:val="24"/>
        </w:rPr>
        <w:t>rooms_by_capacity.concat(</w:t>
      </w:r>
      <w:r w:rsidRPr="00F14DFD">
        <w:rPr>
          <w:rFonts w:ascii="Menlo" w:hAnsi="Menlo" w:cs="Menlo"/>
          <w:b/>
          <w:bCs/>
          <w:color w:val="003366"/>
          <w:sz w:val="24"/>
          <w:szCs w:val="24"/>
        </w:rPr>
        <w:t>Room</w:t>
      </w:r>
      <w:r w:rsidRPr="00F14DFD">
        <w:rPr>
          <w:rFonts w:ascii="Menlo" w:hAnsi="Menlo" w:cs="Menlo"/>
          <w:sz w:val="24"/>
          <w:szCs w:val="24"/>
        </w:rPr>
        <w:t>.where(</w:t>
      </w:r>
      <w:r w:rsidRPr="00F14DFD">
        <w:rPr>
          <w:rFonts w:ascii="Menlo" w:hAnsi="Menlo" w:cs="Menlo"/>
          <w:color w:val="AA6600"/>
          <w:sz w:val="24"/>
          <w:szCs w:val="24"/>
        </w:rPr>
        <w:t>:capacity</w:t>
      </w:r>
      <w:r w:rsidRPr="00F14DFD">
        <w:rPr>
          <w:rFonts w:ascii="Menlo" w:hAnsi="Menlo" w:cs="Menlo"/>
          <w:sz w:val="24"/>
          <w:szCs w:val="24"/>
        </w:rPr>
        <w:t xml:space="preserve"> =&gt; </w:t>
      </w:r>
      <w:r w:rsidRPr="00F14DFD">
        <w:rPr>
          <w:rFonts w:ascii="Menlo" w:hAnsi="Menlo" w:cs="Menlo"/>
          <w:b/>
          <w:bCs/>
          <w:color w:val="0000DD"/>
          <w:sz w:val="24"/>
          <w:szCs w:val="24"/>
        </w:rPr>
        <w:t>2</w:t>
      </w:r>
      <w:r w:rsidRPr="00F14DFD">
        <w:rPr>
          <w:rFonts w:ascii="Menlo" w:hAnsi="Menlo" w:cs="Menlo"/>
          <w:sz w:val="24"/>
          <w:szCs w:val="24"/>
        </w:rPr>
        <w:t>))</w:t>
      </w:r>
    </w:p>
    <w:p w14:paraId="0CA8C361" w14:textId="77777777" w:rsidR="00F14DFD" w:rsidRPr="00F14DFD" w:rsidRDefault="00F14DFD" w:rsidP="00A45624">
      <w:pPr>
        <w:autoSpaceDE w:val="0"/>
        <w:autoSpaceDN w:val="0"/>
        <w:adjustRightInd w:val="0"/>
        <w:spacing w:after="0" w:line="240" w:lineRule="auto"/>
        <w:ind w:left="851"/>
        <w:rPr>
          <w:rFonts w:ascii="Menlo" w:hAnsi="Menlo" w:cs="Menlo"/>
          <w:sz w:val="24"/>
          <w:szCs w:val="24"/>
        </w:rPr>
      </w:pPr>
      <w:r w:rsidRPr="00F14DFD">
        <w:rPr>
          <w:rFonts w:ascii="Menlo" w:hAnsi="Menlo" w:cs="Menlo"/>
          <w:b/>
          <w:bCs/>
          <w:color w:val="008800"/>
          <w:sz w:val="24"/>
          <w:szCs w:val="24"/>
        </w:rPr>
        <w:t>end</w:t>
      </w:r>
    </w:p>
    <w:p w14:paraId="415C05DA" w14:textId="77777777" w:rsidR="00F14DFD" w:rsidRPr="00F14DFD" w:rsidRDefault="00F14DFD" w:rsidP="00A45624">
      <w:pPr>
        <w:autoSpaceDE w:val="0"/>
        <w:autoSpaceDN w:val="0"/>
        <w:adjustRightInd w:val="0"/>
        <w:spacing w:after="0" w:line="240" w:lineRule="auto"/>
        <w:ind w:left="851"/>
        <w:rPr>
          <w:rFonts w:ascii="Menlo" w:hAnsi="Menlo" w:cs="Menlo"/>
          <w:sz w:val="24"/>
          <w:szCs w:val="24"/>
        </w:rPr>
      </w:pPr>
      <w:r w:rsidRPr="00F14DFD">
        <w:rPr>
          <w:rFonts w:ascii="Menlo" w:hAnsi="Menlo" w:cs="Menlo"/>
          <w:b/>
          <w:bCs/>
          <w:color w:val="008800"/>
          <w:sz w:val="24"/>
          <w:szCs w:val="24"/>
        </w:rPr>
        <w:t>if</w:t>
      </w:r>
      <w:r w:rsidRPr="00F14DFD">
        <w:rPr>
          <w:rFonts w:ascii="Menlo" w:hAnsi="Menlo" w:cs="Menlo"/>
          <w:sz w:val="24"/>
          <w:szCs w:val="24"/>
        </w:rPr>
        <w:t xml:space="preserve"> params[</w:t>
      </w:r>
      <w:r w:rsidRPr="00F14DFD">
        <w:rPr>
          <w:rFonts w:ascii="Menlo" w:hAnsi="Menlo" w:cs="Menlo"/>
          <w:color w:val="AA6600"/>
          <w:sz w:val="24"/>
          <w:szCs w:val="24"/>
        </w:rPr>
        <w:t>:three_bed</w:t>
      </w:r>
      <w:r w:rsidRPr="00F14DFD">
        <w:rPr>
          <w:rFonts w:ascii="Menlo" w:hAnsi="Menlo" w:cs="Menlo"/>
          <w:sz w:val="24"/>
          <w:szCs w:val="24"/>
        </w:rPr>
        <w:t xml:space="preserve">] == </w:t>
      </w:r>
      <w:r w:rsidRPr="00F14DFD">
        <w:rPr>
          <w:rFonts w:ascii="Menlo" w:hAnsi="Menlo" w:cs="Menlo"/>
          <w:color w:val="DD2200"/>
          <w:sz w:val="24"/>
          <w:szCs w:val="24"/>
        </w:rPr>
        <w:t>'1'</w:t>
      </w:r>
    </w:p>
    <w:p w14:paraId="02595D15" w14:textId="77777777" w:rsidR="00F14DFD" w:rsidRPr="00F14DFD" w:rsidRDefault="00F14DFD" w:rsidP="00A45624">
      <w:pPr>
        <w:autoSpaceDE w:val="0"/>
        <w:autoSpaceDN w:val="0"/>
        <w:adjustRightInd w:val="0"/>
        <w:spacing w:after="0" w:line="240" w:lineRule="auto"/>
        <w:ind w:left="1134"/>
        <w:rPr>
          <w:rFonts w:ascii="Menlo" w:hAnsi="Menlo" w:cs="Menlo"/>
          <w:sz w:val="24"/>
          <w:szCs w:val="24"/>
        </w:rPr>
      </w:pPr>
      <w:r w:rsidRPr="00F14DFD">
        <w:rPr>
          <w:rFonts w:ascii="Menlo" w:hAnsi="Menlo" w:cs="Menlo"/>
          <w:sz w:val="24"/>
          <w:szCs w:val="24"/>
        </w:rPr>
        <w:t>rooms_by_capacity.concat(</w:t>
      </w:r>
      <w:r w:rsidRPr="00F14DFD">
        <w:rPr>
          <w:rFonts w:ascii="Menlo" w:hAnsi="Menlo" w:cs="Menlo"/>
          <w:b/>
          <w:bCs/>
          <w:color w:val="003366"/>
          <w:sz w:val="24"/>
          <w:szCs w:val="24"/>
        </w:rPr>
        <w:t>Room</w:t>
      </w:r>
      <w:r w:rsidRPr="00F14DFD">
        <w:rPr>
          <w:rFonts w:ascii="Menlo" w:hAnsi="Menlo" w:cs="Menlo"/>
          <w:sz w:val="24"/>
          <w:szCs w:val="24"/>
        </w:rPr>
        <w:t>.where(</w:t>
      </w:r>
      <w:r w:rsidRPr="00F14DFD">
        <w:rPr>
          <w:rFonts w:ascii="Menlo" w:hAnsi="Menlo" w:cs="Menlo"/>
          <w:color w:val="AA6600"/>
          <w:sz w:val="24"/>
          <w:szCs w:val="24"/>
        </w:rPr>
        <w:t>:capacity</w:t>
      </w:r>
      <w:r w:rsidRPr="00F14DFD">
        <w:rPr>
          <w:rFonts w:ascii="Menlo" w:hAnsi="Menlo" w:cs="Menlo"/>
          <w:sz w:val="24"/>
          <w:szCs w:val="24"/>
        </w:rPr>
        <w:t xml:space="preserve"> =&gt; </w:t>
      </w:r>
      <w:r w:rsidRPr="00F14DFD">
        <w:rPr>
          <w:rFonts w:ascii="Menlo" w:hAnsi="Menlo" w:cs="Menlo"/>
          <w:b/>
          <w:bCs/>
          <w:color w:val="0000DD"/>
          <w:sz w:val="24"/>
          <w:szCs w:val="24"/>
        </w:rPr>
        <w:t>3</w:t>
      </w:r>
      <w:r w:rsidRPr="00F14DFD">
        <w:rPr>
          <w:rFonts w:ascii="Menlo" w:hAnsi="Menlo" w:cs="Menlo"/>
          <w:sz w:val="24"/>
          <w:szCs w:val="24"/>
        </w:rPr>
        <w:t>))</w:t>
      </w:r>
    </w:p>
    <w:p w14:paraId="39549CC9" w14:textId="77777777" w:rsidR="00F14DFD" w:rsidRPr="00F14DFD" w:rsidRDefault="00F14DFD" w:rsidP="00A45624">
      <w:pPr>
        <w:autoSpaceDE w:val="0"/>
        <w:autoSpaceDN w:val="0"/>
        <w:adjustRightInd w:val="0"/>
        <w:spacing w:after="0" w:line="240" w:lineRule="auto"/>
        <w:ind w:left="851"/>
        <w:rPr>
          <w:rFonts w:ascii="Menlo" w:hAnsi="Menlo" w:cs="Menlo"/>
          <w:sz w:val="24"/>
          <w:szCs w:val="24"/>
        </w:rPr>
      </w:pPr>
      <w:r w:rsidRPr="00F14DFD">
        <w:rPr>
          <w:rFonts w:ascii="Menlo" w:hAnsi="Menlo" w:cs="Menlo"/>
          <w:b/>
          <w:bCs/>
          <w:color w:val="008800"/>
          <w:sz w:val="24"/>
          <w:szCs w:val="24"/>
        </w:rPr>
        <w:t>end</w:t>
      </w:r>
    </w:p>
    <w:p w14:paraId="7E0FA0A9" w14:textId="77777777" w:rsidR="00F14DFD" w:rsidRPr="00F14DFD" w:rsidRDefault="00F14DFD" w:rsidP="00A45624">
      <w:pPr>
        <w:autoSpaceDE w:val="0"/>
        <w:autoSpaceDN w:val="0"/>
        <w:adjustRightInd w:val="0"/>
        <w:spacing w:after="0" w:line="240" w:lineRule="auto"/>
        <w:ind w:left="851"/>
        <w:rPr>
          <w:rFonts w:ascii="Menlo" w:hAnsi="Menlo" w:cs="Menlo"/>
          <w:sz w:val="24"/>
          <w:szCs w:val="24"/>
        </w:rPr>
      </w:pPr>
      <w:r w:rsidRPr="00F14DFD">
        <w:rPr>
          <w:rFonts w:ascii="Menlo" w:hAnsi="Menlo" w:cs="Menlo"/>
          <w:b/>
          <w:bCs/>
          <w:color w:val="008800"/>
          <w:sz w:val="24"/>
          <w:szCs w:val="24"/>
        </w:rPr>
        <w:t>if</w:t>
      </w:r>
      <w:r w:rsidRPr="00F14DFD">
        <w:rPr>
          <w:rFonts w:ascii="Menlo" w:hAnsi="Menlo" w:cs="Menlo"/>
          <w:sz w:val="24"/>
          <w:szCs w:val="24"/>
        </w:rPr>
        <w:t xml:space="preserve"> params[</w:t>
      </w:r>
      <w:r w:rsidRPr="00F14DFD">
        <w:rPr>
          <w:rFonts w:ascii="Menlo" w:hAnsi="Menlo" w:cs="Menlo"/>
          <w:color w:val="AA6600"/>
          <w:sz w:val="24"/>
          <w:szCs w:val="24"/>
        </w:rPr>
        <w:t>:four_or_more_bed</w:t>
      </w:r>
      <w:r w:rsidRPr="00F14DFD">
        <w:rPr>
          <w:rFonts w:ascii="Menlo" w:hAnsi="Menlo" w:cs="Menlo"/>
          <w:sz w:val="24"/>
          <w:szCs w:val="24"/>
        </w:rPr>
        <w:t xml:space="preserve">] == </w:t>
      </w:r>
      <w:r w:rsidRPr="00F14DFD">
        <w:rPr>
          <w:rFonts w:ascii="Menlo" w:hAnsi="Menlo" w:cs="Menlo"/>
          <w:color w:val="DD2200"/>
          <w:sz w:val="24"/>
          <w:szCs w:val="24"/>
        </w:rPr>
        <w:t>'1'</w:t>
      </w:r>
    </w:p>
    <w:p w14:paraId="38937BD7" w14:textId="77777777" w:rsidR="00F14DFD" w:rsidRPr="00F14DFD" w:rsidRDefault="00F14DFD" w:rsidP="00A45624">
      <w:pPr>
        <w:autoSpaceDE w:val="0"/>
        <w:autoSpaceDN w:val="0"/>
        <w:adjustRightInd w:val="0"/>
        <w:spacing w:after="0" w:line="240" w:lineRule="auto"/>
        <w:ind w:left="1134"/>
        <w:rPr>
          <w:rFonts w:ascii="Menlo" w:hAnsi="Menlo" w:cs="Menlo"/>
          <w:sz w:val="24"/>
          <w:szCs w:val="24"/>
        </w:rPr>
      </w:pPr>
      <w:r w:rsidRPr="00F14DFD">
        <w:rPr>
          <w:rFonts w:ascii="Menlo" w:hAnsi="Menlo" w:cs="Menlo"/>
          <w:sz w:val="24"/>
          <w:szCs w:val="24"/>
        </w:rPr>
        <w:t>rooms_by_capacity.concat(</w:t>
      </w:r>
      <w:r w:rsidRPr="00F14DFD">
        <w:rPr>
          <w:rFonts w:ascii="Menlo" w:hAnsi="Menlo" w:cs="Menlo"/>
          <w:b/>
          <w:bCs/>
          <w:color w:val="003366"/>
          <w:sz w:val="24"/>
          <w:szCs w:val="24"/>
        </w:rPr>
        <w:t>Room</w:t>
      </w:r>
      <w:r w:rsidRPr="00F14DFD">
        <w:rPr>
          <w:rFonts w:ascii="Menlo" w:hAnsi="Menlo" w:cs="Menlo"/>
          <w:sz w:val="24"/>
          <w:szCs w:val="24"/>
        </w:rPr>
        <w:t>.where(</w:t>
      </w:r>
      <w:r w:rsidRPr="00F14DFD">
        <w:rPr>
          <w:rFonts w:ascii="Menlo" w:hAnsi="Menlo" w:cs="Menlo"/>
          <w:color w:val="DD2200"/>
          <w:sz w:val="24"/>
          <w:szCs w:val="24"/>
        </w:rPr>
        <w:t>'capacity &gt;= ?'</w:t>
      </w:r>
      <w:r w:rsidRPr="00F14DFD">
        <w:rPr>
          <w:rFonts w:ascii="Menlo" w:hAnsi="Menlo" w:cs="Menlo"/>
          <w:sz w:val="24"/>
          <w:szCs w:val="24"/>
        </w:rPr>
        <w:t xml:space="preserve">, </w:t>
      </w:r>
      <w:r w:rsidRPr="00F14DFD">
        <w:rPr>
          <w:rFonts w:ascii="Menlo" w:hAnsi="Menlo" w:cs="Menlo"/>
          <w:b/>
          <w:bCs/>
          <w:color w:val="0000DD"/>
          <w:sz w:val="24"/>
          <w:szCs w:val="24"/>
        </w:rPr>
        <w:t>4</w:t>
      </w:r>
      <w:r w:rsidRPr="00F14DFD">
        <w:rPr>
          <w:rFonts w:ascii="Menlo" w:hAnsi="Menlo" w:cs="Menlo"/>
          <w:sz w:val="24"/>
          <w:szCs w:val="24"/>
        </w:rPr>
        <w:t>))</w:t>
      </w:r>
    </w:p>
    <w:p w14:paraId="0D02B81B" w14:textId="77777777" w:rsidR="00F14DFD" w:rsidRPr="00F14DFD" w:rsidRDefault="00F14DFD" w:rsidP="00A45624">
      <w:pPr>
        <w:autoSpaceDE w:val="0"/>
        <w:autoSpaceDN w:val="0"/>
        <w:adjustRightInd w:val="0"/>
        <w:spacing w:after="0" w:line="240" w:lineRule="auto"/>
        <w:ind w:left="851"/>
        <w:rPr>
          <w:rFonts w:ascii="Menlo" w:hAnsi="Menlo" w:cs="Menlo"/>
          <w:sz w:val="24"/>
          <w:szCs w:val="24"/>
        </w:rPr>
      </w:pPr>
      <w:r w:rsidRPr="00F14DFD">
        <w:rPr>
          <w:rFonts w:ascii="Menlo" w:hAnsi="Menlo" w:cs="Menlo"/>
          <w:b/>
          <w:bCs/>
          <w:color w:val="008800"/>
          <w:sz w:val="24"/>
          <w:szCs w:val="24"/>
        </w:rPr>
        <w:t>end</w:t>
      </w:r>
    </w:p>
    <w:p w14:paraId="3C5DA4D9"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b/>
          <w:bCs/>
          <w:color w:val="008800"/>
          <w:sz w:val="24"/>
          <w:szCs w:val="24"/>
        </w:rPr>
        <w:lastRenderedPageBreak/>
        <w:t>end</w:t>
      </w:r>
    </w:p>
    <w:p w14:paraId="6F89E5C8"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b/>
          <w:bCs/>
          <w:color w:val="008800"/>
          <w:sz w:val="24"/>
          <w:szCs w:val="24"/>
        </w:rPr>
        <w:t>return</w:t>
      </w:r>
      <w:r w:rsidRPr="00F14DFD">
        <w:rPr>
          <w:rFonts w:ascii="Menlo" w:hAnsi="Menlo" w:cs="Menlo"/>
          <w:sz w:val="24"/>
          <w:szCs w:val="24"/>
        </w:rPr>
        <w:t xml:space="preserve"> rooms_by_capacity</w:t>
      </w:r>
    </w:p>
    <w:p w14:paraId="18411867"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r w:rsidRPr="00F14DFD">
        <w:rPr>
          <w:rFonts w:ascii="Menlo" w:hAnsi="Menlo" w:cs="Menlo"/>
          <w:b/>
          <w:bCs/>
          <w:color w:val="008800"/>
          <w:sz w:val="24"/>
          <w:szCs w:val="24"/>
        </w:rPr>
        <w:t>end</w:t>
      </w:r>
    </w:p>
    <w:p w14:paraId="1451ECE1"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p>
    <w:p w14:paraId="25F935D4"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r w:rsidRPr="00F14DFD">
        <w:rPr>
          <w:rFonts w:ascii="Menlo" w:hAnsi="Menlo" w:cs="Menlo"/>
          <w:b/>
          <w:bCs/>
          <w:color w:val="008800"/>
          <w:sz w:val="24"/>
          <w:szCs w:val="24"/>
        </w:rPr>
        <w:t>def</w:t>
      </w:r>
      <w:r w:rsidRPr="00F14DFD">
        <w:rPr>
          <w:rFonts w:ascii="Menlo" w:hAnsi="Menlo" w:cs="Menlo"/>
          <w:sz w:val="24"/>
          <w:szCs w:val="24"/>
        </w:rPr>
        <w:t xml:space="preserve"> </w:t>
      </w:r>
      <w:r w:rsidRPr="00F14DFD">
        <w:rPr>
          <w:rFonts w:ascii="Menlo" w:hAnsi="Menlo" w:cs="Menlo"/>
          <w:b/>
          <w:bCs/>
          <w:color w:val="BB0066"/>
          <w:sz w:val="24"/>
          <w:szCs w:val="24"/>
        </w:rPr>
        <w:t>self</w:t>
      </w:r>
      <w:r w:rsidRPr="00F14DFD">
        <w:rPr>
          <w:rFonts w:ascii="Menlo" w:hAnsi="Menlo" w:cs="Menlo"/>
          <w:sz w:val="24"/>
          <w:szCs w:val="24"/>
        </w:rPr>
        <w:t>.</w:t>
      </w:r>
      <w:r w:rsidRPr="00F14DFD">
        <w:rPr>
          <w:rFonts w:ascii="Menlo" w:hAnsi="Menlo" w:cs="Menlo"/>
          <w:b/>
          <w:bCs/>
          <w:color w:val="0066BB"/>
          <w:sz w:val="24"/>
          <w:szCs w:val="24"/>
        </w:rPr>
        <w:t>get_filter_viewpoints</w:t>
      </w:r>
      <w:r w:rsidRPr="00F14DFD">
        <w:rPr>
          <w:rFonts w:ascii="Menlo" w:hAnsi="Menlo" w:cs="Menlo"/>
          <w:sz w:val="24"/>
          <w:szCs w:val="24"/>
        </w:rPr>
        <w:t>(params)</w:t>
      </w:r>
    </w:p>
    <w:p w14:paraId="6492C16F"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 xml:space="preserve">filter_viewpoints = </w:t>
      </w:r>
      <w:r w:rsidRPr="00F14DFD">
        <w:rPr>
          <w:rFonts w:ascii="Menlo" w:hAnsi="Menlo" w:cs="Menlo"/>
          <w:b/>
          <w:bCs/>
          <w:color w:val="0000DD"/>
          <w:sz w:val="24"/>
          <w:szCs w:val="24"/>
        </w:rPr>
        <w:t>0</w:t>
      </w:r>
    </w:p>
    <w:p w14:paraId="6D139ABC"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 xml:space="preserve">filter_viewpoints += </w:t>
      </w:r>
      <w:r w:rsidRPr="00F14DFD">
        <w:rPr>
          <w:rFonts w:ascii="Menlo" w:hAnsi="Menlo" w:cs="Menlo"/>
          <w:b/>
          <w:bCs/>
          <w:color w:val="0000DD"/>
          <w:sz w:val="24"/>
          <w:szCs w:val="24"/>
        </w:rPr>
        <w:t>1</w:t>
      </w:r>
      <w:r w:rsidRPr="00F14DFD">
        <w:rPr>
          <w:rFonts w:ascii="Menlo" w:hAnsi="Menlo" w:cs="Menlo"/>
          <w:sz w:val="24"/>
          <w:szCs w:val="24"/>
        </w:rPr>
        <w:t xml:space="preserve"> </w:t>
      </w:r>
      <w:r w:rsidRPr="00F14DFD">
        <w:rPr>
          <w:rFonts w:ascii="Menlo" w:hAnsi="Menlo" w:cs="Menlo"/>
          <w:b/>
          <w:bCs/>
          <w:color w:val="008800"/>
          <w:sz w:val="24"/>
          <w:szCs w:val="24"/>
        </w:rPr>
        <w:t>if</w:t>
      </w:r>
      <w:r w:rsidRPr="00F14DFD">
        <w:rPr>
          <w:rFonts w:ascii="Menlo" w:hAnsi="Menlo" w:cs="Menlo"/>
          <w:sz w:val="24"/>
          <w:szCs w:val="24"/>
        </w:rPr>
        <w:t xml:space="preserve"> params.has_key?(</w:t>
      </w:r>
      <w:r w:rsidRPr="00F14DFD">
        <w:rPr>
          <w:rFonts w:ascii="Menlo" w:hAnsi="Menlo" w:cs="Menlo"/>
          <w:color w:val="AA6600"/>
          <w:sz w:val="24"/>
          <w:szCs w:val="24"/>
        </w:rPr>
        <w:t>:start_date</w:t>
      </w:r>
      <w:r w:rsidRPr="00F14DFD">
        <w:rPr>
          <w:rFonts w:ascii="Menlo" w:hAnsi="Menlo" w:cs="Menlo"/>
          <w:sz w:val="24"/>
          <w:szCs w:val="24"/>
        </w:rPr>
        <w:t>) &amp;&amp; params.has_key?(</w:t>
      </w:r>
      <w:r w:rsidRPr="00F14DFD">
        <w:rPr>
          <w:rFonts w:ascii="Menlo" w:hAnsi="Menlo" w:cs="Menlo"/>
          <w:color w:val="AA6600"/>
          <w:sz w:val="24"/>
          <w:szCs w:val="24"/>
        </w:rPr>
        <w:t>:end_date</w:t>
      </w:r>
      <w:r w:rsidRPr="00F14DFD">
        <w:rPr>
          <w:rFonts w:ascii="Menlo" w:hAnsi="Menlo" w:cs="Menlo"/>
          <w:sz w:val="24"/>
          <w:szCs w:val="24"/>
        </w:rPr>
        <w:t>)</w:t>
      </w:r>
    </w:p>
    <w:p w14:paraId="24240F37"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 xml:space="preserve">filter_viewpoints += </w:t>
      </w:r>
      <w:r w:rsidRPr="00F14DFD">
        <w:rPr>
          <w:rFonts w:ascii="Menlo" w:hAnsi="Menlo" w:cs="Menlo"/>
          <w:b/>
          <w:bCs/>
          <w:color w:val="0000DD"/>
          <w:sz w:val="24"/>
          <w:szCs w:val="24"/>
        </w:rPr>
        <w:t>1</w:t>
      </w:r>
      <w:r w:rsidRPr="00F14DFD">
        <w:rPr>
          <w:rFonts w:ascii="Menlo" w:hAnsi="Menlo" w:cs="Menlo"/>
          <w:sz w:val="24"/>
          <w:szCs w:val="24"/>
        </w:rPr>
        <w:t xml:space="preserve"> </w:t>
      </w:r>
      <w:r w:rsidRPr="00F14DFD">
        <w:rPr>
          <w:rFonts w:ascii="Menlo" w:hAnsi="Menlo" w:cs="Menlo"/>
          <w:b/>
          <w:bCs/>
          <w:color w:val="008800"/>
          <w:sz w:val="24"/>
          <w:szCs w:val="24"/>
        </w:rPr>
        <w:t>if</w:t>
      </w:r>
      <w:r w:rsidRPr="00F14DFD">
        <w:rPr>
          <w:rFonts w:ascii="Menlo" w:hAnsi="Menlo" w:cs="Menlo"/>
          <w:sz w:val="24"/>
          <w:szCs w:val="24"/>
        </w:rPr>
        <w:t xml:space="preserve"> params.has_key? </w:t>
      </w:r>
      <w:r w:rsidRPr="00F14DFD">
        <w:rPr>
          <w:rFonts w:ascii="Menlo" w:hAnsi="Menlo" w:cs="Menlo"/>
          <w:color w:val="AA6600"/>
          <w:sz w:val="24"/>
          <w:szCs w:val="24"/>
        </w:rPr>
        <w:t>:city</w:t>
      </w:r>
    </w:p>
    <w:p w14:paraId="166880A2"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 xml:space="preserve">filter_viewpoints += </w:t>
      </w:r>
      <w:r w:rsidRPr="00F14DFD">
        <w:rPr>
          <w:rFonts w:ascii="Menlo" w:hAnsi="Menlo" w:cs="Menlo"/>
          <w:b/>
          <w:bCs/>
          <w:color w:val="0000DD"/>
          <w:sz w:val="24"/>
          <w:szCs w:val="24"/>
        </w:rPr>
        <w:t>1</w:t>
      </w:r>
      <w:r w:rsidRPr="00F14DFD">
        <w:rPr>
          <w:rFonts w:ascii="Menlo" w:hAnsi="Menlo" w:cs="Menlo"/>
          <w:sz w:val="24"/>
          <w:szCs w:val="24"/>
        </w:rPr>
        <w:t xml:space="preserve"> </w:t>
      </w:r>
      <w:r w:rsidRPr="00F14DFD">
        <w:rPr>
          <w:rFonts w:ascii="Menlo" w:hAnsi="Menlo" w:cs="Menlo"/>
          <w:b/>
          <w:bCs/>
          <w:color w:val="008800"/>
          <w:sz w:val="24"/>
          <w:szCs w:val="24"/>
        </w:rPr>
        <w:t>if</w:t>
      </w:r>
      <w:r w:rsidRPr="00F14DFD">
        <w:rPr>
          <w:rFonts w:ascii="Menlo" w:hAnsi="Menlo" w:cs="Menlo"/>
          <w:sz w:val="24"/>
          <w:szCs w:val="24"/>
        </w:rPr>
        <w:t xml:space="preserve"> params.has_key? </w:t>
      </w:r>
      <w:r w:rsidRPr="00F14DFD">
        <w:rPr>
          <w:rFonts w:ascii="Menlo" w:hAnsi="Menlo" w:cs="Menlo"/>
          <w:color w:val="AA6600"/>
          <w:sz w:val="24"/>
          <w:szCs w:val="24"/>
        </w:rPr>
        <w:t>:equipment_ids</w:t>
      </w:r>
    </w:p>
    <w:p w14:paraId="421B7D8D"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 xml:space="preserve">filter_viewpoints += </w:t>
      </w:r>
      <w:r w:rsidRPr="00F14DFD">
        <w:rPr>
          <w:rFonts w:ascii="Menlo" w:hAnsi="Menlo" w:cs="Menlo"/>
          <w:b/>
          <w:bCs/>
          <w:color w:val="0000DD"/>
          <w:sz w:val="24"/>
          <w:szCs w:val="24"/>
        </w:rPr>
        <w:t>1</w:t>
      </w:r>
      <w:r w:rsidRPr="00F14DFD">
        <w:rPr>
          <w:rFonts w:ascii="Menlo" w:hAnsi="Menlo" w:cs="Menlo"/>
          <w:sz w:val="24"/>
          <w:szCs w:val="24"/>
        </w:rPr>
        <w:t xml:space="preserve"> </w:t>
      </w:r>
      <w:r w:rsidRPr="00F14DFD">
        <w:rPr>
          <w:rFonts w:ascii="Menlo" w:hAnsi="Menlo" w:cs="Menlo"/>
          <w:b/>
          <w:bCs/>
          <w:color w:val="008800"/>
          <w:sz w:val="24"/>
          <w:szCs w:val="24"/>
        </w:rPr>
        <w:t>if</w:t>
      </w:r>
      <w:r w:rsidRPr="00F14DFD">
        <w:rPr>
          <w:rFonts w:ascii="Menlo" w:hAnsi="Menlo" w:cs="Menlo"/>
          <w:sz w:val="24"/>
          <w:szCs w:val="24"/>
        </w:rPr>
        <w:t xml:space="preserve"> params.has_key? </w:t>
      </w:r>
      <w:r w:rsidRPr="00F14DFD">
        <w:rPr>
          <w:rFonts w:ascii="Menlo" w:hAnsi="Menlo" w:cs="Menlo"/>
          <w:color w:val="AA6600"/>
          <w:sz w:val="24"/>
          <w:szCs w:val="24"/>
        </w:rPr>
        <w:t>:serviice_ids</w:t>
      </w:r>
    </w:p>
    <w:p w14:paraId="33AC54A1"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 xml:space="preserve">filter_viewpoints += </w:t>
      </w:r>
      <w:r w:rsidRPr="00F14DFD">
        <w:rPr>
          <w:rFonts w:ascii="Menlo" w:hAnsi="Menlo" w:cs="Menlo"/>
          <w:b/>
          <w:bCs/>
          <w:color w:val="0000DD"/>
          <w:sz w:val="24"/>
          <w:szCs w:val="24"/>
        </w:rPr>
        <w:t>1</w:t>
      </w:r>
      <w:r w:rsidRPr="00F14DFD">
        <w:rPr>
          <w:rFonts w:ascii="Menlo" w:hAnsi="Menlo" w:cs="Menlo"/>
          <w:sz w:val="24"/>
          <w:szCs w:val="24"/>
        </w:rPr>
        <w:t xml:space="preserve"> </w:t>
      </w:r>
      <w:r w:rsidRPr="00F14DFD">
        <w:rPr>
          <w:rFonts w:ascii="Menlo" w:hAnsi="Menlo" w:cs="Menlo"/>
          <w:b/>
          <w:bCs/>
          <w:color w:val="008800"/>
          <w:sz w:val="24"/>
          <w:szCs w:val="24"/>
        </w:rPr>
        <w:t>if</w:t>
      </w:r>
      <w:r w:rsidRPr="00F14DFD">
        <w:rPr>
          <w:rFonts w:ascii="Menlo" w:hAnsi="Menlo" w:cs="Menlo"/>
          <w:sz w:val="24"/>
          <w:szCs w:val="24"/>
        </w:rPr>
        <w:t xml:space="preserve"> params.has_key?(</w:t>
      </w:r>
      <w:r w:rsidRPr="00F14DFD">
        <w:rPr>
          <w:rFonts w:ascii="Menlo" w:hAnsi="Menlo" w:cs="Menlo"/>
          <w:color w:val="AA6600"/>
          <w:sz w:val="24"/>
          <w:szCs w:val="24"/>
        </w:rPr>
        <w:t>:capacity</w:t>
      </w:r>
      <w:r w:rsidRPr="00F14DFD">
        <w:rPr>
          <w:rFonts w:ascii="Menlo" w:hAnsi="Menlo" w:cs="Menlo"/>
          <w:sz w:val="24"/>
          <w:szCs w:val="24"/>
        </w:rPr>
        <w:t>) || params.has_key?(</w:t>
      </w:r>
      <w:r w:rsidRPr="00F14DFD">
        <w:rPr>
          <w:rFonts w:ascii="Menlo" w:hAnsi="Menlo" w:cs="Menlo"/>
          <w:color w:val="AA6600"/>
          <w:sz w:val="24"/>
          <w:szCs w:val="24"/>
        </w:rPr>
        <w:t>:one_bed</w:t>
      </w:r>
      <w:r w:rsidRPr="00F14DFD">
        <w:rPr>
          <w:rFonts w:ascii="Menlo" w:hAnsi="Menlo" w:cs="Menlo"/>
          <w:sz w:val="24"/>
          <w:szCs w:val="24"/>
        </w:rPr>
        <w:t>) || params.has_key?(</w:t>
      </w:r>
      <w:r w:rsidRPr="00F14DFD">
        <w:rPr>
          <w:rFonts w:ascii="Menlo" w:hAnsi="Menlo" w:cs="Menlo"/>
          <w:color w:val="AA6600"/>
          <w:sz w:val="24"/>
          <w:szCs w:val="24"/>
        </w:rPr>
        <w:t>:two_bed</w:t>
      </w:r>
      <w:r w:rsidRPr="00F14DFD">
        <w:rPr>
          <w:rFonts w:ascii="Menlo" w:hAnsi="Menlo" w:cs="Menlo"/>
          <w:sz w:val="24"/>
          <w:szCs w:val="24"/>
        </w:rPr>
        <w:t>) || params.has_key?(</w:t>
      </w:r>
      <w:r w:rsidRPr="00F14DFD">
        <w:rPr>
          <w:rFonts w:ascii="Menlo" w:hAnsi="Menlo" w:cs="Menlo"/>
          <w:color w:val="AA6600"/>
          <w:sz w:val="24"/>
          <w:szCs w:val="24"/>
        </w:rPr>
        <w:t>:three_bed</w:t>
      </w:r>
      <w:r w:rsidRPr="00F14DFD">
        <w:rPr>
          <w:rFonts w:ascii="Menlo" w:hAnsi="Menlo" w:cs="Menlo"/>
          <w:sz w:val="24"/>
          <w:szCs w:val="24"/>
        </w:rPr>
        <w:t>) || params.has_key?(</w:t>
      </w:r>
      <w:r w:rsidRPr="00F14DFD">
        <w:rPr>
          <w:rFonts w:ascii="Menlo" w:hAnsi="Menlo" w:cs="Menlo"/>
          <w:color w:val="AA6600"/>
          <w:sz w:val="24"/>
          <w:szCs w:val="24"/>
        </w:rPr>
        <w:t>:four_or_more_bed</w:t>
      </w:r>
      <w:r w:rsidRPr="00F14DFD">
        <w:rPr>
          <w:rFonts w:ascii="Menlo" w:hAnsi="Menlo" w:cs="Menlo"/>
          <w:sz w:val="24"/>
          <w:szCs w:val="24"/>
        </w:rPr>
        <w:t>)</w:t>
      </w:r>
    </w:p>
    <w:p w14:paraId="7537661F"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b/>
          <w:bCs/>
          <w:color w:val="008800"/>
          <w:sz w:val="24"/>
          <w:szCs w:val="24"/>
        </w:rPr>
        <w:t>return</w:t>
      </w:r>
      <w:r w:rsidRPr="00F14DFD">
        <w:rPr>
          <w:rFonts w:ascii="Menlo" w:hAnsi="Menlo" w:cs="Menlo"/>
          <w:sz w:val="24"/>
          <w:szCs w:val="24"/>
        </w:rPr>
        <w:t xml:space="preserve"> filter_viewpoints</w:t>
      </w:r>
    </w:p>
    <w:p w14:paraId="6955B7F5"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r w:rsidRPr="00F14DFD">
        <w:rPr>
          <w:rFonts w:ascii="Menlo" w:hAnsi="Menlo" w:cs="Menlo"/>
          <w:b/>
          <w:bCs/>
          <w:color w:val="008800"/>
          <w:sz w:val="24"/>
          <w:szCs w:val="24"/>
        </w:rPr>
        <w:t>end</w:t>
      </w:r>
    </w:p>
    <w:p w14:paraId="187F2638"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p>
    <w:p w14:paraId="60EA019E"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r w:rsidRPr="00F14DFD">
        <w:rPr>
          <w:rFonts w:ascii="Menlo" w:hAnsi="Menlo" w:cs="Menlo"/>
          <w:b/>
          <w:bCs/>
          <w:color w:val="008800"/>
          <w:sz w:val="24"/>
          <w:szCs w:val="24"/>
        </w:rPr>
        <w:t>def</w:t>
      </w:r>
      <w:r w:rsidRPr="00F14DFD">
        <w:rPr>
          <w:rFonts w:ascii="Menlo" w:hAnsi="Menlo" w:cs="Menlo"/>
          <w:sz w:val="24"/>
          <w:szCs w:val="24"/>
        </w:rPr>
        <w:t xml:space="preserve"> </w:t>
      </w:r>
      <w:r w:rsidRPr="00F14DFD">
        <w:rPr>
          <w:rFonts w:ascii="Menlo" w:hAnsi="Menlo" w:cs="Menlo"/>
          <w:b/>
          <w:bCs/>
          <w:color w:val="BB0066"/>
          <w:sz w:val="24"/>
          <w:szCs w:val="24"/>
        </w:rPr>
        <w:t>self</w:t>
      </w:r>
      <w:r w:rsidRPr="00F14DFD">
        <w:rPr>
          <w:rFonts w:ascii="Menlo" w:hAnsi="Menlo" w:cs="Menlo"/>
          <w:sz w:val="24"/>
          <w:szCs w:val="24"/>
        </w:rPr>
        <w:t>.</w:t>
      </w:r>
      <w:r w:rsidRPr="00F14DFD">
        <w:rPr>
          <w:rFonts w:ascii="Menlo" w:hAnsi="Menlo" w:cs="Menlo"/>
          <w:b/>
          <w:bCs/>
          <w:color w:val="0066BB"/>
          <w:sz w:val="24"/>
          <w:szCs w:val="24"/>
        </w:rPr>
        <w:t>combine_filters</w:t>
      </w:r>
      <w:r w:rsidRPr="00F14DFD">
        <w:rPr>
          <w:rFonts w:ascii="Menlo" w:hAnsi="Menlo" w:cs="Menlo"/>
          <w:sz w:val="24"/>
          <w:szCs w:val="24"/>
        </w:rPr>
        <w:t>(rooms_by_date, rooms_by_city, rooms_by_equipment, rooms_by_serviice, rooms_by_capacity, filter_viewpoints)</w:t>
      </w:r>
    </w:p>
    <w:p w14:paraId="0C4CEAFC"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 xml:space="preserve">rooms = </w:t>
      </w:r>
      <w:r w:rsidRPr="00F14DFD">
        <w:rPr>
          <w:rFonts w:ascii="Menlo" w:hAnsi="Menlo" w:cs="Menlo"/>
          <w:b/>
          <w:bCs/>
          <w:color w:val="003366"/>
          <w:sz w:val="24"/>
          <w:szCs w:val="24"/>
        </w:rPr>
        <w:t>Room</w:t>
      </w:r>
      <w:r w:rsidRPr="00F14DFD">
        <w:rPr>
          <w:rFonts w:ascii="Menlo" w:hAnsi="Menlo" w:cs="Menlo"/>
          <w:sz w:val="24"/>
          <w:szCs w:val="24"/>
        </w:rPr>
        <w:t>.all</w:t>
      </w:r>
    </w:p>
    <w:p w14:paraId="7DDF7E30"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 xml:space="preserve">intersected_rooms_ids = </w:t>
      </w:r>
      <w:r w:rsidRPr="00F14DFD">
        <w:rPr>
          <w:rFonts w:ascii="Menlo" w:hAnsi="Menlo" w:cs="Menlo"/>
          <w:b/>
          <w:bCs/>
          <w:color w:val="003366"/>
          <w:sz w:val="24"/>
          <w:szCs w:val="24"/>
        </w:rPr>
        <w:t>Hash</w:t>
      </w:r>
      <w:r w:rsidRPr="00F14DFD">
        <w:rPr>
          <w:rFonts w:ascii="Menlo" w:hAnsi="Menlo" w:cs="Menlo"/>
          <w:sz w:val="24"/>
          <w:szCs w:val="24"/>
        </w:rPr>
        <w:t>.new</w:t>
      </w:r>
    </w:p>
    <w:p w14:paraId="49188B1D" w14:textId="4CB94FB3"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 xml:space="preserve">filtered_rooms = </w:t>
      </w:r>
      <w:r w:rsidRPr="00F14DFD">
        <w:rPr>
          <w:rFonts w:ascii="Menlo" w:hAnsi="Menlo" w:cs="Menlo"/>
          <w:color w:val="003388"/>
          <w:sz w:val="24"/>
          <w:szCs w:val="24"/>
        </w:rPr>
        <w:t>Array</w:t>
      </w:r>
      <w:r w:rsidRPr="00F14DFD">
        <w:rPr>
          <w:rFonts w:ascii="Menlo" w:hAnsi="Menlo" w:cs="Menlo"/>
          <w:sz w:val="24"/>
          <w:szCs w:val="24"/>
        </w:rPr>
        <w:t>.new</w:t>
      </w:r>
    </w:p>
    <w:p w14:paraId="4D9DC695"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 xml:space="preserve">rooms.concat(rooms_by_city) </w:t>
      </w:r>
      <w:r w:rsidRPr="00F14DFD">
        <w:rPr>
          <w:rFonts w:ascii="Menlo" w:hAnsi="Menlo" w:cs="Menlo"/>
          <w:b/>
          <w:bCs/>
          <w:color w:val="008800"/>
          <w:sz w:val="24"/>
          <w:szCs w:val="24"/>
        </w:rPr>
        <w:t>unless</w:t>
      </w:r>
      <w:r w:rsidRPr="00F14DFD">
        <w:rPr>
          <w:rFonts w:ascii="Menlo" w:hAnsi="Menlo" w:cs="Menlo"/>
          <w:sz w:val="24"/>
          <w:szCs w:val="24"/>
        </w:rPr>
        <w:t xml:space="preserve"> rooms_by_city.empty?</w:t>
      </w:r>
    </w:p>
    <w:p w14:paraId="38D813F4"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 xml:space="preserve">rooms.concat(rooms_by_capacity) </w:t>
      </w:r>
      <w:r w:rsidRPr="00F14DFD">
        <w:rPr>
          <w:rFonts w:ascii="Menlo" w:hAnsi="Menlo" w:cs="Menlo"/>
          <w:b/>
          <w:bCs/>
          <w:color w:val="008800"/>
          <w:sz w:val="24"/>
          <w:szCs w:val="24"/>
        </w:rPr>
        <w:t>unless</w:t>
      </w:r>
      <w:r w:rsidRPr="00F14DFD">
        <w:rPr>
          <w:rFonts w:ascii="Menlo" w:hAnsi="Menlo" w:cs="Menlo"/>
          <w:sz w:val="24"/>
          <w:szCs w:val="24"/>
        </w:rPr>
        <w:t xml:space="preserve"> rooms_by_capacity.empty?</w:t>
      </w:r>
    </w:p>
    <w:p w14:paraId="5482389A"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 xml:space="preserve">rooms.concat(rooms_by_serviice) </w:t>
      </w:r>
      <w:r w:rsidRPr="00F14DFD">
        <w:rPr>
          <w:rFonts w:ascii="Menlo" w:hAnsi="Menlo" w:cs="Menlo"/>
          <w:b/>
          <w:bCs/>
          <w:color w:val="008800"/>
          <w:sz w:val="24"/>
          <w:szCs w:val="24"/>
        </w:rPr>
        <w:t>unless</w:t>
      </w:r>
      <w:r w:rsidRPr="00F14DFD">
        <w:rPr>
          <w:rFonts w:ascii="Menlo" w:hAnsi="Menlo" w:cs="Menlo"/>
          <w:sz w:val="24"/>
          <w:szCs w:val="24"/>
        </w:rPr>
        <w:t xml:space="preserve"> rooms_by_serviice.empty?</w:t>
      </w:r>
    </w:p>
    <w:p w14:paraId="22C2584B"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 xml:space="preserve">rooms.concat(rooms_by_equipment) </w:t>
      </w:r>
      <w:r w:rsidRPr="00F14DFD">
        <w:rPr>
          <w:rFonts w:ascii="Menlo" w:hAnsi="Menlo" w:cs="Menlo"/>
          <w:b/>
          <w:bCs/>
          <w:color w:val="008800"/>
          <w:sz w:val="24"/>
          <w:szCs w:val="24"/>
        </w:rPr>
        <w:t>unless</w:t>
      </w:r>
      <w:r w:rsidRPr="00F14DFD">
        <w:rPr>
          <w:rFonts w:ascii="Menlo" w:hAnsi="Menlo" w:cs="Menlo"/>
          <w:sz w:val="24"/>
          <w:szCs w:val="24"/>
        </w:rPr>
        <w:t xml:space="preserve"> rooms_by_equipment.empty?</w:t>
      </w:r>
    </w:p>
    <w:p w14:paraId="71C9E7AE" w14:textId="7C335C0B"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 xml:space="preserve">rooms.concat(rooms_by_date) </w:t>
      </w:r>
      <w:r w:rsidRPr="00F14DFD">
        <w:rPr>
          <w:rFonts w:ascii="Menlo" w:hAnsi="Menlo" w:cs="Menlo"/>
          <w:b/>
          <w:bCs/>
          <w:color w:val="008800"/>
          <w:sz w:val="24"/>
          <w:szCs w:val="24"/>
        </w:rPr>
        <w:t>unless</w:t>
      </w:r>
      <w:r w:rsidRPr="00F14DFD">
        <w:rPr>
          <w:rFonts w:ascii="Menlo" w:hAnsi="Menlo" w:cs="Menlo"/>
          <w:sz w:val="24"/>
          <w:szCs w:val="24"/>
        </w:rPr>
        <w:t xml:space="preserve"> rooms_by_date.empty?</w:t>
      </w:r>
    </w:p>
    <w:p w14:paraId="69CA029B"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 xml:space="preserve">rooms.each </w:t>
      </w:r>
      <w:r w:rsidRPr="00F14DFD">
        <w:rPr>
          <w:rFonts w:ascii="Menlo" w:hAnsi="Menlo" w:cs="Menlo"/>
          <w:b/>
          <w:bCs/>
          <w:color w:val="008800"/>
          <w:sz w:val="24"/>
          <w:szCs w:val="24"/>
        </w:rPr>
        <w:t>do</w:t>
      </w:r>
      <w:r w:rsidRPr="00F14DFD">
        <w:rPr>
          <w:rFonts w:ascii="Menlo" w:hAnsi="Menlo" w:cs="Menlo"/>
          <w:sz w:val="24"/>
          <w:szCs w:val="24"/>
        </w:rPr>
        <w:t xml:space="preserve"> |room|</w:t>
      </w:r>
    </w:p>
    <w:p w14:paraId="05D2F304" w14:textId="77777777" w:rsidR="00F14DFD" w:rsidRPr="00F14DFD" w:rsidRDefault="00F14DFD" w:rsidP="00A45624">
      <w:pPr>
        <w:autoSpaceDE w:val="0"/>
        <w:autoSpaceDN w:val="0"/>
        <w:adjustRightInd w:val="0"/>
        <w:spacing w:after="0" w:line="240" w:lineRule="auto"/>
        <w:ind w:left="851"/>
        <w:rPr>
          <w:rFonts w:ascii="Menlo" w:hAnsi="Menlo" w:cs="Menlo"/>
          <w:sz w:val="24"/>
          <w:szCs w:val="24"/>
        </w:rPr>
      </w:pPr>
      <w:r w:rsidRPr="00F14DFD">
        <w:rPr>
          <w:rFonts w:ascii="Menlo" w:hAnsi="Menlo" w:cs="Menlo"/>
          <w:b/>
          <w:bCs/>
          <w:color w:val="008800"/>
          <w:sz w:val="24"/>
          <w:szCs w:val="24"/>
        </w:rPr>
        <w:t>if</w:t>
      </w:r>
      <w:r w:rsidRPr="00F14DFD">
        <w:rPr>
          <w:rFonts w:ascii="Menlo" w:hAnsi="Menlo" w:cs="Menlo"/>
          <w:sz w:val="24"/>
          <w:szCs w:val="24"/>
        </w:rPr>
        <w:t xml:space="preserve"> intersected_rooms_ids.has_key?(room.id)</w:t>
      </w:r>
    </w:p>
    <w:p w14:paraId="08C199DA" w14:textId="77777777" w:rsidR="00F14DFD" w:rsidRPr="00F14DFD" w:rsidRDefault="00F14DFD" w:rsidP="00A45624">
      <w:pPr>
        <w:autoSpaceDE w:val="0"/>
        <w:autoSpaceDN w:val="0"/>
        <w:adjustRightInd w:val="0"/>
        <w:spacing w:after="0" w:line="240" w:lineRule="auto"/>
        <w:ind w:left="1134"/>
        <w:rPr>
          <w:rFonts w:ascii="Menlo" w:hAnsi="Menlo" w:cs="Menlo"/>
          <w:sz w:val="24"/>
          <w:szCs w:val="24"/>
        </w:rPr>
      </w:pPr>
      <w:r w:rsidRPr="00F14DFD">
        <w:rPr>
          <w:rFonts w:ascii="Menlo" w:hAnsi="Menlo" w:cs="Menlo"/>
          <w:sz w:val="24"/>
          <w:szCs w:val="24"/>
        </w:rPr>
        <w:t xml:space="preserve">intersected_rooms_ids[room.id] += </w:t>
      </w:r>
      <w:r w:rsidRPr="00F14DFD">
        <w:rPr>
          <w:rFonts w:ascii="Menlo" w:hAnsi="Menlo" w:cs="Menlo"/>
          <w:b/>
          <w:bCs/>
          <w:color w:val="0000DD"/>
          <w:sz w:val="24"/>
          <w:szCs w:val="24"/>
        </w:rPr>
        <w:t>1</w:t>
      </w:r>
    </w:p>
    <w:p w14:paraId="0637F8EB" w14:textId="77777777" w:rsidR="00F14DFD" w:rsidRPr="00F14DFD" w:rsidRDefault="00F14DFD" w:rsidP="00A45624">
      <w:pPr>
        <w:autoSpaceDE w:val="0"/>
        <w:autoSpaceDN w:val="0"/>
        <w:adjustRightInd w:val="0"/>
        <w:spacing w:after="0" w:line="240" w:lineRule="auto"/>
        <w:ind w:left="851"/>
        <w:rPr>
          <w:rFonts w:ascii="Menlo" w:hAnsi="Menlo" w:cs="Menlo"/>
          <w:sz w:val="24"/>
          <w:szCs w:val="24"/>
        </w:rPr>
      </w:pPr>
      <w:r w:rsidRPr="00F14DFD">
        <w:rPr>
          <w:rFonts w:ascii="Menlo" w:hAnsi="Menlo" w:cs="Menlo"/>
          <w:b/>
          <w:bCs/>
          <w:color w:val="008800"/>
          <w:sz w:val="24"/>
          <w:szCs w:val="24"/>
        </w:rPr>
        <w:t>else</w:t>
      </w:r>
    </w:p>
    <w:p w14:paraId="2C55161B" w14:textId="77777777" w:rsidR="00F14DFD" w:rsidRPr="00F14DFD" w:rsidRDefault="00F14DFD" w:rsidP="00A45624">
      <w:pPr>
        <w:autoSpaceDE w:val="0"/>
        <w:autoSpaceDN w:val="0"/>
        <w:adjustRightInd w:val="0"/>
        <w:spacing w:after="0" w:line="240" w:lineRule="auto"/>
        <w:ind w:left="1134"/>
        <w:rPr>
          <w:rFonts w:ascii="Menlo" w:hAnsi="Menlo" w:cs="Menlo"/>
          <w:sz w:val="24"/>
          <w:szCs w:val="24"/>
        </w:rPr>
      </w:pPr>
      <w:r w:rsidRPr="00F14DFD">
        <w:rPr>
          <w:rFonts w:ascii="Menlo" w:hAnsi="Menlo" w:cs="Menlo"/>
          <w:sz w:val="24"/>
          <w:szCs w:val="24"/>
        </w:rPr>
        <w:t xml:space="preserve">intersected_rooms_ids[room.id] = </w:t>
      </w:r>
      <w:r w:rsidRPr="00F14DFD">
        <w:rPr>
          <w:rFonts w:ascii="Menlo" w:hAnsi="Menlo" w:cs="Menlo"/>
          <w:b/>
          <w:bCs/>
          <w:color w:val="0000DD"/>
          <w:sz w:val="24"/>
          <w:szCs w:val="24"/>
        </w:rPr>
        <w:t>1</w:t>
      </w:r>
    </w:p>
    <w:p w14:paraId="573DCF44" w14:textId="77777777" w:rsidR="00F14DFD" w:rsidRPr="00F14DFD" w:rsidRDefault="00F14DFD" w:rsidP="00A45624">
      <w:pPr>
        <w:autoSpaceDE w:val="0"/>
        <w:autoSpaceDN w:val="0"/>
        <w:adjustRightInd w:val="0"/>
        <w:spacing w:after="0" w:line="240" w:lineRule="auto"/>
        <w:ind w:left="851"/>
        <w:rPr>
          <w:rFonts w:ascii="Menlo" w:hAnsi="Menlo" w:cs="Menlo"/>
          <w:sz w:val="24"/>
          <w:szCs w:val="24"/>
        </w:rPr>
      </w:pPr>
      <w:r w:rsidRPr="00F14DFD">
        <w:rPr>
          <w:rFonts w:ascii="Menlo" w:hAnsi="Menlo" w:cs="Menlo"/>
          <w:b/>
          <w:bCs/>
          <w:color w:val="008800"/>
          <w:sz w:val="24"/>
          <w:szCs w:val="24"/>
        </w:rPr>
        <w:t>end</w:t>
      </w:r>
    </w:p>
    <w:p w14:paraId="728755F2" w14:textId="595EFFEA"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b/>
          <w:bCs/>
          <w:color w:val="008800"/>
          <w:sz w:val="24"/>
          <w:szCs w:val="24"/>
        </w:rPr>
        <w:t>end</w:t>
      </w:r>
    </w:p>
    <w:p w14:paraId="4CF926C4"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 xml:space="preserve">intersected_rooms_ids.keys.each </w:t>
      </w:r>
      <w:r w:rsidRPr="00F14DFD">
        <w:rPr>
          <w:rFonts w:ascii="Menlo" w:hAnsi="Menlo" w:cs="Menlo"/>
          <w:b/>
          <w:bCs/>
          <w:color w:val="008800"/>
          <w:sz w:val="24"/>
          <w:szCs w:val="24"/>
        </w:rPr>
        <w:t>do</w:t>
      </w:r>
      <w:r w:rsidRPr="00F14DFD">
        <w:rPr>
          <w:rFonts w:ascii="Menlo" w:hAnsi="Menlo" w:cs="Menlo"/>
          <w:sz w:val="24"/>
          <w:szCs w:val="24"/>
        </w:rPr>
        <w:t xml:space="preserve"> |key|</w:t>
      </w:r>
    </w:p>
    <w:p w14:paraId="0D50FECE" w14:textId="77777777" w:rsidR="00F14DFD" w:rsidRPr="00F14DFD" w:rsidRDefault="00F14DFD" w:rsidP="00A45624">
      <w:pPr>
        <w:autoSpaceDE w:val="0"/>
        <w:autoSpaceDN w:val="0"/>
        <w:adjustRightInd w:val="0"/>
        <w:spacing w:after="0" w:line="240" w:lineRule="auto"/>
        <w:ind w:left="851"/>
        <w:rPr>
          <w:rFonts w:ascii="Menlo" w:hAnsi="Menlo" w:cs="Menlo"/>
          <w:sz w:val="24"/>
          <w:szCs w:val="24"/>
        </w:rPr>
      </w:pPr>
      <w:r w:rsidRPr="00F14DFD">
        <w:rPr>
          <w:rFonts w:ascii="Menlo" w:hAnsi="Menlo" w:cs="Menlo"/>
          <w:b/>
          <w:bCs/>
          <w:color w:val="008800"/>
          <w:sz w:val="24"/>
          <w:szCs w:val="24"/>
        </w:rPr>
        <w:t>if</w:t>
      </w:r>
      <w:r w:rsidRPr="00F14DFD">
        <w:rPr>
          <w:rFonts w:ascii="Menlo" w:hAnsi="Menlo" w:cs="Menlo"/>
          <w:sz w:val="24"/>
          <w:szCs w:val="24"/>
        </w:rPr>
        <w:t xml:space="preserve"> intersected_rooms_ids[key] == filter_viewpoints+</w:t>
      </w:r>
      <w:r w:rsidRPr="00F14DFD">
        <w:rPr>
          <w:rFonts w:ascii="Menlo" w:hAnsi="Menlo" w:cs="Menlo"/>
          <w:b/>
          <w:bCs/>
          <w:color w:val="0000DD"/>
          <w:sz w:val="24"/>
          <w:szCs w:val="24"/>
        </w:rPr>
        <w:t>1</w:t>
      </w:r>
    </w:p>
    <w:p w14:paraId="774BD0E4" w14:textId="77777777" w:rsidR="00F14DFD" w:rsidRPr="00F14DFD" w:rsidRDefault="00F14DFD" w:rsidP="00A45624">
      <w:pPr>
        <w:autoSpaceDE w:val="0"/>
        <w:autoSpaceDN w:val="0"/>
        <w:adjustRightInd w:val="0"/>
        <w:spacing w:after="0" w:line="240" w:lineRule="auto"/>
        <w:ind w:left="1134"/>
        <w:rPr>
          <w:rFonts w:ascii="Menlo" w:hAnsi="Menlo" w:cs="Menlo"/>
          <w:sz w:val="24"/>
          <w:szCs w:val="24"/>
        </w:rPr>
      </w:pPr>
      <w:r w:rsidRPr="00F14DFD">
        <w:rPr>
          <w:rFonts w:ascii="Menlo" w:hAnsi="Menlo" w:cs="Menlo"/>
          <w:sz w:val="24"/>
          <w:szCs w:val="24"/>
        </w:rPr>
        <w:t>filtered_rooms.push(</w:t>
      </w:r>
      <w:r w:rsidRPr="00F14DFD">
        <w:rPr>
          <w:rFonts w:ascii="Menlo" w:hAnsi="Menlo" w:cs="Menlo"/>
          <w:b/>
          <w:bCs/>
          <w:color w:val="003366"/>
          <w:sz w:val="24"/>
          <w:szCs w:val="24"/>
        </w:rPr>
        <w:t>Room</w:t>
      </w:r>
      <w:r w:rsidRPr="00F14DFD">
        <w:rPr>
          <w:rFonts w:ascii="Menlo" w:hAnsi="Menlo" w:cs="Menlo"/>
          <w:sz w:val="24"/>
          <w:szCs w:val="24"/>
        </w:rPr>
        <w:t>.find(key))</w:t>
      </w:r>
    </w:p>
    <w:p w14:paraId="3299B38A" w14:textId="77777777" w:rsidR="00F14DFD" w:rsidRPr="00F14DFD" w:rsidRDefault="00F14DFD" w:rsidP="00A45624">
      <w:pPr>
        <w:autoSpaceDE w:val="0"/>
        <w:autoSpaceDN w:val="0"/>
        <w:adjustRightInd w:val="0"/>
        <w:spacing w:after="0" w:line="240" w:lineRule="auto"/>
        <w:ind w:left="851"/>
        <w:rPr>
          <w:rFonts w:ascii="Menlo" w:hAnsi="Menlo" w:cs="Menlo"/>
          <w:sz w:val="24"/>
          <w:szCs w:val="24"/>
        </w:rPr>
      </w:pPr>
      <w:r w:rsidRPr="00F14DFD">
        <w:rPr>
          <w:rFonts w:ascii="Menlo" w:hAnsi="Menlo" w:cs="Menlo"/>
          <w:b/>
          <w:bCs/>
          <w:color w:val="008800"/>
          <w:sz w:val="24"/>
          <w:szCs w:val="24"/>
        </w:rPr>
        <w:t>end</w:t>
      </w:r>
    </w:p>
    <w:p w14:paraId="2F16D0F6" w14:textId="2C8C9FD5"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b/>
          <w:bCs/>
          <w:color w:val="008800"/>
          <w:sz w:val="24"/>
          <w:szCs w:val="24"/>
        </w:rPr>
        <w:t>end</w:t>
      </w:r>
    </w:p>
    <w:p w14:paraId="195B3860"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b/>
          <w:bCs/>
          <w:color w:val="008800"/>
          <w:sz w:val="24"/>
          <w:szCs w:val="24"/>
        </w:rPr>
        <w:t>return</w:t>
      </w:r>
      <w:r w:rsidRPr="00F14DFD">
        <w:rPr>
          <w:rFonts w:ascii="Menlo" w:hAnsi="Menlo" w:cs="Menlo"/>
          <w:sz w:val="24"/>
          <w:szCs w:val="24"/>
        </w:rPr>
        <w:t xml:space="preserve"> filtered_rooms</w:t>
      </w:r>
    </w:p>
    <w:p w14:paraId="5B8E6788"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r w:rsidRPr="00F14DFD">
        <w:rPr>
          <w:rFonts w:ascii="Menlo" w:hAnsi="Menlo" w:cs="Menlo"/>
          <w:b/>
          <w:bCs/>
          <w:color w:val="008800"/>
          <w:sz w:val="24"/>
          <w:szCs w:val="24"/>
        </w:rPr>
        <w:t>end</w:t>
      </w:r>
    </w:p>
    <w:p w14:paraId="0B4EFC22" w14:textId="4320D1C0" w:rsidR="00675D82" w:rsidRPr="004876B4" w:rsidRDefault="00675D82" w:rsidP="00C3557E">
      <w:pPr>
        <w:pStyle w:val="ThesisH2"/>
        <w:numPr>
          <w:ilvl w:val="0"/>
          <w:numId w:val="31"/>
        </w:numPr>
        <w:ind w:left="540" w:hanging="540"/>
        <w:rPr>
          <w:sz w:val="24"/>
          <w:szCs w:val="24"/>
        </w:rPr>
      </w:pPr>
      <w:bookmarkStart w:id="1400" w:name="_Toc418004110"/>
      <w:bookmarkStart w:id="1401" w:name="_Ref418115028"/>
      <w:r w:rsidRPr="004876B4">
        <w:rPr>
          <w:sz w:val="24"/>
          <w:szCs w:val="24"/>
        </w:rPr>
        <w:lastRenderedPageBreak/>
        <w:t>Intelligens keresés felület</w:t>
      </w:r>
      <w:bookmarkEnd w:id="1398"/>
      <w:bookmarkEnd w:id="1400"/>
      <w:bookmarkEnd w:id="1401"/>
    </w:p>
    <w:p w14:paraId="607F16D6" w14:textId="71FF5A24" w:rsidR="00675D82" w:rsidRPr="00675D82" w:rsidRDefault="004772E8" w:rsidP="007E1A69">
      <w:pPr>
        <w:pStyle w:val="ThesisSzvegElsBekezds"/>
      </w:pPr>
      <w:r>
        <w:rPr>
          <w:noProof/>
          <w:lang w:eastAsia="hu-HU"/>
        </w:rPr>
        <w:drawing>
          <wp:inline distT="0" distB="0" distL="0" distR="0" wp14:anchorId="0DB1A7CE" wp14:editId="2E232C5C">
            <wp:extent cx="5040630" cy="7273290"/>
            <wp:effectExtent l="0" t="0" r="7620" b="381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martfiltering_with results.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40630" cy="7273290"/>
                    </a:xfrm>
                    <a:prstGeom prst="rect">
                      <a:avLst/>
                    </a:prstGeom>
                  </pic:spPr>
                </pic:pic>
              </a:graphicData>
            </a:graphic>
          </wp:inline>
        </w:drawing>
      </w:r>
    </w:p>
    <w:p w14:paraId="2850E3FA" w14:textId="32AA1CD4" w:rsidR="00A64044" w:rsidRPr="004876B4" w:rsidRDefault="00A64044" w:rsidP="00C3557E">
      <w:pPr>
        <w:pStyle w:val="ThesisH2"/>
        <w:numPr>
          <w:ilvl w:val="0"/>
          <w:numId w:val="31"/>
        </w:numPr>
        <w:ind w:left="540" w:hanging="540"/>
        <w:rPr>
          <w:sz w:val="24"/>
          <w:szCs w:val="24"/>
        </w:rPr>
      </w:pPr>
      <w:bookmarkStart w:id="1402" w:name="_Ref417292817"/>
      <w:bookmarkStart w:id="1403" w:name="_Toc418004111"/>
      <w:r w:rsidRPr="004876B4">
        <w:rPr>
          <w:sz w:val="24"/>
          <w:szCs w:val="24"/>
        </w:rPr>
        <w:lastRenderedPageBreak/>
        <w:t>Foglalás véglegesítés felület</w:t>
      </w:r>
      <w:bookmarkEnd w:id="1402"/>
      <w:bookmarkEnd w:id="1403"/>
    </w:p>
    <w:p w14:paraId="1B242DAA" w14:textId="6C320F43" w:rsidR="00223255" w:rsidRDefault="00223255" w:rsidP="007E1A69">
      <w:pPr>
        <w:pStyle w:val="ThesisSzvegElsBekezds"/>
      </w:pPr>
      <w:r>
        <w:rPr>
          <w:noProof/>
          <w:lang w:eastAsia="hu-HU"/>
        </w:rPr>
        <w:drawing>
          <wp:inline distT="0" distB="0" distL="0" distR="0" wp14:anchorId="2D1B460C" wp14:editId="355810DB">
            <wp:extent cx="5040630" cy="6210300"/>
            <wp:effectExtent l="0" t="0" r="762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rt_book.png"/>
                    <pic:cNvPicPr/>
                  </pic:nvPicPr>
                  <pic:blipFill>
                    <a:blip r:embed="rId58">
                      <a:extLst>
                        <a:ext uri="{28A0092B-C50C-407E-A947-70E740481C1C}">
                          <a14:useLocalDpi xmlns:a14="http://schemas.microsoft.com/office/drawing/2010/main" val="0"/>
                        </a:ext>
                      </a:extLst>
                    </a:blip>
                    <a:stretch>
                      <a:fillRect/>
                    </a:stretch>
                  </pic:blipFill>
                  <pic:spPr>
                    <a:xfrm>
                      <a:off x="0" y="0"/>
                      <a:ext cx="5040630" cy="6210300"/>
                    </a:xfrm>
                    <a:prstGeom prst="rect">
                      <a:avLst/>
                    </a:prstGeom>
                  </pic:spPr>
                </pic:pic>
              </a:graphicData>
            </a:graphic>
          </wp:inline>
        </w:drawing>
      </w:r>
    </w:p>
    <w:p w14:paraId="7DAAF6BC" w14:textId="0A9996F8" w:rsidR="00F4532D" w:rsidRPr="004876B4" w:rsidRDefault="00885D8E" w:rsidP="00C3557E">
      <w:pPr>
        <w:pStyle w:val="ThesisH2"/>
        <w:numPr>
          <w:ilvl w:val="0"/>
          <w:numId w:val="31"/>
        </w:numPr>
        <w:ind w:left="540" w:hanging="540"/>
        <w:rPr>
          <w:sz w:val="24"/>
          <w:szCs w:val="24"/>
        </w:rPr>
      </w:pPr>
      <w:bookmarkStart w:id="1404" w:name="_Ref417297649"/>
      <w:bookmarkStart w:id="1405" w:name="_Toc418004112"/>
      <w:r w:rsidRPr="004876B4">
        <w:rPr>
          <w:sz w:val="24"/>
          <w:szCs w:val="24"/>
        </w:rPr>
        <w:lastRenderedPageBreak/>
        <w:t>Foglalások (szálláskereső)</w:t>
      </w:r>
      <w:bookmarkEnd w:id="1404"/>
      <w:bookmarkEnd w:id="1405"/>
    </w:p>
    <w:p w14:paraId="02D53540" w14:textId="486885E2" w:rsidR="00F4532D" w:rsidRPr="00F4532D" w:rsidRDefault="00F4532D" w:rsidP="007E1A69">
      <w:pPr>
        <w:pStyle w:val="ThesisSzvegElsBekezds"/>
      </w:pPr>
      <w:r>
        <w:rPr>
          <w:noProof/>
          <w:lang w:eastAsia="hu-HU"/>
        </w:rPr>
        <w:drawing>
          <wp:inline distT="0" distB="0" distL="0" distR="0" wp14:anchorId="323F1C1E" wp14:editId="76FA7E89">
            <wp:extent cx="5040630" cy="2837815"/>
            <wp:effectExtent l="0" t="0" r="7620" b="635"/>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ookings_guest.png"/>
                    <pic:cNvPicPr/>
                  </pic:nvPicPr>
                  <pic:blipFill>
                    <a:blip r:embed="rId59">
                      <a:extLst>
                        <a:ext uri="{28A0092B-C50C-407E-A947-70E740481C1C}">
                          <a14:useLocalDpi xmlns:a14="http://schemas.microsoft.com/office/drawing/2010/main" val="0"/>
                        </a:ext>
                      </a:extLst>
                    </a:blip>
                    <a:stretch>
                      <a:fillRect/>
                    </a:stretch>
                  </pic:blipFill>
                  <pic:spPr>
                    <a:xfrm>
                      <a:off x="0" y="0"/>
                      <a:ext cx="5040630" cy="2837815"/>
                    </a:xfrm>
                    <a:prstGeom prst="rect">
                      <a:avLst/>
                    </a:prstGeom>
                  </pic:spPr>
                </pic:pic>
              </a:graphicData>
            </a:graphic>
          </wp:inline>
        </w:drawing>
      </w:r>
    </w:p>
    <w:p w14:paraId="4B9B54F1" w14:textId="01466868" w:rsidR="00F4532D" w:rsidRPr="004876B4" w:rsidRDefault="00885D8E" w:rsidP="00C3557E">
      <w:pPr>
        <w:pStyle w:val="ThesisH2"/>
        <w:numPr>
          <w:ilvl w:val="0"/>
          <w:numId w:val="31"/>
        </w:numPr>
        <w:ind w:left="540" w:hanging="540"/>
        <w:rPr>
          <w:sz w:val="24"/>
          <w:szCs w:val="24"/>
        </w:rPr>
      </w:pPr>
      <w:bookmarkStart w:id="1406" w:name="_Ref417297640"/>
      <w:bookmarkStart w:id="1407" w:name="_Toc418004113"/>
      <w:r w:rsidRPr="004876B4">
        <w:rPr>
          <w:sz w:val="24"/>
          <w:szCs w:val="24"/>
        </w:rPr>
        <w:t>Foglalások (szállásadó)</w:t>
      </w:r>
      <w:bookmarkEnd w:id="1406"/>
      <w:bookmarkEnd w:id="1407"/>
    </w:p>
    <w:p w14:paraId="21168788" w14:textId="05BA857B" w:rsidR="00F4532D" w:rsidRDefault="00F4532D" w:rsidP="007E1A69">
      <w:pPr>
        <w:pStyle w:val="ThesisSzvegElsBekezds"/>
      </w:pPr>
      <w:r>
        <w:rPr>
          <w:noProof/>
          <w:lang w:eastAsia="hu-HU"/>
        </w:rPr>
        <w:drawing>
          <wp:inline distT="0" distB="0" distL="0" distR="0" wp14:anchorId="5F9F70FC" wp14:editId="6A3E8378">
            <wp:extent cx="5040630" cy="613410"/>
            <wp:effectExtent l="0" t="0" r="762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ookings_owner_waiting.png"/>
                    <pic:cNvPicPr/>
                  </pic:nvPicPr>
                  <pic:blipFill>
                    <a:blip r:embed="rId60">
                      <a:extLst>
                        <a:ext uri="{28A0092B-C50C-407E-A947-70E740481C1C}">
                          <a14:useLocalDpi xmlns:a14="http://schemas.microsoft.com/office/drawing/2010/main" val="0"/>
                        </a:ext>
                      </a:extLst>
                    </a:blip>
                    <a:stretch>
                      <a:fillRect/>
                    </a:stretch>
                  </pic:blipFill>
                  <pic:spPr>
                    <a:xfrm>
                      <a:off x="0" y="0"/>
                      <a:ext cx="5040630" cy="613410"/>
                    </a:xfrm>
                    <a:prstGeom prst="rect">
                      <a:avLst/>
                    </a:prstGeom>
                  </pic:spPr>
                </pic:pic>
              </a:graphicData>
            </a:graphic>
          </wp:inline>
        </w:drawing>
      </w:r>
    </w:p>
    <w:p w14:paraId="7B4691F8" w14:textId="7FCBDE52" w:rsidR="00F4532D" w:rsidRDefault="00F4532D" w:rsidP="007E1A69">
      <w:pPr>
        <w:pStyle w:val="ThesisSzvegElsBekezds"/>
      </w:pPr>
      <w:r>
        <w:rPr>
          <w:noProof/>
          <w:lang w:eastAsia="hu-HU"/>
        </w:rPr>
        <w:drawing>
          <wp:inline distT="0" distB="0" distL="0" distR="0" wp14:anchorId="4B1CE739" wp14:editId="6559A14C">
            <wp:extent cx="5040630" cy="950595"/>
            <wp:effectExtent l="0" t="0" r="7620" b="190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ookings_owner_answered.png"/>
                    <pic:cNvPicPr/>
                  </pic:nvPicPr>
                  <pic:blipFill>
                    <a:blip r:embed="rId61">
                      <a:extLst>
                        <a:ext uri="{28A0092B-C50C-407E-A947-70E740481C1C}">
                          <a14:useLocalDpi xmlns:a14="http://schemas.microsoft.com/office/drawing/2010/main" val="0"/>
                        </a:ext>
                      </a:extLst>
                    </a:blip>
                    <a:stretch>
                      <a:fillRect/>
                    </a:stretch>
                  </pic:blipFill>
                  <pic:spPr>
                    <a:xfrm>
                      <a:off x="0" y="0"/>
                      <a:ext cx="5040630" cy="950595"/>
                    </a:xfrm>
                    <a:prstGeom prst="rect">
                      <a:avLst/>
                    </a:prstGeom>
                  </pic:spPr>
                </pic:pic>
              </a:graphicData>
            </a:graphic>
          </wp:inline>
        </w:drawing>
      </w:r>
    </w:p>
    <w:p w14:paraId="3A8DC5D7" w14:textId="7FA62923" w:rsidR="00F4532D" w:rsidRPr="00F4532D" w:rsidRDefault="00F4532D" w:rsidP="007E1A69">
      <w:pPr>
        <w:pStyle w:val="ThesisSzvegElsBekezds"/>
      </w:pPr>
      <w:r>
        <w:rPr>
          <w:noProof/>
          <w:lang w:eastAsia="hu-HU"/>
        </w:rPr>
        <w:drawing>
          <wp:inline distT="0" distB="0" distL="0" distR="0" wp14:anchorId="24851529" wp14:editId="6A2D1344">
            <wp:extent cx="5040630" cy="629285"/>
            <wp:effectExtent l="0" t="0" r="762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ookings_owner_closed.png"/>
                    <pic:cNvPicPr/>
                  </pic:nvPicPr>
                  <pic:blipFill>
                    <a:blip r:embed="rId62">
                      <a:extLst>
                        <a:ext uri="{28A0092B-C50C-407E-A947-70E740481C1C}">
                          <a14:useLocalDpi xmlns:a14="http://schemas.microsoft.com/office/drawing/2010/main" val="0"/>
                        </a:ext>
                      </a:extLst>
                    </a:blip>
                    <a:stretch>
                      <a:fillRect/>
                    </a:stretch>
                  </pic:blipFill>
                  <pic:spPr>
                    <a:xfrm>
                      <a:off x="0" y="0"/>
                      <a:ext cx="5040630" cy="629285"/>
                    </a:xfrm>
                    <a:prstGeom prst="rect">
                      <a:avLst/>
                    </a:prstGeom>
                  </pic:spPr>
                </pic:pic>
              </a:graphicData>
            </a:graphic>
          </wp:inline>
        </w:drawing>
      </w:r>
    </w:p>
    <w:p w14:paraId="58EFBCA1" w14:textId="384EB927" w:rsidR="00885D8E" w:rsidRPr="004876B4" w:rsidRDefault="00885D8E" w:rsidP="00C3557E">
      <w:pPr>
        <w:pStyle w:val="ThesisH2"/>
        <w:numPr>
          <w:ilvl w:val="0"/>
          <w:numId w:val="31"/>
        </w:numPr>
        <w:ind w:left="540" w:hanging="540"/>
        <w:rPr>
          <w:sz w:val="24"/>
          <w:szCs w:val="24"/>
        </w:rPr>
      </w:pPr>
      <w:bookmarkStart w:id="1408" w:name="_Ref417297622"/>
      <w:bookmarkStart w:id="1409" w:name="_Toc418004114"/>
      <w:r w:rsidRPr="004876B4">
        <w:rPr>
          <w:sz w:val="24"/>
          <w:szCs w:val="24"/>
        </w:rPr>
        <w:lastRenderedPageBreak/>
        <w:t>Foglalás részletei (szálláskereső)</w:t>
      </w:r>
      <w:bookmarkEnd w:id="1408"/>
      <w:bookmarkEnd w:id="1409"/>
    </w:p>
    <w:p w14:paraId="05200439" w14:textId="7072FEB7" w:rsidR="00885D8E" w:rsidRDefault="00885D8E" w:rsidP="000516A1">
      <w:pPr>
        <w:spacing w:line="240" w:lineRule="auto"/>
        <w:jc w:val="center"/>
      </w:pPr>
      <w:r>
        <w:rPr>
          <w:noProof/>
          <w:lang w:eastAsia="hu-HU"/>
        </w:rPr>
        <w:drawing>
          <wp:inline distT="0" distB="0" distL="0" distR="0" wp14:anchorId="06A2A81F" wp14:editId="766E99F1">
            <wp:extent cx="5040630" cy="3659505"/>
            <wp:effectExtent l="0" t="0" r="762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ooking_guest_waiting.png"/>
                    <pic:cNvPicPr/>
                  </pic:nvPicPr>
                  <pic:blipFill>
                    <a:blip r:embed="rId63">
                      <a:extLst>
                        <a:ext uri="{28A0092B-C50C-407E-A947-70E740481C1C}">
                          <a14:useLocalDpi xmlns:a14="http://schemas.microsoft.com/office/drawing/2010/main" val="0"/>
                        </a:ext>
                      </a:extLst>
                    </a:blip>
                    <a:stretch>
                      <a:fillRect/>
                    </a:stretch>
                  </pic:blipFill>
                  <pic:spPr>
                    <a:xfrm>
                      <a:off x="0" y="0"/>
                      <a:ext cx="5040630" cy="3659505"/>
                    </a:xfrm>
                    <a:prstGeom prst="rect">
                      <a:avLst/>
                    </a:prstGeom>
                  </pic:spPr>
                </pic:pic>
              </a:graphicData>
            </a:graphic>
          </wp:inline>
        </w:drawing>
      </w:r>
    </w:p>
    <w:p w14:paraId="324004BE" w14:textId="5D02BAF3" w:rsidR="00885D8E" w:rsidRPr="00885D8E" w:rsidRDefault="00885D8E" w:rsidP="000516A1">
      <w:pPr>
        <w:spacing w:line="240" w:lineRule="auto"/>
        <w:jc w:val="center"/>
      </w:pPr>
      <w:r>
        <w:rPr>
          <w:noProof/>
          <w:lang w:eastAsia="hu-HU"/>
        </w:rPr>
        <w:drawing>
          <wp:inline distT="0" distB="0" distL="0" distR="0" wp14:anchorId="34515265" wp14:editId="5C8ACBFF">
            <wp:extent cx="5040630" cy="556260"/>
            <wp:effectExtent l="0" t="0" r="762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ooking_guest_approved.png"/>
                    <pic:cNvPicPr/>
                  </pic:nvPicPr>
                  <pic:blipFill>
                    <a:blip r:embed="rId64">
                      <a:extLst>
                        <a:ext uri="{28A0092B-C50C-407E-A947-70E740481C1C}">
                          <a14:useLocalDpi xmlns:a14="http://schemas.microsoft.com/office/drawing/2010/main" val="0"/>
                        </a:ext>
                      </a:extLst>
                    </a:blip>
                    <a:stretch>
                      <a:fillRect/>
                    </a:stretch>
                  </pic:blipFill>
                  <pic:spPr>
                    <a:xfrm>
                      <a:off x="0" y="0"/>
                      <a:ext cx="5040630" cy="556260"/>
                    </a:xfrm>
                    <a:prstGeom prst="rect">
                      <a:avLst/>
                    </a:prstGeom>
                  </pic:spPr>
                </pic:pic>
              </a:graphicData>
            </a:graphic>
          </wp:inline>
        </w:drawing>
      </w:r>
    </w:p>
    <w:p w14:paraId="53C0E20F" w14:textId="213671C0" w:rsidR="00885D8E" w:rsidRDefault="00885D8E" w:rsidP="000516A1">
      <w:pPr>
        <w:spacing w:line="240" w:lineRule="auto"/>
        <w:jc w:val="center"/>
      </w:pPr>
      <w:r>
        <w:rPr>
          <w:noProof/>
          <w:lang w:eastAsia="hu-HU"/>
        </w:rPr>
        <w:drawing>
          <wp:inline distT="0" distB="0" distL="0" distR="0" wp14:anchorId="40B69177" wp14:editId="1BD76B67">
            <wp:extent cx="5040630" cy="789940"/>
            <wp:effectExtent l="0" t="0" r="762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ooking_guest_denied.png"/>
                    <pic:cNvPicPr/>
                  </pic:nvPicPr>
                  <pic:blipFill>
                    <a:blip r:embed="rId65">
                      <a:extLst>
                        <a:ext uri="{28A0092B-C50C-407E-A947-70E740481C1C}">
                          <a14:useLocalDpi xmlns:a14="http://schemas.microsoft.com/office/drawing/2010/main" val="0"/>
                        </a:ext>
                      </a:extLst>
                    </a:blip>
                    <a:stretch>
                      <a:fillRect/>
                    </a:stretch>
                  </pic:blipFill>
                  <pic:spPr>
                    <a:xfrm>
                      <a:off x="0" y="0"/>
                      <a:ext cx="5040630" cy="789940"/>
                    </a:xfrm>
                    <a:prstGeom prst="rect">
                      <a:avLst/>
                    </a:prstGeom>
                  </pic:spPr>
                </pic:pic>
              </a:graphicData>
            </a:graphic>
          </wp:inline>
        </w:drawing>
      </w:r>
    </w:p>
    <w:p w14:paraId="067C0C26" w14:textId="01F8A7C8" w:rsidR="00885D8E" w:rsidRPr="000516A1" w:rsidRDefault="00885D8E" w:rsidP="000516A1">
      <w:pPr>
        <w:spacing w:line="240" w:lineRule="auto"/>
        <w:jc w:val="center"/>
      </w:pPr>
      <w:r>
        <w:rPr>
          <w:noProof/>
          <w:lang w:eastAsia="hu-HU"/>
        </w:rPr>
        <w:drawing>
          <wp:inline distT="0" distB="0" distL="0" distR="0" wp14:anchorId="0B4C49C4" wp14:editId="228F370D">
            <wp:extent cx="5040630" cy="1537970"/>
            <wp:effectExtent l="0" t="0" r="7620" b="508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ooking_guest_closed.png"/>
                    <pic:cNvPicPr/>
                  </pic:nvPicPr>
                  <pic:blipFill>
                    <a:blip r:embed="rId66">
                      <a:extLst>
                        <a:ext uri="{28A0092B-C50C-407E-A947-70E740481C1C}">
                          <a14:useLocalDpi xmlns:a14="http://schemas.microsoft.com/office/drawing/2010/main" val="0"/>
                        </a:ext>
                      </a:extLst>
                    </a:blip>
                    <a:stretch>
                      <a:fillRect/>
                    </a:stretch>
                  </pic:blipFill>
                  <pic:spPr>
                    <a:xfrm>
                      <a:off x="0" y="0"/>
                      <a:ext cx="5040630" cy="1537970"/>
                    </a:xfrm>
                    <a:prstGeom prst="rect">
                      <a:avLst/>
                    </a:prstGeom>
                  </pic:spPr>
                </pic:pic>
              </a:graphicData>
            </a:graphic>
          </wp:inline>
        </w:drawing>
      </w:r>
    </w:p>
    <w:p w14:paraId="3F21E637" w14:textId="7338AB8E" w:rsidR="00885D8E" w:rsidRPr="004876B4" w:rsidRDefault="00885D8E" w:rsidP="00C3557E">
      <w:pPr>
        <w:pStyle w:val="ThesisH2"/>
        <w:numPr>
          <w:ilvl w:val="0"/>
          <w:numId w:val="31"/>
        </w:numPr>
        <w:ind w:left="540" w:hanging="540"/>
        <w:rPr>
          <w:sz w:val="24"/>
          <w:szCs w:val="24"/>
        </w:rPr>
      </w:pPr>
      <w:bookmarkStart w:id="1410" w:name="_Ref417297600"/>
      <w:bookmarkStart w:id="1411" w:name="_Toc418004115"/>
      <w:r w:rsidRPr="004876B4">
        <w:rPr>
          <w:sz w:val="24"/>
          <w:szCs w:val="24"/>
        </w:rPr>
        <w:lastRenderedPageBreak/>
        <w:t>Foglalás részletei (szállásadó)</w:t>
      </w:r>
      <w:bookmarkEnd w:id="1410"/>
      <w:bookmarkEnd w:id="1411"/>
    </w:p>
    <w:p w14:paraId="64964096" w14:textId="692CE747" w:rsidR="00885D8E" w:rsidRDefault="00393AF2" w:rsidP="000516A1">
      <w:pPr>
        <w:spacing w:line="240" w:lineRule="auto"/>
        <w:jc w:val="center"/>
      </w:pPr>
      <w:r>
        <w:rPr>
          <w:noProof/>
          <w:lang w:eastAsia="hu-HU"/>
        </w:rPr>
        <w:drawing>
          <wp:inline distT="0" distB="0" distL="0" distR="0" wp14:anchorId="7AB16E9F" wp14:editId="30540A42">
            <wp:extent cx="5040630" cy="5057775"/>
            <wp:effectExtent l="0" t="0" r="7620" b="9525"/>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ooking_owner_waiting.png"/>
                    <pic:cNvPicPr/>
                  </pic:nvPicPr>
                  <pic:blipFill>
                    <a:blip r:embed="rId67">
                      <a:extLst>
                        <a:ext uri="{28A0092B-C50C-407E-A947-70E740481C1C}">
                          <a14:useLocalDpi xmlns:a14="http://schemas.microsoft.com/office/drawing/2010/main" val="0"/>
                        </a:ext>
                      </a:extLst>
                    </a:blip>
                    <a:stretch>
                      <a:fillRect/>
                    </a:stretch>
                  </pic:blipFill>
                  <pic:spPr>
                    <a:xfrm>
                      <a:off x="0" y="0"/>
                      <a:ext cx="5040630" cy="5057775"/>
                    </a:xfrm>
                    <a:prstGeom prst="rect">
                      <a:avLst/>
                    </a:prstGeom>
                  </pic:spPr>
                </pic:pic>
              </a:graphicData>
            </a:graphic>
          </wp:inline>
        </w:drawing>
      </w:r>
    </w:p>
    <w:p w14:paraId="231A53E7" w14:textId="727A505A" w:rsidR="00393AF2" w:rsidRDefault="00393AF2" w:rsidP="000516A1">
      <w:pPr>
        <w:spacing w:line="240" w:lineRule="auto"/>
        <w:jc w:val="center"/>
      </w:pPr>
      <w:r>
        <w:rPr>
          <w:noProof/>
          <w:lang w:eastAsia="hu-HU"/>
        </w:rPr>
        <w:drawing>
          <wp:inline distT="0" distB="0" distL="0" distR="0" wp14:anchorId="59699271" wp14:editId="24BB720E">
            <wp:extent cx="5040630" cy="633095"/>
            <wp:effectExtent l="0" t="0" r="762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ooking_owner_apprived.png"/>
                    <pic:cNvPicPr/>
                  </pic:nvPicPr>
                  <pic:blipFill>
                    <a:blip r:embed="rId68">
                      <a:extLst>
                        <a:ext uri="{28A0092B-C50C-407E-A947-70E740481C1C}">
                          <a14:useLocalDpi xmlns:a14="http://schemas.microsoft.com/office/drawing/2010/main" val="0"/>
                        </a:ext>
                      </a:extLst>
                    </a:blip>
                    <a:stretch>
                      <a:fillRect/>
                    </a:stretch>
                  </pic:blipFill>
                  <pic:spPr>
                    <a:xfrm>
                      <a:off x="0" y="0"/>
                      <a:ext cx="5040630" cy="633095"/>
                    </a:xfrm>
                    <a:prstGeom prst="rect">
                      <a:avLst/>
                    </a:prstGeom>
                  </pic:spPr>
                </pic:pic>
              </a:graphicData>
            </a:graphic>
          </wp:inline>
        </w:drawing>
      </w:r>
    </w:p>
    <w:p w14:paraId="601B3D82" w14:textId="01CCA95F" w:rsidR="00393AF2" w:rsidRDefault="00393AF2" w:rsidP="000516A1">
      <w:pPr>
        <w:spacing w:line="240" w:lineRule="auto"/>
        <w:jc w:val="center"/>
      </w:pPr>
      <w:r>
        <w:rPr>
          <w:noProof/>
          <w:lang w:eastAsia="hu-HU"/>
        </w:rPr>
        <w:drawing>
          <wp:inline distT="0" distB="0" distL="0" distR="0" wp14:anchorId="238A5451" wp14:editId="255EE65D">
            <wp:extent cx="5040630" cy="566420"/>
            <wp:effectExtent l="0" t="0" r="7620" b="508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ooking_owner_approved_can_close.png"/>
                    <pic:cNvPicPr/>
                  </pic:nvPicPr>
                  <pic:blipFill>
                    <a:blip r:embed="rId69">
                      <a:extLst>
                        <a:ext uri="{28A0092B-C50C-407E-A947-70E740481C1C}">
                          <a14:useLocalDpi xmlns:a14="http://schemas.microsoft.com/office/drawing/2010/main" val="0"/>
                        </a:ext>
                      </a:extLst>
                    </a:blip>
                    <a:stretch>
                      <a:fillRect/>
                    </a:stretch>
                  </pic:blipFill>
                  <pic:spPr>
                    <a:xfrm>
                      <a:off x="0" y="0"/>
                      <a:ext cx="5040630" cy="566420"/>
                    </a:xfrm>
                    <a:prstGeom prst="rect">
                      <a:avLst/>
                    </a:prstGeom>
                  </pic:spPr>
                </pic:pic>
              </a:graphicData>
            </a:graphic>
          </wp:inline>
        </w:drawing>
      </w:r>
    </w:p>
    <w:p w14:paraId="46135C40" w14:textId="4004AE68" w:rsidR="00393AF2" w:rsidRDefault="00393AF2" w:rsidP="000516A1">
      <w:pPr>
        <w:spacing w:line="240" w:lineRule="auto"/>
        <w:jc w:val="center"/>
      </w:pPr>
      <w:r>
        <w:rPr>
          <w:noProof/>
          <w:lang w:eastAsia="hu-HU"/>
        </w:rPr>
        <w:drawing>
          <wp:inline distT="0" distB="0" distL="0" distR="0" wp14:anchorId="0EA3A9BF" wp14:editId="437FC3CD">
            <wp:extent cx="5040630" cy="539115"/>
            <wp:effectExtent l="0" t="0" r="762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ooking_owner_denied.png"/>
                    <pic:cNvPicPr/>
                  </pic:nvPicPr>
                  <pic:blipFill>
                    <a:blip r:embed="rId70">
                      <a:extLst>
                        <a:ext uri="{28A0092B-C50C-407E-A947-70E740481C1C}">
                          <a14:useLocalDpi xmlns:a14="http://schemas.microsoft.com/office/drawing/2010/main" val="0"/>
                        </a:ext>
                      </a:extLst>
                    </a:blip>
                    <a:stretch>
                      <a:fillRect/>
                    </a:stretch>
                  </pic:blipFill>
                  <pic:spPr>
                    <a:xfrm>
                      <a:off x="0" y="0"/>
                      <a:ext cx="5040630" cy="539115"/>
                    </a:xfrm>
                    <a:prstGeom prst="rect">
                      <a:avLst/>
                    </a:prstGeom>
                  </pic:spPr>
                </pic:pic>
              </a:graphicData>
            </a:graphic>
          </wp:inline>
        </w:drawing>
      </w:r>
    </w:p>
    <w:p w14:paraId="17876D10" w14:textId="1F6E0522" w:rsidR="00393AF2" w:rsidRPr="00393AF2" w:rsidRDefault="00393AF2" w:rsidP="000516A1">
      <w:pPr>
        <w:spacing w:line="240" w:lineRule="auto"/>
        <w:jc w:val="center"/>
      </w:pPr>
      <w:r>
        <w:rPr>
          <w:noProof/>
          <w:lang w:eastAsia="hu-HU"/>
        </w:rPr>
        <w:drawing>
          <wp:inline distT="0" distB="0" distL="0" distR="0" wp14:anchorId="5AC7ACB6" wp14:editId="6F16FE00">
            <wp:extent cx="5040630" cy="569595"/>
            <wp:effectExtent l="0" t="0" r="7620" b="190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ooking_owner_closed.png"/>
                    <pic:cNvPicPr/>
                  </pic:nvPicPr>
                  <pic:blipFill>
                    <a:blip r:embed="rId71">
                      <a:extLst>
                        <a:ext uri="{28A0092B-C50C-407E-A947-70E740481C1C}">
                          <a14:useLocalDpi xmlns:a14="http://schemas.microsoft.com/office/drawing/2010/main" val="0"/>
                        </a:ext>
                      </a:extLst>
                    </a:blip>
                    <a:stretch>
                      <a:fillRect/>
                    </a:stretch>
                  </pic:blipFill>
                  <pic:spPr>
                    <a:xfrm>
                      <a:off x="0" y="0"/>
                      <a:ext cx="5040630" cy="569595"/>
                    </a:xfrm>
                    <a:prstGeom prst="rect">
                      <a:avLst/>
                    </a:prstGeom>
                  </pic:spPr>
                </pic:pic>
              </a:graphicData>
            </a:graphic>
          </wp:inline>
        </w:drawing>
      </w:r>
    </w:p>
    <w:p w14:paraId="502E43AA" w14:textId="4C18574D" w:rsidR="00F1177C" w:rsidRPr="004876B4" w:rsidRDefault="00B4106F" w:rsidP="00C3557E">
      <w:pPr>
        <w:pStyle w:val="ThesisH2"/>
        <w:numPr>
          <w:ilvl w:val="0"/>
          <w:numId w:val="31"/>
        </w:numPr>
        <w:ind w:left="540" w:hanging="540"/>
        <w:rPr>
          <w:sz w:val="24"/>
          <w:szCs w:val="24"/>
        </w:rPr>
      </w:pPr>
      <w:bookmarkStart w:id="1412" w:name="_Toc418004116"/>
      <w:bookmarkStart w:id="1413" w:name="_Ref418116985"/>
      <w:r w:rsidRPr="004876B4">
        <w:rPr>
          <w:sz w:val="24"/>
          <w:szCs w:val="24"/>
        </w:rPr>
        <w:lastRenderedPageBreak/>
        <w:t>Tesztelési eredmények</w:t>
      </w:r>
      <w:bookmarkEnd w:id="1399"/>
      <w:bookmarkEnd w:id="1412"/>
      <w:bookmarkEnd w:id="1413"/>
    </w:p>
    <w:p w14:paraId="2D3B38E5" w14:textId="25DA77FB" w:rsidR="009C64A4" w:rsidRDefault="009C64A4" w:rsidP="007E1A69">
      <w:pPr>
        <w:pStyle w:val="ThesisSzvegElsBekezds"/>
      </w:pPr>
      <w:r>
        <w:t>Az adatbázisba felvitt össze</w:t>
      </w:r>
      <w:r w:rsidR="004761C2">
        <w:t>s</w:t>
      </w:r>
      <w:r>
        <w:t xml:space="preserve"> szálláshely elhelyezkedését mutatja be az alábbi ábra:</w:t>
      </w:r>
    </w:p>
    <w:p w14:paraId="54028640" w14:textId="24D8A65C" w:rsidR="009C64A4" w:rsidRPr="009C64A4" w:rsidRDefault="000232A0" w:rsidP="007E1A69">
      <w:pPr>
        <w:pStyle w:val="ThesisSzvegElsBekezds"/>
        <w:jc w:val="center"/>
      </w:pPr>
      <w:r>
        <w:rPr>
          <w:noProof/>
          <w:lang w:eastAsia="hu-HU"/>
        </w:rPr>
        <w:drawing>
          <wp:inline distT="0" distB="0" distL="0" distR="0" wp14:anchorId="123831CF" wp14:editId="2672EDAB">
            <wp:extent cx="3503706" cy="2628000"/>
            <wp:effectExtent l="0" t="0" r="1905" b="127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ll_accommodation.png"/>
                    <pic:cNvPicPr/>
                  </pic:nvPicPr>
                  <pic:blipFill>
                    <a:blip r:embed="rId72">
                      <a:extLst>
                        <a:ext uri="{28A0092B-C50C-407E-A947-70E740481C1C}">
                          <a14:useLocalDpi xmlns:a14="http://schemas.microsoft.com/office/drawing/2010/main" val="0"/>
                        </a:ext>
                      </a:extLst>
                    </a:blip>
                    <a:stretch>
                      <a:fillRect/>
                    </a:stretch>
                  </pic:blipFill>
                  <pic:spPr>
                    <a:xfrm>
                      <a:off x="0" y="0"/>
                      <a:ext cx="3503706" cy="2628000"/>
                    </a:xfrm>
                    <a:prstGeom prst="rect">
                      <a:avLst/>
                    </a:prstGeom>
                  </pic:spPr>
                </pic:pic>
              </a:graphicData>
            </a:graphic>
          </wp:inline>
        </w:drawing>
      </w:r>
    </w:p>
    <w:p w14:paraId="65E61044" w14:textId="21EBFFC9" w:rsidR="00B4106F" w:rsidRPr="0099701D" w:rsidRDefault="008530D7" w:rsidP="008530D7">
      <w:pPr>
        <w:pStyle w:val="Listaszerbekezds"/>
        <w:numPr>
          <w:ilvl w:val="0"/>
          <w:numId w:val="28"/>
        </w:numPr>
        <w:rPr>
          <w:rFonts w:ascii="Times New Roman" w:hAnsi="Times New Roman" w:cs="Times New Roman"/>
          <w:b/>
          <w:sz w:val="28"/>
        </w:rPr>
      </w:pPr>
      <w:r w:rsidRPr="0099701D">
        <w:rPr>
          <w:rFonts w:ascii="Times New Roman" w:hAnsi="Times New Roman" w:cs="Times New Roman"/>
          <w:b/>
          <w:sz w:val="28"/>
        </w:rPr>
        <w:t>Teszt</w:t>
      </w:r>
    </w:p>
    <w:p w14:paraId="460AFA29" w14:textId="7D4DEC4F" w:rsidR="00B4106F" w:rsidRPr="003C03EA" w:rsidRDefault="00B4106F" w:rsidP="0099701D">
      <w:pPr>
        <w:spacing w:line="240" w:lineRule="auto"/>
        <w:rPr>
          <w:rFonts w:ascii="Times New Roman" w:hAnsi="Times New Roman" w:cs="Times New Roman"/>
          <w:b/>
          <w:sz w:val="24"/>
        </w:rPr>
      </w:pPr>
      <w:r w:rsidRPr="0099701D">
        <w:rPr>
          <w:rFonts w:ascii="Times New Roman" w:hAnsi="Times New Roman" w:cs="Times New Roman"/>
          <w:sz w:val="24"/>
        </w:rPr>
        <w:t>A tesz</w:t>
      </w:r>
      <w:r w:rsidR="0099701D" w:rsidRPr="0099701D">
        <w:rPr>
          <w:rFonts w:ascii="Times New Roman" w:hAnsi="Times New Roman" w:cs="Times New Roman"/>
          <w:sz w:val="24"/>
        </w:rPr>
        <w:t xml:space="preserve">telésben szereplő feltételek: </w:t>
      </w:r>
      <w:r w:rsidR="0099701D" w:rsidRPr="003C03EA">
        <w:rPr>
          <w:rFonts w:ascii="Times New Roman" w:hAnsi="Times New Roman" w:cs="Times New Roman"/>
          <w:b/>
          <w:sz w:val="24"/>
        </w:rPr>
        <w:t>58</w:t>
      </w:r>
      <w:r w:rsidRPr="003C03EA">
        <w:rPr>
          <w:rFonts w:ascii="Times New Roman" w:hAnsi="Times New Roman" w:cs="Times New Roman"/>
          <w:b/>
          <w:sz w:val="24"/>
        </w:rPr>
        <w:t xml:space="preserve"> </w:t>
      </w:r>
      <w:r w:rsidR="0099701D" w:rsidRPr="003C03EA">
        <w:rPr>
          <w:rFonts w:ascii="Times New Roman" w:hAnsi="Times New Roman" w:cs="Times New Roman"/>
          <w:b/>
          <w:sz w:val="24"/>
        </w:rPr>
        <w:t>vendég</w:t>
      </w:r>
      <w:r w:rsidRPr="003C03EA">
        <w:rPr>
          <w:rFonts w:ascii="Times New Roman" w:hAnsi="Times New Roman" w:cs="Times New Roman"/>
          <w:b/>
          <w:sz w:val="24"/>
        </w:rPr>
        <w:t>, Budapest város</w:t>
      </w:r>
    </w:p>
    <w:p w14:paraId="2E2BE198" w14:textId="77777777" w:rsidR="00B4106F" w:rsidRPr="003C03EA" w:rsidRDefault="00B4106F" w:rsidP="0099701D">
      <w:pPr>
        <w:spacing w:line="240" w:lineRule="auto"/>
        <w:rPr>
          <w:rFonts w:ascii="Times New Roman" w:hAnsi="Times New Roman" w:cs="Times New Roman"/>
          <w:b/>
          <w:sz w:val="24"/>
        </w:rPr>
      </w:pPr>
      <w:r w:rsidRPr="0099701D">
        <w:rPr>
          <w:rFonts w:ascii="Times New Roman" w:hAnsi="Times New Roman" w:cs="Times New Roman"/>
          <w:sz w:val="24"/>
        </w:rPr>
        <w:t xml:space="preserve">A tesztelés szempontja: </w:t>
      </w:r>
      <w:r w:rsidRPr="003C03EA">
        <w:rPr>
          <w:rFonts w:ascii="Times New Roman" w:hAnsi="Times New Roman" w:cs="Times New Roman"/>
          <w:b/>
          <w:sz w:val="24"/>
        </w:rPr>
        <w:t>olcsó</w:t>
      </w:r>
    </w:p>
    <w:p w14:paraId="77E5BCE0" w14:textId="5D158373" w:rsidR="00091387" w:rsidRPr="003C03EA" w:rsidRDefault="00091387" w:rsidP="0099701D">
      <w:pPr>
        <w:spacing w:line="240" w:lineRule="auto"/>
        <w:rPr>
          <w:rFonts w:ascii="Times New Roman" w:hAnsi="Times New Roman" w:cs="Times New Roman"/>
          <w:b/>
          <w:sz w:val="24"/>
        </w:rPr>
      </w:pPr>
      <w:r w:rsidRPr="0099701D">
        <w:rPr>
          <w:rFonts w:ascii="Times New Roman" w:hAnsi="Times New Roman" w:cs="Times New Roman"/>
          <w:sz w:val="24"/>
        </w:rPr>
        <w:t xml:space="preserve">Átlagos ár: </w:t>
      </w:r>
      <w:r w:rsidR="003C03EA">
        <w:rPr>
          <w:rFonts w:ascii="Times New Roman" w:hAnsi="Times New Roman" w:cs="Times New Roman"/>
          <w:b/>
          <w:sz w:val="24"/>
        </w:rPr>
        <w:t>13.9</w:t>
      </w:r>
      <w:r w:rsidR="00A33F93">
        <w:rPr>
          <w:rFonts w:ascii="Times New Roman" w:hAnsi="Times New Roman" w:cs="Times New Roman"/>
          <w:b/>
          <w:sz w:val="24"/>
        </w:rPr>
        <w:t>09,0</w:t>
      </w:r>
      <w:r w:rsidR="003C03EA">
        <w:rPr>
          <w:rFonts w:ascii="Times New Roman" w:hAnsi="Times New Roman" w:cs="Times New Roman"/>
          <w:b/>
          <w:sz w:val="24"/>
        </w:rPr>
        <w:t>4 Ft</w:t>
      </w:r>
    </w:p>
    <w:p w14:paraId="1D9D7989" w14:textId="6689FBBC" w:rsidR="0099701D" w:rsidRPr="0099701D" w:rsidRDefault="0099701D" w:rsidP="0099701D">
      <w:pPr>
        <w:spacing w:line="240" w:lineRule="auto"/>
        <w:rPr>
          <w:rFonts w:ascii="Times New Roman" w:hAnsi="Times New Roman" w:cs="Times New Roman"/>
          <w:sz w:val="24"/>
        </w:rPr>
      </w:pPr>
      <w:r w:rsidRPr="0099701D">
        <w:rPr>
          <w:rFonts w:ascii="Times New Roman" w:hAnsi="Times New Roman" w:cs="Times New Roman"/>
          <w:sz w:val="24"/>
        </w:rPr>
        <w:t>Átlagos távolság:</w:t>
      </w:r>
      <w:r w:rsidR="003C03EA">
        <w:rPr>
          <w:rFonts w:ascii="Times New Roman" w:hAnsi="Times New Roman" w:cs="Times New Roman"/>
          <w:sz w:val="24"/>
        </w:rPr>
        <w:t xml:space="preserve"> </w:t>
      </w:r>
      <w:r w:rsidR="003C03EA">
        <w:rPr>
          <w:rFonts w:ascii="Times New Roman" w:hAnsi="Times New Roman" w:cs="Times New Roman"/>
          <w:b/>
          <w:sz w:val="24"/>
        </w:rPr>
        <w:t>4,</w:t>
      </w:r>
      <w:r w:rsidR="00A33F93">
        <w:rPr>
          <w:rFonts w:ascii="Times New Roman" w:hAnsi="Times New Roman" w:cs="Times New Roman"/>
          <w:b/>
          <w:sz w:val="24"/>
        </w:rPr>
        <w:t>39</w:t>
      </w:r>
      <w:r w:rsidR="003C03EA" w:rsidRPr="003C03EA">
        <w:rPr>
          <w:rFonts w:ascii="Times New Roman" w:hAnsi="Times New Roman" w:cs="Times New Roman"/>
          <w:b/>
          <w:sz w:val="24"/>
        </w:rPr>
        <w:t xml:space="preserve"> km</w:t>
      </w:r>
    </w:p>
    <w:p w14:paraId="1D64C566" w14:textId="2917EDFF" w:rsidR="002706AC" w:rsidRDefault="000232A0" w:rsidP="007E1A69">
      <w:pPr>
        <w:pStyle w:val="ThesisSzvegElsBekezds"/>
        <w:jc w:val="center"/>
      </w:pPr>
      <w:r>
        <w:rPr>
          <w:noProof/>
          <w:lang w:eastAsia="hu-HU"/>
        </w:rPr>
        <w:drawing>
          <wp:inline distT="0" distB="0" distL="0" distR="0" wp14:anchorId="55486096" wp14:editId="1612189F">
            <wp:extent cx="3503706" cy="2628000"/>
            <wp:effectExtent l="0" t="0" r="1905" b="127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heap1.png"/>
                    <pic:cNvPicPr/>
                  </pic:nvPicPr>
                  <pic:blipFill>
                    <a:blip r:embed="rId73">
                      <a:extLst>
                        <a:ext uri="{28A0092B-C50C-407E-A947-70E740481C1C}">
                          <a14:useLocalDpi xmlns:a14="http://schemas.microsoft.com/office/drawing/2010/main" val="0"/>
                        </a:ext>
                      </a:extLst>
                    </a:blip>
                    <a:stretch>
                      <a:fillRect/>
                    </a:stretch>
                  </pic:blipFill>
                  <pic:spPr>
                    <a:xfrm>
                      <a:off x="0" y="0"/>
                      <a:ext cx="3503706" cy="2628000"/>
                    </a:xfrm>
                    <a:prstGeom prst="rect">
                      <a:avLst/>
                    </a:prstGeom>
                  </pic:spPr>
                </pic:pic>
              </a:graphicData>
            </a:graphic>
          </wp:inline>
        </w:drawing>
      </w:r>
      <w:r w:rsidR="000516A1">
        <w:br w:type="page"/>
      </w:r>
    </w:p>
    <w:p w14:paraId="437D4DE2" w14:textId="01D0CD4F" w:rsidR="00B4106F" w:rsidRPr="0099701D" w:rsidRDefault="008530D7" w:rsidP="008530D7">
      <w:pPr>
        <w:pStyle w:val="Listaszerbekezds"/>
        <w:numPr>
          <w:ilvl w:val="0"/>
          <w:numId w:val="28"/>
        </w:numPr>
        <w:rPr>
          <w:rFonts w:ascii="Times New Roman" w:hAnsi="Times New Roman" w:cs="Times New Roman"/>
          <w:b/>
          <w:sz w:val="28"/>
        </w:rPr>
      </w:pPr>
      <w:r w:rsidRPr="0099701D">
        <w:rPr>
          <w:rFonts w:ascii="Times New Roman" w:hAnsi="Times New Roman" w:cs="Times New Roman"/>
          <w:b/>
          <w:sz w:val="28"/>
        </w:rPr>
        <w:lastRenderedPageBreak/>
        <w:t>Teszt</w:t>
      </w:r>
    </w:p>
    <w:p w14:paraId="3921ACE5" w14:textId="09F28573" w:rsidR="00B4106F" w:rsidRPr="003C03EA" w:rsidRDefault="00B4106F" w:rsidP="0099701D">
      <w:pPr>
        <w:spacing w:line="240" w:lineRule="auto"/>
        <w:rPr>
          <w:rFonts w:ascii="Times New Roman" w:hAnsi="Times New Roman" w:cs="Times New Roman"/>
          <w:b/>
          <w:sz w:val="24"/>
        </w:rPr>
      </w:pPr>
      <w:r w:rsidRPr="0099701D">
        <w:rPr>
          <w:rFonts w:ascii="Times New Roman" w:hAnsi="Times New Roman" w:cs="Times New Roman"/>
          <w:sz w:val="24"/>
        </w:rPr>
        <w:t xml:space="preserve">A tesztelésben szereplő feltételek: </w:t>
      </w:r>
      <w:r w:rsidRPr="003C03EA">
        <w:rPr>
          <w:rFonts w:ascii="Times New Roman" w:hAnsi="Times New Roman" w:cs="Times New Roman"/>
          <w:b/>
          <w:sz w:val="24"/>
        </w:rPr>
        <w:t>5</w:t>
      </w:r>
      <w:r w:rsidR="0099701D" w:rsidRPr="003C03EA">
        <w:rPr>
          <w:rFonts w:ascii="Times New Roman" w:hAnsi="Times New Roman" w:cs="Times New Roman"/>
          <w:b/>
          <w:sz w:val="24"/>
        </w:rPr>
        <w:t>8</w:t>
      </w:r>
      <w:r w:rsidRPr="003C03EA">
        <w:rPr>
          <w:rFonts w:ascii="Times New Roman" w:hAnsi="Times New Roman" w:cs="Times New Roman"/>
          <w:b/>
          <w:sz w:val="24"/>
        </w:rPr>
        <w:t xml:space="preserve"> </w:t>
      </w:r>
      <w:r w:rsidR="0042109E" w:rsidRPr="003C03EA">
        <w:rPr>
          <w:rFonts w:ascii="Times New Roman" w:hAnsi="Times New Roman" w:cs="Times New Roman"/>
          <w:b/>
          <w:sz w:val="24"/>
        </w:rPr>
        <w:t>vendég</w:t>
      </w:r>
      <w:r w:rsidRPr="003C03EA">
        <w:rPr>
          <w:rFonts w:ascii="Times New Roman" w:hAnsi="Times New Roman" w:cs="Times New Roman"/>
          <w:b/>
          <w:sz w:val="24"/>
        </w:rPr>
        <w:t>, Budapest város, WiFi, Televízió, Parkoló</w:t>
      </w:r>
    </w:p>
    <w:p w14:paraId="5BF2A634" w14:textId="77777777" w:rsidR="00B4106F" w:rsidRPr="003C03EA" w:rsidRDefault="00B4106F" w:rsidP="0099701D">
      <w:pPr>
        <w:spacing w:line="240" w:lineRule="auto"/>
        <w:rPr>
          <w:rFonts w:ascii="Times New Roman" w:hAnsi="Times New Roman" w:cs="Times New Roman"/>
          <w:b/>
          <w:sz w:val="24"/>
        </w:rPr>
      </w:pPr>
      <w:r w:rsidRPr="0099701D">
        <w:rPr>
          <w:rFonts w:ascii="Times New Roman" w:hAnsi="Times New Roman" w:cs="Times New Roman"/>
          <w:sz w:val="24"/>
        </w:rPr>
        <w:t xml:space="preserve">A tesztelés szempontja: </w:t>
      </w:r>
      <w:r w:rsidRPr="003C03EA">
        <w:rPr>
          <w:rFonts w:ascii="Times New Roman" w:hAnsi="Times New Roman" w:cs="Times New Roman"/>
          <w:b/>
          <w:sz w:val="24"/>
        </w:rPr>
        <w:t>olcsó</w:t>
      </w:r>
    </w:p>
    <w:p w14:paraId="2A6F02A8" w14:textId="5EC2D1B2" w:rsidR="00091387" w:rsidRPr="003C03EA" w:rsidRDefault="0099701D" w:rsidP="0099701D">
      <w:pPr>
        <w:spacing w:line="240" w:lineRule="auto"/>
        <w:rPr>
          <w:rFonts w:ascii="Times New Roman" w:hAnsi="Times New Roman" w:cs="Times New Roman"/>
          <w:b/>
          <w:sz w:val="24"/>
        </w:rPr>
      </w:pPr>
      <w:r w:rsidRPr="0099701D">
        <w:rPr>
          <w:rFonts w:ascii="Times New Roman" w:hAnsi="Times New Roman" w:cs="Times New Roman"/>
          <w:sz w:val="24"/>
        </w:rPr>
        <w:t>Átlagos ár:</w:t>
      </w:r>
      <w:r w:rsidR="003C03EA">
        <w:rPr>
          <w:rFonts w:ascii="Times New Roman" w:hAnsi="Times New Roman" w:cs="Times New Roman"/>
          <w:sz w:val="24"/>
        </w:rPr>
        <w:t xml:space="preserve"> </w:t>
      </w:r>
      <w:r w:rsidR="003C03EA">
        <w:rPr>
          <w:rFonts w:ascii="Times New Roman" w:hAnsi="Times New Roman" w:cs="Times New Roman"/>
          <w:b/>
          <w:sz w:val="24"/>
        </w:rPr>
        <w:t>17.421,23 Ft</w:t>
      </w:r>
    </w:p>
    <w:p w14:paraId="4C11AABA" w14:textId="69E15573" w:rsidR="0099701D" w:rsidRPr="003C03EA" w:rsidRDefault="0099701D" w:rsidP="0099701D">
      <w:pPr>
        <w:spacing w:line="240" w:lineRule="auto"/>
        <w:rPr>
          <w:rFonts w:ascii="Times New Roman" w:hAnsi="Times New Roman" w:cs="Times New Roman"/>
          <w:b/>
          <w:sz w:val="24"/>
        </w:rPr>
      </w:pPr>
      <w:r w:rsidRPr="0099701D">
        <w:rPr>
          <w:rFonts w:ascii="Times New Roman" w:hAnsi="Times New Roman" w:cs="Times New Roman"/>
          <w:sz w:val="24"/>
        </w:rPr>
        <w:t>Átlagos távolság:</w:t>
      </w:r>
      <w:r w:rsidR="003C03EA">
        <w:rPr>
          <w:rFonts w:ascii="Times New Roman" w:hAnsi="Times New Roman" w:cs="Times New Roman"/>
          <w:sz w:val="24"/>
        </w:rPr>
        <w:t xml:space="preserve"> </w:t>
      </w:r>
      <w:r w:rsidR="003C03EA">
        <w:rPr>
          <w:rFonts w:ascii="Times New Roman" w:hAnsi="Times New Roman" w:cs="Times New Roman"/>
          <w:b/>
          <w:sz w:val="24"/>
        </w:rPr>
        <w:t>3,28 km</w:t>
      </w:r>
    </w:p>
    <w:p w14:paraId="5FAEF899" w14:textId="2835C963" w:rsidR="009C64A4" w:rsidRPr="009C64A4" w:rsidRDefault="000232A0" w:rsidP="007E1A69">
      <w:pPr>
        <w:pStyle w:val="ThesisSzvegElsBekezds"/>
        <w:jc w:val="center"/>
      </w:pPr>
      <w:r>
        <w:rPr>
          <w:noProof/>
          <w:lang w:eastAsia="hu-HU"/>
        </w:rPr>
        <w:drawing>
          <wp:inline distT="0" distB="0" distL="0" distR="0" wp14:anchorId="2CC70508" wp14:editId="327BA5AB">
            <wp:extent cx="3503706" cy="2628000"/>
            <wp:effectExtent l="0" t="0" r="1905" b="127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eap2.png"/>
                    <pic:cNvPicPr/>
                  </pic:nvPicPr>
                  <pic:blipFill>
                    <a:blip r:embed="rId74">
                      <a:extLst>
                        <a:ext uri="{28A0092B-C50C-407E-A947-70E740481C1C}">
                          <a14:useLocalDpi xmlns:a14="http://schemas.microsoft.com/office/drawing/2010/main" val="0"/>
                        </a:ext>
                      </a:extLst>
                    </a:blip>
                    <a:stretch>
                      <a:fillRect/>
                    </a:stretch>
                  </pic:blipFill>
                  <pic:spPr>
                    <a:xfrm>
                      <a:off x="0" y="0"/>
                      <a:ext cx="3503706" cy="2628000"/>
                    </a:xfrm>
                    <a:prstGeom prst="rect">
                      <a:avLst/>
                    </a:prstGeom>
                  </pic:spPr>
                </pic:pic>
              </a:graphicData>
            </a:graphic>
          </wp:inline>
        </w:drawing>
      </w:r>
    </w:p>
    <w:p w14:paraId="369C0D5C" w14:textId="6EE21447" w:rsidR="00B4106F" w:rsidRPr="003C03EA" w:rsidRDefault="00B4106F" w:rsidP="008530D7">
      <w:pPr>
        <w:pStyle w:val="Listaszerbekezds"/>
        <w:numPr>
          <w:ilvl w:val="0"/>
          <w:numId w:val="28"/>
        </w:numPr>
        <w:rPr>
          <w:rFonts w:ascii="Times New Roman" w:hAnsi="Times New Roman" w:cs="Times New Roman"/>
          <w:b/>
          <w:sz w:val="28"/>
        </w:rPr>
      </w:pPr>
      <w:r w:rsidRPr="003C03EA">
        <w:rPr>
          <w:rFonts w:ascii="Times New Roman" w:hAnsi="Times New Roman" w:cs="Times New Roman"/>
          <w:b/>
          <w:sz w:val="28"/>
        </w:rPr>
        <w:t>T</w:t>
      </w:r>
      <w:r w:rsidR="008530D7" w:rsidRPr="003C03EA">
        <w:rPr>
          <w:rFonts w:ascii="Times New Roman" w:hAnsi="Times New Roman" w:cs="Times New Roman"/>
          <w:b/>
          <w:sz w:val="28"/>
        </w:rPr>
        <w:t>eszt</w:t>
      </w:r>
    </w:p>
    <w:p w14:paraId="1BB94C87" w14:textId="5A5A7DD4" w:rsidR="00B4106F" w:rsidRPr="003C03EA" w:rsidRDefault="00B4106F" w:rsidP="003C03EA">
      <w:pPr>
        <w:spacing w:line="240" w:lineRule="auto"/>
        <w:rPr>
          <w:rFonts w:ascii="Times New Roman" w:hAnsi="Times New Roman" w:cs="Times New Roman"/>
          <w:b/>
          <w:sz w:val="24"/>
        </w:rPr>
      </w:pPr>
      <w:r w:rsidRPr="003C03EA">
        <w:rPr>
          <w:rFonts w:ascii="Times New Roman" w:hAnsi="Times New Roman" w:cs="Times New Roman"/>
          <w:sz w:val="24"/>
        </w:rPr>
        <w:t xml:space="preserve">A tesztelésben szereplő feltételek: </w:t>
      </w:r>
      <w:r w:rsidR="003C03EA">
        <w:rPr>
          <w:rFonts w:ascii="Times New Roman" w:hAnsi="Times New Roman" w:cs="Times New Roman"/>
          <w:b/>
          <w:sz w:val="24"/>
        </w:rPr>
        <w:t>58</w:t>
      </w:r>
      <w:r w:rsidRPr="003C03EA">
        <w:rPr>
          <w:rFonts w:ascii="Times New Roman" w:hAnsi="Times New Roman" w:cs="Times New Roman"/>
          <w:b/>
          <w:sz w:val="24"/>
        </w:rPr>
        <w:t xml:space="preserve"> </w:t>
      </w:r>
      <w:r w:rsidR="0042109E" w:rsidRPr="003C03EA">
        <w:rPr>
          <w:rFonts w:ascii="Times New Roman" w:hAnsi="Times New Roman" w:cs="Times New Roman"/>
          <w:b/>
          <w:sz w:val="24"/>
        </w:rPr>
        <w:t>vendég, Budapest város</w:t>
      </w:r>
    </w:p>
    <w:p w14:paraId="22B59771" w14:textId="7230D0FD" w:rsidR="00B4106F" w:rsidRPr="003C03EA" w:rsidRDefault="00B4106F" w:rsidP="003C03EA">
      <w:pPr>
        <w:spacing w:line="240" w:lineRule="auto"/>
        <w:rPr>
          <w:rFonts w:ascii="Times New Roman" w:hAnsi="Times New Roman" w:cs="Times New Roman"/>
          <w:sz w:val="24"/>
        </w:rPr>
      </w:pPr>
      <w:r w:rsidRPr="003C03EA">
        <w:rPr>
          <w:rFonts w:ascii="Times New Roman" w:hAnsi="Times New Roman" w:cs="Times New Roman"/>
          <w:sz w:val="24"/>
        </w:rPr>
        <w:t xml:space="preserve">A tesztelés szempontja: </w:t>
      </w:r>
      <w:r w:rsidRPr="003C03EA">
        <w:rPr>
          <w:rFonts w:ascii="Times New Roman" w:hAnsi="Times New Roman" w:cs="Times New Roman"/>
          <w:b/>
          <w:sz w:val="24"/>
        </w:rPr>
        <w:t>közeli</w:t>
      </w:r>
    </w:p>
    <w:p w14:paraId="55CE7B03" w14:textId="1ECFAFD7" w:rsidR="008530D7" w:rsidRPr="003C03EA" w:rsidRDefault="0099701D" w:rsidP="003C03EA">
      <w:pPr>
        <w:spacing w:line="240" w:lineRule="auto"/>
        <w:rPr>
          <w:rFonts w:ascii="Times New Roman" w:hAnsi="Times New Roman" w:cs="Times New Roman"/>
          <w:sz w:val="24"/>
        </w:rPr>
      </w:pPr>
      <w:r w:rsidRPr="003C03EA">
        <w:rPr>
          <w:rFonts w:ascii="Times New Roman" w:hAnsi="Times New Roman" w:cs="Times New Roman"/>
          <w:sz w:val="24"/>
        </w:rPr>
        <w:t>Átlagos távolság:</w:t>
      </w:r>
      <w:r w:rsidR="003C03EA">
        <w:rPr>
          <w:rFonts w:ascii="Times New Roman" w:hAnsi="Times New Roman" w:cs="Times New Roman"/>
          <w:sz w:val="24"/>
        </w:rPr>
        <w:t xml:space="preserve"> </w:t>
      </w:r>
      <w:r w:rsidR="003C03EA" w:rsidRPr="003C03EA">
        <w:rPr>
          <w:rFonts w:ascii="Times New Roman" w:hAnsi="Times New Roman" w:cs="Times New Roman"/>
          <w:b/>
          <w:sz w:val="24"/>
        </w:rPr>
        <w:t>0,78 km</w:t>
      </w:r>
    </w:p>
    <w:p w14:paraId="61763ACB" w14:textId="3FE11A87" w:rsidR="0099701D" w:rsidRPr="003C03EA" w:rsidRDefault="0099701D" w:rsidP="003C03EA">
      <w:pPr>
        <w:spacing w:line="240" w:lineRule="auto"/>
        <w:rPr>
          <w:rFonts w:ascii="Times New Roman" w:hAnsi="Times New Roman" w:cs="Times New Roman"/>
          <w:b/>
          <w:sz w:val="24"/>
        </w:rPr>
      </w:pPr>
      <w:r w:rsidRPr="003C03EA">
        <w:rPr>
          <w:rFonts w:ascii="Times New Roman" w:hAnsi="Times New Roman" w:cs="Times New Roman"/>
          <w:sz w:val="24"/>
        </w:rPr>
        <w:t xml:space="preserve">Átlagos ár: </w:t>
      </w:r>
      <w:r w:rsidR="003C03EA">
        <w:rPr>
          <w:rFonts w:ascii="Times New Roman" w:hAnsi="Times New Roman" w:cs="Times New Roman"/>
          <w:b/>
          <w:sz w:val="24"/>
        </w:rPr>
        <w:t>26.312,28 Ft</w:t>
      </w:r>
    </w:p>
    <w:p w14:paraId="13FF9DE7" w14:textId="1F36B7C9" w:rsidR="000F6C21" w:rsidRPr="000F6C21" w:rsidRDefault="00DC085E" w:rsidP="007E1A69">
      <w:pPr>
        <w:pStyle w:val="ThesisSzvegElsBekezds"/>
        <w:jc w:val="center"/>
      </w:pPr>
      <w:r>
        <w:rPr>
          <w:noProof/>
          <w:lang w:eastAsia="hu-HU"/>
        </w:rPr>
        <w:drawing>
          <wp:inline distT="0" distB="0" distL="0" distR="0" wp14:anchorId="7DFC6076" wp14:editId="11356F4B">
            <wp:extent cx="3503706" cy="2628000"/>
            <wp:effectExtent l="0" t="0" r="1905" b="127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lose1.png"/>
                    <pic:cNvPicPr/>
                  </pic:nvPicPr>
                  <pic:blipFill>
                    <a:blip r:embed="rId75">
                      <a:extLst>
                        <a:ext uri="{28A0092B-C50C-407E-A947-70E740481C1C}">
                          <a14:useLocalDpi xmlns:a14="http://schemas.microsoft.com/office/drawing/2010/main" val="0"/>
                        </a:ext>
                      </a:extLst>
                    </a:blip>
                    <a:stretch>
                      <a:fillRect/>
                    </a:stretch>
                  </pic:blipFill>
                  <pic:spPr>
                    <a:xfrm>
                      <a:off x="0" y="0"/>
                      <a:ext cx="3503706" cy="2628000"/>
                    </a:xfrm>
                    <a:prstGeom prst="rect">
                      <a:avLst/>
                    </a:prstGeom>
                  </pic:spPr>
                </pic:pic>
              </a:graphicData>
            </a:graphic>
          </wp:inline>
        </w:drawing>
      </w:r>
    </w:p>
    <w:p w14:paraId="2B7F9654" w14:textId="7D0CAD33" w:rsidR="00B4106F" w:rsidRPr="003C03EA" w:rsidRDefault="008530D7" w:rsidP="008530D7">
      <w:pPr>
        <w:pStyle w:val="Listaszerbekezds"/>
        <w:numPr>
          <w:ilvl w:val="0"/>
          <w:numId w:val="28"/>
        </w:numPr>
        <w:rPr>
          <w:rFonts w:ascii="Times New Roman" w:hAnsi="Times New Roman" w:cs="Times New Roman"/>
          <w:b/>
          <w:sz w:val="28"/>
        </w:rPr>
      </w:pPr>
      <w:r w:rsidRPr="003C03EA">
        <w:rPr>
          <w:rFonts w:ascii="Times New Roman" w:hAnsi="Times New Roman" w:cs="Times New Roman"/>
          <w:b/>
          <w:sz w:val="28"/>
        </w:rPr>
        <w:lastRenderedPageBreak/>
        <w:t>Teszt</w:t>
      </w:r>
    </w:p>
    <w:p w14:paraId="58B6EAE8" w14:textId="1D7379C4" w:rsidR="00B4106F" w:rsidRPr="003C03EA" w:rsidRDefault="00B4106F" w:rsidP="003C03EA">
      <w:pPr>
        <w:spacing w:line="240" w:lineRule="auto"/>
        <w:rPr>
          <w:rFonts w:ascii="Times New Roman" w:hAnsi="Times New Roman" w:cs="Times New Roman"/>
          <w:sz w:val="24"/>
        </w:rPr>
      </w:pPr>
      <w:r w:rsidRPr="003C03EA">
        <w:rPr>
          <w:rFonts w:ascii="Times New Roman" w:hAnsi="Times New Roman" w:cs="Times New Roman"/>
          <w:sz w:val="24"/>
        </w:rPr>
        <w:t xml:space="preserve">A tesztelésben szereplő feltételek: </w:t>
      </w:r>
      <w:r w:rsidRPr="003C03EA">
        <w:rPr>
          <w:rFonts w:ascii="Times New Roman" w:hAnsi="Times New Roman" w:cs="Times New Roman"/>
          <w:b/>
          <w:sz w:val="24"/>
        </w:rPr>
        <w:t>5</w:t>
      </w:r>
      <w:r w:rsidR="003C03EA" w:rsidRPr="003C03EA">
        <w:rPr>
          <w:rFonts w:ascii="Times New Roman" w:hAnsi="Times New Roman" w:cs="Times New Roman"/>
          <w:b/>
          <w:sz w:val="24"/>
        </w:rPr>
        <w:t>8</w:t>
      </w:r>
      <w:r w:rsidRPr="003C03EA">
        <w:rPr>
          <w:rFonts w:ascii="Times New Roman" w:hAnsi="Times New Roman" w:cs="Times New Roman"/>
          <w:b/>
          <w:sz w:val="24"/>
        </w:rPr>
        <w:t xml:space="preserve"> fős csoport, Budapest város, WiFi, Televízió, Parkoló</w:t>
      </w:r>
    </w:p>
    <w:p w14:paraId="7C5EB0AD" w14:textId="77777777" w:rsidR="00B4106F" w:rsidRPr="003C03EA" w:rsidRDefault="00B4106F" w:rsidP="003C03EA">
      <w:pPr>
        <w:spacing w:line="240" w:lineRule="auto"/>
        <w:rPr>
          <w:rFonts w:ascii="Times New Roman" w:hAnsi="Times New Roman" w:cs="Times New Roman"/>
          <w:sz w:val="24"/>
        </w:rPr>
      </w:pPr>
      <w:r w:rsidRPr="003C03EA">
        <w:rPr>
          <w:rFonts w:ascii="Times New Roman" w:hAnsi="Times New Roman" w:cs="Times New Roman"/>
          <w:sz w:val="24"/>
        </w:rPr>
        <w:t xml:space="preserve">A tesztelés szempontja: </w:t>
      </w:r>
      <w:r w:rsidRPr="003C03EA">
        <w:rPr>
          <w:rFonts w:ascii="Times New Roman" w:hAnsi="Times New Roman" w:cs="Times New Roman"/>
          <w:b/>
          <w:sz w:val="24"/>
        </w:rPr>
        <w:t>közeli</w:t>
      </w:r>
    </w:p>
    <w:p w14:paraId="27243CD9" w14:textId="12867274" w:rsidR="00091387" w:rsidRPr="003C03EA" w:rsidRDefault="00091387" w:rsidP="003C03EA">
      <w:pPr>
        <w:spacing w:line="240" w:lineRule="auto"/>
        <w:rPr>
          <w:rFonts w:ascii="Times New Roman" w:hAnsi="Times New Roman" w:cs="Times New Roman"/>
          <w:b/>
          <w:sz w:val="24"/>
        </w:rPr>
      </w:pPr>
      <w:r w:rsidRPr="003C03EA">
        <w:rPr>
          <w:rFonts w:ascii="Times New Roman" w:hAnsi="Times New Roman" w:cs="Times New Roman"/>
          <w:sz w:val="24"/>
        </w:rPr>
        <w:t>Átlagos távolság</w:t>
      </w:r>
      <w:r w:rsidR="003C03EA">
        <w:rPr>
          <w:rFonts w:ascii="Times New Roman" w:hAnsi="Times New Roman" w:cs="Times New Roman"/>
          <w:sz w:val="24"/>
        </w:rPr>
        <w:t xml:space="preserve">: </w:t>
      </w:r>
      <w:r w:rsidR="003C03EA">
        <w:rPr>
          <w:rFonts w:ascii="Times New Roman" w:hAnsi="Times New Roman" w:cs="Times New Roman"/>
          <w:b/>
          <w:sz w:val="24"/>
        </w:rPr>
        <w:t>1,</w:t>
      </w:r>
      <w:r w:rsidR="00A33F93">
        <w:rPr>
          <w:rFonts w:ascii="Times New Roman" w:hAnsi="Times New Roman" w:cs="Times New Roman"/>
          <w:b/>
          <w:sz w:val="24"/>
        </w:rPr>
        <w:t>7</w:t>
      </w:r>
      <w:r w:rsidR="003C03EA">
        <w:rPr>
          <w:rFonts w:ascii="Times New Roman" w:hAnsi="Times New Roman" w:cs="Times New Roman"/>
          <w:b/>
          <w:sz w:val="24"/>
        </w:rPr>
        <w:t>6 km</w:t>
      </w:r>
    </w:p>
    <w:p w14:paraId="048BF034" w14:textId="207FCF19" w:rsidR="0099701D" w:rsidRPr="003C03EA" w:rsidRDefault="0099701D" w:rsidP="003C03EA">
      <w:pPr>
        <w:spacing w:line="240" w:lineRule="auto"/>
        <w:rPr>
          <w:rFonts w:ascii="Times New Roman" w:hAnsi="Times New Roman" w:cs="Times New Roman"/>
          <w:sz w:val="24"/>
        </w:rPr>
      </w:pPr>
      <w:r w:rsidRPr="003C03EA">
        <w:rPr>
          <w:rFonts w:ascii="Times New Roman" w:hAnsi="Times New Roman" w:cs="Times New Roman"/>
          <w:sz w:val="24"/>
        </w:rPr>
        <w:t xml:space="preserve">Átlagos ár: </w:t>
      </w:r>
      <w:r w:rsidR="00A33F93">
        <w:rPr>
          <w:rFonts w:ascii="Times New Roman" w:hAnsi="Times New Roman" w:cs="Times New Roman"/>
          <w:b/>
          <w:sz w:val="24"/>
        </w:rPr>
        <w:t>25.784,91</w:t>
      </w:r>
      <w:r w:rsidR="003C03EA" w:rsidRPr="003C03EA">
        <w:rPr>
          <w:rFonts w:ascii="Times New Roman" w:hAnsi="Times New Roman" w:cs="Times New Roman"/>
          <w:b/>
          <w:sz w:val="24"/>
        </w:rPr>
        <w:t xml:space="preserve"> Ft</w:t>
      </w:r>
    </w:p>
    <w:p w14:paraId="57ACDA5A" w14:textId="31F64C35" w:rsidR="00B4106F" w:rsidRPr="00B4106F" w:rsidRDefault="00DC085E" w:rsidP="007E1A69">
      <w:pPr>
        <w:pStyle w:val="ThesisSzvegElsBekezds"/>
        <w:jc w:val="center"/>
      </w:pPr>
      <w:r>
        <w:rPr>
          <w:noProof/>
          <w:lang w:eastAsia="hu-HU"/>
        </w:rPr>
        <w:drawing>
          <wp:inline distT="0" distB="0" distL="0" distR="0" wp14:anchorId="74E01FE9" wp14:editId="50D66C6A">
            <wp:extent cx="3503706" cy="2628000"/>
            <wp:effectExtent l="0" t="0" r="1905" b="127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lose2.png"/>
                    <pic:cNvPicPr/>
                  </pic:nvPicPr>
                  <pic:blipFill>
                    <a:blip r:embed="rId76">
                      <a:extLst>
                        <a:ext uri="{28A0092B-C50C-407E-A947-70E740481C1C}">
                          <a14:useLocalDpi xmlns:a14="http://schemas.microsoft.com/office/drawing/2010/main" val="0"/>
                        </a:ext>
                      </a:extLst>
                    </a:blip>
                    <a:stretch>
                      <a:fillRect/>
                    </a:stretch>
                  </pic:blipFill>
                  <pic:spPr>
                    <a:xfrm>
                      <a:off x="0" y="0"/>
                      <a:ext cx="3503706" cy="2628000"/>
                    </a:xfrm>
                    <a:prstGeom prst="rect">
                      <a:avLst/>
                    </a:prstGeom>
                  </pic:spPr>
                </pic:pic>
              </a:graphicData>
            </a:graphic>
          </wp:inline>
        </w:drawing>
      </w:r>
    </w:p>
    <w:p w14:paraId="1D419221" w14:textId="1E03D3D3" w:rsidR="00B4106F" w:rsidRPr="003C03EA" w:rsidRDefault="008530D7" w:rsidP="008530D7">
      <w:pPr>
        <w:pStyle w:val="Listaszerbekezds"/>
        <w:numPr>
          <w:ilvl w:val="0"/>
          <w:numId w:val="28"/>
        </w:numPr>
        <w:rPr>
          <w:rFonts w:ascii="Times New Roman" w:hAnsi="Times New Roman" w:cs="Times New Roman"/>
          <w:b/>
          <w:sz w:val="28"/>
        </w:rPr>
      </w:pPr>
      <w:r w:rsidRPr="003C03EA">
        <w:rPr>
          <w:rFonts w:ascii="Times New Roman" w:hAnsi="Times New Roman" w:cs="Times New Roman"/>
          <w:b/>
          <w:sz w:val="28"/>
        </w:rPr>
        <w:t>Teszt</w:t>
      </w:r>
    </w:p>
    <w:p w14:paraId="778FB0E2" w14:textId="7843F3A8" w:rsidR="00B4106F" w:rsidRPr="003C03EA" w:rsidRDefault="00B4106F" w:rsidP="003C03EA">
      <w:pPr>
        <w:spacing w:line="240" w:lineRule="auto"/>
        <w:rPr>
          <w:rFonts w:ascii="Times New Roman" w:hAnsi="Times New Roman" w:cs="Times New Roman"/>
          <w:b/>
          <w:sz w:val="24"/>
        </w:rPr>
      </w:pPr>
      <w:r w:rsidRPr="003C03EA">
        <w:rPr>
          <w:rFonts w:ascii="Times New Roman" w:hAnsi="Times New Roman" w:cs="Times New Roman"/>
          <w:sz w:val="24"/>
        </w:rPr>
        <w:t xml:space="preserve">A tesztelésben szereplő feltételek: </w:t>
      </w:r>
      <w:r w:rsidRPr="003C03EA">
        <w:rPr>
          <w:rFonts w:ascii="Times New Roman" w:hAnsi="Times New Roman" w:cs="Times New Roman"/>
          <w:b/>
          <w:sz w:val="24"/>
        </w:rPr>
        <w:t>5</w:t>
      </w:r>
      <w:r w:rsidR="003C03EA" w:rsidRPr="003C03EA">
        <w:rPr>
          <w:rFonts w:ascii="Times New Roman" w:hAnsi="Times New Roman" w:cs="Times New Roman"/>
          <w:b/>
          <w:sz w:val="24"/>
        </w:rPr>
        <w:t>8</w:t>
      </w:r>
      <w:r w:rsidRPr="003C03EA">
        <w:rPr>
          <w:rFonts w:ascii="Times New Roman" w:hAnsi="Times New Roman" w:cs="Times New Roman"/>
          <w:b/>
          <w:sz w:val="24"/>
        </w:rPr>
        <w:t xml:space="preserve"> </w:t>
      </w:r>
      <w:r w:rsidR="0042109E" w:rsidRPr="003C03EA">
        <w:rPr>
          <w:rFonts w:ascii="Times New Roman" w:hAnsi="Times New Roman" w:cs="Times New Roman"/>
          <w:b/>
          <w:sz w:val="24"/>
        </w:rPr>
        <w:t>vendég, Budapest város</w:t>
      </w:r>
    </w:p>
    <w:p w14:paraId="5E81D772" w14:textId="77777777" w:rsidR="00B4106F" w:rsidRPr="003C03EA" w:rsidRDefault="00B4106F" w:rsidP="003C03EA">
      <w:pPr>
        <w:spacing w:line="240" w:lineRule="auto"/>
        <w:rPr>
          <w:rFonts w:ascii="Times New Roman" w:hAnsi="Times New Roman" w:cs="Times New Roman"/>
          <w:b/>
          <w:sz w:val="24"/>
        </w:rPr>
      </w:pPr>
      <w:r w:rsidRPr="003C03EA">
        <w:rPr>
          <w:rFonts w:ascii="Times New Roman" w:hAnsi="Times New Roman" w:cs="Times New Roman"/>
          <w:sz w:val="24"/>
        </w:rPr>
        <w:t xml:space="preserve">A tesztelés szempontja: </w:t>
      </w:r>
      <w:r w:rsidRPr="003C03EA">
        <w:rPr>
          <w:rFonts w:ascii="Times New Roman" w:hAnsi="Times New Roman" w:cs="Times New Roman"/>
          <w:b/>
          <w:sz w:val="24"/>
        </w:rPr>
        <w:t>olcsó és közeli</w:t>
      </w:r>
    </w:p>
    <w:p w14:paraId="7238C97D" w14:textId="13BB183B" w:rsidR="00091387" w:rsidRPr="003C03EA" w:rsidRDefault="00091387" w:rsidP="003C03EA">
      <w:pPr>
        <w:spacing w:line="240" w:lineRule="auto"/>
        <w:rPr>
          <w:rFonts w:ascii="Times New Roman" w:hAnsi="Times New Roman" w:cs="Times New Roman"/>
          <w:b/>
          <w:sz w:val="24"/>
        </w:rPr>
      </w:pPr>
      <w:r w:rsidRPr="003C03EA">
        <w:rPr>
          <w:rFonts w:ascii="Times New Roman" w:hAnsi="Times New Roman" w:cs="Times New Roman"/>
          <w:sz w:val="24"/>
        </w:rPr>
        <w:t>Átlagos ár:</w:t>
      </w:r>
      <w:r w:rsidR="003C03EA">
        <w:rPr>
          <w:rFonts w:ascii="Times New Roman" w:hAnsi="Times New Roman" w:cs="Times New Roman"/>
          <w:sz w:val="24"/>
        </w:rPr>
        <w:t xml:space="preserve"> </w:t>
      </w:r>
      <w:r w:rsidR="003C03EA">
        <w:rPr>
          <w:rFonts w:ascii="Times New Roman" w:hAnsi="Times New Roman" w:cs="Times New Roman"/>
          <w:b/>
          <w:sz w:val="24"/>
        </w:rPr>
        <w:t>18.998,05 Ft</w:t>
      </w:r>
    </w:p>
    <w:p w14:paraId="03A04FF1" w14:textId="0B9D4443" w:rsidR="00091387" w:rsidRPr="003C03EA" w:rsidRDefault="00091387" w:rsidP="003C03EA">
      <w:pPr>
        <w:spacing w:line="240" w:lineRule="auto"/>
        <w:rPr>
          <w:rFonts w:ascii="Times New Roman" w:hAnsi="Times New Roman" w:cs="Times New Roman"/>
          <w:b/>
          <w:sz w:val="24"/>
        </w:rPr>
      </w:pPr>
      <w:r w:rsidRPr="003C03EA">
        <w:rPr>
          <w:rFonts w:ascii="Times New Roman" w:hAnsi="Times New Roman" w:cs="Times New Roman"/>
          <w:sz w:val="24"/>
        </w:rPr>
        <w:t>Átlagos távolság:</w:t>
      </w:r>
      <w:r w:rsidR="003C03EA">
        <w:rPr>
          <w:rFonts w:ascii="Times New Roman" w:hAnsi="Times New Roman" w:cs="Times New Roman"/>
          <w:sz w:val="24"/>
        </w:rPr>
        <w:t xml:space="preserve"> </w:t>
      </w:r>
      <w:r w:rsidR="003C03EA">
        <w:rPr>
          <w:rFonts w:ascii="Times New Roman" w:hAnsi="Times New Roman" w:cs="Times New Roman"/>
          <w:b/>
          <w:sz w:val="24"/>
        </w:rPr>
        <w:t>0,45 km</w:t>
      </w:r>
    </w:p>
    <w:p w14:paraId="3633084E" w14:textId="15B5409B" w:rsidR="00B4106F" w:rsidRPr="00B4106F" w:rsidRDefault="00DC085E" w:rsidP="007E1A69">
      <w:pPr>
        <w:pStyle w:val="ThesisSzvegElsBekezds"/>
        <w:jc w:val="center"/>
      </w:pPr>
      <w:r>
        <w:rPr>
          <w:noProof/>
          <w:lang w:eastAsia="hu-HU"/>
        </w:rPr>
        <w:drawing>
          <wp:inline distT="0" distB="0" distL="0" distR="0" wp14:anchorId="65858D97" wp14:editId="657C2FE1">
            <wp:extent cx="3503706" cy="2628000"/>
            <wp:effectExtent l="0" t="0" r="1905" b="127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lose_and_cheap1.png"/>
                    <pic:cNvPicPr/>
                  </pic:nvPicPr>
                  <pic:blipFill>
                    <a:blip r:embed="rId77">
                      <a:extLst>
                        <a:ext uri="{28A0092B-C50C-407E-A947-70E740481C1C}">
                          <a14:useLocalDpi xmlns:a14="http://schemas.microsoft.com/office/drawing/2010/main" val="0"/>
                        </a:ext>
                      </a:extLst>
                    </a:blip>
                    <a:stretch>
                      <a:fillRect/>
                    </a:stretch>
                  </pic:blipFill>
                  <pic:spPr>
                    <a:xfrm>
                      <a:off x="0" y="0"/>
                      <a:ext cx="3503706" cy="2628000"/>
                    </a:xfrm>
                    <a:prstGeom prst="rect">
                      <a:avLst/>
                    </a:prstGeom>
                  </pic:spPr>
                </pic:pic>
              </a:graphicData>
            </a:graphic>
          </wp:inline>
        </w:drawing>
      </w:r>
    </w:p>
    <w:p w14:paraId="5ED274A5" w14:textId="5F83D422" w:rsidR="00B4106F" w:rsidRPr="003C03EA" w:rsidRDefault="008530D7" w:rsidP="008530D7">
      <w:pPr>
        <w:pStyle w:val="Listaszerbekezds"/>
        <w:numPr>
          <w:ilvl w:val="0"/>
          <w:numId w:val="28"/>
        </w:numPr>
        <w:rPr>
          <w:rFonts w:ascii="Times New Roman" w:hAnsi="Times New Roman" w:cs="Times New Roman"/>
          <w:b/>
          <w:sz w:val="28"/>
        </w:rPr>
      </w:pPr>
      <w:r w:rsidRPr="003C03EA">
        <w:rPr>
          <w:rFonts w:ascii="Times New Roman" w:hAnsi="Times New Roman" w:cs="Times New Roman"/>
          <w:b/>
          <w:sz w:val="28"/>
        </w:rPr>
        <w:lastRenderedPageBreak/>
        <w:t>Teszt</w:t>
      </w:r>
    </w:p>
    <w:p w14:paraId="4AD1D5C0" w14:textId="2B5073FD" w:rsidR="00B4106F" w:rsidRPr="003C03EA" w:rsidRDefault="00B4106F" w:rsidP="003C03EA">
      <w:pPr>
        <w:spacing w:line="240" w:lineRule="auto"/>
        <w:rPr>
          <w:rFonts w:ascii="Times New Roman" w:hAnsi="Times New Roman" w:cs="Times New Roman"/>
          <w:b/>
          <w:sz w:val="24"/>
          <w:szCs w:val="24"/>
        </w:rPr>
      </w:pPr>
      <w:r w:rsidRPr="003C03EA">
        <w:rPr>
          <w:rFonts w:ascii="Times New Roman" w:hAnsi="Times New Roman" w:cs="Times New Roman"/>
          <w:sz w:val="24"/>
          <w:szCs w:val="24"/>
        </w:rPr>
        <w:t xml:space="preserve">A tesztelésben szereplő feltételek: </w:t>
      </w:r>
      <w:r w:rsidR="003C03EA" w:rsidRPr="003C03EA">
        <w:rPr>
          <w:rFonts w:ascii="Times New Roman" w:hAnsi="Times New Roman" w:cs="Times New Roman"/>
          <w:b/>
          <w:sz w:val="24"/>
          <w:szCs w:val="24"/>
        </w:rPr>
        <w:t xml:space="preserve">58 </w:t>
      </w:r>
      <w:r w:rsidR="0042109E" w:rsidRPr="003C03EA">
        <w:rPr>
          <w:rFonts w:ascii="Times New Roman" w:hAnsi="Times New Roman" w:cs="Times New Roman"/>
          <w:b/>
          <w:sz w:val="24"/>
          <w:szCs w:val="24"/>
        </w:rPr>
        <w:t>vendég</w:t>
      </w:r>
      <w:r w:rsidRPr="003C03EA">
        <w:rPr>
          <w:rFonts w:ascii="Times New Roman" w:hAnsi="Times New Roman" w:cs="Times New Roman"/>
          <w:b/>
          <w:sz w:val="24"/>
          <w:szCs w:val="24"/>
        </w:rPr>
        <w:t>, Budapest város, WiFi, Televízió, Parkoló</w:t>
      </w:r>
    </w:p>
    <w:p w14:paraId="6F021198" w14:textId="77777777" w:rsidR="00B4106F" w:rsidRPr="003C03EA" w:rsidRDefault="00B4106F" w:rsidP="003C03EA">
      <w:pPr>
        <w:spacing w:line="240" w:lineRule="auto"/>
        <w:rPr>
          <w:rFonts w:ascii="Times New Roman" w:hAnsi="Times New Roman" w:cs="Times New Roman"/>
          <w:b/>
          <w:sz w:val="24"/>
          <w:szCs w:val="24"/>
        </w:rPr>
      </w:pPr>
      <w:r w:rsidRPr="003C03EA">
        <w:rPr>
          <w:rFonts w:ascii="Times New Roman" w:hAnsi="Times New Roman" w:cs="Times New Roman"/>
          <w:sz w:val="24"/>
          <w:szCs w:val="24"/>
        </w:rPr>
        <w:t xml:space="preserve">A tesztelés szempontja: </w:t>
      </w:r>
      <w:r w:rsidRPr="003C03EA">
        <w:rPr>
          <w:rFonts w:ascii="Times New Roman" w:hAnsi="Times New Roman" w:cs="Times New Roman"/>
          <w:b/>
          <w:sz w:val="24"/>
          <w:szCs w:val="24"/>
        </w:rPr>
        <w:t>olcsó és közeli</w:t>
      </w:r>
    </w:p>
    <w:p w14:paraId="39815F07" w14:textId="1B03F3BA" w:rsidR="00091387" w:rsidRPr="003C03EA" w:rsidRDefault="00091387" w:rsidP="003C03EA">
      <w:pPr>
        <w:spacing w:line="240" w:lineRule="auto"/>
        <w:rPr>
          <w:rFonts w:ascii="Times New Roman" w:hAnsi="Times New Roman" w:cs="Times New Roman"/>
          <w:b/>
          <w:sz w:val="24"/>
          <w:szCs w:val="24"/>
        </w:rPr>
      </w:pPr>
      <w:r w:rsidRPr="003C03EA">
        <w:rPr>
          <w:rFonts w:ascii="Times New Roman" w:hAnsi="Times New Roman" w:cs="Times New Roman"/>
          <w:sz w:val="24"/>
          <w:szCs w:val="24"/>
        </w:rPr>
        <w:t>Átlagos ár:</w:t>
      </w:r>
      <w:r w:rsidR="003C03EA">
        <w:rPr>
          <w:rFonts w:ascii="Times New Roman" w:hAnsi="Times New Roman" w:cs="Times New Roman"/>
          <w:sz w:val="24"/>
          <w:szCs w:val="24"/>
        </w:rPr>
        <w:t xml:space="preserve"> </w:t>
      </w:r>
      <w:r w:rsidR="00A33F93">
        <w:rPr>
          <w:rFonts w:ascii="Times New Roman" w:hAnsi="Times New Roman" w:cs="Times New Roman"/>
          <w:b/>
          <w:sz w:val="24"/>
          <w:szCs w:val="24"/>
        </w:rPr>
        <w:t>23.648,46</w:t>
      </w:r>
      <w:r w:rsidR="003C03EA">
        <w:rPr>
          <w:rFonts w:ascii="Times New Roman" w:hAnsi="Times New Roman" w:cs="Times New Roman"/>
          <w:b/>
          <w:sz w:val="24"/>
          <w:szCs w:val="24"/>
        </w:rPr>
        <w:t xml:space="preserve"> Ft</w:t>
      </w:r>
    </w:p>
    <w:p w14:paraId="33277380" w14:textId="7E1A5BF6" w:rsidR="00091387" w:rsidRPr="003C03EA" w:rsidRDefault="00091387" w:rsidP="003C03EA">
      <w:pPr>
        <w:spacing w:line="240" w:lineRule="auto"/>
        <w:rPr>
          <w:rFonts w:ascii="Times New Roman" w:hAnsi="Times New Roman" w:cs="Times New Roman"/>
          <w:sz w:val="24"/>
          <w:szCs w:val="24"/>
        </w:rPr>
      </w:pPr>
      <w:r w:rsidRPr="003C03EA">
        <w:rPr>
          <w:rFonts w:ascii="Times New Roman" w:hAnsi="Times New Roman" w:cs="Times New Roman"/>
          <w:sz w:val="24"/>
          <w:szCs w:val="24"/>
        </w:rPr>
        <w:t>Átlagos távolság:</w:t>
      </w:r>
      <w:r w:rsidR="003C03EA">
        <w:rPr>
          <w:rFonts w:ascii="Times New Roman" w:hAnsi="Times New Roman" w:cs="Times New Roman"/>
          <w:sz w:val="24"/>
          <w:szCs w:val="24"/>
        </w:rPr>
        <w:t xml:space="preserve"> </w:t>
      </w:r>
      <w:r w:rsidR="00A33F93">
        <w:rPr>
          <w:rFonts w:ascii="Times New Roman" w:hAnsi="Times New Roman" w:cs="Times New Roman"/>
          <w:b/>
          <w:sz w:val="24"/>
          <w:szCs w:val="24"/>
        </w:rPr>
        <w:t>2,14</w:t>
      </w:r>
      <w:r w:rsidR="003C03EA" w:rsidRPr="003C03EA">
        <w:rPr>
          <w:rFonts w:ascii="Times New Roman" w:hAnsi="Times New Roman" w:cs="Times New Roman"/>
          <w:b/>
          <w:sz w:val="24"/>
          <w:szCs w:val="24"/>
        </w:rPr>
        <w:t xml:space="preserve"> km</w:t>
      </w:r>
    </w:p>
    <w:p w14:paraId="4AB94590" w14:textId="606BB613" w:rsidR="00AA7E3A" w:rsidRPr="00964772" w:rsidRDefault="00DC085E" w:rsidP="007E1A69">
      <w:pPr>
        <w:pStyle w:val="ThesisSzvegElsBekezds"/>
        <w:jc w:val="center"/>
      </w:pPr>
      <w:r>
        <w:rPr>
          <w:noProof/>
          <w:lang w:eastAsia="hu-HU"/>
        </w:rPr>
        <w:drawing>
          <wp:inline distT="0" distB="0" distL="0" distR="0" wp14:anchorId="38111A3C" wp14:editId="1F34D072">
            <wp:extent cx="3503706" cy="2628000"/>
            <wp:effectExtent l="0" t="0" r="1905" b="127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heap_and_close2.png"/>
                    <pic:cNvPicPr/>
                  </pic:nvPicPr>
                  <pic:blipFill>
                    <a:blip r:embed="rId78">
                      <a:extLst>
                        <a:ext uri="{28A0092B-C50C-407E-A947-70E740481C1C}">
                          <a14:useLocalDpi xmlns:a14="http://schemas.microsoft.com/office/drawing/2010/main" val="0"/>
                        </a:ext>
                      </a:extLst>
                    </a:blip>
                    <a:stretch>
                      <a:fillRect/>
                    </a:stretch>
                  </pic:blipFill>
                  <pic:spPr>
                    <a:xfrm>
                      <a:off x="0" y="0"/>
                      <a:ext cx="3503706" cy="2628000"/>
                    </a:xfrm>
                    <a:prstGeom prst="rect">
                      <a:avLst/>
                    </a:prstGeom>
                  </pic:spPr>
                </pic:pic>
              </a:graphicData>
            </a:graphic>
          </wp:inline>
        </w:drawing>
      </w:r>
      <w:r w:rsidR="00AA7E3A" w:rsidRPr="00964772">
        <w:br w:type="page"/>
      </w:r>
    </w:p>
    <w:p w14:paraId="40AE85F8" w14:textId="77777777" w:rsidR="00AA7E3A" w:rsidRPr="00964772" w:rsidRDefault="00AA7E3A" w:rsidP="001075E2">
      <w:pPr>
        <w:pStyle w:val="ThesisHX"/>
        <w:jc w:val="left"/>
        <w:rPr>
          <w:szCs w:val="24"/>
        </w:rPr>
      </w:pPr>
      <w:bookmarkStart w:id="1414" w:name="_Toc418004117"/>
      <w:r w:rsidRPr="00964772">
        <w:rPr>
          <w:szCs w:val="24"/>
        </w:rPr>
        <w:lastRenderedPageBreak/>
        <w:t>CD Melléklet</w:t>
      </w:r>
      <w:bookmarkEnd w:id="1414"/>
    </w:p>
    <w:p w14:paraId="02566113" w14:textId="29859F09" w:rsidR="00AA7E3A" w:rsidRDefault="00922D8D" w:rsidP="007E1A69">
      <w:pPr>
        <w:pStyle w:val="ThesisSzvegElsBekezds"/>
      </w:pPr>
      <w:r>
        <w:t>A CD melléklet tartalma:</w:t>
      </w:r>
    </w:p>
    <w:p w14:paraId="1E832DED" w14:textId="7350FCCC" w:rsidR="00922D8D" w:rsidRDefault="00922D8D" w:rsidP="00831A74">
      <w:pPr>
        <w:pStyle w:val="ThesisSzveg"/>
        <w:numPr>
          <w:ilvl w:val="0"/>
          <w:numId w:val="32"/>
        </w:numPr>
        <w:spacing w:line="240" w:lineRule="auto"/>
        <w:rPr>
          <w:noProof/>
        </w:rPr>
      </w:pPr>
      <w:r>
        <w:rPr>
          <w:noProof/>
        </w:rPr>
        <w:t>Dolgozat</w:t>
      </w:r>
    </w:p>
    <w:p w14:paraId="2314E2E4" w14:textId="28732D11" w:rsidR="00922D8D" w:rsidRDefault="000C2376" w:rsidP="00831A74">
      <w:pPr>
        <w:pStyle w:val="ThesisSzveg"/>
        <w:numPr>
          <w:ilvl w:val="1"/>
          <w:numId w:val="32"/>
        </w:numPr>
        <w:spacing w:line="240" w:lineRule="auto"/>
        <w:rPr>
          <w:noProof/>
        </w:rPr>
      </w:pPr>
      <w:r>
        <w:rPr>
          <w:noProof/>
        </w:rPr>
        <w:t>Szakdolgozat_RozsenichBalázs_Y9UXKT</w:t>
      </w:r>
      <w:r w:rsidR="00922D8D">
        <w:rPr>
          <w:noProof/>
        </w:rPr>
        <w:t>.docx</w:t>
      </w:r>
    </w:p>
    <w:p w14:paraId="04E52EC8" w14:textId="698F9008" w:rsidR="00922D8D" w:rsidRDefault="000C2376" w:rsidP="00831A74">
      <w:pPr>
        <w:pStyle w:val="ThesisSzveg"/>
        <w:numPr>
          <w:ilvl w:val="1"/>
          <w:numId w:val="32"/>
        </w:numPr>
        <w:spacing w:line="240" w:lineRule="auto"/>
        <w:rPr>
          <w:noProof/>
        </w:rPr>
      </w:pPr>
      <w:r>
        <w:rPr>
          <w:noProof/>
        </w:rPr>
        <w:t>Szakdolgozat_RozsenichBalázs_Y9UXKT</w:t>
      </w:r>
      <w:r w:rsidR="00922D8D">
        <w:rPr>
          <w:noProof/>
        </w:rPr>
        <w:t>.pdf</w:t>
      </w:r>
    </w:p>
    <w:p w14:paraId="0622166D" w14:textId="77777777" w:rsidR="00831A74" w:rsidRPr="00922D8D" w:rsidRDefault="00831A74" w:rsidP="00831A74">
      <w:pPr>
        <w:pStyle w:val="ThesisSzveg"/>
        <w:numPr>
          <w:ilvl w:val="0"/>
          <w:numId w:val="32"/>
        </w:numPr>
        <w:spacing w:line="240" w:lineRule="auto"/>
        <w:rPr>
          <w:noProof/>
        </w:rPr>
      </w:pPr>
      <w:r>
        <w:rPr>
          <w:noProof/>
        </w:rPr>
        <w:t>Források</w:t>
      </w:r>
    </w:p>
    <w:p w14:paraId="1F07B7C7" w14:textId="3F19542C" w:rsidR="00831A74" w:rsidRDefault="00831A74" w:rsidP="00831A74">
      <w:pPr>
        <w:pStyle w:val="ThesisSzveg"/>
        <w:numPr>
          <w:ilvl w:val="1"/>
          <w:numId w:val="32"/>
        </w:numPr>
        <w:spacing w:line="240" w:lineRule="auto"/>
        <w:rPr>
          <w:noProof/>
        </w:rPr>
      </w:pPr>
      <w:r w:rsidRPr="00831A74">
        <w:rPr>
          <w:noProof/>
        </w:rPr>
        <w:t>Active Record Associations — Ruby on Rails Guides</w:t>
      </w:r>
      <w:r>
        <w:rPr>
          <w:noProof/>
        </w:rPr>
        <w:t>.pdf</w:t>
      </w:r>
    </w:p>
    <w:p w14:paraId="1CF6B20D" w14:textId="3969198A" w:rsidR="00831A74" w:rsidRDefault="00831A74" w:rsidP="00831A74">
      <w:pPr>
        <w:pStyle w:val="ThesisSzveg"/>
        <w:numPr>
          <w:ilvl w:val="1"/>
          <w:numId w:val="32"/>
        </w:numPr>
        <w:spacing w:line="240" w:lineRule="auto"/>
        <w:rPr>
          <w:noProof/>
        </w:rPr>
      </w:pPr>
      <w:r w:rsidRPr="00831A74">
        <w:rPr>
          <w:noProof/>
        </w:rPr>
        <w:t>AMPL _ AMPL</w:t>
      </w:r>
      <w:r>
        <w:rPr>
          <w:noProof/>
        </w:rPr>
        <w:t>.pdf</w:t>
      </w:r>
    </w:p>
    <w:p w14:paraId="760F0614" w14:textId="3F5BB10C" w:rsidR="00831A74" w:rsidRDefault="00831A74" w:rsidP="00831A74">
      <w:pPr>
        <w:pStyle w:val="ThesisSzveg"/>
        <w:numPr>
          <w:ilvl w:val="1"/>
          <w:numId w:val="32"/>
        </w:numPr>
        <w:spacing w:line="240" w:lineRule="auto"/>
        <w:rPr>
          <w:noProof/>
        </w:rPr>
      </w:pPr>
      <w:r>
        <w:rPr>
          <w:noProof/>
        </w:rPr>
        <w:t>bertok_kovacs_gyartorendsz.pdf</w:t>
      </w:r>
    </w:p>
    <w:p w14:paraId="100588BF" w14:textId="1BAA3DB8" w:rsidR="00831A74" w:rsidRDefault="00831A74" w:rsidP="00831A74">
      <w:pPr>
        <w:pStyle w:val="ThesisSzveg"/>
        <w:numPr>
          <w:ilvl w:val="1"/>
          <w:numId w:val="32"/>
        </w:numPr>
        <w:spacing w:line="240" w:lineRule="auto"/>
        <w:rPr>
          <w:noProof/>
        </w:rPr>
      </w:pPr>
      <w:r>
        <w:rPr>
          <w:noProof/>
        </w:rPr>
        <w:t>Budapesti irodát nyit a Booking.pdf</w:t>
      </w:r>
    </w:p>
    <w:p w14:paraId="3BA3F2E6" w14:textId="3E7A9E6A" w:rsidR="00831A74" w:rsidRDefault="00831A74" w:rsidP="00831A74">
      <w:pPr>
        <w:pStyle w:val="ThesisSzveg"/>
        <w:numPr>
          <w:ilvl w:val="1"/>
          <w:numId w:val="32"/>
        </w:numPr>
        <w:spacing w:line="240" w:lineRule="auto"/>
        <w:rPr>
          <w:noProof/>
        </w:rPr>
      </w:pPr>
      <w:r w:rsidRPr="00831A74">
        <w:rPr>
          <w:noProof/>
        </w:rPr>
        <w:t>Google Trends - Internetes kereső – érdeklődés_ ruby on rails, laravel, nodejs, js</w:t>
      </w:r>
      <w:r>
        <w:rPr>
          <w:noProof/>
        </w:rPr>
        <w:t>f, angularjs – Világszerte.pdf</w:t>
      </w:r>
    </w:p>
    <w:p w14:paraId="512CCB28" w14:textId="54DBA958" w:rsidR="00831A74" w:rsidRDefault="00831A74" w:rsidP="00831A74">
      <w:pPr>
        <w:pStyle w:val="ThesisSzveg"/>
        <w:numPr>
          <w:ilvl w:val="1"/>
          <w:numId w:val="32"/>
        </w:numPr>
        <w:spacing w:line="240" w:lineRule="auto"/>
        <w:rPr>
          <w:noProof/>
        </w:rPr>
      </w:pPr>
      <w:r w:rsidRPr="00831A74">
        <w:rPr>
          <w:noProof/>
        </w:rPr>
        <w:t>History of Optimization</w:t>
      </w:r>
      <w:r>
        <w:rPr>
          <w:noProof/>
        </w:rPr>
        <w:t>.pdf</w:t>
      </w:r>
    </w:p>
    <w:p w14:paraId="67C03C71" w14:textId="7A01958A" w:rsidR="00831A74" w:rsidRDefault="00831A74" w:rsidP="00831A74">
      <w:pPr>
        <w:pStyle w:val="ThesisSzveg"/>
        <w:numPr>
          <w:ilvl w:val="1"/>
          <w:numId w:val="32"/>
        </w:numPr>
        <w:spacing w:line="240" w:lineRule="auto"/>
        <w:rPr>
          <w:noProof/>
        </w:rPr>
      </w:pPr>
      <w:r w:rsidRPr="00831A74">
        <w:rPr>
          <w:noProof/>
        </w:rPr>
        <w:t>Linear programming - Wikipedia, the free encyclopedia</w:t>
      </w:r>
      <w:r>
        <w:rPr>
          <w:noProof/>
        </w:rPr>
        <w:t>.pdf</w:t>
      </w:r>
    </w:p>
    <w:p w14:paraId="40864493" w14:textId="50C25382" w:rsidR="00831A74" w:rsidRDefault="00831A74" w:rsidP="00831A74">
      <w:pPr>
        <w:pStyle w:val="ThesisSzveg"/>
        <w:numPr>
          <w:ilvl w:val="1"/>
          <w:numId w:val="32"/>
        </w:numPr>
        <w:spacing w:line="240" w:lineRule="auto"/>
        <w:rPr>
          <w:noProof/>
        </w:rPr>
      </w:pPr>
      <w:r w:rsidRPr="00831A74">
        <w:rPr>
          <w:noProof/>
        </w:rPr>
        <w:t>Mathematical optimization - Wikipedia, the free encyclopedia</w:t>
      </w:r>
      <w:r>
        <w:rPr>
          <w:noProof/>
        </w:rPr>
        <w:t>.pdf</w:t>
      </w:r>
    </w:p>
    <w:p w14:paraId="6C7B4992" w14:textId="7EA047E4" w:rsidR="00831A74" w:rsidRDefault="00831A74" w:rsidP="00831A74">
      <w:pPr>
        <w:pStyle w:val="ThesisSzveg"/>
        <w:numPr>
          <w:ilvl w:val="1"/>
          <w:numId w:val="32"/>
        </w:numPr>
        <w:spacing w:line="240" w:lineRule="auto"/>
        <w:rPr>
          <w:noProof/>
        </w:rPr>
      </w:pPr>
      <w:r w:rsidRPr="00831A74">
        <w:rPr>
          <w:noProof/>
        </w:rPr>
        <w:t>Nonlinear programming - Wikipedia, the free encyclopedia</w:t>
      </w:r>
      <w:r>
        <w:rPr>
          <w:noProof/>
        </w:rPr>
        <w:t>.pdf</w:t>
      </w:r>
    </w:p>
    <w:p w14:paraId="0726B746" w14:textId="65F2F534" w:rsidR="00831A74" w:rsidRDefault="00831A74" w:rsidP="00831A74">
      <w:pPr>
        <w:pStyle w:val="ThesisSzveg"/>
        <w:numPr>
          <w:ilvl w:val="1"/>
          <w:numId w:val="32"/>
        </w:numPr>
        <w:spacing w:line="240" w:lineRule="auto"/>
        <w:rPr>
          <w:noProof/>
        </w:rPr>
      </w:pPr>
      <w:r w:rsidRPr="00831A74">
        <w:rPr>
          <w:noProof/>
        </w:rPr>
        <w:t>Open Source Solvers _ AMPL</w:t>
      </w:r>
      <w:r>
        <w:rPr>
          <w:noProof/>
        </w:rPr>
        <w:t>.pdf</w:t>
      </w:r>
    </w:p>
    <w:p w14:paraId="4C76A4E2" w14:textId="5102BA70" w:rsidR="00831A74" w:rsidRDefault="00831A74" w:rsidP="00831A74">
      <w:pPr>
        <w:pStyle w:val="ThesisSzveg"/>
        <w:numPr>
          <w:ilvl w:val="1"/>
          <w:numId w:val="32"/>
        </w:numPr>
        <w:spacing w:line="240" w:lineRule="auto"/>
        <w:rPr>
          <w:noProof/>
        </w:rPr>
      </w:pPr>
      <w:r w:rsidRPr="00831A74">
        <w:rPr>
          <w:noProof/>
        </w:rPr>
        <w:t>PostgreSQL_ About</w:t>
      </w:r>
      <w:r>
        <w:rPr>
          <w:noProof/>
        </w:rPr>
        <w:t>.pdf</w:t>
      </w:r>
    </w:p>
    <w:p w14:paraId="58C3222B" w14:textId="58A562F1" w:rsidR="00831A74" w:rsidRDefault="00831A74" w:rsidP="00831A74">
      <w:pPr>
        <w:pStyle w:val="ThesisSzveg"/>
        <w:numPr>
          <w:ilvl w:val="1"/>
          <w:numId w:val="32"/>
        </w:numPr>
        <w:spacing w:line="240" w:lineRule="auto"/>
        <w:rPr>
          <w:noProof/>
        </w:rPr>
      </w:pPr>
      <w:r w:rsidRPr="00831A74">
        <w:rPr>
          <w:noProof/>
        </w:rPr>
        <w:t>Ruby on Rails - Wikipedia, the free encyclopedia</w:t>
      </w:r>
      <w:r>
        <w:rPr>
          <w:noProof/>
        </w:rPr>
        <w:t>.pdf</w:t>
      </w:r>
    </w:p>
    <w:p w14:paraId="0DBE4D3A" w14:textId="34DD95EF" w:rsidR="00831A74" w:rsidRDefault="00831A74" w:rsidP="00831A74">
      <w:pPr>
        <w:pStyle w:val="ThesisSzveg"/>
        <w:numPr>
          <w:ilvl w:val="1"/>
          <w:numId w:val="32"/>
        </w:numPr>
        <w:spacing w:line="240" w:lineRule="auto"/>
        <w:rPr>
          <w:noProof/>
        </w:rPr>
      </w:pPr>
      <w:r w:rsidRPr="00831A74">
        <w:rPr>
          <w:noProof/>
        </w:rPr>
        <w:t>Ruby Programming Language</w:t>
      </w:r>
      <w:r>
        <w:rPr>
          <w:noProof/>
        </w:rPr>
        <w:t>.pdf</w:t>
      </w:r>
    </w:p>
    <w:p w14:paraId="70B041EA" w14:textId="7BFB477E" w:rsidR="00831A74" w:rsidRDefault="00831A74" w:rsidP="00831A74">
      <w:pPr>
        <w:pStyle w:val="ThesisSzveg"/>
        <w:numPr>
          <w:ilvl w:val="1"/>
          <w:numId w:val="32"/>
        </w:numPr>
        <w:spacing w:line="240" w:lineRule="auto"/>
        <w:rPr>
          <w:noProof/>
        </w:rPr>
      </w:pPr>
      <w:r w:rsidRPr="00831A74">
        <w:rPr>
          <w:noProof/>
        </w:rPr>
        <w:t>Szallas</w:t>
      </w:r>
      <w:r>
        <w:rPr>
          <w:noProof/>
        </w:rPr>
        <w:t>.pdf</w:t>
      </w:r>
    </w:p>
    <w:p w14:paraId="0C2B80DD" w14:textId="7D74C671" w:rsidR="00831A74" w:rsidRDefault="00831A74" w:rsidP="00831A74">
      <w:pPr>
        <w:pStyle w:val="ThesisSzveg"/>
        <w:numPr>
          <w:ilvl w:val="1"/>
          <w:numId w:val="32"/>
        </w:numPr>
        <w:spacing w:line="240" w:lineRule="auto"/>
        <w:rPr>
          <w:noProof/>
        </w:rPr>
      </w:pPr>
      <w:r w:rsidRPr="00831A74">
        <w:rPr>
          <w:noProof/>
        </w:rPr>
        <w:t>What is Ruby on Rails_ · RailsApps</w:t>
      </w:r>
      <w:r>
        <w:rPr>
          <w:noProof/>
        </w:rPr>
        <w:t>.pdf</w:t>
      </w:r>
    </w:p>
    <w:p w14:paraId="3A7D8C1B" w14:textId="2312DC9F" w:rsidR="00831A74" w:rsidRDefault="00831A74" w:rsidP="00831A74">
      <w:pPr>
        <w:pStyle w:val="ThesisSzveg"/>
        <w:numPr>
          <w:ilvl w:val="1"/>
          <w:numId w:val="32"/>
        </w:numPr>
        <w:spacing w:line="240" w:lineRule="auto"/>
        <w:rPr>
          <w:noProof/>
        </w:rPr>
      </w:pPr>
      <w:r w:rsidRPr="00831A74">
        <w:rPr>
          <w:noProof/>
        </w:rPr>
        <w:t>Yukihiro Matsumoto - Wikipedia, the free encyclopedia</w:t>
      </w:r>
      <w:r>
        <w:rPr>
          <w:noProof/>
        </w:rPr>
        <w:t>.pdf</w:t>
      </w:r>
    </w:p>
    <w:p w14:paraId="04048403" w14:textId="58F51337" w:rsidR="00922D8D" w:rsidRDefault="00922D8D" w:rsidP="00831A74">
      <w:pPr>
        <w:pStyle w:val="ThesisSzveg"/>
        <w:numPr>
          <w:ilvl w:val="0"/>
          <w:numId w:val="32"/>
        </w:numPr>
        <w:spacing w:line="240" w:lineRule="auto"/>
        <w:rPr>
          <w:noProof/>
        </w:rPr>
      </w:pPr>
      <w:r>
        <w:rPr>
          <w:noProof/>
        </w:rPr>
        <w:t>Ábrák</w:t>
      </w:r>
    </w:p>
    <w:p w14:paraId="45413007" w14:textId="69FE0AEA" w:rsidR="00922D8D" w:rsidRDefault="00831A74" w:rsidP="00831A74">
      <w:pPr>
        <w:pStyle w:val="ThesisSzveg"/>
        <w:numPr>
          <w:ilvl w:val="1"/>
          <w:numId w:val="32"/>
        </w:numPr>
        <w:spacing w:line="240" w:lineRule="auto"/>
        <w:rPr>
          <w:noProof/>
        </w:rPr>
      </w:pPr>
      <w:r>
        <w:rPr>
          <w:noProof/>
        </w:rPr>
        <w:t>Képernyőképek</w:t>
      </w:r>
    </w:p>
    <w:p w14:paraId="7F408A14" w14:textId="42CA14FF" w:rsidR="00831A74" w:rsidRDefault="00831A74" w:rsidP="00831A74">
      <w:pPr>
        <w:pStyle w:val="ThesisSzveg"/>
        <w:numPr>
          <w:ilvl w:val="2"/>
          <w:numId w:val="32"/>
        </w:numPr>
        <w:spacing w:line="240" w:lineRule="auto"/>
        <w:rPr>
          <w:noProof/>
        </w:rPr>
      </w:pPr>
      <w:r>
        <w:rPr>
          <w:noProof/>
        </w:rPr>
        <w:t>accommodation.png</w:t>
      </w:r>
    </w:p>
    <w:p w14:paraId="4EC05001" w14:textId="20D822B5" w:rsidR="00831A74" w:rsidRDefault="00831A74" w:rsidP="00831A74">
      <w:pPr>
        <w:pStyle w:val="ThesisSzveg"/>
        <w:numPr>
          <w:ilvl w:val="2"/>
          <w:numId w:val="32"/>
        </w:numPr>
        <w:spacing w:line="240" w:lineRule="auto"/>
        <w:rPr>
          <w:noProof/>
        </w:rPr>
      </w:pPr>
      <w:r>
        <w:rPr>
          <w:noProof/>
        </w:rPr>
        <w:t>accommodations.png</w:t>
      </w:r>
    </w:p>
    <w:p w14:paraId="7EECE735" w14:textId="72184830" w:rsidR="00831A74" w:rsidRDefault="00831A74" w:rsidP="00831A74">
      <w:pPr>
        <w:pStyle w:val="ThesisSzveg"/>
        <w:numPr>
          <w:ilvl w:val="2"/>
          <w:numId w:val="32"/>
        </w:numPr>
        <w:spacing w:line="240" w:lineRule="auto"/>
        <w:rPr>
          <w:noProof/>
        </w:rPr>
      </w:pPr>
      <w:r>
        <w:rPr>
          <w:noProof/>
        </w:rPr>
        <w:t>booking_guest_approved.png</w:t>
      </w:r>
    </w:p>
    <w:p w14:paraId="616EC8C0" w14:textId="269B8CB6" w:rsidR="00831A74" w:rsidRDefault="00831A74" w:rsidP="00831A74">
      <w:pPr>
        <w:pStyle w:val="ThesisSzveg"/>
        <w:numPr>
          <w:ilvl w:val="2"/>
          <w:numId w:val="32"/>
        </w:numPr>
        <w:spacing w:line="240" w:lineRule="auto"/>
        <w:rPr>
          <w:noProof/>
        </w:rPr>
      </w:pPr>
      <w:r>
        <w:rPr>
          <w:noProof/>
        </w:rPr>
        <w:t>booking_guest_closed.png</w:t>
      </w:r>
    </w:p>
    <w:p w14:paraId="28963C7F" w14:textId="02E810B6" w:rsidR="00831A74" w:rsidRDefault="00831A74" w:rsidP="00831A74">
      <w:pPr>
        <w:pStyle w:val="ThesisSzveg"/>
        <w:numPr>
          <w:ilvl w:val="2"/>
          <w:numId w:val="32"/>
        </w:numPr>
        <w:spacing w:line="240" w:lineRule="auto"/>
        <w:rPr>
          <w:noProof/>
        </w:rPr>
      </w:pPr>
      <w:r>
        <w:rPr>
          <w:noProof/>
        </w:rPr>
        <w:lastRenderedPageBreak/>
        <w:t>booking_guest_denied.png</w:t>
      </w:r>
    </w:p>
    <w:p w14:paraId="3871DAEA" w14:textId="75B765F7" w:rsidR="00831A74" w:rsidRDefault="00831A74" w:rsidP="00831A74">
      <w:pPr>
        <w:pStyle w:val="ThesisSzveg"/>
        <w:numPr>
          <w:ilvl w:val="2"/>
          <w:numId w:val="32"/>
        </w:numPr>
        <w:spacing w:line="240" w:lineRule="auto"/>
        <w:rPr>
          <w:noProof/>
        </w:rPr>
      </w:pPr>
      <w:r>
        <w:rPr>
          <w:noProof/>
        </w:rPr>
        <w:t>booking_guest_waiting.png</w:t>
      </w:r>
    </w:p>
    <w:p w14:paraId="1BD5D775" w14:textId="14B95975" w:rsidR="00831A74" w:rsidRDefault="00831A74" w:rsidP="00831A74">
      <w:pPr>
        <w:pStyle w:val="ThesisSzveg"/>
        <w:numPr>
          <w:ilvl w:val="2"/>
          <w:numId w:val="32"/>
        </w:numPr>
        <w:spacing w:line="240" w:lineRule="auto"/>
        <w:rPr>
          <w:noProof/>
        </w:rPr>
      </w:pPr>
      <w:r>
        <w:rPr>
          <w:noProof/>
        </w:rPr>
        <w:t>booking_owner_apprived.png</w:t>
      </w:r>
    </w:p>
    <w:p w14:paraId="17CFA9FF" w14:textId="7454288D" w:rsidR="00831A74" w:rsidRDefault="00831A74" w:rsidP="00831A74">
      <w:pPr>
        <w:pStyle w:val="ThesisSzveg"/>
        <w:numPr>
          <w:ilvl w:val="2"/>
          <w:numId w:val="32"/>
        </w:numPr>
        <w:spacing w:line="240" w:lineRule="auto"/>
        <w:rPr>
          <w:noProof/>
        </w:rPr>
      </w:pPr>
      <w:r>
        <w:rPr>
          <w:noProof/>
        </w:rPr>
        <w:t>booking_owner_approved_can_close.png</w:t>
      </w:r>
    </w:p>
    <w:p w14:paraId="25A98B5D" w14:textId="5746A972" w:rsidR="00831A74" w:rsidRDefault="00831A74" w:rsidP="00831A74">
      <w:pPr>
        <w:pStyle w:val="ThesisSzveg"/>
        <w:numPr>
          <w:ilvl w:val="2"/>
          <w:numId w:val="32"/>
        </w:numPr>
        <w:spacing w:line="240" w:lineRule="auto"/>
        <w:rPr>
          <w:noProof/>
        </w:rPr>
      </w:pPr>
      <w:r>
        <w:rPr>
          <w:noProof/>
        </w:rPr>
        <w:t>booking_owner_closed.png</w:t>
      </w:r>
    </w:p>
    <w:p w14:paraId="5BA4AB26" w14:textId="2E00BB2D" w:rsidR="00831A74" w:rsidRDefault="00831A74" w:rsidP="00831A74">
      <w:pPr>
        <w:pStyle w:val="ThesisSzveg"/>
        <w:numPr>
          <w:ilvl w:val="2"/>
          <w:numId w:val="32"/>
        </w:numPr>
        <w:spacing w:line="240" w:lineRule="auto"/>
        <w:rPr>
          <w:noProof/>
        </w:rPr>
      </w:pPr>
      <w:r>
        <w:rPr>
          <w:noProof/>
        </w:rPr>
        <w:t>booking_owner_denied.png</w:t>
      </w:r>
    </w:p>
    <w:p w14:paraId="4CDF4FAF" w14:textId="04C08C81" w:rsidR="00831A74" w:rsidRDefault="00831A74" w:rsidP="00831A74">
      <w:pPr>
        <w:pStyle w:val="ThesisSzveg"/>
        <w:numPr>
          <w:ilvl w:val="2"/>
          <w:numId w:val="32"/>
        </w:numPr>
        <w:spacing w:line="240" w:lineRule="auto"/>
        <w:rPr>
          <w:noProof/>
        </w:rPr>
      </w:pPr>
      <w:r>
        <w:rPr>
          <w:noProof/>
        </w:rPr>
        <w:t>booking_owner_waiting.png</w:t>
      </w:r>
    </w:p>
    <w:p w14:paraId="6D197593" w14:textId="0ECF9FC3" w:rsidR="00831A74" w:rsidRDefault="00831A74" w:rsidP="00831A74">
      <w:pPr>
        <w:pStyle w:val="ThesisSzveg"/>
        <w:numPr>
          <w:ilvl w:val="2"/>
          <w:numId w:val="32"/>
        </w:numPr>
        <w:spacing w:line="240" w:lineRule="auto"/>
        <w:rPr>
          <w:noProof/>
        </w:rPr>
      </w:pPr>
      <w:r>
        <w:rPr>
          <w:noProof/>
        </w:rPr>
        <w:t>bookings_guest.png</w:t>
      </w:r>
    </w:p>
    <w:p w14:paraId="69DAED54" w14:textId="3D5241A2" w:rsidR="00831A74" w:rsidRDefault="00831A74" w:rsidP="00831A74">
      <w:pPr>
        <w:pStyle w:val="ThesisSzveg"/>
        <w:numPr>
          <w:ilvl w:val="2"/>
          <w:numId w:val="32"/>
        </w:numPr>
        <w:spacing w:line="240" w:lineRule="auto"/>
        <w:rPr>
          <w:noProof/>
        </w:rPr>
      </w:pPr>
      <w:r>
        <w:rPr>
          <w:noProof/>
        </w:rPr>
        <w:t>bookings_owner_answered.png</w:t>
      </w:r>
    </w:p>
    <w:p w14:paraId="4E30B310" w14:textId="56C29A52" w:rsidR="00831A74" w:rsidRDefault="00831A74" w:rsidP="00831A74">
      <w:pPr>
        <w:pStyle w:val="ThesisSzveg"/>
        <w:numPr>
          <w:ilvl w:val="2"/>
          <w:numId w:val="32"/>
        </w:numPr>
        <w:spacing w:line="240" w:lineRule="auto"/>
        <w:rPr>
          <w:noProof/>
        </w:rPr>
      </w:pPr>
      <w:r>
        <w:rPr>
          <w:noProof/>
        </w:rPr>
        <w:t>bookings_owner_closed.png</w:t>
      </w:r>
    </w:p>
    <w:p w14:paraId="17ACAF02" w14:textId="5F34D050" w:rsidR="00831A74" w:rsidRDefault="00831A74" w:rsidP="00831A74">
      <w:pPr>
        <w:pStyle w:val="ThesisSzveg"/>
        <w:numPr>
          <w:ilvl w:val="2"/>
          <w:numId w:val="32"/>
        </w:numPr>
        <w:spacing w:line="240" w:lineRule="auto"/>
        <w:rPr>
          <w:noProof/>
        </w:rPr>
      </w:pPr>
      <w:r>
        <w:rPr>
          <w:noProof/>
        </w:rPr>
        <w:t>bookings_owner_waiting.png</w:t>
      </w:r>
    </w:p>
    <w:p w14:paraId="02A71748" w14:textId="14986B36" w:rsidR="00831A74" w:rsidRDefault="00831A74" w:rsidP="00831A74">
      <w:pPr>
        <w:pStyle w:val="ThesisSzveg"/>
        <w:numPr>
          <w:ilvl w:val="2"/>
          <w:numId w:val="32"/>
        </w:numPr>
        <w:spacing w:line="240" w:lineRule="auto"/>
        <w:rPr>
          <w:noProof/>
        </w:rPr>
      </w:pPr>
      <w:r>
        <w:rPr>
          <w:noProof/>
        </w:rPr>
        <w:t>cart.png</w:t>
      </w:r>
    </w:p>
    <w:p w14:paraId="08287EE2" w14:textId="1195F36F" w:rsidR="00831A74" w:rsidRDefault="00831A74" w:rsidP="00831A74">
      <w:pPr>
        <w:pStyle w:val="ThesisSzveg"/>
        <w:numPr>
          <w:ilvl w:val="2"/>
          <w:numId w:val="32"/>
        </w:numPr>
        <w:spacing w:line="240" w:lineRule="auto"/>
        <w:rPr>
          <w:noProof/>
        </w:rPr>
      </w:pPr>
      <w:r>
        <w:rPr>
          <w:noProof/>
        </w:rPr>
        <w:t>cart_book.png</w:t>
      </w:r>
    </w:p>
    <w:p w14:paraId="7542F9FF" w14:textId="26EDB369" w:rsidR="00831A74" w:rsidRDefault="00831A74" w:rsidP="00831A74">
      <w:pPr>
        <w:pStyle w:val="ThesisSzveg"/>
        <w:numPr>
          <w:ilvl w:val="2"/>
          <w:numId w:val="32"/>
        </w:numPr>
        <w:spacing w:line="240" w:lineRule="auto"/>
        <w:rPr>
          <w:noProof/>
        </w:rPr>
      </w:pPr>
      <w:r>
        <w:rPr>
          <w:noProof/>
        </w:rPr>
        <w:t>full_page_cart.png</w:t>
      </w:r>
    </w:p>
    <w:p w14:paraId="61D441D0" w14:textId="4D97FFED" w:rsidR="00831A74" w:rsidRDefault="00831A74" w:rsidP="00831A74">
      <w:pPr>
        <w:pStyle w:val="ThesisSzveg"/>
        <w:numPr>
          <w:ilvl w:val="2"/>
          <w:numId w:val="32"/>
        </w:numPr>
        <w:spacing w:line="240" w:lineRule="auto"/>
        <w:rPr>
          <w:noProof/>
        </w:rPr>
      </w:pPr>
      <w:r>
        <w:rPr>
          <w:noProof/>
        </w:rPr>
        <w:t>full_page_rooms.png</w:t>
      </w:r>
    </w:p>
    <w:p w14:paraId="08089DBD" w14:textId="0DAC4E8E" w:rsidR="00831A74" w:rsidRDefault="00831A74" w:rsidP="00831A74">
      <w:pPr>
        <w:pStyle w:val="ThesisSzveg"/>
        <w:numPr>
          <w:ilvl w:val="2"/>
          <w:numId w:val="32"/>
        </w:numPr>
        <w:spacing w:line="240" w:lineRule="auto"/>
        <w:rPr>
          <w:noProof/>
        </w:rPr>
      </w:pPr>
      <w:r>
        <w:rPr>
          <w:noProof/>
        </w:rPr>
        <w:t>full_page_smartfilter.png</w:t>
      </w:r>
    </w:p>
    <w:p w14:paraId="5B41FDA3" w14:textId="23E4F75E" w:rsidR="00831A74" w:rsidRDefault="00831A74" w:rsidP="00831A74">
      <w:pPr>
        <w:pStyle w:val="ThesisSzveg"/>
        <w:numPr>
          <w:ilvl w:val="2"/>
          <w:numId w:val="32"/>
        </w:numPr>
        <w:spacing w:line="240" w:lineRule="auto"/>
        <w:rPr>
          <w:noProof/>
        </w:rPr>
      </w:pPr>
      <w:r>
        <w:rPr>
          <w:noProof/>
        </w:rPr>
        <w:t>menu_bar_no_login.png</w:t>
      </w:r>
    </w:p>
    <w:p w14:paraId="264E4620" w14:textId="73B3934E" w:rsidR="00831A74" w:rsidRDefault="00831A74" w:rsidP="00831A74">
      <w:pPr>
        <w:pStyle w:val="ThesisSzveg"/>
        <w:numPr>
          <w:ilvl w:val="2"/>
          <w:numId w:val="32"/>
        </w:numPr>
        <w:spacing w:line="240" w:lineRule="auto"/>
        <w:rPr>
          <w:noProof/>
        </w:rPr>
      </w:pPr>
      <w:r>
        <w:rPr>
          <w:noProof/>
        </w:rPr>
        <w:t>menubar_admin_login.png</w:t>
      </w:r>
    </w:p>
    <w:p w14:paraId="21F29E67" w14:textId="4F2A8857" w:rsidR="00831A74" w:rsidRDefault="001D0D74" w:rsidP="00831A74">
      <w:pPr>
        <w:pStyle w:val="ThesisSzveg"/>
        <w:numPr>
          <w:ilvl w:val="2"/>
          <w:numId w:val="32"/>
        </w:numPr>
        <w:spacing w:line="240" w:lineRule="auto"/>
        <w:rPr>
          <w:noProof/>
        </w:rPr>
      </w:pPr>
      <w:r>
        <w:rPr>
          <w:noProof/>
        </w:rPr>
        <w:t>menubar_guest_login.png</w:t>
      </w:r>
    </w:p>
    <w:p w14:paraId="6F5C9E1C" w14:textId="518B6B84" w:rsidR="001D0D74" w:rsidRDefault="001D0D74" w:rsidP="00831A74">
      <w:pPr>
        <w:pStyle w:val="ThesisSzveg"/>
        <w:numPr>
          <w:ilvl w:val="2"/>
          <w:numId w:val="32"/>
        </w:numPr>
        <w:spacing w:line="240" w:lineRule="auto"/>
        <w:rPr>
          <w:noProof/>
        </w:rPr>
      </w:pPr>
      <w:r>
        <w:rPr>
          <w:noProof/>
        </w:rPr>
        <w:t>menubar_owner_login.png</w:t>
      </w:r>
    </w:p>
    <w:p w14:paraId="2DBD484D" w14:textId="1A419C50" w:rsidR="001D0D74" w:rsidRDefault="001D0D74" w:rsidP="00831A74">
      <w:pPr>
        <w:pStyle w:val="ThesisSzveg"/>
        <w:numPr>
          <w:ilvl w:val="2"/>
          <w:numId w:val="32"/>
        </w:numPr>
        <w:spacing w:line="240" w:lineRule="auto"/>
        <w:rPr>
          <w:noProof/>
        </w:rPr>
      </w:pPr>
      <w:r>
        <w:rPr>
          <w:noProof/>
        </w:rPr>
        <w:t>room.png</w:t>
      </w:r>
    </w:p>
    <w:p w14:paraId="4C7AD52F" w14:textId="0D1BB0B2" w:rsidR="001D0D74" w:rsidRDefault="001D0D74" w:rsidP="001D0D74">
      <w:pPr>
        <w:pStyle w:val="ThesisSzveg"/>
        <w:numPr>
          <w:ilvl w:val="2"/>
          <w:numId w:val="32"/>
        </w:numPr>
        <w:spacing w:line="240" w:lineRule="auto"/>
        <w:rPr>
          <w:noProof/>
        </w:rPr>
      </w:pPr>
      <w:r>
        <w:rPr>
          <w:noProof/>
        </w:rPr>
        <w:t>room_with_booking.png</w:t>
      </w:r>
    </w:p>
    <w:p w14:paraId="6CA893F9" w14:textId="11BD4B38" w:rsidR="001D0D74" w:rsidRDefault="001D0D74" w:rsidP="00831A74">
      <w:pPr>
        <w:pStyle w:val="ThesisSzveg"/>
        <w:numPr>
          <w:ilvl w:val="2"/>
          <w:numId w:val="32"/>
        </w:numPr>
        <w:spacing w:line="240" w:lineRule="auto"/>
        <w:rPr>
          <w:noProof/>
        </w:rPr>
      </w:pPr>
      <w:r>
        <w:rPr>
          <w:noProof/>
        </w:rPr>
        <w:t>room_with_booking_empty_cart.png</w:t>
      </w:r>
    </w:p>
    <w:p w14:paraId="7A5665CA" w14:textId="1B63C39F" w:rsidR="001D0D74" w:rsidRDefault="001D0D74" w:rsidP="00831A74">
      <w:pPr>
        <w:pStyle w:val="ThesisSzveg"/>
        <w:numPr>
          <w:ilvl w:val="2"/>
          <w:numId w:val="32"/>
        </w:numPr>
        <w:spacing w:line="240" w:lineRule="auto"/>
        <w:rPr>
          <w:noProof/>
        </w:rPr>
      </w:pPr>
      <w:r>
        <w:rPr>
          <w:noProof/>
        </w:rPr>
        <w:t>rooms_no_filter.png</w:t>
      </w:r>
    </w:p>
    <w:p w14:paraId="5F8C0160" w14:textId="0B1FDFC6" w:rsidR="001D0D74" w:rsidRDefault="001D0D74" w:rsidP="00831A74">
      <w:pPr>
        <w:pStyle w:val="ThesisSzveg"/>
        <w:numPr>
          <w:ilvl w:val="2"/>
          <w:numId w:val="32"/>
        </w:numPr>
        <w:spacing w:line="240" w:lineRule="auto"/>
        <w:rPr>
          <w:noProof/>
        </w:rPr>
      </w:pPr>
      <w:r>
        <w:rPr>
          <w:noProof/>
        </w:rPr>
        <w:t>rooms_with_filter.png</w:t>
      </w:r>
    </w:p>
    <w:p w14:paraId="5D546E7F" w14:textId="6669B6CA" w:rsidR="001D0D74" w:rsidRDefault="001D0D74" w:rsidP="00831A74">
      <w:pPr>
        <w:pStyle w:val="ThesisSzveg"/>
        <w:numPr>
          <w:ilvl w:val="2"/>
          <w:numId w:val="32"/>
        </w:numPr>
        <w:spacing w:line="240" w:lineRule="auto"/>
        <w:rPr>
          <w:noProof/>
        </w:rPr>
      </w:pPr>
      <w:r>
        <w:rPr>
          <w:noProof/>
        </w:rPr>
        <w:t>smartfiltering.png</w:t>
      </w:r>
    </w:p>
    <w:p w14:paraId="60D8560A" w14:textId="22D0B62D" w:rsidR="001D0D74" w:rsidRDefault="001D0D74" w:rsidP="00831A74">
      <w:pPr>
        <w:pStyle w:val="ThesisSzveg"/>
        <w:numPr>
          <w:ilvl w:val="2"/>
          <w:numId w:val="32"/>
        </w:numPr>
        <w:spacing w:line="240" w:lineRule="auto"/>
        <w:rPr>
          <w:noProof/>
        </w:rPr>
      </w:pPr>
      <w:r>
        <w:rPr>
          <w:noProof/>
        </w:rPr>
        <w:t>smartfilter_with_results.png</w:t>
      </w:r>
    </w:p>
    <w:p w14:paraId="19E763AF" w14:textId="523EAA5E" w:rsidR="001D0D74" w:rsidRDefault="001D0D74" w:rsidP="001D0D74">
      <w:pPr>
        <w:pStyle w:val="ThesisSzveg"/>
        <w:numPr>
          <w:ilvl w:val="2"/>
          <w:numId w:val="32"/>
        </w:numPr>
        <w:spacing w:line="240" w:lineRule="auto"/>
        <w:rPr>
          <w:noProof/>
        </w:rPr>
      </w:pPr>
      <w:r w:rsidRPr="001D0D74">
        <w:rPr>
          <w:noProof/>
        </w:rPr>
        <w:t>test_</w:t>
      </w:r>
      <w:r>
        <w:rPr>
          <w:noProof/>
        </w:rPr>
        <w:t>all_accommodation.png</w:t>
      </w:r>
    </w:p>
    <w:p w14:paraId="4011F4FB" w14:textId="77777777" w:rsidR="001D0D74" w:rsidRDefault="001D0D74" w:rsidP="001D0D74">
      <w:pPr>
        <w:pStyle w:val="ThesisSzveg"/>
        <w:numPr>
          <w:ilvl w:val="2"/>
          <w:numId w:val="32"/>
        </w:numPr>
        <w:spacing w:line="240" w:lineRule="auto"/>
        <w:rPr>
          <w:noProof/>
        </w:rPr>
      </w:pPr>
      <w:r w:rsidRPr="001D0D74">
        <w:rPr>
          <w:noProof/>
        </w:rPr>
        <w:t>test_</w:t>
      </w:r>
      <w:r>
        <w:rPr>
          <w:noProof/>
        </w:rPr>
        <w:t>cheap_and_close1.png</w:t>
      </w:r>
    </w:p>
    <w:p w14:paraId="0BF013C3" w14:textId="77777777" w:rsidR="001D0D74" w:rsidRDefault="001D0D74" w:rsidP="001D0D74">
      <w:pPr>
        <w:pStyle w:val="ThesisSzveg"/>
        <w:numPr>
          <w:ilvl w:val="2"/>
          <w:numId w:val="32"/>
        </w:numPr>
        <w:spacing w:line="240" w:lineRule="auto"/>
        <w:rPr>
          <w:noProof/>
        </w:rPr>
      </w:pPr>
      <w:r w:rsidRPr="001D0D74">
        <w:rPr>
          <w:noProof/>
        </w:rPr>
        <w:t>test_</w:t>
      </w:r>
      <w:r>
        <w:rPr>
          <w:noProof/>
        </w:rPr>
        <w:t>cheap_and_close2.png</w:t>
      </w:r>
    </w:p>
    <w:p w14:paraId="1432CA67" w14:textId="77777777" w:rsidR="001D0D74" w:rsidRDefault="001D0D74" w:rsidP="001D0D74">
      <w:pPr>
        <w:pStyle w:val="ThesisSzveg"/>
        <w:numPr>
          <w:ilvl w:val="2"/>
          <w:numId w:val="32"/>
        </w:numPr>
        <w:spacing w:line="240" w:lineRule="auto"/>
        <w:rPr>
          <w:noProof/>
        </w:rPr>
      </w:pPr>
      <w:r w:rsidRPr="001D0D74">
        <w:rPr>
          <w:noProof/>
        </w:rPr>
        <w:t>test_</w:t>
      </w:r>
      <w:r>
        <w:rPr>
          <w:noProof/>
        </w:rPr>
        <w:t>cheap1.png</w:t>
      </w:r>
    </w:p>
    <w:p w14:paraId="7B8B8B7C" w14:textId="77777777" w:rsidR="001D0D74" w:rsidRDefault="001D0D74" w:rsidP="001D0D74">
      <w:pPr>
        <w:pStyle w:val="ThesisSzveg"/>
        <w:numPr>
          <w:ilvl w:val="2"/>
          <w:numId w:val="32"/>
        </w:numPr>
        <w:spacing w:line="240" w:lineRule="auto"/>
        <w:rPr>
          <w:noProof/>
        </w:rPr>
      </w:pPr>
      <w:r w:rsidRPr="001D0D74">
        <w:rPr>
          <w:noProof/>
        </w:rPr>
        <w:lastRenderedPageBreak/>
        <w:t>test_</w:t>
      </w:r>
      <w:r>
        <w:rPr>
          <w:noProof/>
        </w:rPr>
        <w:t>cheap2.png</w:t>
      </w:r>
    </w:p>
    <w:p w14:paraId="33730B7C" w14:textId="77777777" w:rsidR="001D0D74" w:rsidRDefault="001D0D74" w:rsidP="001D0D74">
      <w:pPr>
        <w:pStyle w:val="ThesisSzveg"/>
        <w:numPr>
          <w:ilvl w:val="2"/>
          <w:numId w:val="32"/>
        </w:numPr>
        <w:spacing w:line="240" w:lineRule="auto"/>
        <w:rPr>
          <w:noProof/>
        </w:rPr>
      </w:pPr>
      <w:r w:rsidRPr="001D0D74">
        <w:rPr>
          <w:noProof/>
        </w:rPr>
        <w:t>test_</w:t>
      </w:r>
      <w:r>
        <w:rPr>
          <w:noProof/>
        </w:rPr>
        <w:t>close1.png</w:t>
      </w:r>
    </w:p>
    <w:p w14:paraId="00965893" w14:textId="207093EB" w:rsidR="001D0D74" w:rsidRDefault="001D0D74" w:rsidP="001D0D74">
      <w:pPr>
        <w:pStyle w:val="ThesisSzveg"/>
        <w:numPr>
          <w:ilvl w:val="2"/>
          <w:numId w:val="32"/>
        </w:numPr>
        <w:spacing w:line="240" w:lineRule="auto"/>
        <w:rPr>
          <w:noProof/>
        </w:rPr>
      </w:pPr>
      <w:r w:rsidRPr="001D0D74">
        <w:rPr>
          <w:noProof/>
        </w:rPr>
        <w:t>test_</w:t>
      </w:r>
      <w:r>
        <w:rPr>
          <w:noProof/>
        </w:rPr>
        <w:t>close2.png</w:t>
      </w:r>
    </w:p>
    <w:p w14:paraId="73F13C5A" w14:textId="240429B2" w:rsidR="00922D8D" w:rsidRDefault="00831A74" w:rsidP="00831A74">
      <w:pPr>
        <w:pStyle w:val="ThesisSzveg"/>
        <w:numPr>
          <w:ilvl w:val="1"/>
          <w:numId w:val="32"/>
        </w:numPr>
        <w:spacing w:line="240" w:lineRule="auto"/>
        <w:rPr>
          <w:noProof/>
        </w:rPr>
      </w:pPr>
      <w:r>
        <w:rPr>
          <w:noProof/>
        </w:rPr>
        <w:t>Diagramok</w:t>
      </w:r>
    </w:p>
    <w:p w14:paraId="54D5AABE" w14:textId="2F7C5509" w:rsidR="00831A74" w:rsidRDefault="006E286E" w:rsidP="00831A74">
      <w:pPr>
        <w:pStyle w:val="ThesisSzveg"/>
        <w:numPr>
          <w:ilvl w:val="2"/>
          <w:numId w:val="32"/>
        </w:numPr>
        <w:spacing w:line="240" w:lineRule="auto"/>
        <w:rPr>
          <w:noProof/>
        </w:rPr>
      </w:pPr>
      <w:r>
        <w:rPr>
          <w:noProof/>
        </w:rPr>
        <w:t>distance_category.vsdx</w:t>
      </w:r>
    </w:p>
    <w:p w14:paraId="407DA6FF" w14:textId="377815BD" w:rsidR="006E286E" w:rsidRDefault="006E286E" w:rsidP="00831A74">
      <w:pPr>
        <w:pStyle w:val="ThesisSzveg"/>
        <w:numPr>
          <w:ilvl w:val="2"/>
          <w:numId w:val="32"/>
        </w:numPr>
        <w:spacing w:line="240" w:lineRule="auto"/>
        <w:rPr>
          <w:noProof/>
        </w:rPr>
      </w:pPr>
      <w:r>
        <w:rPr>
          <w:noProof/>
        </w:rPr>
        <w:t>foglalasvisszaigazolas.vsdx</w:t>
      </w:r>
    </w:p>
    <w:p w14:paraId="4FD71049" w14:textId="27F685CF" w:rsidR="006E286E" w:rsidRDefault="006E286E" w:rsidP="00831A74">
      <w:pPr>
        <w:pStyle w:val="ThesisSzveg"/>
        <w:numPr>
          <w:ilvl w:val="2"/>
          <w:numId w:val="32"/>
        </w:numPr>
        <w:spacing w:line="240" w:lineRule="auto"/>
        <w:rPr>
          <w:noProof/>
        </w:rPr>
      </w:pPr>
      <w:r>
        <w:rPr>
          <w:noProof/>
        </w:rPr>
        <w:t>models.vsdx</w:t>
      </w:r>
    </w:p>
    <w:p w14:paraId="14E6CEB3" w14:textId="5BAA04A0" w:rsidR="006E286E" w:rsidRDefault="006E286E" w:rsidP="00831A74">
      <w:pPr>
        <w:pStyle w:val="ThesisSzveg"/>
        <w:numPr>
          <w:ilvl w:val="2"/>
          <w:numId w:val="32"/>
        </w:numPr>
        <w:spacing w:line="240" w:lineRule="auto"/>
        <w:rPr>
          <w:noProof/>
        </w:rPr>
      </w:pPr>
      <w:r>
        <w:rPr>
          <w:noProof/>
        </w:rPr>
        <w:t>price_category.vsdx</w:t>
      </w:r>
    </w:p>
    <w:p w14:paraId="7594771A" w14:textId="6780E9F8" w:rsidR="006E286E" w:rsidRDefault="006E286E" w:rsidP="00831A74">
      <w:pPr>
        <w:pStyle w:val="ThesisSzveg"/>
        <w:numPr>
          <w:ilvl w:val="2"/>
          <w:numId w:val="32"/>
        </w:numPr>
        <w:spacing w:line="240" w:lineRule="auto"/>
        <w:rPr>
          <w:noProof/>
        </w:rPr>
      </w:pPr>
      <w:r>
        <w:rPr>
          <w:noProof/>
        </w:rPr>
        <w:t>room_nlp_object.vsdx</w:t>
      </w:r>
    </w:p>
    <w:p w14:paraId="2480426C" w14:textId="579CCCE6" w:rsidR="006E286E" w:rsidRDefault="006E286E" w:rsidP="00831A74">
      <w:pPr>
        <w:pStyle w:val="ThesisSzveg"/>
        <w:numPr>
          <w:ilvl w:val="2"/>
          <w:numId w:val="32"/>
        </w:numPr>
        <w:spacing w:line="240" w:lineRule="auto"/>
        <w:rPr>
          <w:noProof/>
        </w:rPr>
      </w:pPr>
      <w:r>
        <w:rPr>
          <w:noProof/>
        </w:rPr>
        <w:t>room_nlp_object_extra1.vsdx</w:t>
      </w:r>
    </w:p>
    <w:p w14:paraId="104AA199" w14:textId="5DD00519" w:rsidR="006E286E" w:rsidRDefault="006E286E" w:rsidP="006E286E">
      <w:pPr>
        <w:pStyle w:val="ThesisSzveg"/>
        <w:numPr>
          <w:ilvl w:val="2"/>
          <w:numId w:val="32"/>
        </w:numPr>
        <w:spacing w:line="240" w:lineRule="auto"/>
        <w:rPr>
          <w:noProof/>
        </w:rPr>
      </w:pPr>
      <w:r>
        <w:rPr>
          <w:noProof/>
        </w:rPr>
        <w:t>room_nlp_object_extra2.vsdx</w:t>
      </w:r>
    </w:p>
    <w:p w14:paraId="1A2633F1" w14:textId="628F3493" w:rsidR="006E286E" w:rsidRDefault="006E286E" w:rsidP="006E286E">
      <w:pPr>
        <w:pStyle w:val="ThesisSzveg"/>
        <w:numPr>
          <w:ilvl w:val="2"/>
          <w:numId w:val="32"/>
        </w:numPr>
        <w:spacing w:line="240" w:lineRule="auto"/>
        <w:rPr>
          <w:noProof/>
        </w:rPr>
      </w:pPr>
      <w:r>
        <w:rPr>
          <w:noProof/>
        </w:rPr>
        <w:t>room_nlp_object_extra3.vsdx</w:t>
      </w:r>
    </w:p>
    <w:p w14:paraId="41E52F0B" w14:textId="0D297F9F" w:rsidR="006E286E" w:rsidRDefault="006E286E" w:rsidP="00831A74">
      <w:pPr>
        <w:pStyle w:val="ThesisSzveg"/>
        <w:numPr>
          <w:ilvl w:val="2"/>
          <w:numId w:val="32"/>
        </w:numPr>
        <w:spacing w:line="240" w:lineRule="auto"/>
        <w:rPr>
          <w:noProof/>
        </w:rPr>
      </w:pPr>
      <w:r>
        <w:rPr>
          <w:noProof/>
        </w:rPr>
        <w:t>smartfiltering.vsdx</w:t>
      </w:r>
    </w:p>
    <w:p w14:paraId="2AE0CD1C" w14:textId="0C119F14" w:rsidR="006E286E" w:rsidRDefault="006E286E" w:rsidP="00831A74">
      <w:pPr>
        <w:pStyle w:val="ThesisSzveg"/>
        <w:numPr>
          <w:ilvl w:val="2"/>
          <w:numId w:val="32"/>
        </w:numPr>
        <w:spacing w:line="240" w:lineRule="auto"/>
        <w:rPr>
          <w:noProof/>
        </w:rPr>
      </w:pPr>
      <w:r>
        <w:rPr>
          <w:noProof/>
        </w:rPr>
        <w:t>szobafoglalas.vsdx</w:t>
      </w:r>
    </w:p>
    <w:p w14:paraId="331BC8A9" w14:textId="7F1A04F5" w:rsidR="00922D8D" w:rsidRDefault="00922D8D" w:rsidP="00831A74">
      <w:pPr>
        <w:pStyle w:val="ThesisSzveg"/>
        <w:numPr>
          <w:ilvl w:val="0"/>
          <w:numId w:val="32"/>
        </w:numPr>
        <w:spacing w:line="240" w:lineRule="auto"/>
        <w:rPr>
          <w:ins w:id="1415" w:author="Rozsenich Balázs" w:date="2015-04-28T18:03:00Z"/>
          <w:noProof/>
        </w:rPr>
      </w:pPr>
      <w:r>
        <w:rPr>
          <w:noProof/>
        </w:rPr>
        <w:t>Forráskód</w:t>
      </w:r>
    </w:p>
    <w:p w14:paraId="1B9D3AD0" w14:textId="79E60857" w:rsidR="00C53A21" w:rsidRDefault="00C53A21">
      <w:pPr>
        <w:pStyle w:val="ThesisSzveg"/>
        <w:numPr>
          <w:ilvl w:val="1"/>
          <w:numId w:val="32"/>
        </w:numPr>
        <w:spacing w:line="240" w:lineRule="auto"/>
        <w:rPr>
          <w:noProof/>
        </w:rPr>
        <w:pPrChange w:id="1416" w:author="Rozsenich Balázs" w:date="2015-04-28T18:03:00Z">
          <w:pPr>
            <w:pStyle w:val="ThesisSzveg"/>
            <w:numPr>
              <w:numId w:val="32"/>
            </w:numPr>
            <w:spacing w:line="240" w:lineRule="auto"/>
            <w:ind w:left="1440" w:hanging="360"/>
          </w:pPr>
        </w:pPrChange>
      </w:pPr>
      <w:ins w:id="1417" w:author="Rozsenich Balázs" w:date="2015-04-28T18:03:00Z">
        <w:r>
          <w:rPr>
            <w:noProof/>
          </w:rPr>
          <w:t>readme.txt</w:t>
        </w:r>
      </w:ins>
    </w:p>
    <w:p w14:paraId="4BEDDBE7" w14:textId="49B61B34" w:rsidR="00922D8D" w:rsidRDefault="00922D8D" w:rsidP="00831A74">
      <w:pPr>
        <w:pStyle w:val="ThesisSzveg"/>
        <w:numPr>
          <w:ilvl w:val="1"/>
          <w:numId w:val="32"/>
        </w:numPr>
        <w:spacing w:line="240" w:lineRule="auto"/>
        <w:rPr>
          <w:noProof/>
        </w:rPr>
      </w:pPr>
      <w:r>
        <w:rPr>
          <w:noProof/>
        </w:rPr>
        <w:t>vagato</w:t>
      </w:r>
      <w:r w:rsidR="00F03BF4">
        <w:rPr>
          <w:noProof/>
        </w:rPr>
        <w:t>-master</w:t>
      </w:r>
      <w:r>
        <w:rPr>
          <w:noProof/>
        </w:rPr>
        <w:t>.zip</w:t>
      </w:r>
    </w:p>
    <w:p w14:paraId="703176AF" w14:textId="34A30BF0" w:rsidR="00922D8D" w:rsidRDefault="00922D8D" w:rsidP="00831A74">
      <w:pPr>
        <w:pStyle w:val="ThesisSzveg"/>
        <w:numPr>
          <w:ilvl w:val="1"/>
          <w:numId w:val="32"/>
        </w:numPr>
        <w:spacing w:line="240" w:lineRule="auto"/>
        <w:rPr>
          <w:noProof/>
        </w:rPr>
      </w:pPr>
      <w:r>
        <w:rPr>
          <w:noProof/>
        </w:rPr>
        <w:t>vagato.dump</w:t>
      </w:r>
    </w:p>
    <w:sectPr w:rsidR="00922D8D" w:rsidSect="00FD5FB2">
      <w:headerReference w:type="default" r:id="rId79"/>
      <w:pgSz w:w="11907" w:h="16839" w:code="9"/>
      <w:pgMar w:top="1701" w:right="1701" w:bottom="1701" w:left="0" w:header="709" w:footer="709" w:gutter="2268"/>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 w:author="frits" w:date="2015-04-28T15:44:00Z" w:initials="f">
    <w:p w14:paraId="766D2A70" w14:textId="4428CE78" w:rsidR="00A21AF9" w:rsidRDefault="00A21AF9">
      <w:pPr>
        <w:pStyle w:val="Jegyzetszveg"/>
      </w:pPr>
      <w:r>
        <w:rPr>
          <w:rStyle w:val="Jegyzethivatkozs"/>
        </w:rPr>
        <w:annotationRef/>
      </w:r>
      <w:r>
        <w:t>Átállítottam a margókat. Egy oldalasan kell nyomtatni, és így a kötési margónak mindig bal oldalon kell lennie</w:t>
      </w:r>
    </w:p>
  </w:comment>
  <w:comment w:id="53" w:author="frits" w:date="2015-04-28T15:45:00Z" w:initials="f">
    <w:p w14:paraId="1C4515BB" w14:textId="630DB4F4" w:rsidR="00A21AF9" w:rsidRDefault="00A21AF9">
      <w:pPr>
        <w:pStyle w:val="Jegyzetszveg"/>
      </w:pPr>
      <w:r>
        <w:rPr>
          <w:rStyle w:val="Jegyzethivatkozs"/>
        </w:rPr>
        <w:annotationRef/>
      </w:r>
      <w:r>
        <w:t>öldaltörések csak indokolt esetbe legyenek</w:t>
      </w:r>
    </w:p>
  </w:comment>
  <w:comment w:id="178" w:author="frits" w:date="2015-04-28T15:40:00Z" w:initials="f">
    <w:p w14:paraId="05EBB8A3" w14:textId="6F2451E9" w:rsidR="00A21AF9" w:rsidRDefault="00A21AF9">
      <w:pPr>
        <w:pStyle w:val="Jegyzetszveg"/>
      </w:pPr>
      <w:r>
        <w:rPr>
          <w:rStyle w:val="Jegyzethivatkozs"/>
        </w:rPr>
        <w:annotationRef/>
      </w:r>
      <w:r>
        <w:t>ide tegyél entert, hogy ne húzza szét</w:t>
      </w:r>
    </w:p>
  </w:comment>
  <w:comment w:id="218" w:author="frits" w:date="2015-04-28T15:49:00Z" w:initials="f">
    <w:p w14:paraId="3E76E5C5" w14:textId="7092BCA0" w:rsidR="00A21AF9" w:rsidRDefault="00A21AF9">
      <w:pPr>
        <w:pStyle w:val="Jegyzetszveg"/>
      </w:pPr>
      <w:r>
        <w:rPr>
          <w:rStyle w:val="Jegyzethivatkozs"/>
        </w:rPr>
        <w:annotationRef/>
      </w:r>
      <w:r>
        <w:t>enter ide is</w:t>
      </w:r>
    </w:p>
  </w:comment>
  <w:comment w:id="1392" w:author="frits" w:date="2015-04-28T15:58:00Z" w:initials="f">
    <w:p w14:paraId="79C38F3F" w14:textId="7429CBF1" w:rsidR="00A21AF9" w:rsidRDefault="00A21AF9">
      <w:pPr>
        <w:pStyle w:val="Jegyzetszveg"/>
      </w:pPr>
      <w:r>
        <w:rPr>
          <w:rStyle w:val="Jegyzethivatkozs"/>
        </w:rPr>
        <w:annotationRef/>
      </w:r>
      <w:r>
        <w:t>ezeket is lehet kisebb betűméretre venném , 12-esre mint a mellékletet, így elég fután néz ki</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66D2A70" w15:done="0"/>
  <w15:commentEx w15:paraId="1C4515BB" w15:done="0"/>
  <w15:commentEx w15:paraId="05EBB8A3" w15:done="0"/>
  <w15:commentEx w15:paraId="3E76E5C5" w15:done="0"/>
  <w15:commentEx w15:paraId="79C38F3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97CC2F" w14:textId="77777777" w:rsidR="00F14DFA" w:rsidRDefault="00F14DFA" w:rsidP="008C768E">
      <w:pPr>
        <w:spacing w:after="0" w:line="240" w:lineRule="auto"/>
      </w:pPr>
      <w:r>
        <w:separator/>
      </w:r>
    </w:p>
  </w:endnote>
  <w:endnote w:type="continuationSeparator" w:id="0">
    <w:p w14:paraId="1D303AAE" w14:textId="77777777" w:rsidR="00F14DFA" w:rsidRDefault="00F14DFA" w:rsidP="008C768E">
      <w:pPr>
        <w:spacing w:after="0" w:line="240" w:lineRule="auto"/>
      </w:pPr>
      <w:r>
        <w:continuationSeparator/>
      </w:r>
    </w:p>
  </w:endnote>
  <w:endnote w:type="continuationNotice" w:id="1">
    <w:p w14:paraId="09EB3497" w14:textId="77777777" w:rsidR="00F14DFA" w:rsidRDefault="00F14DF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Arial">
    <w:panose1 w:val="020B0604020202020204"/>
    <w:charset w:val="EE"/>
    <w:family w:val="swiss"/>
    <w:pitch w:val="variable"/>
    <w:sig w:usb0="E0002EFF" w:usb1="C0007843" w:usb2="00000009" w:usb3="00000000" w:csb0="000001F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Menlo">
    <w:altName w:val="Consolas"/>
    <w:panose1 w:val="00000000000000000000"/>
    <w:charset w:val="00"/>
    <w:family w:val="modern"/>
    <w:notTrueType/>
    <w:pitch w:val="fixed"/>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2639671"/>
      <w:docPartObj>
        <w:docPartGallery w:val="Page Numbers (Bottom of Page)"/>
        <w:docPartUnique/>
      </w:docPartObj>
    </w:sdtPr>
    <w:sdtContent>
      <w:p w14:paraId="0EECD21A" w14:textId="77777777" w:rsidR="00A21AF9" w:rsidRDefault="00A21AF9">
        <w:pPr>
          <w:pStyle w:val="llb"/>
          <w:jc w:val="right"/>
        </w:pPr>
        <w:r>
          <w:fldChar w:fldCharType="begin"/>
        </w:r>
        <w:r>
          <w:instrText>PAGE   \* MERGEFORMAT</w:instrText>
        </w:r>
        <w:r>
          <w:fldChar w:fldCharType="separate"/>
        </w:r>
        <w:r w:rsidR="0004568F">
          <w:rPr>
            <w:noProof/>
          </w:rPr>
          <w:t>68</w:t>
        </w:r>
        <w:r>
          <w:fldChar w:fldCharType="end"/>
        </w:r>
      </w:p>
    </w:sdtContent>
  </w:sdt>
  <w:p w14:paraId="2E44FB20" w14:textId="77777777" w:rsidR="00A21AF9" w:rsidRDefault="00A21AF9">
    <w:pPr>
      <w:pStyle w:val="ll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8AD260" w14:textId="77777777" w:rsidR="00F14DFA" w:rsidRDefault="00F14DFA" w:rsidP="008C768E">
      <w:pPr>
        <w:spacing w:after="0" w:line="240" w:lineRule="auto"/>
      </w:pPr>
      <w:r>
        <w:separator/>
      </w:r>
    </w:p>
  </w:footnote>
  <w:footnote w:type="continuationSeparator" w:id="0">
    <w:p w14:paraId="21A78486" w14:textId="77777777" w:rsidR="00F14DFA" w:rsidRDefault="00F14DFA" w:rsidP="008C768E">
      <w:pPr>
        <w:spacing w:after="0" w:line="240" w:lineRule="auto"/>
      </w:pPr>
      <w:r>
        <w:continuationSeparator/>
      </w:r>
    </w:p>
  </w:footnote>
  <w:footnote w:type="continuationNotice" w:id="1">
    <w:p w14:paraId="6C663102" w14:textId="77777777" w:rsidR="00F14DFA" w:rsidRDefault="00F14DFA">
      <w:pPr>
        <w:spacing w:after="0" w:line="240" w:lineRule="auto"/>
      </w:pPr>
    </w:p>
  </w:footnote>
  <w:footnote w:id="2">
    <w:p w14:paraId="4C51DEB8" w14:textId="6E520800" w:rsidR="00A21AF9" w:rsidRPr="00D74736" w:rsidRDefault="00A21AF9">
      <w:pPr>
        <w:pStyle w:val="Lbjegyzetszveg"/>
        <w:rPr>
          <w:rFonts w:ascii="Times New Roman" w:hAnsi="Times New Roman" w:cs="Times New Roman"/>
        </w:rPr>
      </w:pPr>
      <w:r w:rsidRPr="00D74736">
        <w:rPr>
          <w:rStyle w:val="Lbjegyzet-hivatkozs"/>
          <w:rFonts w:ascii="Times New Roman" w:hAnsi="Times New Roman" w:cs="Times New Roman"/>
        </w:rPr>
        <w:footnoteRef/>
      </w:r>
      <w:r w:rsidRPr="00D74736">
        <w:rPr>
          <w:rFonts w:ascii="Times New Roman" w:hAnsi="Times New Roman" w:cs="Times New Roman"/>
        </w:rPr>
        <w:t xml:space="preserve"> https://github.com/rails/rails</w:t>
      </w:r>
    </w:p>
  </w:footnote>
  <w:footnote w:id="3">
    <w:p w14:paraId="7D169910" w14:textId="4A940556" w:rsidR="00A21AF9" w:rsidRPr="00D74736" w:rsidRDefault="00A21AF9">
      <w:pPr>
        <w:pStyle w:val="Lbjegyzetszveg"/>
        <w:rPr>
          <w:rFonts w:ascii="Times New Roman" w:hAnsi="Times New Roman" w:cs="Times New Roman"/>
        </w:rPr>
      </w:pPr>
      <w:r w:rsidRPr="00D74736">
        <w:rPr>
          <w:rStyle w:val="Lbjegyzet-hivatkozs"/>
          <w:rFonts w:ascii="Times New Roman" w:hAnsi="Times New Roman" w:cs="Times New Roman"/>
        </w:rPr>
        <w:footnoteRef/>
      </w:r>
      <w:r w:rsidRPr="00D74736">
        <w:rPr>
          <w:rFonts w:ascii="Times New Roman" w:hAnsi="Times New Roman" w:cs="Times New Roman"/>
        </w:rPr>
        <w:t xml:space="preserve"> http://ampl.com/</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F566B6" w14:textId="77777777" w:rsidR="00A21AF9" w:rsidRDefault="00A21AF9" w:rsidP="000726F6">
    <w:pPr>
      <w:pStyle w:val="lfej"/>
      <w:jc w:val="cent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1B6A43" w14:textId="5D43095C" w:rsidR="00A21AF9" w:rsidRPr="00933998" w:rsidRDefault="00A21AF9" w:rsidP="000726F6">
    <w:pPr>
      <w:pStyle w:val="lfej"/>
      <w:spacing w:line="360" w:lineRule="auto"/>
      <w:jc w:val="center"/>
      <w:rPr>
        <w:rFonts w:ascii="Times New Roman" w:hAnsi="Times New Roman" w:cs="Times New Roman"/>
      </w:rPr>
    </w:pPr>
    <w:r w:rsidRPr="00933998">
      <w:rPr>
        <w:rFonts w:ascii="Times New Roman" w:hAnsi="Times New Roman" w:cs="Times New Roman"/>
      </w:rPr>
      <w:t>Megvalósítás</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F944E7" w14:textId="5A4DB532" w:rsidR="00A21AF9" w:rsidRPr="00933998" w:rsidRDefault="00A21AF9" w:rsidP="000726F6">
    <w:pPr>
      <w:pStyle w:val="lfej"/>
      <w:spacing w:line="360" w:lineRule="auto"/>
      <w:jc w:val="center"/>
      <w:rPr>
        <w:rFonts w:ascii="Times New Roman" w:hAnsi="Times New Roman" w:cs="Times New Roman"/>
      </w:rPr>
    </w:pPr>
    <w:r>
      <w:rPr>
        <w:rFonts w:ascii="Times New Roman" w:hAnsi="Times New Roman" w:cs="Times New Roman"/>
      </w:rPr>
      <w:t>Az elkészült webalkalmazás</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A3E9B0" w14:textId="4DD44709" w:rsidR="00A21AF9" w:rsidRPr="00933998" w:rsidRDefault="00A21AF9" w:rsidP="000726F6">
    <w:pPr>
      <w:pStyle w:val="lfej"/>
      <w:spacing w:line="360" w:lineRule="auto"/>
      <w:jc w:val="center"/>
      <w:rPr>
        <w:rFonts w:ascii="Times New Roman" w:hAnsi="Times New Roman" w:cs="Times New Roman"/>
      </w:rPr>
    </w:pPr>
    <w:r w:rsidRPr="00933998">
      <w:rPr>
        <w:rFonts w:ascii="Times New Roman" w:hAnsi="Times New Roman" w:cs="Times New Roman"/>
      </w:rPr>
      <w:t>Tesztelés</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9749F7" w14:textId="722D1CE6" w:rsidR="00A21AF9" w:rsidRPr="00933998" w:rsidRDefault="00A21AF9" w:rsidP="000726F6">
    <w:pPr>
      <w:pStyle w:val="lfej"/>
      <w:spacing w:line="360" w:lineRule="auto"/>
      <w:jc w:val="center"/>
      <w:rPr>
        <w:rFonts w:ascii="Times New Roman" w:hAnsi="Times New Roman" w:cs="Times New Roman"/>
      </w:rPr>
    </w:pPr>
    <w:r w:rsidRPr="00933998">
      <w:rPr>
        <w:rFonts w:ascii="Times New Roman" w:hAnsi="Times New Roman" w:cs="Times New Roman"/>
      </w:rPr>
      <w:t>Összefoglalás</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AA0D7C" w14:textId="77777777" w:rsidR="00A21AF9" w:rsidRDefault="00A21AF9" w:rsidP="000726F6">
    <w:pPr>
      <w:pStyle w:val="lfej"/>
      <w:spacing w:line="360" w:lineRule="auto"/>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E8EDC" w14:textId="77777777" w:rsidR="00A21AF9" w:rsidRDefault="00A21AF9" w:rsidP="000726F6">
    <w:pPr>
      <w:pStyle w:val="lfej"/>
      <w:jc w:val="center"/>
    </w:pPr>
    <w:r>
      <w:t>2 Szálláskereső portálok</w:t>
    </w:r>
  </w:p>
  <w:p w14:paraId="509B3BB4" w14:textId="77777777" w:rsidR="00A21AF9" w:rsidRDefault="00A21AF9">
    <w:pPr>
      <w:pStyle w:val="lfej"/>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35C445" w14:textId="3183E8D7" w:rsidR="00A21AF9" w:rsidRPr="00933998" w:rsidRDefault="00A21AF9" w:rsidP="000726F6">
    <w:pPr>
      <w:pStyle w:val="lfej"/>
      <w:jc w:val="center"/>
      <w:rPr>
        <w:rFonts w:ascii="Times New Roman" w:hAnsi="Times New Roman" w:cs="Times New Roman"/>
      </w:rPr>
    </w:pPr>
    <w:r w:rsidRPr="00933998">
      <w:rPr>
        <w:rFonts w:ascii="Times New Roman" w:hAnsi="Times New Roman" w:cs="Times New Roman"/>
      </w:rPr>
      <w:t>Bevezetés</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67ACCC" w14:textId="2C883CF3" w:rsidR="00A21AF9" w:rsidRPr="00933998" w:rsidRDefault="00A21AF9" w:rsidP="000726F6">
    <w:pPr>
      <w:pStyle w:val="lfej"/>
      <w:jc w:val="center"/>
      <w:rPr>
        <w:rFonts w:ascii="Times New Roman" w:hAnsi="Times New Roman" w:cs="Times New Roman"/>
      </w:rPr>
    </w:pPr>
    <w:r w:rsidRPr="00933998">
      <w:rPr>
        <w:rFonts w:ascii="Times New Roman" w:hAnsi="Times New Roman" w:cs="Times New Roman"/>
      </w:rPr>
      <w:t>Szálláskereső portálok</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41C2CF" w14:textId="0196FCA4" w:rsidR="00A21AF9" w:rsidRPr="00933998" w:rsidRDefault="00A21AF9" w:rsidP="00B53017">
    <w:pPr>
      <w:pStyle w:val="lfej"/>
      <w:jc w:val="center"/>
      <w:rPr>
        <w:rFonts w:ascii="Times New Roman" w:hAnsi="Times New Roman" w:cs="Times New Roman"/>
      </w:rPr>
    </w:pPr>
    <w:r>
      <w:rPr>
        <w:rFonts w:ascii="Times New Roman" w:hAnsi="Times New Roman" w:cs="Times New Roman"/>
      </w:rPr>
      <w:t>Matematikai optimalizálás</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24FFEB" w14:textId="77777777" w:rsidR="00A21AF9" w:rsidRDefault="00A21AF9" w:rsidP="000726F6">
    <w:pPr>
      <w:pStyle w:val="lfej"/>
      <w:jc w:val="center"/>
    </w:pPr>
    <w:r>
      <w:t>3 Nemlineáris programozás</w:t>
    </w:r>
  </w:p>
  <w:p w14:paraId="207ABF60" w14:textId="77777777" w:rsidR="00A21AF9" w:rsidRDefault="00A21AF9">
    <w:pPr>
      <w:pStyle w:val="lfej"/>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7D8AFC" w14:textId="1866C233" w:rsidR="00A21AF9" w:rsidRPr="00933998" w:rsidRDefault="00A21AF9" w:rsidP="000726F6">
    <w:pPr>
      <w:pStyle w:val="lfej"/>
      <w:jc w:val="center"/>
      <w:rPr>
        <w:rFonts w:ascii="Times New Roman" w:hAnsi="Times New Roman" w:cs="Times New Roman"/>
      </w:rPr>
    </w:pPr>
    <w:r w:rsidRPr="00933998">
      <w:rPr>
        <w:rFonts w:ascii="Times New Roman" w:hAnsi="Times New Roman" w:cs="Times New Roman"/>
      </w:rPr>
      <w:t>Ruby on Rails</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6082C4" w14:textId="3934CEDC" w:rsidR="00A21AF9" w:rsidRPr="00933998" w:rsidRDefault="00A21AF9" w:rsidP="000726F6">
    <w:pPr>
      <w:pStyle w:val="lfej"/>
      <w:spacing w:line="360" w:lineRule="auto"/>
      <w:jc w:val="center"/>
      <w:rPr>
        <w:rFonts w:ascii="Times New Roman" w:hAnsi="Times New Roman" w:cs="Times New Roman"/>
      </w:rPr>
    </w:pPr>
    <w:r w:rsidRPr="00933998">
      <w:rPr>
        <w:rFonts w:ascii="Times New Roman" w:hAnsi="Times New Roman" w:cs="Times New Roman"/>
      </w:rPr>
      <w:t>Specifikáció</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5C5888" w14:textId="39F092F8" w:rsidR="00A21AF9" w:rsidRPr="00933998" w:rsidRDefault="00A21AF9" w:rsidP="000726F6">
    <w:pPr>
      <w:pStyle w:val="lfej"/>
      <w:spacing w:line="360" w:lineRule="auto"/>
      <w:jc w:val="center"/>
      <w:rPr>
        <w:rFonts w:ascii="Times New Roman" w:hAnsi="Times New Roman" w:cs="Times New Roman"/>
      </w:rPr>
    </w:pPr>
    <w:r w:rsidRPr="00933998">
      <w:rPr>
        <w:rFonts w:ascii="Times New Roman" w:hAnsi="Times New Roman" w:cs="Times New Roman"/>
      </w:rPr>
      <w:t>Tervezés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E"/>
    <w:multiLevelType w:val="singleLevel"/>
    <w:tmpl w:val="18724D10"/>
    <w:lvl w:ilvl="0">
      <w:numFmt w:val="bullet"/>
      <w:lvlText w:val="*"/>
      <w:lvlJc w:val="left"/>
    </w:lvl>
  </w:abstractNum>
  <w:abstractNum w:abstractNumId="1">
    <w:nsid w:val="0221483D"/>
    <w:multiLevelType w:val="multilevel"/>
    <w:tmpl w:val="D29E9DB2"/>
    <w:lvl w:ilvl="0">
      <w:start w:val="1"/>
      <w:numFmt w:val="decimal"/>
      <w:pStyle w:val="Cmsor1"/>
      <w:lvlText w:val="%1."/>
      <w:lvlJc w:val="left"/>
      <w:pPr>
        <w:ind w:left="360" w:hanging="360"/>
      </w:pPr>
      <w:rPr>
        <w:rFonts w:hint="default"/>
      </w:rPr>
    </w:lvl>
    <w:lvl w:ilvl="1">
      <w:start w:val="1"/>
      <w:numFmt w:val="decimal"/>
      <w:pStyle w:val="Cmsor2"/>
      <w:lvlText w:val="%1.%2."/>
      <w:lvlJc w:val="left"/>
      <w:pPr>
        <w:ind w:left="792" w:hanging="432"/>
      </w:pPr>
      <w:rPr>
        <w:rFonts w:hint="default"/>
      </w:rPr>
    </w:lvl>
    <w:lvl w:ilvl="2">
      <w:start w:val="1"/>
      <w:numFmt w:val="decimal"/>
      <w:pStyle w:val="Cmsor3"/>
      <w:lvlText w:val="%1.%2.%3."/>
      <w:lvlJc w:val="left"/>
      <w:pPr>
        <w:ind w:left="1224" w:hanging="504"/>
      </w:pPr>
      <w:rPr>
        <w:rFonts w:hint="default"/>
      </w:rPr>
    </w:lvl>
    <w:lvl w:ilvl="3">
      <w:start w:val="1"/>
      <w:numFmt w:val="decimal"/>
      <w:pStyle w:val="Cmsor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4BE272F"/>
    <w:multiLevelType w:val="hybridMultilevel"/>
    <w:tmpl w:val="BAB646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64413F7"/>
    <w:multiLevelType w:val="multilevel"/>
    <w:tmpl w:val="4914D9C4"/>
    <w:lvl w:ilvl="0">
      <w:start w:val="1"/>
      <w:numFmt w:val="bullet"/>
      <w:lvlText w:val=""/>
      <w:lvlJc w:val="left"/>
      <w:pPr>
        <w:ind w:left="360" w:hanging="360"/>
      </w:pPr>
      <w:rPr>
        <w:rFonts w:ascii="Symbol" w:hAnsi="Symbol" w:hint="default"/>
      </w:rPr>
    </w:lvl>
    <w:lvl w:ilvl="1">
      <w:start w:val="1"/>
      <w:numFmt w:val="decimal"/>
      <w:lvlText w:val="%1.%2"/>
      <w:lvlJc w:val="left"/>
      <w:pPr>
        <w:ind w:left="576" w:hanging="576"/>
      </w:pPr>
    </w:lvl>
    <w:lvl w:ilvl="2">
      <w:start w:val="1"/>
      <w:numFmt w:val="decimal"/>
      <w:lvlText w:val="%1.%2.%3"/>
      <w:lvlJc w:val="left"/>
      <w:pPr>
        <w:ind w:left="2422"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Cmsor7"/>
      <w:lvlText w:val="%1.%2.%3.%4.%5.%6.%7"/>
      <w:lvlJc w:val="left"/>
      <w:pPr>
        <w:ind w:left="1296" w:hanging="1296"/>
      </w:pPr>
    </w:lvl>
    <w:lvl w:ilvl="7">
      <w:start w:val="1"/>
      <w:numFmt w:val="decimal"/>
      <w:pStyle w:val="Cmsor8"/>
      <w:lvlText w:val="%1.%2.%3.%4.%5.%6.%7.%8"/>
      <w:lvlJc w:val="left"/>
      <w:pPr>
        <w:ind w:left="1440" w:hanging="1440"/>
      </w:pPr>
    </w:lvl>
    <w:lvl w:ilvl="8">
      <w:start w:val="1"/>
      <w:numFmt w:val="decimal"/>
      <w:pStyle w:val="Cmsor9"/>
      <w:lvlText w:val="%1.%2.%3.%4.%5.%6.%7.%8.%9"/>
      <w:lvlJc w:val="left"/>
      <w:pPr>
        <w:ind w:left="1584" w:hanging="1584"/>
      </w:pPr>
    </w:lvl>
  </w:abstractNum>
  <w:abstractNum w:abstractNumId="4">
    <w:nsid w:val="07DD59D2"/>
    <w:multiLevelType w:val="multilevel"/>
    <w:tmpl w:val="4630F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8F83ABA"/>
    <w:multiLevelType w:val="multilevel"/>
    <w:tmpl w:val="6EB0E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B026E66"/>
    <w:multiLevelType w:val="hybridMultilevel"/>
    <w:tmpl w:val="C9C401BA"/>
    <w:lvl w:ilvl="0" w:tplc="D64225FE">
      <w:start w:val="1"/>
      <w:numFmt w:val="decimal"/>
      <w:pStyle w:val="Kiemeltidzet"/>
      <w:lvlText w:val="%1."/>
      <w:lvlJc w:val="left"/>
      <w:pPr>
        <w:ind w:left="360" w:hanging="360"/>
      </w:p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7">
    <w:nsid w:val="0CD4529E"/>
    <w:multiLevelType w:val="hybridMultilevel"/>
    <w:tmpl w:val="6DD4D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D010D18"/>
    <w:multiLevelType w:val="hybridMultilevel"/>
    <w:tmpl w:val="033A1C34"/>
    <w:lvl w:ilvl="0" w:tplc="C656687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508093F"/>
    <w:multiLevelType w:val="hybridMultilevel"/>
    <w:tmpl w:val="C1E613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21353262"/>
    <w:multiLevelType w:val="hybridMultilevel"/>
    <w:tmpl w:val="0DEA2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288750F"/>
    <w:multiLevelType w:val="hybridMultilevel"/>
    <w:tmpl w:val="136099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4237CD5"/>
    <w:multiLevelType w:val="hybridMultilevel"/>
    <w:tmpl w:val="7056EFC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262D39F5"/>
    <w:multiLevelType w:val="hybridMultilevel"/>
    <w:tmpl w:val="770EBDD6"/>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6CB7361"/>
    <w:multiLevelType w:val="hybridMultilevel"/>
    <w:tmpl w:val="3E8A96DE"/>
    <w:lvl w:ilvl="0" w:tplc="C656687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033B25"/>
    <w:multiLevelType w:val="hybridMultilevel"/>
    <w:tmpl w:val="9C12EB98"/>
    <w:lvl w:ilvl="0" w:tplc="B01EF39E">
      <w:start w:val="1"/>
      <w:numFmt w:val="decimal"/>
      <w:lvlText w:val="1.%1."/>
      <w:lvlJc w:val="left"/>
      <w:pPr>
        <w:ind w:left="121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15" w:hanging="360"/>
      </w:pPr>
    </w:lvl>
    <w:lvl w:ilvl="2" w:tplc="0409001B" w:tentative="1">
      <w:start w:val="1"/>
      <w:numFmt w:val="lowerRoman"/>
      <w:lvlText w:val="%3."/>
      <w:lvlJc w:val="right"/>
      <w:pPr>
        <w:ind w:left="1735" w:hanging="180"/>
      </w:pPr>
    </w:lvl>
    <w:lvl w:ilvl="3" w:tplc="0409000F" w:tentative="1">
      <w:start w:val="1"/>
      <w:numFmt w:val="decimal"/>
      <w:lvlText w:val="%4."/>
      <w:lvlJc w:val="left"/>
      <w:pPr>
        <w:ind w:left="2455" w:hanging="360"/>
      </w:pPr>
    </w:lvl>
    <w:lvl w:ilvl="4" w:tplc="04090019" w:tentative="1">
      <w:start w:val="1"/>
      <w:numFmt w:val="lowerLetter"/>
      <w:lvlText w:val="%5."/>
      <w:lvlJc w:val="left"/>
      <w:pPr>
        <w:ind w:left="3175" w:hanging="360"/>
      </w:pPr>
    </w:lvl>
    <w:lvl w:ilvl="5" w:tplc="0409001B" w:tentative="1">
      <w:start w:val="1"/>
      <w:numFmt w:val="lowerRoman"/>
      <w:lvlText w:val="%6."/>
      <w:lvlJc w:val="right"/>
      <w:pPr>
        <w:ind w:left="3895" w:hanging="180"/>
      </w:pPr>
    </w:lvl>
    <w:lvl w:ilvl="6" w:tplc="0409000F" w:tentative="1">
      <w:start w:val="1"/>
      <w:numFmt w:val="decimal"/>
      <w:lvlText w:val="%7."/>
      <w:lvlJc w:val="left"/>
      <w:pPr>
        <w:ind w:left="4615" w:hanging="360"/>
      </w:pPr>
    </w:lvl>
    <w:lvl w:ilvl="7" w:tplc="04090019" w:tentative="1">
      <w:start w:val="1"/>
      <w:numFmt w:val="lowerLetter"/>
      <w:lvlText w:val="%8."/>
      <w:lvlJc w:val="left"/>
      <w:pPr>
        <w:ind w:left="5335" w:hanging="360"/>
      </w:pPr>
    </w:lvl>
    <w:lvl w:ilvl="8" w:tplc="0409001B" w:tentative="1">
      <w:start w:val="1"/>
      <w:numFmt w:val="lowerRoman"/>
      <w:lvlText w:val="%9."/>
      <w:lvlJc w:val="right"/>
      <w:pPr>
        <w:ind w:left="6055" w:hanging="180"/>
      </w:pPr>
    </w:lvl>
  </w:abstractNum>
  <w:abstractNum w:abstractNumId="16">
    <w:nsid w:val="295F5D9D"/>
    <w:multiLevelType w:val="hybridMultilevel"/>
    <w:tmpl w:val="36A4C188"/>
    <w:lvl w:ilvl="0" w:tplc="C656687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CA73613"/>
    <w:multiLevelType w:val="hybridMultilevel"/>
    <w:tmpl w:val="486817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304F1546"/>
    <w:multiLevelType w:val="hybridMultilevel"/>
    <w:tmpl w:val="9AF8C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94B25CD"/>
    <w:multiLevelType w:val="hybridMultilevel"/>
    <w:tmpl w:val="3278B39C"/>
    <w:lvl w:ilvl="0" w:tplc="D52A5C4C">
      <w:start w:val="1"/>
      <w:numFmt w:val="bullet"/>
      <w:lvlText w:val="▪"/>
      <w:lvlJc w:val="left"/>
      <w:pPr>
        <w:ind w:left="1440" w:hanging="360"/>
      </w:pPr>
      <w:rPr>
        <w:rFonts w:ascii="Courier New" w:hAnsi="Courier New" w:hint="default"/>
      </w:rPr>
    </w:lvl>
    <w:lvl w:ilvl="1" w:tplc="4E7E8E42">
      <w:start w:val="1"/>
      <w:numFmt w:val="bullet"/>
      <w:lvlText w:val="▫"/>
      <w:lvlJc w:val="left"/>
      <w:pPr>
        <w:ind w:left="2160" w:hanging="360"/>
      </w:pPr>
      <w:rPr>
        <w:rFonts w:ascii="Courier New" w:hAnsi="Courier New" w:hint="default"/>
      </w:rPr>
    </w:lvl>
    <w:lvl w:ilvl="2" w:tplc="040E0005">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0">
    <w:nsid w:val="47956728"/>
    <w:multiLevelType w:val="hybridMultilevel"/>
    <w:tmpl w:val="6D640220"/>
    <w:lvl w:ilvl="0" w:tplc="BCD604D4">
      <w:start w:val="1"/>
      <w:numFmt w:val="decimal"/>
      <w:pStyle w:val="Stlus1"/>
      <w:lvlText w:val="x.%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571462BC"/>
    <w:multiLevelType w:val="hybridMultilevel"/>
    <w:tmpl w:val="D642262E"/>
    <w:lvl w:ilvl="0" w:tplc="C656687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9803DE7"/>
    <w:multiLevelType w:val="hybridMultilevel"/>
    <w:tmpl w:val="268656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5E8C60BC"/>
    <w:multiLevelType w:val="hybridMultilevel"/>
    <w:tmpl w:val="D2B06A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60765107"/>
    <w:multiLevelType w:val="hybridMultilevel"/>
    <w:tmpl w:val="9C061DC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64C3571D"/>
    <w:multiLevelType w:val="hybridMultilevel"/>
    <w:tmpl w:val="527AA6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68E1B5D"/>
    <w:multiLevelType w:val="hybridMultilevel"/>
    <w:tmpl w:val="B9B261AE"/>
    <w:lvl w:ilvl="0" w:tplc="C656687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18269C3"/>
    <w:multiLevelType w:val="hybridMultilevel"/>
    <w:tmpl w:val="748486C2"/>
    <w:lvl w:ilvl="0" w:tplc="977CD39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2C66CFE"/>
    <w:multiLevelType w:val="hybridMultilevel"/>
    <w:tmpl w:val="516C08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72D22B4F"/>
    <w:multiLevelType w:val="hybridMultilevel"/>
    <w:tmpl w:val="48E629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6207756"/>
    <w:multiLevelType w:val="hybridMultilevel"/>
    <w:tmpl w:val="25E2C410"/>
    <w:lvl w:ilvl="0" w:tplc="1904F694">
      <w:start w:val="1"/>
      <w:numFmt w:val="decimal"/>
      <w:lvlText w:val="%1."/>
      <w:lvlJc w:val="left"/>
      <w:pPr>
        <w:ind w:left="1440" w:hanging="360"/>
      </w:pPr>
      <w:rPr>
        <w:rFonts w:ascii="Times New Roman"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nsid w:val="7B1B7F0A"/>
    <w:multiLevelType w:val="hybridMultilevel"/>
    <w:tmpl w:val="01DA79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7"/>
  </w:num>
  <w:num w:numId="2">
    <w:abstractNumId w:val="15"/>
  </w:num>
  <w:num w:numId="3">
    <w:abstractNumId w:val="20"/>
  </w:num>
  <w:num w:numId="4">
    <w:abstractNumId w:val="3"/>
  </w:num>
  <w:num w:numId="5">
    <w:abstractNumId w:val="0"/>
    <w:lvlOverride w:ilvl="0">
      <w:lvl w:ilvl="0">
        <w:numFmt w:val="bullet"/>
        <w:lvlText w:val=""/>
        <w:legacy w:legacy="1" w:legacySpace="0" w:legacyIndent="0"/>
        <w:lvlJc w:val="left"/>
        <w:rPr>
          <w:rFonts w:ascii="Symbol" w:hAnsi="Symbol" w:hint="default"/>
        </w:rPr>
      </w:lvl>
    </w:lvlOverride>
  </w:num>
  <w:num w:numId="6">
    <w:abstractNumId w:val="25"/>
  </w:num>
  <w:num w:numId="7">
    <w:abstractNumId w:val="6"/>
  </w:num>
  <w:num w:numId="8">
    <w:abstractNumId w:val="11"/>
  </w:num>
  <w:num w:numId="9">
    <w:abstractNumId w:val="12"/>
  </w:num>
  <w:num w:numId="10">
    <w:abstractNumId w:val="17"/>
  </w:num>
  <w:num w:numId="11">
    <w:abstractNumId w:val="5"/>
  </w:num>
  <w:num w:numId="12">
    <w:abstractNumId w:val="31"/>
  </w:num>
  <w:num w:numId="13">
    <w:abstractNumId w:val="1"/>
  </w:num>
  <w:num w:numId="14">
    <w:abstractNumId w:val="23"/>
  </w:num>
  <w:num w:numId="15">
    <w:abstractNumId w:val="13"/>
  </w:num>
  <w:num w:numId="16">
    <w:abstractNumId w:val="28"/>
  </w:num>
  <w:num w:numId="17">
    <w:abstractNumId w:val="4"/>
  </w:num>
  <w:num w:numId="18">
    <w:abstractNumId w:val="9"/>
  </w:num>
  <w:num w:numId="19">
    <w:abstractNumId w:val="2"/>
  </w:num>
  <w:num w:numId="20">
    <w:abstractNumId w:val="30"/>
  </w:num>
  <w:num w:numId="21">
    <w:abstractNumId w:val="24"/>
  </w:num>
  <w:num w:numId="22">
    <w:abstractNumId w:val="8"/>
  </w:num>
  <w:num w:numId="23">
    <w:abstractNumId w:val="26"/>
  </w:num>
  <w:num w:numId="24">
    <w:abstractNumId w:val="22"/>
  </w:num>
  <w:num w:numId="25">
    <w:abstractNumId w:val="16"/>
  </w:num>
  <w:num w:numId="26">
    <w:abstractNumId w:val="14"/>
  </w:num>
  <w:num w:numId="27">
    <w:abstractNumId w:val="7"/>
  </w:num>
  <w:num w:numId="28">
    <w:abstractNumId w:val="18"/>
  </w:num>
  <w:num w:numId="29">
    <w:abstractNumId w:val="10"/>
  </w:num>
  <w:num w:numId="30">
    <w:abstractNumId w:val="29"/>
  </w:num>
  <w:num w:numId="31">
    <w:abstractNumId w:val="21"/>
  </w:num>
  <w:num w:numId="32">
    <w:abstractNumId w:val="1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ozsenich Balázs">
    <w15:presenceInfo w15:providerId="Windows Live" w15:userId="e4672afb060dfc38"/>
  </w15:person>
  <w15:person w15:author="Balázs Rozsenich">
    <w15:presenceInfo w15:providerId="Windows Live" w15:userId="e4672afb060dfc3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revisionView w:markup="0"/>
  <w:trackRevisions/>
  <w:defaultTabStop w:val="567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156F"/>
    <w:rsid w:val="00001867"/>
    <w:rsid w:val="00002A8C"/>
    <w:rsid w:val="00006229"/>
    <w:rsid w:val="00006895"/>
    <w:rsid w:val="00011456"/>
    <w:rsid w:val="000119DE"/>
    <w:rsid w:val="00022C18"/>
    <w:rsid w:val="000232A0"/>
    <w:rsid w:val="000239CA"/>
    <w:rsid w:val="0002632B"/>
    <w:rsid w:val="000265C7"/>
    <w:rsid w:val="00030C2C"/>
    <w:rsid w:val="00033126"/>
    <w:rsid w:val="00036A18"/>
    <w:rsid w:val="00041653"/>
    <w:rsid w:val="00044097"/>
    <w:rsid w:val="0004568F"/>
    <w:rsid w:val="00046C6C"/>
    <w:rsid w:val="000516A1"/>
    <w:rsid w:val="00061C88"/>
    <w:rsid w:val="00070899"/>
    <w:rsid w:val="00071113"/>
    <w:rsid w:val="000726F6"/>
    <w:rsid w:val="00074AA9"/>
    <w:rsid w:val="00091387"/>
    <w:rsid w:val="000967F4"/>
    <w:rsid w:val="000A1E2E"/>
    <w:rsid w:val="000A5399"/>
    <w:rsid w:val="000B58AC"/>
    <w:rsid w:val="000B616A"/>
    <w:rsid w:val="000C21EE"/>
    <w:rsid w:val="000C2376"/>
    <w:rsid w:val="000D360C"/>
    <w:rsid w:val="000D4C5B"/>
    <w:rsid w:val="000F2550"/>
    <w:rsid w:val="000F362A"/>
    <w:rsid w:val="000F68A1"/>
    <w:rsid w:val="000F6C21"/>
    <w:rsid w:val="001032A6"/>
    <w:rsid w:val="001075E2"/>
    <w:rsid w:val="0011555C"/>
    <w:rsid w:val="00117F2B"/>
    <w:rsid w:val="001429B6"/>
    <w:rsid w:val="00146002"/>
    <w:rsid w:val="00160A86"/>
    <w:rsid w:val="001702C8"/>
    <w:rsid w:val="0017405A"/>
    <w:rsid w:val="00174504"/>
    <w:rsid w:val="001816FE"/>
    <w:rsid w:val="00182E2F"/>
    <w:rsid w:val="0018760A"/>
    <w:rsid w:val="00192EFA"/>
    <w:rsid w:val="00193BD0"/>
    <w:rsid w:val="001A3C62"/>
    <w:rsid w:val="001A4BC1"/>
    <w:rsid w:val="001B3972"/>
    <w:rsid w:val="001B485C"/>
    <w:rsid w:val="001B5F20"/>
    <w:rsid w:val="001B7E1A"/>
    <w:rsid w:val="001D0D74"/>
    <w:rsid w:val="001D17A1"/>
    <w:rsid w:val="001D3E44"/>
    <w:rsid w:val="001D6FDF"/>
    <w:rsid w:val="001E0024"/>
    <w:rsid w:val="001E0DB8"/>
    <w:rsid w:val="001E3C8B"/>
    <w:rsid w:val="001E5536"/>
    <w:rsid w:val="001F04FF"/>
    <w:rsid w:val="001F330E"/>
    <w:rsid w:val="001F68EE"/>
    <w:rsid w:val="001F74CC"/>
    <w:rsid w:val="002000A8"/>
    <w:rsid w:val="00201ACE"/>
    <w:rsid w:val="00202C4B"/>
    <w:rsid w:val="002031B0"/>
    <w:rsid w:val="00204AB3"/>
    <w:rsid w:val="00204E4A"/>
    <w:rsid w:val="002074B0"/>
    <w:rsid w:val="002120A3"/>
    <w:rsid w:val="002124F2"/>
    <w:rsid w:val="002131AC"/>
    <w:rsid w:val="00213230"/>
    <w:rsid w:val="00217914"/>
    <w:rsid w:val="00220F0F"/>
    <w:rsid w:val="00223255"/>
    <w:rsid w:val="00224135"/>
    <w:rsid w:val="00232F56"/>
    <w:rsid w:val="002331A3"/>
    <w:rsid w:val="00234F3F"/>
    <w:rsid w:val="002369C7"/>
    <w:rsid w:val="00240B48"/>
    <w:rsid w:val="00261A3E"/>
    <w:rsid w:val="0026477F"/>
    <w:rsid w:val="00267E87"/>
    <w:rsid w:val="002706AC"/>
    <w:rsid w:val="00273297"/>
    <w:rsid w:val="00274E3A"/>
    <w:rsid w:val="00276AA1"/>
    <w:rsid w:val="00277DFB"/>
    <w:rsid w:val="002922C9"/>
    <w:rsid w:val="00293FBD"/>
    <w:rsid w:val="002A1FFB"/>
    <w:rsid w:val="002A4DA1"/>
    <w:rsid w:val="002A7821"/>
    <w:rsid w:val="002A7B89"/>
    <w:rsid w:val="002B03D6"/>
    <w:rsid w:val="002B32D6"/>
    <w:rsid w:val="002B53A1"/>
    <w:rsid w:val="002B7A2E"/>
    <w:rsid w:val="002C1B0A"/>
    <w:rsid w:val="002C22F6"/>
    <w:rsid w:val="002C23B8"/>
    <w:rsid w:val="002D529E"/>
    <w:rsid w:val="002E2DC9"/>
    <w:rsid w:val="002E66E7"/>
    <w:rsid w:val="002E6F67"/>
    <w:rsid w:val="002F3064"/>
    <w:rsid w:val="002F5A32"/>
    <w:rsid w:val="003041DD"/>
    <w:rsid w:val="00307A59"/>
    <w:rsid w:val="003170D0"/>
    <w:rsid w:val="003326AA"/>
    <w:rsid w:val="00332F70"/>
    <w:rsid w:val="0033408E"/>
    <w:rsid w:val="003401A6"/>
    <w:rsid w:val="003404C5"/>
    <w:rsid w:val="00343BDC"/>
    <w:rsid w:val="0034586F"/>
    <w:rsid w:val="003507B2"/>
    <w:rsid w:val="003522B1"/>
    <w:rsid w:val="00352422"/>
    <w:rsid w:val="00352FB7"/>
    <w:rsid w:val="00356CE9"/>
    <w:rsid w:val="0035793B"/>
    <w:rsid w:val="003620FF"/>
    <w:rsid w:val="003623C9"/>
    <w:rsid w:val="00370A29"/>
    <w:rsid w:val="00383431"/>
    <w:rsid w:val="0038507E"/>
    <w:rsid w:val="00385306"/>
    <w:rsid w:val="003863EC"/>
    <w:rsid w:val="003908DF"/>
    <w:rsid w:val="00393AF2"/>
    <w:rsid w:val="00394675"/>
    <w:rsid w:val="003947A1"/>
    <w:rsid w:val="00394B42"/>
    <w:rsid w:val="003965AC"/>
    <w:rsid w:val="003A0B49"/>
    <w:rsid w:val="003A2931"/>
    <w:rsid w:val="003A58E5"/>
    <w:rsid w:val="003B03C6"/>
    <w:rsid w:val="003B446E"/>
    <w:rsid w:val="003B4E81"/>
    <w:rsid w:val="003B7B90"/>
    <w:rsid w:val="003C03EA"/>
    <w:rsid w:val="003C337D"/>
    <w:rsid w:val="003C484E"/>
    <w:rsid w:val="003C74D1"/>
    <w:rsid w:val="003D5328"/>
    <w:rsid w:val="003D64B5"/>
    <w:rsid w:val="003D6D85"/>
    <w:rsid w:val="003E14A4"/>
    <w:rsid w:val="003E53B0"/>
    <w:rsid w:val="003E5879"/>
    <w:rsid w:val="003F6B95"/>
    <w:rsid w:val="003F7BFB"/>
    <w:rsid w:val="0040062C"/>
    <w:rsid w:val="00400B42"/>
    <w:rsid w:val="00402DF7"/>
    <w:rsid w:val="00404972"/>
    <w:rsid w:val="00405A45"/>
    <w:rsid w:val="004137AE"/>
    <w:rsid w:val="0041717D"/>
    <w:rsid w:val="00417AE8"/>
    <w:rsid w:val="0042109E"/>
    <w:rsid w:val="00421456"/>
    <w:rsid w:val="00422EEC"/>
    <w:rsid w:val="00434669"/>
    <w:rsid w:val="00443005"/>
    <w:rsid w:val="00447B56"/>
    <w:rsid w:val="0045402E"/>
    <w:rsid w:val="00456AAA"/>
    <w:rsid w:val="00466E1B"/>
    <w:rsid w:val="004676DB"/>
    <w:rsid w:val="004721DB"/>
    <w:rsid w:val="00475725"/>
    <w:rsid w:val="004761C2"/>
    <w:rsid w:val="004772E8"/>
    <w:rsid w:val="00482529"/>
    <w:rsid w:val="004876B4"/>
    <w:rsid w:val="00490CA0"/>
    <w:rsid w:val="00491449"/>
    <w:rsid w:val="00495401"/>
    <w:rsid w:val="004A4AF8"/>
    <w:rsid w:val="004A79C6"/>
    <w:rsid w:val="004B5D28"/>
    <w:rsid w:val="004B627C"/>
    <w:rsid w:val="004C5FFD"/>
    <w:rsid w:val="004C6BBB"/>
    <w:rsid w:val="004D06E6"/>
    <w:rsid w:val="004D6986"/>
    <w:rsid w:val="004D7F8C"/>
    <w:rsid w:val="004E46A1"/>
    <w:rsid w:val="004F031F"/>
    <w:rsid w:val="004F0A9C"/>
    <w:rsid w:val="004F5560"/>
    <w:rsid w:val="004F6466"/>
    <w:rsid w:val="00502272"/>
    <w:rsid w:val="005045DB"/>
    <w:rsid w:val="00506171"/>
    <w:rsid w:val="005073B1"/>
    <w:rsid w:val="005144F1"/>
    <w:rsid w:val="00515E3F"/>
    <w:rsid w:val="0052442E"/>
    <w:rsid w:val="00524641"/>
    <w:rsid w:val="005260F0"/>
    <w:rsid w:val="00530FAE"/>
    <w:rsid w:val="005318CA"/>
    <w:rsid w:val="00535021"/>
    <w:rsid w:val="00535835"/>
    <w:rsid w:val="005362C4"/>
    <w:rsid w:val="0053708F"/>
    <w:rsid w:val="0054699A"/>
    <w:rsid w:val="005607F6"/>
    <w:rsid w:val="00571F00"/>
    <w:rsid w:val="00576706"/>
    <w:rsid w:val="00576DFD"/>
    <w:rsid w:val="00582DD1"/>
    <w:rsid w:val="00587A23"/>
    <w:rsid w:val="00591A83"/>
    <w:rsid w:val="00595C5B"/>
    <w:rsid w:val="00596AE4"/>
    <w:rsid w:val="005975F8"/>
    <w:rsid w:val="005A3040"/>
    <w:rsid w:val="005B0978"/>
    <w:rsid w:val="005B13BE"/>
    <w:rsid w:val="005B34E3"/>
    <w:rsid w:val="005B57DF"/>
    <w:rsid w:val="005B5AED"/>
    <w:rsid w:val="005B5D87"/>
    <w:rsid w:val="005B7CA3"/>
    <w:rsid w:val="005B7E35"/>
    <w:rsid w:val="005C65AD"/>
    <w:rsid w:val="005C6E8C"/>
    <w:rsid w:val="005C7EE7"/>
    <w:rsid w:val="005D12DB"/>
    <w:rsid w:val="005D18C7"/>
    <w:rsid w:val="005D5CA2"/>
    <w:rsid w:val="005E2101"/>
    <w:rsid w:val="005E4A8D"/>
    <w:rsid w:val="006026F5"/>
    <w:rsid w:val="0061023E"/>
    <w:rsid w:val="006119CE"/>
    <w:rsid w:val="00613EEB"/>
    <w:rsid w:val="00622101"/>
    <w:rsid w:val="00624250"/>
    <w:rsid w:val="0062635B"/>
    <w:rsid w:val="00631CBE"/>
    <w:rsid w:val="00633614"/>
    <w:rsid w:val="00645DD5"/>
    <w:rsid w:val="00654951"/>
    <w:rsid w:val="00654EF7"/>
    <w:rsid w:val="0065563E"/>
    <w:rsid w:val="006557D6"/>
    <w:rsid w:val="00657670"/>
    <w:rsid w:val="00657979"/>
    <w:rsid w:val="00657A18"/>
    <w:rsid w:val="00662DE1"/>
    <w:rsid w:val="0066437E"/>
    <w:rsid w:val="006643DE"/>
    <w:rsid w:val="00664C0E"/>
    <w:rsid w:val="00675D82"/>
    <w:rsid w:val="006837CF"/>
    <w:rsid w:val="00687B76"/>
    <w:rsid w:val="00691F77"/>
    <w:rsid w:val="006A01A2"/>
    <w:rsid w:val="006A1DB1"/>
    <w:rsid w:val="006A5C5F"/>
    <w:rsid w:val="006A7FB4"/>
    <w:rsid w:val="006B1F69"/>
    <w:rsid w:val="006C0662"/>
    <w:rsid w:val="006C3248"/>
    <w:rsid w:val="006C5375"/>
    <w:rsid w:val="006D3EE2"/>
    <w:rsid w:val="006D703E"/>
    <w:rsid w:val="006D7BBD"/>
    <w:rsid w:val="006E286E"/>
    <w:rsid w:val="006E3DE7"/>
    <w:rsid w:val="006F3871"/>
    <w:rsid w:val="00701808"/>
    <w:rsid w:val="00702842"/>
    <w:rsid w:val="00710CD5"/>
    <w:rsid w:val="007136B8"/>
    <w:rsid w:val="00714EDD"/>
    <w:rsid w:val="007235FD"/>
    <w:rsid w:val="00725C57"/>
    <w:rsid w:val="007273F3"/>
    <w:rsid w:val="00731836"/>
    <w:rsid w:val="00733040"/>
    <w:rsid w:val="007354D2"/>
    <w:rsid w:val="007372C5"/>
    <w:rsid w:val="0074074A"/>
    <w:rsid w:val="0074201C"/>
    <w:rsid w:val="00745BB9"/>
    <w:rsid w:val="00746569"/>
    <w:rsid w:val="00753F0A"/>
    <w:rsid w:val="007576E6"/>
    <w:rsid w:val="00760F6A"/>
    <w:rsid w:val="00764BA5"/>
    <w:rsid w:val="0078090A"/>
    <w:rsid w:val="007855B9"/>
    <w:rsid w:val="00785EB0"/>
    <w:rsid w:val="00787A42"/>
    <w:rsid w:val="007900F1"/>
    <w:rsid w:val="00791334"/>
    <w:rsid w:val="00794671"/>
    <w:rsid w:val="0079501B"/>
    <w:rsid w:val="0079680A"/>
    <w:rsid w:val="007A25F2"/>
    <w:rsid w:val="007A4168"/>
    <w:rsid w:val="007A49E6"/>
    <w:rsid w:val="007A50B9"/>
    <w:rsid w:val="007A5BDD"/>
    <w:rsid w:val="007A7C1D"/>
    <w:rsid w:val="007B00B7"/>
    <w:rsid w:val="007B4F19"/>
    <w:rsid w:val="007B645E"/>
    <w:rsid w:val="007B740E"/>
    <w:rsid w:val="007C1914"/>
    <w:rsid w:val="007C361F"/>
    <w:rsid w:val="007C44E9"/>
    <w:rsid w:val="007C7165"/>
    <w:rsid w:val="007C794E"/>
    <w:rsid w:val="007D2C37"/>
    <w:rsid w:val="007D53F0"/>
    <w:rsid w:val="007D5753"/>
    <w:rsid w:val="007D7D3C"/>
    <w:rsid w:val="007E1A69"/>
    <w:rsid w:val="007E39DC"/>
    <w:rsid w:val="007E4CA7"/>
    <w:rsid w:val="007E7814"/>
    <w:rsid w:val="007F30CD"/>
    <w:rsid w:val="007F3F7E"/>
    <w:rsid w:val="007F4813"/>
    <w:rsid w:val="008019D9"/>
    <w:rsid w:val="008059DC"/>
    <w:rsid w:val="00810BC5"/>
    <w:rsid w:val="00813A78"/>
    <w:rsid w:val="00816B34"/>
    <w:rsid w:val="00817998"/>
    <w:rsid w:val="008313D3"/>
    <w:rsid w:val="00831A74"/>
    <w:rsid w:val="00832F53"/>
    <w:rsid w:val="0084179A"/>
    <w:rsid w:val="00845B1E"/>
    <w:rsid w:val="00846FB7"/>
    <w:rsid w:val="008530D7"/>
    <w:rsid w:val="00854A92"/>
    <w:rsid w:val="00854B19"/>
    <w:rsid w:val="0085600F"/>
    <w:rsid w:val="00864D34"/>
    <w:rsid w:val="00865E0F"/>
    <w:rsid w:val="00866F88"/>
    <w:rsid w:val="00870398"/>
    <w:rsid w:val="0087156F"/>
    <w:rsid w:val="00876758"/>
    <w:rsid w:val="00883FCB"/>
    <w:rsid w:val="00885740"/>
    <w:rsid w:val="00885D8E"/>
    <w:rsid w:val="008961C6"/>
    <w:rsid w:val="008A2551"/>
    <w:rsid w:val="008A35DB"/>
    <w:rsid w:val="008A5262"/>
    <w:rsid w:val="008B1DD2"/>
    <w:rsid w:val="008B392C"/>
    <w:rsid w:val="008B767E"/>
    <w:rsid w:val="008C3565"/>
    <w:rsid w:val="008C3B7B"/>
    <w:rsid w:val="008C3C38"/>
    <w:rsid w:val="008C5264"/>
    <w:rsid w:val="008C61B1"/>
    <w:rsid w:val="008C71AF"/>
    <w:rsid w:val="008C745F"/>
    <w:rsid w:val="008C768E"/>
    <w:rsid w:val="008D01FB"/>
    <w:rsid w:val="008D279B"/>
    <w:rsid w:val="008D2F32"/>
    <w:rsid w:val="008D3044"/>
    <w:rsid w:val="008D3B4F"/>
    <w:rsid w:val="008D6344"/>
    <w:rsid w:val="008E1C07"/>
    <w:rsid w:val="008F1546"/>
    <w:rsid w:val="00900594"/>
    <w:rsid w:val="00902249"/>
    <w:rsid w:val="00904ABD"/>
    <w:rsid w:val="00922D8D"/>
    <w:rsid w:val="009266D0"/>
    <w:rsid w:val="00927244"/>
    <w:rsid w:val="00927D1C"/>
    <w:rsid w:val="00930A65"/>
    <w:rsid w:val="00933998"/>
    <w:rsid w:val="00936B0C"/>
    <w:rsid w:val="0094076C"/>
    <w:rsid w:val="0096144D"/>
    <w:rsid w:val="00961B82"/>
    <w:rsid w:val="00964772"/>
    <w:rsid w:val="00965E6C"/>
    <w:rsid w:val="009674AC"/>
    <w:rsid w:val="00974AB9"/>
    <w:rsid w:val="009774D1"/>
    <w:rsid w:val="00986030"/>
    <w:rsid w:val="00986247"/>
    <w:rsid w:val="00991EBD"/>
    <w:rsid w:val="0099701D"/>
    <w:rsid w:val="009A1A0A"/>
    <w:rsid w:val="009A5AB6"/>
    <w:rsid w:val="009A662F"/>
    <w:rsid w:val="009B2632"/>
    <w:rsid w:val="009B3C9E"/>
    <w:rsid w:val="009B74F8"/>
    <w:rsid w:val="009B7F0A"/>
    <w:rsid w:val="009C04AD"/>
    <w:rsid w:val="009C4911"/>
    <w:rsid w:val="009C64A4"/>
    <w:rsid w:val="009D08A0"/>
    <w:rsid w:val="009D202D"/>
    <w:rsid w:val="009D249E"/>
    <w:rsid w:val="009D47D8"/>
    <w:rsid w:val="009D58F0"/>
    <w:rsid w:val="009E2825"/>
    <w:rsid w:val="009E5DBB"/>
    <w:rsid w:val="009F78A1"/>
    <w:rsid w:val="00A034AC"/>
    <w:rsid w:val="00A03E68"/>
    <w:rsid w:val="00A06E9A"/>
    <w:rsid w:val="00A12D82"/>
    <w:rsid w:val="00A163AF"/>
    <w:rsid w:val="00A16B7A"/>
    <w:rsid w:val="00A1778B"/>
    <w:rsid w:val="00A2099A"/>
    <w:rsid w:val="00A21AF9"/>
    <w:rsid w:val="00A255F2"/>
    <w:rsid w:val="00A33F93"/>
    <w:rsid w:val="00A35656"/>
    <w:rsid w:val="00A3676C"/>
    <w:rsid w:val="00A37879"/>
    <w:rsid w:val="00A409D3"/>
    <w:rsid w:val="00A423CD"/>
    <w:rsid w:val="00A44FAB"/>
    <w:rsid w:val="00A45624"/>
    <w:rsid w:val="00A45F80"/>
    <w:rsid w:val="00A513A0"/>
    <w:rsid w:val="00A54D31"/>
    <w:rsid w:val="00A571DC"/>
    <w:rsid w:val="00A60563"/>
    <w:rsid w:val="00A61DA3"/>
    <w:rsid w:val="00A64044"/>
    <w:rsid w:val="00A709E9"/>
    <w:rsid w:val="00A73828"/>
    <w:rsid w:val="00A74EB2"/>
    <w:rsid w:val="00A7689A"/>
    <w:rsid w:val="00A8035B"/>
    <w:rsid w:val="00A8581F"/>
    <w:rsid w:val="00A91536"/>
    <w:rsid w:val="00A94156"/>
    <w:rsid w:val="00A95E01"/>
    <w:rsid w:val="00A969AC"/>
    <w:rsid w:val="00A9747B"/>
    <w:rsid w:val="00AA12C9"/>
    <w:rsid w:val="00AA1F63"/>
    <w:rsid w:val="00AA23C9"/>
    <w:rsid w:val="00AA3717"/>
    <w:rsid w:val="00AA5DE9"/>
    <w:rsid w:val="00AA7E3A"/>
    <w:rsid w:val="00AB2EBD"/>
    <w:rsid w:val="00AB41F3"/>
    <w:rsid w:val="00AB5A41"/>
    <w:rsid w:val="00AB6E72"/>
    <w:rsid w:val="00AB7FF4"/>
    <w:rsid w:val="00AC4BC8"/>
    <w:rsid w:val="00AC4F84"/>
    <w:rsid w:val="00AC5916"/>
    <w:rsid w:val="00AC62AB"/>
    <w:rsid w:val="00AD1C0B"/>
    <w:rsid w:val="00AD2435"/>
    <w:rsid w:val="00AD281C"/>
    <w:rsid w:val="00AD2D84"/>
    <w:rsid w:val="00AD683F"/>
    <w:rsid w:val="00AD7575"/>
    <w:rsid w:val="00AE2C14"/>
    <w:rsid w:val="00AE2E1E"/>
    <w:rsid w:val="00AE7F9F"/>
    <w:rsid w:val="00AF2321"/>
    <w:rsid w:val="00AF7FB1"/>
    <w:rsid w:val="00B02518"/>
    <w:rsid w:val="00B0392F"/>
    <w:rsid w:val="00B060A2"/>
    <w:rsid w:val="00B07717"/>
    <w:rsid w:val="00B07845"/>
    <w:rsid w:val="00B13AC5"/>
    <w:rsid w:val="00B20A3A"/>
    <w:rsid w:val="00B214BE"/>
    <w:rsid w:val="00B21F07"/>
    <w:rsid w:val="00B248E5"/>
    <w:rsid w:val="00B2510B"/>
    <w:rsid w:val="00B31C8E"/>
    <w:rsid w:val="00B325A7"/>
    <w:rsid w:val="00B357F2"/>
    <w:rsid w:val="00B35EA3"/>
    <w:rsid w:val="00B4106F"/>
    <w:rsid w:val="00B41A0B"/>
    <w:rsid w:val="00B50DD1"/>
    <w:rsid w:val="00B513E0"/>
    <w:rsid w:val="00B53017"/>
    <w:rsid w:val="00B617AA"/>
    <w:rsid w:val="00B65813"/>
    <w:rsid w:val="00B66172"/>
    <w:rsid w:val="00B66AAF"/>
    <w:rsid w:val="00B67DCA"/>
    <w:rsid w:val="00B71198"/>
    <w:rsid w:val="00B7218F"/>
    <w:rsid w:val="00B829FF"/>
    <w:rsid w:val="00B82D66"/>
    <w:rsid w:val="00B83C86"/>
    <w:rsid w:val="00B84F50"/>
    <w:rsid w:val="00B84F6E"/>
    <w:rsid w:val="00B90178"/>
    <w:rsid w:val="00B91650"/>
    <w:rsid w:val="00B92E63"/>
    <w:rsid w:val="00B92F11"/>
    <w:rsid w:val="00B96F75"/>
    <w:rsid w:val="00BA0184"/>
    <w:rsid w:val="00BA71E0"/>
    <w:rsid w:val="00BA72A9"/>
    <w:rsid w:val="00BB4577"/>
    <w:rsid w:val="00BB696D"/>
    <w:rsid w:val="00BC3E01"/>
    <w:rsid w:val="00BD602F"/>
    <w:rsid w:val="00BE2E76"/>
    <w:rsid w:val="00BE63ED"/>
    <w:rsid w:val="00BF0371"/>
    <w:rsid w:val="00BF0669"/>
    <w:rsid w:val="00BF1095"/>
    <w:rsid w:val="00BF4859"/>
    <w:rsid w:val="00C00DA9"/>
    <w:rsid w:val="00C02AB8"/>
    <w:rsid w:val="00C06F17"/>
    <w:rsid w:val="00C077C2"/>
    <w:rsid w:val="00C07DEA"/>
    <w:rsid w:val="00C12FC9"/>
    <w:rsid w:val="00C22D26"/>
    <w:rsid w:val="00C24803"/>
    <w:rsid w:val="00C25EA9"/>
    <w:rsid w:val="00C267A8"/>
    <w:rsid w:val="00C272A4"/>
    <w:rsid w:val="00C3114D"/>
    <w:rsid w:val="00C33CA4"/>
    <w:rsid w:val="00C3557E"/>
    <w:rsid w:val="00C5120E"/>
    <w:rsid w:val="00C53A21"/>
    <w:rsid w:val="00C57A80"/>
    <w:rsid w:val="00C6184B"/>
    <w:rsid w:val="00C63D29"/>
    <w:rsid w:val="00C64659"/>
    <w:rsid w:val="00C667FE"/>
    <w:rsid w:val="00C66C92"/>
    <w:rsid w:val="00C77309"/>
    <w:rsid w:val="00C86CAE"/>
    <w:rsid w:val="00C97E1F"/>
    <w:rsid w:val="00CA4845"/>
    <w:rsid w:val="00CB7EE4"/>
    <w:rsid w:val="00CC1289"/>
    <w:rsid w:val="00CC34DE"/>
    <w:rsid w:val="00CC3AF8"/>
    <w:rsid w:val="00CC6806"/>
    <w:rsid w:val="00CD3A40"/>
    <w:rsid w:val="00CE0F8D"/>
    <w:rsid w:val="00CE6502"/>
    <w:rsid w:val="00CE70EA"/>
    <w:rsid w:val="00CF0570"/>
    <w:rsid w:val="00CF7E8E"/>
    <w:rsid w:val="00D04CBB"/>
    <w:rsid w:val="00D1044B"/>
    <w:rsid w:val="00D125F2"/>
    <w:rsid w:val="00D14170"/>
    <w:rsid w:val="00D162E6"/>
    <w:rsid w:val="00D323D7"/>
    <w:rsid w:val="00D376E7"/>
    <w:rsid w:val="00D3792F"/>
    <w:rsid w:val="00D42989"/>
    <w:rsid w:val="00D4467C"/>
    <w:rsid w:val="00D44D5E"/>
    <w:rsid w:val="00D47E9D"/>
    <w:rsid w:val="00D54685"/>
    <w:rsid w:val="00D55DFA"/>
    <w:rsid w:val="00D7117E"/>
    <w:rsid w:val="00D74736"/>
    <w:rsid w:val="00D770AE"/>
    <w:rsid w:val="00D8136D"/>
    <w:rsid w:val="00D87498"/>
    <w:rsid w:val="00D9577F"/>
    <w:rsid w:val="00D9667B"/>
    <w:rsid w:val="00DA694E"/>
    <w:rsid w:val="00DB03C0"/>
    <w:rsid w:val="00DB0D36"/>
    <w:rsid w:val="00DB1272"/>
    <w:rsid w:val="00DB471F"/>
    <w:rsid w:val="00DB54BC"/>
    <w:rsid w:val="00DC085E"/>
    <w:rsid w:val="00DC1BF7"/>
    <w:rsid w:val="00DC2762"/>
    <w:rsid w:val="00DC6461"/>
    <w:rsid w:val="00DC71BB"/>
    <w:rsid w:val="00DD5AD6"/>
    <w:rsid w:val="00DD7243"/>
    <w:rsid w:val="00DD7B15"/>
    <w:rsid w:val="00DE3ECA"/>
    <w:rsid w:val="00DF42B6"/>
    <w:rsid w:val="00DF4EC7"/>
    <w:rsid w:val="00E02F2B"/>
    <w:rsid w:val="00E0343D"/>
    <w:rsid w:val="00E10309"/>
    <w:rsid w:val="00E137BE"/>
    <w:rsid w:val="00E14D8C"/>
    <w:rsid w:val="00E15E35"/>
    <w:rsid w:val="00E257D0"/>
    <w:rsid w:val="00E33763"/>
    <w:rsid w:val="00E348D9"/>
    <w:rsid w:val="00E364C5"/>
    <w:rsid w:val="00E376C3"/>
    <w:rsid w:val="00E40DAB"/>
    <w:rsid w:val="00E43EC5"/>
    <w:rsid w:val="00E445B3"/>
    <w:rsid w:val="00E45F61"/>
    <w:rsid w:val="00E474FA"/>
    <w:rsid w:val="00E519FD"/>
    <w:rsid w:val="00E53C9B"/>
    <w:rsid w:val="00E53CA1"/>
    <w:rsid w:val="00E626C9"/>
    <w:rsid w:val="00E62750"/>
    <w:rsid w:val="00E664F9"/>
    <w:rsid w:val="00E67576"/>
    <w:rsid w:val="00E7459E"/>
    <w:rsid w:val="00E824F4"/>
    <w:rsid w:val="00E830C7"/>
    <w:rsid w:val="00E84D80"/>
    <w:rsid w:val="00E864E8"/>
    <w:rsid w:val="00E86F83"/>
    <w:rsid w:val="00EA4387"/>
    <w:rsid w:val="00EA482F"/>
    <w:rsid w:val="00EA4C61"/>
    <w:rsid w:val="00EA7F60"/>
    <w:rsid w:val="00EB06D6"/>
    <w:rsid w:val="00EB5154"/>
    <w:rsid w:val="00EC4157"/>
    <w:rsid w:val="00ED1C9C"/>
    <w:rsid w:val="00ED7CFA"/>
    <w:rsid w:val="00ED7FF9"/>
    <w:rsid w:val="00EE5742"/>
    <w:rsid w:val="00EF2426"/>
    <w:rsid w:val="00F0229A"/>
    <w:rsid w:val="00F03841"/>
    <w:rsid w:val="00F03BF4"/>
    <w:rsid w:val="00F04471"/>
    <w:rsid w:val="00F1177C"/>
    <w:rsid w:val="00F119DF"/>
    <w:rsid w:val="00F138B4"/>
    <w:rsid w:val="00F14DFA"/>
    <w:rsid w:val="00F14DFD"/>
    <w:rsid w:val="00F15F5F"/>
    <w:rsid w:val="00F24D4B"/>
    <w:rsid w:val="00F2524C"/>
    <w:rsid w:val="00F27389"/>
    <w:rsid w:val="00F31975"/>
    <w:rsid w:val="00F3290A"/>
    <w:rsid w:val="00F4339A"/>
    <w:rsid w:val="00F4532D"/>
    <w:rsid w:val="00F46EB0"/>
    <w:rsid w:val="00F55FFA"/>
    <w:rsid w:val="00F56672"/>
    <w:rsid w:val="00F60592"/>
    <w:rsid w:val="00F61EE7"/>
    <w:rsid w:val="00F6648B"/>
    <w:rsid w:val="00F66B0A"/>
    <w:rsid w:val="00F73417"/>
    <w:rsid w:val="00F76177"/>
    <w:rsid w:val="00F80A9E"/>
    <w:rsid w:val="00F84EBA"/>
    <w:rsid w:val="00F87CF4"/>
    <w:rsid w:val="00F92112"/>
    <w:rsid w:val="00F95696"/>
    <w:rsid w:val="00FA3129"/>
    <w:rsid w:val="00FA4ECA"/>
    <w:rsid w:val="00FA5E63"/>
    <w:rsid w:val="00FC175D"/>
    <w:rsid w:val="00FC54AF"/>
    <w:rsid w:val="00FD5FB2"/>
    <w:rsid w:val="00FD75CB"/>
    <w:rsid w:val="00FF3CF7"/>
    <w:rsid w:val="00FF54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F35CB7"/>
  <w15:docId w15:val="{EAF185DC-BA21-452B-844F-BDB16EBEB8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HAns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87156F"/>
    <w:rPr>
      <w:lang w:val="hu-HU"/>
    </w:rPr>
  </w:style>
  <w:style w:type="paragraph" w:styleId="Cmsor1">
    <w:name w:val="heading 1"/>
    <w:aliases w:val="Thesis Címsor 1"/>
    <w:basedOn w:val="Norml"/>
    <w:next w:val="ThesisSzvegElsBekezds"/>
    <w:link w:val="Cmsor1Char"/>
    <w:autoRedefine/>
    <w:uiPriority w:val="9"/>
    <w:qFormat/>
    <w:rsid w:val="00B07717"/>
    <w:pPr>
      <w:keepNext/>
      <w:keepLines/>
      <w:numPr>
        <w:numId w:val="13"/>
      </w:numPr>
      <w:spacing w:before="240" w:after="0" w:line="480" w:lineRule="auto"/>
      <w:ind w:left="720" w:hanging="720"/>
      <w:outlineLvl w:val="0"/>
      <w:pPrChange w:id="0" w:author="Rozsenich Balázs" w:date="2015-04-28T17:43:00Z">
        <w:pPr>
          <w:keepNext/>
          <w:keepLines/>
          <w:numPr>
            <w:numId w:val="13"/>
          </w:numPr>
          <w:spacing w:before="240" w:line="480" w:lineRule="auto"/>
          <w:ind w:left="567" w:hanging="567"/>
          <w:outlineLvl w:val="0"/>
        </w:pPr>
      </w:pPrChange>
    </w:pPr>
    <w:rPr>
      <w:rFonts w:ascii="Arial" w:eastAsiaTheme="majorEastAsia" w:hAnsi="Arial" w:cstheme="majorBidi"/>
      <w:b/>
      <w:sz w:val="28"/>
      <w:szCs w:val="32"/>
      <w:rPrChange w:id="0" w:author="Rozsenich Balázs" w:date="2015-04-28T17:43:00Z">
        <w:rPr>
          <w:rFonts w:ascii="Arial" w:eastAsiaTheme="majorEastAsia" w:hAnsi="Arial" w:cstheme="majorBidi"/>
          <w:b/>
          <w:sz w:val="28"/>
          <w:szCs w:val="32"/>
          <w:lang w:val="hu-HU" w:eastAsia="en-US" w:bidi="ar-SA"/>
        </w:rPr>
      </w:rPrChange>
    </w:rPr>
  </w:style>
  <w:style w:type="paragraph" w:styleId="Cmsor2">
    <w:name w:val="heading 2"/>
    <w:aliases w:val="Thesis Címsor 2"/>
    <w:basedOn w:val="Norml"/>
    <w:next w:val="ThesisSzvegElsBekezds"/>
    <w:link w:val="Cmsor2Char"/>
    <w:autoRedefine/>
    <w:uiPriority w:val="9"/>
    <w:unhideWhenUsed/>
    <w:qFormat/>
    <w:rsid w:val="00B07717"/>
    <w:pPr>
      <w:keepNext/>
      <w:keepLines/>
      <w:numPr>
        <w:ilvl w:val="1"/>
        <w:numId w:val="13"/>
      </w:numPr>
      <w:spacing w:before="40" w:after="0" w:line="480" w:lineRule="auto"/>
      <w:ind w:left="720" w:hanging="720"/>
      <w:outlineLvl w:val="1"/>
      <w:pPrChange w:id="1" w:author="Rozsenich Balázs" w:date="2015-04-28T17:43:00Z">
        <w:pPr>
          <w:keepNext/>
          <w:keepLines/>
          <w:numPr>
            <w:ilvl w:val="1"/>
            <w:numId w:val="13"/>
          </w:numPr>
          <w:spacing w:before="40" w:line="480" w:lineRule="auto"/>
          <w:ind w:left="567" w:hanging="567"/>
          <w:outlineLvl w:val="1"/>
        </w:pPr>
      </w:pPrChange>
    </w:pPr>
    <w:rPr>
      <w:rFonts w:ascii="Arial" w:eastAsiaTheme="majorEastAsia" w:hAnsi="Arial" w:cstheme="majorBidi"/>
      <w:b/>
      <w:sz w:val="24"/>
      <w:szCs w:val="26"/>
      <w:rPrChange w:id="1" w:author="Rozsenich Balázs" w:date="2015-04-28T17:43:00Z">
        <w:rPr>
          <w:rFonts w:ascii="Arial" w:eastAsiaTheme="majorEastAsia" w:hAnsi="Arial" w:cstheme="majorBidi"/>
          <w:b/>
          <w:sz w:val="24"/>
          <w:szCs w:val="26"/>
          <w:lang w:val="hu-HU" w:eastAsia="en-US" w:bidi="ar-SA"/>
        </w:rPr>
      </w:rPrChange>
    </w:rPr>
  </w:style>
  <w:style w:type="paragraph" w:styleId="Cmsor3">
    <w:name w:val="heading 3"/>
    <w:aliases w:val="Thesis Címsor 3"/>
    <w:basedOn w:val="Norml"/>
    <w:next w:val="ThesisSzvegElsBekezds"/>
    <w:link w:val="Cmsor3Char"/>
    <w:autoRedefine/>
    <w:uiPriority w:val="9"/>
    <w:unhideWhenUsed/>
    <w:qFormat/>
    <w:rsid w:val="00B07717"/>
    <w:pPr>
      <w:keepNext/>
      <w:keepLines/>
      <w:numPr>
        <w:ilvl w:val="2"/>
        <w:numId w:val="13"/>
      </w:numPr>
      <w:spacing w:after="0" w:line="360" w:lineRule="auto"/>
      <w:ind w:left="720" w:hanging="720"/>
      <w:outlineLvl w:val="2"/>
      <w:pPrChange w:id="2" w:author="Rozsenich Balázs" w:date="2015-04-28T17:43:00Z">
        <w:pPr>
          <w:keepNext/>
          <w:keepLines/>
          <w:numPr>
            <w:ilvl w:val="2"/>
            <w:numId w:val="13"/>
          </w:numPr>
          <w:spacing w:line="360" w:lineRule="auto"/>
          <w:ind w:left="567" w:hanging="567"/>
          <w:outlineLvl w:val="2"/>
        </w:pPr>
      </w:pPrChange>
    </w:pPr>
    <w:rPr>
      <w:rFonts w:ascii="Arial" w:eastAsiaTheme="majorEastAsia" w:hAnsi="Arial" w:cstheme="majorBidi"/>
      <w:b/>
      <w:sz w:val="24"/>
      <w:szCs w:val="24"/>
      <w:rPrChange w:id="2" w:author="Rozsenich Balázs" w:date="2015-04-28T17:43:00Z">
        <w:rPr>
          <w:rFonts w:ascii="Arial" w:eastAsiaTheme="majorEastAsia" w:hAnsi="Arial" w:cstheme="majorBidi"/>
          <w:b/>
          <w:sz w:val="24"/>
          <w:szCs w:val="24"/>
          <w:lang w:val="hu-HU" w:eastAsia="en-US" w:bidi="ar-SA"/>
        </w:rPr>
      </w:rPrChange>
    </w:rPr>
  </w:style>
  <w:style w:type="paragraph" w:styleId="Cmsor4">
    <w:name w:val="heading 4"/>
    <w:aliases w:val="Thesis Címsor 4"/>
    <w:basedOn w:val="Norml"/>
    <w:next w:val="ThesisSzvegElsBekezds"/>
    <w:link w:val="Cmsor4Char"/>
    <w:autoRedefine/>
    <w:uiPriority w:val="9"/>
    <w:unhideWhenUsed/>
    <w:qFormat/>
    <w:rsid w:val="00B07717"/>
    <w:pPr>
      <w:keepNext/>
      <w:keepLines/>
      <w:numPr>
        <w:ilvl w:val="3"/>
        <w:numId w:val="13"/>
      </w:numPr>
      <w:spacing w:before="40" w:after="0" w:line="360" w:lineRule="auto"/>
      <w:ind w:left="720" w:hanging="720"/>
      <w:outlineLvl w:val="3"/>
      <w:pPrChange w:id="3" w:author="Rozsenich Balázs" w:date="2015-04-28T17:44:00Z">
        <w:pPr>
          <w:keepNext/>
          <w:keepLines/>
          <w:numPr>
            <w:ilvl w:val="3"/>
            <w:numId w:val="13"/>
          </w:numPr>
          <w:spacing w:before="40" w:line="360" w:lineRule="auto"/>
          <w:ind w:left="567" w:hanging="567"/>
          <w:outlineLvl w:val="3"/>
        </w:pPr>
      </w:pPrChange>
    </w:pPr>
    <w:rPr>
      <w:rFonts w:ascii="Arial" w:eastAsiaTheme="majorEastAsia" w:hAnsi="Arial" w:cstheme="majorBidi"/>
      <w:b/>
      <w:iCs/>
      <w:sz w:val="24"/>
      <w:rPrChange w:id="3" w:author="Rozsenich Balázs" w:date="2015-04-28T17:44:00Z">
        <w:rPr>
          <w:rFonts w:ascii="Arial" w:eastAsiaTheme="majorEastAsia" w:hAnsi="Arial" w:cstheme="majorBidi"/>
          <w:b/>
          <w:iCs/>
          <w:sz w:val="24"/>
          <w:szCs w:val="22"/>
          <w:lang w:val="hu-HU" w:eastAsia="en-US" w:bidi="ar-SA"/>
        </w:rPr>
      </w:rPrChange>
    </w:rPr>
  </w:style>
  <w:style w:type="paragraph" w:styleId="Cmsor5">
    <w:name w:val="heading 5"/>
    <w:basedOn w:val="Norml"/>
    <w:next w:val="Norml"/>
    <w:link w:val="Cmsor5Char"/>
    <w:uiPriority w:val="9"/>
    <w:unhideWhenUsed/>
    <w:qFormat/>
    <w:rsid w:val="007E7814"/>
    <w:pPr>
      <w:keepNext/>
      <w:keepLines/>
      <w:spacing w:before="40" w:after="0"/>
      <w:outlineLvl w:val="4"/>
    </w:pPr>
    <w:rPr>
      <w:rFonts w:asciiTheme="majorHAnsi" w:eastAsiaTheme="majorEastAsia" w:hAnsiTheme="majorHAnsi" w:cstheme="majorBidi"/>
      <w:color w:val="2E74B5" w:themeColor="accent1" w:themeShade="BF"/>
    </w:rPr>
  </w:style>
  <w:style w:type="paragraph" w:styleId="Cmsor6">
    <w:name w:val="heading 6"/>
    <w:basedOn w:val="Norml"/>
    <w:next w:val="Norml"/>
    <w:link w:val="Cmsor6Char"/>
    <w:uiPriority w:val="9"/>
    <w:semiHidden/>
    <w:unhideWhenUsed/>
    <w:qFormat/>
    <w:rsid w:val="007E7814"/>
    <w:pPr>
      <w:keepNext/>
      <w:keepLines/>
      <w:spacing w:before="40" w:after="0"/>
      <w:outlineLvl w:val="5"/>
    </w:pPr>
    <w:rPr>
      <w:rFonts w:asciiTheme="majorHAnsi" w:eastAsiaTheme="majorEastAsia" w:hAnsiTheme="majorHAnsi" w:cstheme="majorBidi"/>
      <w:color w:val="1F4D78" w:themeColor="accent1" w:themeShade="7F"/>
    </w:rPr>
  </w:style>
  <w:style w:type="paragraph" w:styleId="Cmsor7">
    <w:name w:val="heading 7"/>
    <w:basedOn w:val="Norml"/>
    <w:next w:val="Norml"/>
    <w:link w:val="Cmsor7Char"/>
    <w:uiPriority w:val="9"/>
    <w:semiHidden/>
    <w:unhideWhenUsed/>
    <w:qFormat/>
    <w:rsid w:val="00F03841"/>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Cmsor8">
    <w:name w:val="heading 8"/>
    <w:basedOn w:val="Norml"/>
    <w:next w:val="Norml"/>
    <w:link w:val="Cmsor8Char"/>
    <w:uiPriority w:val="9"/>
    <w:semiHidden/>
    <w:unhideWhenUsed/>
    <w:qFormat/>
    <w:rsid w:val="00F03841"/>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F03841"/>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customStyle="1" w:styleId="ThesisSzveg">
    <w:name w:val="Thesis Szöveg"/>
    <w:basedOn w:val="Norml"/>
    <w:qFormat/>
    <w:rsid w:val="0087156F"/>
    <w:pPr>
      <w:spacing w:line="360" w:lineRule="auto"/>
      <w:ind w:firstLine="720"/>
      <w:jc w:val="both"/>
    </w:pPr>
    <w:rPr>
      <w:rFonts w:ascii="Times New Roman" w:hAnsi="Times New Roman"/>
      <w:sz w:val="24"/>
    </w:rPr>
  </w:style>
  <w:style w:type="paragraph" w:customStyle="1" w:styleId="ThesisSzvegElsBekezds">
    <w:name w:val="Thesis Szöveg Első Bekezdés"/>
    <w:basedOn w:val="ThesisSzveg"/>
    <w:next w:val="ThesisSzveg"/>
    <w:autoRedefine/>
    <w:qFormat/>
    <w:rsid w:val="00AC62AB"/>
    <w:pPr>
      <w:ind w:firstLine="0"/>
    </w:pPr>
  </w:style>
  <w:style w:type="character" w:customStyle="1" w:styleId="Cmsor1Char">
    <w:name w:val="Címsor 1 Char"/>
    <w:aliases w:val="Thesis Címsor 1 Char"/>
    <w:basedOn w:val="Bekezdsalapbettpusa"/>
    <w:link w:val="Cmsor1"/>
    <w:uiPriority w:val="9"/>
    <w:rsid w:val="00B07717"/>
    <w:rPr>
      <w:rFonts w:ascii="Arial" w:eastAsiaTheme="majorEastAsia" w:hAnsi="Arial" w:cstheme="majorBidi"/>
      <w:b/>
      <w:sz w:val="28"/>
      <w:szCs w:val="32"/>
      <w:lang w:val="hu-HU"/>
    </w:rPr>
  </w:style>
  <w:style w:type="character" w:customStyle="1" w:styleId="Cmsor2Char">
    <w:name w:val="Címsor 2 Char"/>
    <w:aliases w:val="Thesis Címsor 2 Char"/>
    <w:basedOn w:val="Bekezdsalapbettpusa"/>
    <w:link w:val="Cmsor2"/>
    <w:uiPriority w:val="9"/>
    <w:rsid w:val="00B07717"/>
    <w:rPr>
      <w:rFonts w:ascii="Arial" w:eastAsiaTheme="majorEastAsia" w:hAnsi="Arial" w:cstheme="majorBidi"/>
      <w:b/>
      <w:sz w:val="24"/>
      <w:szCs w:val="26"/>
      <w:lang w:val="hu-HU"/>
    </w:rPr>
  </w:style>
  <w:style w:type="character" w:customStyle="1" w:styleId="Cmsor3Char">
    <w:name w:val="Címsor 3 Char"/>
    <w:aliases w:val="Thesis Címsor 3 Char"/>
    <w:basedOn w:val="Bekezdsalapbettpusa"/>
    <w:link w:val="Cmsor3"/>
    <w:uiPriority w:val="9"/>
    <w:rsid w:val="00B07717"/>
    <w:rPr>
      <w:rFonts w:ascii="Arial" w:eastAsiaTheme="majorEastAsia" w:hAnsi="Arial" w:cstheme="majorBidi"/>
      <w:b/>
      <w:sz w:val="24"/>
      <w:szCs w:val="24"/>
      <w:lang w:val="hu-HU"/>
    </w:rPr>
  </w:style>
  <w:style w:type="character" w:customStyle="1" w:styleId="Cmsor4Char">
    <w:name w:val="Címsor 4 Char"/>
    <w:aliases w:val="Thesis Címsor 4 Char"/>
    <w:basedOn w:val="Bekezdsalapbettpusa"/>
    <w:link w:val="Cmsor4"/>
    <w:uiPriority w:val="9"/>
    <w:rsid w:val="00B07717"/>
    <w:rPr>
      <w:rFonts w:ascii="Arial" w:eastAsiaTheme="majorEastAsia" w:hAnsi="Arial" w:cstheme="majorBidi"/>
      <w:b/>
      <w:iCs/>
      <w:sz w:val="24"/>
      <w:lang w:val="hu-HU"/>
    </w:rPr>
  </w:style>
  <w:style w:type="character" w:customStyle="1" w:styleId="Cmsor5Char">
    <w:name w:val="Címsor 5 Char"/>
    <w:basedOn w:val="Bekezdsalapbettpusa"/>
    <w:link w:val="Cmsor5"/>
    <w:uiPriority w:val="9"/>
    <w:rsid w:val="0087156F"/>
    <w:rPr>
      <w:rFonts w:asciiTheme="majorHAnsi" w:eastAsiaTheme="majorEastAsia" w:hAnsiTheme="majorHAnsi" w:cstheme="majorBidi"/>
      <w:color w:val="2E74B5" w:themeColor="accent1" w:themeShade="BF"/>
    </w:rPr>
  </w:style>
  <w:style w:type="paragraph" w:customStyle="1" w:styleId="ThesisKpalrs">
    <w:name w:val="Thesis Képaláírás"/>
    <w:basedOn w:val="Norml"/>
    <w:next w:val="ThesisSzveg"/>
    <w:autoRedefine/>
    <w:qFormat/>
    <w:rsid w:val="009C4911"/>
    <w:pPr>
      <w:spacing w:before="240" w:line="360" w:lineRule="auto"/>
      <w:jc w:val="center"/>
    </w:pPr>
    <w:rPr>
      <w:rFonts w:ascii="Times New Roman" w:hAnsi="Times New Roman"/>
      <w:b/>
      <w:noProof/>
      <w:sz w:val="20"/>
      <w:szCs w:val="20"/>
    </w:rPr>
  </w:style>
  <w:style w:type="paragraph" w:customStyle="1" w:styleId="ThesisH1">
    <w:name w:val="Thesis H1"/>
    <w:basedOn w:val="Cmsor1"/>
    <w:next w:val="ThesisSzvegElsBekezds"/>
    <w:link w:val="ThesisH1Char"/>
    <w:qFormat/>
    <w:rsid w:val="00883FCB"/>
    <w:pPr>
      <w:numPr>
        <w:numId w:val="0"/>
      </w:numPr>
      <w:jc w:val="center"/>
    </w:pPr>
  </w:style>
  <w:style w:type="paragraph" w:customStyle="1" w:styleId="ThesisH2">
    <w:name w:val="Thesis H2"/>
    <w:basedOn w:val="Cmsor2"/>
    <w:next w:val="ThesisSzvegElsBekezds"/>
    <w:qFormat/>
    <w:rsid w:val="008C768E"/>
    <w:pPr>
      <w:numPr>
        <w:ilvl w:val="0"/>
        <w:numId w:val="0"/>
      </w:numPr>
    </w:pPr>
    <w:rPr>
      <w:sz w:val="27"/>
    </w:rPr>
  </w:style>
  <w:style w:type="paragraph" w:customStyle="1" w:styleId="Stlus1">
    <w:name w:val="Stílus1"/>
    <w:basedOn w:val="ThesisH2"/>
    <w:rsid w:val="00F03841"/>
    <w:pPr>
      <w:numPr>
        <w:numId w:val="3"/>
      </w:numPr>
    </w:pPr>
  </w:style>
  <w:style w:type="character" w:customStyle="1" w:styleId="Cmsor6Char">
    <w:name w:val="Címsor 6 Char"/>
    <w:basedOn w:val="Bekezdsalapbettpusa"/>
    <w:link w:val="Cmsor6"/>
    <w:uiPriority w:val="9"/>
    <w:semiHidden/>
    <w:rsid w:val="00F03841"/>
    <w:rPr>
      <w:rFonts w:asciiTheme="majorHAnsi" w:eastAsiaTheme="majorEastAsia" w:hAnsiTheme="majorHAnsi" w:cstheme="majorBidi"/>
      <w:color w:val="1F4D78" w:themeColor="accent1" w:themeShade="7F"/>
    </w:rPr>
  </w:style>
  <w:style w:type="character" w:customStyle="1" w:styleId="Cmsor7Char">
    <w:name w:val="Címsor 7 Char"/>
    <w:basedOn w:val="Bekezdsalapbettpusa"/>
    <w:link w:val="Cmsor7"/>
    <w:uiPriority w:val="9"/>
    <w:semiHidden/>
    <w:rsid w:val="00F03841"/>
    <w:rPr>
      <w:rFonts w:asciiTheme="majorHAnsi" w:eastAsiaTheme="majorEastAsia" w:hAnsiTheme="majorHAnsi" w:cstheme="majorBidi"/>
      <w:i/>
      <w:iCs/>
      <w:color w:val="1F4D78" w:themeColor="accent1" w:themeShade="7F"/>
    </w:rPr>
  </w:style>
  <w:style w:type="character" w:customStyle="1" w:styleId="Cmsor8Char">
    <w:name w:val="Címsor 8 Char"/>
    <w:basedOn w:val="Bekezdsalapbettpusa"/>
    <w:link w:val="Cmsor8"/>
    <w:uiPriority w:val="9"/>
    <w:semiHidden/>
    <w:rsid w:val="00F03841"/>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F03841"/>
    <w:rPr>
      <w:rFonts w:asciiTheme="majorHAnsi" w:eastAsiaTheme="majorEastAsia" w:hAnsiTheme="majorHAnsi" w:cstheme="majorBidi"/>
      <w:i/>
      <w:iCs/>
      <w:color w:val="272727" w:themeColor="text1" w:themeTint="D8"/>
      <w:sz w:val="21"/>
      <w:szCs w:val="21"/>
    </w:rPr>
  </w:style>
  <w:style w:type="paragraph" w:styleId="lfej">
    <w:name w:val="header"/>
    <w:basedOn w:val="Norml"/>
    <w:link w:val="lfejChar"/>
    <w:uiPriority w:val="99"/>
    <w:unhideWhenUsed/>
    <w:rsid w:val="008C768E"/>
    <w:pPr>
      <w:tabs>
        <w:tab w:val="center" w:pos="4703"/>
        <w:tab w:val="right" w:pos="9406"/>
      </w:tabs>
      <w:spacing w:after="0" w:line="240" w:lineRule="auto"/>
    </w:pPr>
  </w:style>
  <w:style w:type="character" w:customStyle="1" w:styleId="lfejChar">
    <w:name w:val="Élőfej Char"/>
    <w:basedOn w:val="Bekezdsalapbettpusa"/>
    <w:link w:val="lfej"/>
    <w:uiPriority w:val="99"/>
    <w:rsid w:val="008C768E"/>
  </w:style>
  <w:style w:type="paragraph" w:styleId="llb">
    <w:name w:val="footer"/>
    <w:basedOn w:val="Norml"/>
    <w:link w:val="llbChar"/>
    <w:uiPriority w:val="99"/>
    <w:unhideWhenUsed/>
    <w:rsid w:val="008C768E"/>
    <w:pPr>
      <w:tabs>
        <w:tab w:val="center" w:pos="4703"/>
        <w:tab w:val="right" w:pos="9406"/>
      </w:tabs>
      <w:spacing w:after="0" w:line="240" w:lineRule="auto"/>
    </w:pPr>
  </w:style>
  <w:style w:type="character" w:customStyle="1" w:styleId="llbChar">
    <w:name w:val="Élőláb Char"/>
    <w:basedOn w:val="Bekezdsalapbettpusa"/>
    <w:link w:val="llb"/>
    <w:uiPriority w:val="99"/>
    <w:rsid w:val="008C768E"/>
  </w:style>
  <w:style w:type="paragraph" w:styleId="Tartalomjegyzkcmsora">
    <w:name w:val="TOC Heading"/>
    <w:basedOn w:val="Cmsor1"/>
    <w:next w:val="Norml"/>
    <w:uiPriority w:val="39"/>
    <w:unhideWhenUsed/>
    <w:rsid w:val="00AA7E3A"/>
    <w:pPr>
      <w:numPr>
        <w:numId w:val="0"/>
      </w:numPr>
      <w:spacing w:line="259" w:lineRule="auto"/>
      <w:outlineLvl w:val="9"/>
    </w:pPr>
    <w:rPr>
      <w:rFonts w:asciiTheme="majorHAnsi" w:hAnsiTheme="majorHAnsi"/>
      <w:b w:val="0"/>
      <w:color w:val="2E74B5" w:themeColor="accent1" w:themeShade="BF"/>
      <w:sz w:val="32"/>
    </w:rPr>
  </w:style>
  <w:style w:type="paragraph" w:styleId="TJ1">
    <w:name w:val="toc 1"/>
    <w:basedOn w:val="Norml"/>
    <w:next w:val="Norml"/>
    <w:autoRedefine/>
    <w:uiPriority w:val="39"/>
    <w:unhideWhenUsed/>
    <w:rsid w:val="00AA7E3A"/>
    <w:pPr>
      <w:spacing w:after="100"/>
    </w:pPr>
  </w:style>
  <w:style w:type="paragraph" w:styleId="TJ2">
    <w:name w:val="toc 2"/>
    <w:basedOn w:val="Norml"/>
    <w:next w:val="Norml"/>
    <w:autoRedefine/>
    <w:uiPriority w:val="39"/>
    <w:unhideWhenUsed/>
    <w:rsid w:val="00AA7E3A"/>
    <w:pPr>
      <w:spacing w:after="100"/>
      <w:ind w:left="220"/>
    </w:pPr>
  </w:style>
  <w:style w:type="character" w:styleId="Hiperhivatkozs">
    <w:name w:val="Hyperlink"/>
    <w:basedOn w:val="Bekezdsalapbettpusa"/>
    <w:uiPriority w:val="99"/>
    <w:unhideWhenUsed/>
    <w:rsid w:val="00AA7E3A"/>
    <w:rPr>
      <w:color w:val="0563C1" w:themeColor="hyperlink"/>
      <w:u w:val="single"/>
    </w:rPr>
  </w:style>
  <w:style w:type="paragraph" w:customStyle="1" w:styleId="ThesisHX">
    <w:name w:val="Thesis HX"/>
    <w:basedOn w:val="ThesisH1"/>
    <w:next w:val="ThesisSzvegElsBekezds"/>
    <w:link w:val="ThesisHXChar"/>
    <w:qFormat/>
    <w:rsid w:val="00AA7E3A"/>
    <w:rPr>
      <w:i/>
      <w:sz w:val="24"/>
    </w:rPr>
  </w:style>
  <w:style w:type="character" w:customStyle="1" w:styleId="ThesisH1Char">
    <w:name w:val="Thesis H1 Char"/>
    <w:basedOn w:val="Cmsor1Char"/>
    <w:link w:val="ThesisH1"/>
    <w:rsid w:val="00AA7E3A"/>
    <w:rPr>
      <w:rFonts w:ascii="Arial" w:eastAsiaTheme="majorEastAsia" w:hAnsi="Arial" w:cstheme="majorBidi"/>
      <w:b/>
      <w:sz w:val="28"/>
      <w:szCs w:val="32"/>
      <w:lang w:val="hu-HU"/>
    </w:rPr>
  </w:style>
  <w:style w:type="character" w:customStyle="1" w:styleId="ThesisHXChar">
    <w:name w:val="Thesis HX Char"/>
    <w:basedOn w:val="ThesisH1Char"/>
    <w:link w:val="ThesisHX"/>
    <w:rsid w:val="00AA7E3A"/>
    <w:rPr>
      <w:rFonts w:ascii="Arial" w:eastAsiaTheme="majorEastAsia" w:hAnsi="Arial" w:cstheme="majorBidi"/>
      <w:b/>
      <w:i/>
      <w:sz w:val="24"/>
      <w:szCs w:val="32"/>
      <w:lang w:val="hu-HU"/>
    </w:rPr>
  </w:style>
  <w:style w:type="paragraph" w:styleId="Kpalrs">
    <w:name w:val="caption"/>
    <w:basedOn w:val="Norml"/>
    <w:next w:val="Norml"/>
    <w:uiPriority w:val="35"/>
    <w:unhideWhenUsed/>
    <w:qFormat/>
    <w:rsid w:val="00613EEB"/>
    <w:pPr>
      <w:spacing w:after="200" w:line="240" w:lineRule="auto"/>
    </w:pPr>
    <w:rPr>
      <w:i/>
      <w:iCs/>
      <w:color w:val="44546A" w:themeColor="text2"/>
      <w:sz w:val="18"/>
      <w:szCs w:val="18"/>
    </w:rPr>
  </w:style>
  <w:style w:type="character" w:styleId="Helyrzszveg">
    <w:name w:val="Placeholder Text"/>
    <w:basedOn w:val="Bekezdsalapbettpusa"/>
    <w:uiPriority w:val="99"/>
    <w:semiHidden/>
    <w:rsid w:val="003B446E"/>
    <w:rPr>
      <w:color w:val="808080"/>
    </w:rPr>
  </w:style>
  <w:style w:type="paragraph" w:styleId="TJ3">
    <w:name w:val="toc 3"/>
    <w:basedOn w:val="Norml"/>
    <w:next w:val="Norml"/>
    <w:autoRedefine/>
    <w:uiPriority w:val="39"/>
    <w:unhideWhenUsed/>
    <w:rsid w:val="00964772"/>
    <w:pPr>
      <w:spacing w:after="100"/>
      <w:ind w:left="440"/>
    </w:pPr>
  </w:style>
  <w:style w:type="paragraph" w:styleId="Nincstrkz">
    <w:name w:val="No Spacing"/>
    <w:uiPriority w:val="1"/>
    <w:qFormat/>
    <w:rsid w:val="00DC2762"/>
    <w:pPr>
      <w:spacing w:after="0" w:line="240" w:lineRule="auto"/>
    </w:pPr>
    <w:rPr>
      <w:lang w:val="hu-HU"/>
    </w:rPr>
  </w:style>
  <w:style w:type="paragraph" w:styleId="Kiemeltidzet">
    <w:name w:val="Intense Quote"/>
    <w:aliases w:val="Thesis Felsorolás"/>
    <w:basedOn w:val="ThesisSzvegElsBekezds"/>
    <w:next w:val="ThesisSzvegElsBekezds"/>
    <w:link w:val="KiemeltidzetChar"/>
    <w:uiPriority w:val="30"/>
    <w:qFormat/>
    <w:rsid w:val="003E5879"/>
    <w:pPr>
      <w:numPr>
        <w:numId w:val="7"/>
      </w:numPr>
      <w:spacing w:after="0"/>
      <w:ind w:left="720" w:firstLine="0"/>
      <w:jc w:val="left"/>
    </w:pPr>
    <w:rPr>
      <w:iCs/>
    </w:rPr>
  </w:style>
  <w:style w:type="character" w:customStyle="1" w:styleId="KiemeltidzetChar">
    <w:name w:val="Kiemelt idézet Char"/>
    <w:aliases w:val="Thesis Felsorolás Char"/>
    <w:basedOn w:val="Bekezdsalapbettpusa"/>
    <w:link w:val="Kiemeltidzet"/>
    <w:uiPriority w:val="30"/>
    <w:rsid w:val="003E5879"/>
    <w:rPr>
      <w:rFonts w:ascii="Times New Roman" w:hAnsi="Times New Roman"/>
      <w:iCs/>
      <w:sz w:val="24"/>
      <w:lang w:val="hu-HU"/>
    </w:rPr>
  </w:style>
  <w:style w:type="paragraph" w:styleId="brajegyzk">
    <w:name w:val="table of figures"/>
    <w:basedOn w:val="Norml"/>
    <w:next w:val="Norml"/>
    <w:uiPriority w:val="99"/>
    <w:unhideWhenUsed/>
    <w:rsid w:val="00E257D0"/>
    <w:pPr>
      <w:spacing w:after="0"/>
    </w:pPr>
  </w:style>
  <w:style w:type="character" w:customStyle="1" w:styleId="apple-converted-space">
    <w:name w:val="apple-converted-space"/>
    <w:basedOn w:val="Bekezdsalapbettpusa"/>
    <w:rsid w:val="00535835"/>
  </w:style>
  <w:style w:type="table" w:styleId="Rcsostblzat">
    <w:name w:val="Table Grid"/>
    <w:basedOn w:val="Normltblzat"/>
    <w:uiPriority w:val="39"/>
    <w:rsid w:val="00201A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uborkszveg">
    <w:name w:val="Balloon Text"/>
    <w:basedOn w:val="Norml"/>
    <w:link w:val="BuborkszvegChar"/>
    <w:uiPriority w:val="99"/>
    <w:semiHidden/>
    <w:unhideWhenUsed/>
    <w:rsid w:val="005B7CA3"/>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5B7CA3"/>
    <w:rPr>
      <w:rFonts w:ascii="Segoe UI" w:hAnsi="Segoe UI" w:cs="Segoe UI"/>
      <w:sz w:val="18"/>
      <w:szCs w:val="18"/>
      <w:lang w:val="hu-HU"/>
    </w:rPr>
  </w:style>
  <w:style w:type="character" w:styleId="HTML-kd">
    <w:name w:val="HTML Code"/>
    <w:basedOn w:val="Bekezdsalapbettpusa"/>
    <w:uiPriority w:val="99"/>
    <w:semiHidden/>
    <w:unhideWhenUsed/>
    <w:rsid w:val="005B5AED"/>
    <w:rPr>
      <w:rFonts w:ascii="Courier New" w:eastAsia="Times New Roman" w:hAnsi="Courier New" w:cs="Courier New"/>
      <w:sz w:val="20"/>
      <w:szCs w:val="20"/>
    </w:rPr>
  </w:style>
  <w:style w:type="paragraph" w:styleId="Listaszerbekezds">
    <w:name w:val="List Paragraph"/>
    <w:basedOn w:val="Norml"/>
    <w:uiPriority w:val="34"/>
    <w:qFormat/>
    <w:rsid w:val="00220F0F"/>
    <w:pPr>
      <w:ind w:left="720"/>
      <w:contextualSpacing/>
    </w:pPr>
  </w:style>
  <w:style w:type="paragraph" w:styleId="Jegyzetszveg">
    <w:name w:val="annotation text"/>
    <w:basedOn w:val="Norml"/>
    <w:link w:val="JegyzetszvegChar"/>
    <w:uiPriority w:val="99"/>
    <w:semiHidden/>
    <w:unhideWhenUsed/>
    <w:rsid w:val="00927D1C"/>
    <w:pPr>
      <w:spacing w:line="240" w:lineRule="auto"/>
    </w:pPr>
    <w:rPr>
      <w:sz w:val="20"/>
      <w:szCs w:val="20"/>
    </w:rPr>
  </w:style>
  <w:style w:type="character" w:customStyle="1" w:styleId="JegyzetszvegChar">
    <w:name w:val="Jegyzetszöveg Char"/>
    <w:basedOn w:val="Bekezdsalapbettpusa"/>
    <w:link w:val="Jegyzetszveg"/>
    <w:uiPriority w:val="99"/>
    <w:semiHidden/>
    <w:rsid w:val="00927D1C"/>
    <w:rPr>
      <w:sz w:val="20"/>
      <w:szCs w:val="20"/>
      <w:lang w:val="hu-HU"/>
    </w:rPr>
  </w:style>
  <w:style w:type="character" w:styleId="Jegyzethivatkozs">
    <w:name w:val="annotation reference"/>
    <w:basedOn w:val="Bekezdsalapbettpusa"/>
    <w:uiPriority w:val="99"/>
    <w:semiHidden/>
    <w:unhideWhenUsed/>
    <w:rsid w:val="00927D1C"/>
    <w:rPr>
      <w:sz w:val="16"/>
      <w:szCs w:val="16"/>
    </w:rPr>
  </w:style>
  <w:style w:type="paragraph" w:styleId="Megjegyzstrgya">
    <w:name w:val="annotation subject"/>
    <w:basedOn w:val="Jegyzetszveg"/>
    <w:next w:val="Jegyzetszveg"/>
    <w:link w:val="MegjegyzstrgyaChar"/>
    <w:uiPriority w:val="99"/>
    <w:semiHidden/>
    <w:unhideWhenUsed/>
    <w:rsid w:val="00443005"/>
    <w:rPr>
      <w:b/>
      <w:bCs/>
    </w:rPr>
  </w:style>
  <w:style w:type="character" w:customStyle="1" w:styleId="MegjegyzstrgyaChar">
    <w:name w:val="Megjegyzés tárgya Char"/>
    <w:basedOn w:val="JegyzetszvegChar"/>
    <w:link w:val="Megjegyzstrgya"/>
    <w:uiPriority w:val="99"/>
    <w:semiHidden/>
    <w:rsid w:val="00443005"/>
    <w:rPr>
      <w:b/>
      <w:bCs/>
      <w:sz w:val="20"/>
      <w:szCs w:val="20"/>
      <w:lang w:val="hu-HU"/>
    </w:rPr>
  </w:style>
  <w:style w:type="paragraph" w:styleId="Lbjegyzetszveg">
    <w:name w:val="footnote text"/>
    <w:basedOn w:val="Norml"/>
    <w:link w:val="LbjegyzetszvegChar"/>
    <w:uiPriority w:val="99"/>
    <w:semiHidden/>
    <w:unhideWhenUsed/>
    <w:rsid w:val="00011456"/>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011456"/>
    <w:rPr>
      <w:sz w:val="20"/>
      <w:szCs w:val="20"/>
      <w:lang w:val="hu-HU"/>
    </w:rPr>
  </w:style>
  <w:style w:type="character" w:styleId="Lbjegyzet-hivatkozs">
    <w:name w:val="footnote reference"/>
    <w:basedOn w:val="Bekezdsalapbettpusa"/>
    <w:uiPriority w:val="99"/>
    <w:semiHidden/>
    <w:unhideWhenUsed/>
    <w:rsid w:val="00011456"/>
    <w:rPr>
      <w:vertAlign w:val="superscript"/>
    </w:rPr>
  </w:style>
  <w:style w:type="paragraph" w:styleId="Vltozat">
    <w:name w:val="Revision"/>
    <w:hidden/>
    <w:uiPriority w:val="99"/>
    <w:semiHidden/>
    <w:rsid w:val="007E1A69"/>
    <w:pPr>
      <w:spacing w:after="0" w:line="240" w:lineRule="auto"/>
    </w:pPr>
    <w:rPr>
      <w:lang w:val="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5928980">
      <w:bodyDiv w:val="1"/>
      <w:marLeft w:val="0"/>
      <w:marRight w:val="0"/>
      <w:marTop w:val="0"/>
      <w:marBottom w:val="0"/>
      <w:divBdr>
        <w:top w:val="none" w:sz="0" w:space="0" w:color="auto"/>
        <w:left w:val="none" w:sz="0" w:space="0" w:color="auto"/>
        <w:bottom w:val="none" w:sz="0" w:space="0" w:color="auto"/>
        <w:right w:val="none" w:sz="0" w:space="0" w:color="auto"/>
      </w:divBdr>
    </w:div>
    <w:div w:id="212889906">
      <w:bodyDiv w:val="1"/>
      <w:marLeft w:val="0"/>
      <w:marRight w:val="0"/>
      <w:marTop w:val="0"/>
      <w:marBottom w:val="0"/>
      <w:divBdr>
        <w:top w:val="none" w:sz="0" w:space="0" w:color="auto"/>
        <w:left w:val="none" w:sz="0" w:space="0" w:color="auto"/>
        <w:bottom w:val="none" w:sz="0" w:space="0" w:color="auto"/>
        <w:right w:val="none" w:sz="0" w:space="0" w:color="auto"/>
      </w:divBdr>
    </w:div>
    <w:div w:id="289017323">
      <w:bodyDiv w:val="1"/>
      <w:marLeft w:val="0"/>
      <w:marRight w:val="0"/>
      <w:marTop w:val="0"/>
      <w:marBottom w:val="0"/>
      <w:divBdr>
        <w:top w:val="none" w:sz="0" w:space="0" w:color="auto"/>
        <w:left w:val="none" w:sz="0" w:space="0" w:color="auto"/>
        <w:bottom w:val="none" w:sz="0" w:space="0" w:color="auto"/>
        <w:right w:val="none" w:sz="0" w:space="0" w:color="auto"/>
      </w:divBdr>
    </w:div>
    <w:div w:id="388773107">
      <w:bodyDiv w:val="1"/>
      <w:marLeft w:val="0"/>
      <w:marRight w:val="0"/>
      <w:marTop w:val="0"/>
      <w:marBottom w:val="0"/>
      <w:divBdr>
        <w:top w:val="none" w:sz="0" w:space="0" w:color="auto"/>
        <w:left w:val="none" w:sz="0" w:space="0" w:color="auto"/>
        <w:bottom w:val="none" w:sz="0" w:space="0" w:color="auto"/>
        <w:right w:val="none" w:sz="0" w:space="0" w:color="auto"/>
      </w:divBdr>
    </w:div>
    <w:div w:id="532042257">
      <w:bodyDiv w:val="1"/>
      <w:marLeft w:val="0"/>
      <w:marRight w:val="0"/>
      <w:marTop w:val="0"/>
      <w:marBottom w:val="0"/>
      <w:divBdr>
        <w:top w:val="none" w:sz="0" w:space="0" w:color="auto"/>
        <w:left w:val="none" w:sz="0" w:space="0" w:color="auto"/>
        <w:bottom w:val="none" w:sz="0" w:space="0" w:color="auto"/>
        <w:right w:val="none" w:sz="0" w:space="0" w:color="auto"/>
      </w:divBdr>
    </w:div>
    <w:div w:id="961765337">
      <w:bodyDiv w:val="1"/>
      <w:marLeft w:val="0"/>
      <w:marRight w:val="0"/>
      <w:marTop w:val="0"/>
      <w:marBottom w:val="0"/>
      <w:divBdr>
        <w:top w:val="none" w:sz="0" w:space="0" w:color="auto"/>
        <w:left w:val="none" w:sz="0" w:space="0" w:color="auto"/>
        <w:bottom w:val="none" w:sz="0" w:space="0" w:color="auto"/>
        <w:right w:val="none" w:sz="0" w:space="0" w:color="auto"/>
      </w:divBdr>
    </w:div>
    <w:div w:id="1374765880">
      <w:bodyDiv w:val="1"/>
      <w:marLeft w:val="0"/>
      <w:marRight w:val="0"/>
      <w:marTop w:val="0"/>
      <w:marBottom w:val="0"/>
      <w:divBdr>
        <w:top w:val="none" w:sz="0" w:space="0" w:color="auto"/>
        <w:left w:val="none" w:sz="0" w:space="0" w:color="auto"/>
        <w:bottom w:val="none" w:sz="0" w:space="0" w:color="auto"/>
        <w:right w:val="none" w:sz="0" w:space="0" w:color="auto"/>
      </w:divBdr>
    </w:div>
    <w:div w:id="1379627620">
      <w:bodyDiv w:val="1"/>
      <w:marLeft w:val="0"/>
      <w:marRight w:val="0"/>
      <w:marTop w:val="0"/>
      <w:marBottom w:val="0"/>
      <w:divBdr>
        <w:top w:val="none" w:sz="0" w:space="0" w:color="auto"/>
        <w:left w:val="none" w:sz="0" w:space="0" w:color="auto"/>
        <w:bottom w:val="none" w:sz="0" w:space="0" w:color="auto"/>
        <w:right w:val="none" w:sz="0" w:space="0" w:color="auto"/>
      </w:divBdr>
    </w:div>
    <w:div w:id="1568342223">
      <w:bodyDiv w:val="1"/>
      <w:marLeft w:val="0"/>
      <w:marRight w:val="0"/>
      <w:marTop w:val="0"/>
      <w:marBottom w:val="0"/>
      <w:divBdr>
        <w:top w:val="none" w:sz="0" w:space="0" w:color="auto"/>
        <w:left w:val="none" w:sz="0" w:space="0" w:color="auto"/>
        <w:bottom w:val="none" w:sz="0" w:space="0" w:color="auto"/>
        <w:right w:val="none" w:sz="0" w:space="0" w:color="auto"/>
      </w:divBdr>
    </w:div>
    <w:div w:id="1708216738">
      <w:bodyDiv w:val="1"/>
      <w:marLeft w:val="0"/>
      <w:marRight w:val="0"/>
      <w:marTop w:val="0"/>
      <w:marBottom w:val="0"/>
      <w:divBdr>
        <w:top w:val="none" w:sz="0" w:space="0" w:color="auto"/>
        <w:left w:val="none" w:sz="0" w:space="0" w:color="auto"/>
        <w:bottom w:val="none" w:sz="0" w:space="0" w:color="auto"/>
        <w:right w:val="none" w:sz="0" w:space="0" w:color="auto"/>
      </w:divBdr>
    </w:div>
    <w:div w:id="1723403403">
      <w:bodyDiv w:val="1"/>
      <w:marLeft w:val="0"/>
      <w:marRight w:val="0"/>
      <w:marTop w:val="0"/>
      <w:marBottom w:val="0"/>
      <w:divBdr>
        <w:top w:val="none" w:sz="0" w:space="0" w:color="auto"/>
        <w:left w:val="none" w:sz="0" w:space="0" w:color="auto"/>
        <w:bottom w:val="none" w:sz="0" w:space="0" w:color="auto"/>
        <w:right w:val="none" w:sz="0" w:space="0" w:color="auto"/>
      </w:divBdr>
    </w:div>
    <w:div w:id="1785921563">
      <w:bodyDiv w:val="1"/>
      <w:marLeft w:val="0"/>
      <w:marRight w:val="0"/>
      <w:marTop w:val="0"/>
      <w:marBottom w:val="0"/>
      <w:divBdr>
        <w:top w:val="none" w:sz="0" w:space="0" w:color="auto"/>
        <w:left w:val="none" w:sz="0" w:space="0" w:color="auto"/>
        <w:bottom w:val="none" w:sz="0" w:space="0" w:color="auto"/>
        <w:right w:val="none" w:sz="0" w:space="0" w:color="auto"/>
      </w:divBdr>
    </w:div>
    <w:div w:id="1827162925">
      <w:bodyDiv w:val="1"/>
      <w:marLeft w:val="0"/>
      <w:marRight w:val="0"/>
      <w:marTop w:val="0"/>
      <w:marBottom w:val="0"/>
      <w:divBdr>
        <w:top w:val="none" w:sz="0" w:space="0" w:color="auto"/>
        <w:left w:val="none" w:sz="0" w:space="0" w:color="auto"/>
        <w:bottom w:val="none" w:sz="0" w:space="0" w:color="auto"/>
        <w:right w:val="none" w:sz="0" w:space="0" w:color="auto"/>
      </w:divBdr>
    </w:div>
    <w:div w:id="2048869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emf"/><Relationship Id="rId21" Type="http://schemas.openxmlformats.org/officeDocument/2006/relationships/oleObject" Target="file:///C:\Users\Rozsenich\Documents\THESIS\Diagrams\szobafoglalas.vsdx" TargetMode="Externa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29.png"/><Relationship Id="rId68" Type="http://schemas.openxmlformats.org/officeDocument/2006/relationships/image" Target="media/image34.png"/><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image" Target="media/image7.emf"/><Relationship Id="rId37" Type="http://schemas.openxmlformats.org/officeDocument/2006/relationships/oleObject" Target="file:///C:\Users\Rozsenich\Documents\THESIS\Diagrams\room_nlp_object_extra3.vsdx" TargetMode="External"/><Relationship Id="rId53" Type="http://schemas.openxmlformats.org/officeDocument/2006/relationships/header" Target="header12.xml"/><Relationship Id="rId58" Type="http://schemas.openxmlformats.org/officeDocument/2006/relationships/image" Target="media/image24.png"/><Relationship Id="rId74" Type="http://schemas.openxmlformats.org/officeDocument/2006/relationships/image" Target="media/image40.png"/><Relationship Id="rId79"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theme" Target="theme/theme1.xml"/><Relationship Id="rId19" Type="http://schemas.openxmlformats.org/officeDocument/2006/relationships/header" Target="header8.xml"/><Relationship Id="rId14" Type="http://schemas.openxmlformats.org/officeDocument/2006/relationships/header" Target="header4.xml"/><Relationship Id="rId22" Type="http://schemas.openxmlformats.org/officeDocument/2006/relationships/image" Target="media/image2.emf"/><Relationship Id="rId27" Type="http://schemas.openxmlformats.org/officeDocument/2006/relationships/oleObject" Target="file:///C:\Users\Rozsenich\Documents\THESIS\Diagrams\price_category.vsdx" TargetMode="External"/><Relationship Id="rId30" Type="http://schemas.openxmlformats.org/officeDocument/2006/relationships/image" Target="media/image6.emf"/><Relationship Id="rId35" Type="http://schemas.openxmlformats.org/officeDocument/2006/relationships/oleObject" Target="file:///C:\Users\Rozsenich\Documents\THESIS\Diagrams\room_nlp_object_extra2.vsdx" TargetMode="External"/><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oleObject" Target="file:///C:\Users\Rozsenich\Documents\THESIS\Diagrams\models.vsdx" TargetMode="External"/><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8" Type="http://schemas.openxmlformats.org/officeDocument/2006/relationships/comments" Target="comments.xml"/><Relationship Id="rId51" Type="http://schemas.openxmlformats.org/officeDocument/2006/relationships/image" Target="media/image21.png"/><Relationship Id="rId72" Type="http://schemas.openxmlformats.org/officeDocument/2006/relationships/image" Target="media/image38.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6.xml"/><Relationship Id="rId25" Type="http://schemas.openxmlformats.org/officeDocument/2006/relationships/oleObject" Target="file:///C:\Users\Rozsenich\Documents\THESIS\Diagrams\smartfiltering.vsdx" TargetMode="External"/><Relationship Id="rId33" Type="http://schemas.openxmlformats.org/officeDocument/2006/relationships/oleObject" Target="file:///C:\Users\Rozsenich\Documents\THESIS\Diagrams\room_nlp_object_extra1.vsdx" TargetMode="External"/><Relationship Id="rId38" Type="http://schemas.openxmlformats.org/officeDocument/2006/relationships/header" Target="header9.xml"/><Relationship Id="rId46" Type="http://schemas.openxmlformats.org/officeDocument/2006/relationships/image" Target="media/image16.png"/><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image" Target="media/image1.emf"/><Relationship Id="rId41" Type="http://schemas.openxmlformats.org/officeDocument/2006/relationships/image" Target="media/image11.png"/><Relationship Id="rId54" Type="http://schemas.openxmlformats.org/officeDocument/2006/relationships/header" Target="header13.xml"/><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hu.wikipedia.org/w/index.php?title=Pierre_Louis_Maupertuis&amp;action=edit&amp;redlink=1" TargetMode="External"/><Relationship Id="rId23" Type="http://schemas.openxmlformats.org/officeDocument/2006/relationships/oleObject" Target="file:///C:\Users\Rozsenich\Documents\THESIS\Diagrams\foglalasvisszaigazolas.vsdx" TargetMode="External"/><Relationship Id="rId28" Type="http://schemas.openxmlformats.org/officeDocument/2006/relationships/image" Target="media/image5.emf"/><Relationship Id="rId36" Type="http://schemas.openxmlformats.org/officeDocument/2006/relationships/image" Target="media/image9.emf"/><Relationship Id="rId49" Type="http://schemas.openxmlformats.org/officeDocument/2006/relationships/image" Target="media/image19.png"/><Relationship Id="rId57" Type="http://schemas.openxmlformats.org/officeDocument/2006/relationships/image" Target="media/image23.png"/><Relationship Id="rId10" Type="http://schemas.openxmlformats.org/officeDocument/2006/relationships/header" Target="header1.xml"/><Relationship Id="rId31" Type="http://schemas.openxmlformats.org/officeDocument/2006/relationships/oleObject" Target="file:///C:\Users\Rozsenich\Documents\THESIS\Diagrams\room_nlp_object.vsdx" TargetMode="External"/><Relationship Id="rId44" Type="http://schemas.openxmlformats.org/officeDocument/2006/relationships/image" Target="media/image14.png"/><Relationship Id="rId52" Type="http://schemas.openxmlformats.org/officeDocument/2006/relationships/header" Target="header11.xml"/><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eader" Target="header3.xml"/><Relationship Id="rId18" Type="http://schemas.openxmlformats.org/officeDocument/2006/relationships/header" Target="header7.xml"/><Relationship Id="rId39" Type="http://schemas.openxmlformats.org/officeDocument/2006/relationships/header" Target="header10.xml"/><Relationship Id="rId34" Type="http://schemas.openxmlformats.org/officeDocument/2006/relationships/image" Target="media/image8.emf"/><Relationship Id="rId50" Type="http://schemas.openxmlformats.org/officeDocument/2006/relationships/image" Target="media/image20.png"/><Relationship Id="rId55" Type="http://schemas.openxmlformats.org/officeDocument/2006/relationships/image" Target="media/image22.emf"/><Relationship Id="rId76"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oleObject" Target="file:///C:\Users\Rozsenich\Documents\THESIS\Diagrams\distance_category.vsdx" TargetMode="External"/><Relationship Id="rId24" Type="http://schemas.openxmlformats.org/officeDocument/2006/relationships/image" Target="media/image3.emf"/><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32.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00AE96-9CBB-47F7-9B92-1952192923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TotalTime>
  <Pages>1</Pages>
  <Words>17674</Words>
  <Characters>121954</Characters>
  <Application>Microsoft Office Word</Application>
  <DocSecurity>0</DocSecurity>
  <Lines>1016</Lines>
  <Paragraphs>278</Paragraphs>
  <ScaleCrop>false</ScaleCrop>
  <HeadingPairs>
    <vt:vector size="2" baseType="variant">
      <vt:variant>
        <vt:lpstr>Cím</vt:lpstr>
      </vt:variant>
      <vt:variant>
        <vt:i4>1</vt:i4>
      </vt:variant>
    </vt:vector>
  </HeadingPairs>
  <TitlesOfParts>
    <vt:vector size="1" baseType="lpstr">
      <vt:lpstr>Vendéglátói szálláshelyek csoportos foglalását megvalósító rendszer</vt:lpstr>
    </vt:vector>
  </TitlesOfParts>
  <Manager>Márton Frits</Manager>
  <Company>University of Pannonia, Veszprém</Company>
  <LinksUpToDate>false</LinksUpToDate>
  <CharactersWithSpaces>139350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Vendéglátói szálláshelyek csoportos foglalását megvalósító rendszer</dc:title>
  <dc:creator>Balázs Rozsenich</dc:creator>
  <cp:lastModifiedBy>Balázs Rozsenich</cp:lastModifiedBy>
  <cp:revision>21</cp:revision>
  <cp:lastPrinted>2015-04-29T22:34:00Z</cp:lastPrinted>
  <dcterms:created xsi:type="dcterms:W3CDTF">2015-04-28T15:30:00Z</dcterms:created>
  <dcterms:modified xsi:type="dcterms:W3CDTF">2015-04-29T22:34:00Z</dcterms:modified>
</cp:coreProperties>
</file>