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6F1FCA" w14:textId="77777777" w:rsidR="00927D1C" w:rsidRPr="00927D1C" w:rsidRDefault="00927D1C" w:rsidP="00927D1C">
      <w:pPr>
        <w:spacing w:line="256" w:lineRule="auto"/>
        <w:jc w:val="center"/>
        <w:rPr>
          <w:rFonts w:ascii="Calibri" w:eastAsia="Calibri" w:hAnsi="Calibri" w:cs="Calibri"/>
          <w:sz w:val="44"/>
          <w:szCs w:val="44"/>
        </w:rPr>
      </w:pPr>
      <w:r w:rsidRPr="00927D1C">
        <w:rPr>
          <w:rFonts w:ascii="Calibri" w:eastAsia="Calibri" w:hAnsi="Calibri" w:cs="Calibri"/>
          <w:sz w:val="44"/>
          <w:szCs w:val="44"/>
        </w:rPr>
        <w:t>Pannon Egyetem</w:t>
      </w:r>
    </w:p>
    <w:p w14:paraId="34234753" w14:textId="77777777" w:rsidR="00927D1C" w:rsidRPr="00927D1C" w:rsidRDefault="00927D1C" w:rsidP="00927D1C">
      <w:pPr>
        <w:widowControl w:val="0"/>
        <w:autoSpaceDE w:val="0"/>
        <w:autoSpaceDN w:val="0"/>
        <w:adjustRightInd w:val="0"/>
        <w:spacing w:after="0" w:line="360" w:lineRule="auto"/>
        <w:jc w:val="center"/>
        <w:rPr>
          <w:rFonts w:ascii="Times New Roman" w:eastAsia="Times New Roman" w:hAnsi="Times New Roman" w:cs="Times New Roman"/>
          <w:sz w:val="32"/>
          <w:szCs w:val="32"/>
          <w:lang w:eastAsia="hu-HU"/>
        </w:rPr>
      </w:pPr>
      <w:r w:rsidRPr="00927D1C">
        <w:rPr>
          <w:rFonts w:ascii="Times New Roman" w:eastAsia="Times New Roman" w:hAnsi="Times New Roman" w:cs="Times New Roman"/>
          <w:sz w:val="32"/>
          <w:szCs w:val="32"/>
          <w:lang w:eastAsia="hu-HU"/>
        </w:rPr>
        <w:t>Műszaki Informatikai Kar</w:t>
      </w:r>
    </w:p>
    <w:p w14:paraId="487404CF" w14:textId="77777777" w:rsidR="00927D1C" w:rsidRPr="00927D1C" w:rsidRDefault="00927D1C" w:rsidP="00927D1C">
      <w:pPr>
        <w:widowControl w:val="0"/>
        <w:autoSpaceDE w:val="0"/>
        <w:autoSpaceDN w:val="0"/>
        <w:adjustRightInd w:val="0"/>
        <w:spacing w:after="0" w:line="360" w:lineRule="auto"/>
        <w:jc w:val="center"/>
        <w:rPr>
          <w:rFonts w:ascii="Times New Roman" w:eastAsia="Times New Roman" w:hAnsi="Times New Roman" w:cs="Times New Roman"/>
          <w:sz w:val="32"/>
          <w:szCs w:val="32"/>
          <w:lang w:eastAsia="hu-HU"/>
        </w:rPr>
      </w:pPr>
      <w:r w:rsidRPr="00927D1C">
        <w:rPr>
          <w:rFonts w:ascii="Times New Roman" w:eastAsia="Times New Roman" w:hAnsi="Times New Roman" w:cs="Times New Roman"/>
          <w:sz w:val="32"/>
          <w:szCs w:val="32"/>
          <w:lang w:eastAsia="hu-HU"/>
        </w:rPr>
        <w:t>Rendszer- és Számítástudományi Tanszék</w:t>
      </w:r>
    </w:p>
    <w:p w14:paraId="25E941E2" w14:textId="77777777" w:rsidR="00927D1C" w:rsidRPr="00927D1C" w:rsidRDefault="00927D1C" w:rsidP="00927D1C">
      <w:pPr>
        <w:widowControl w:val="0"/>
        <w:autoSpaceDE w:val="0"/>
        <w:autoSpaceDN w:val="0"/>
        <w:adjustRightInd w:val="0"/>
        <w:spacing w:after="0" w:line="360" w:lineRule="auto"/>
        <w:jc w:val="center"/>
        <w:rPr>
          <w:rFonts w:ascii="Times New Roman" w:eastAsia="Times New Roman" w:hAnsi="Times New Roman" w:cs="Times New Roman"/>
          <w:sz w:val="32"/>
          <w:szCs w:val="32"/>
          <w:lang w:eastAsia="hu-HU"/>
        </w:rPr>
      </w:pPr>
      <w:proofErr w:type="gramStart"/>
      <w:r>
        <w:rPr>
          <w:rFonts w:ascii="Times New Roman" w:eastAsia="Times New Roman" w:hAnsi="Times New Roman" w:cs="Times New Roman"/>
          <w:sz w:val="32"/>
          <w:szCs w:val="32"/>
          <w:lang w:eastAsia="hu-HU"/>
        </w:rPr>
        <w:t>mérnök</w:t>
      </w:r>
      <w:r w:rsidRPr="00927D1C">
        <w:rPr>
          <w:rFonts w:ascii="Times New Roman" w:eastAsia="Times New Roman" w:hAnsi="Times New Roman" w:cs="Times New Roman"/>
          <w:sz w:val="32"/>
          <w:szCs w:val="32"/>
          <w:lang w:eastAsia="hu-HU"/>
        </w:rPr>
        <w:t>informatikus</w:t>
      </w:r>
      <w:proofErr w:type="gramEnd"/>
      <w:r w:rsidRPr="00927D1C">
        <w:rPr>
          <w:rFonts w:ascii="Times New Roman" w:eastAsia="Times New Roman" w:hAnsi="Times New Roman" w:cs="Times New Roman"/>
          <w:sz w:val="32"/>
          <w:szCs w:val="32"/>
          <w:lang w:eastAsia="hu-HU"/>
        </w:rPr>
        <w:t xml:space="preserve"> BSc</w:t>
      </w:r>
    </w:p>
    <w:p w14:paraId="009135ED" w14:textId="77777777" w:rsidR="00927D1C" w:rsidRPr="00927D1C" w:rsidRDefault="00927D1C" w:rsidP="00927D1C">
      <w:pPr>
        <w:widowControl w:val="0"/>
        <w:autoSpaceDE w:val="0"/>
        <w:autoSpaceDN w:val="0"/>
        <w:adjustRightInd w:val="0"/>
        <w:spacing w:before="1200" w:after="1200" w:line="508" w:lineRule="atLeast"/>
        <w:jc w:val="center"/>
        <w:rPr>
          <w:rFonts w:ascii="Times New Roman" w:eastAsia="Times New Roman" w:hAnsi="Times New Roman" w:cs="Times New Roman"/>
          <w:sz w:val="48"/>
          <w:szCs w:val="48"/>
          <w:lang w:eastAsia="hu-HU"/>
        </w:rPr>
      </w:pPr>
      <w:r w:rsidRPr="00927D1C">
        <w:rPr>
          <w:rFonts w:ascii="Times New Roman" w:eastAsia="Times New Roman" w:hAnsi="Times New Roman" w:cs="Times New Roman"/>
          <w:sz w:val="48"/>
          <w:szCs w:val="48"/>
          <w:lang w:eastAsia="hu-HU"/>
        </w:rPr>
        <w:t>SZAKDOLGOZAT</w:t>
      </w:r>
    </w:p>
    <w:p w14:paraId="5DCE68C3" w14:textId="7653BAAC" w:rsidR="00927D1C" w:rsidRPr="00927D1C" w:rsidRDefault="007A49E6" w:rsidP="007A49E6">
      <w:pPr>
        <w:widowControl w:val="0"/>
        <w:autoSpaceDE w:val="0"/>
        <w:autoSpaceDN w:val="0"/>
        <w:adjustRightInd w:val="0"/>
        <w:spacing w:before="1200" w:after="1200" w:line="508" w:lineRule="atLeast"/>
        <w:jc w:val="center"/>
        <w:rPr>
          <w:rFonts w:ascii="Times New Roman" w:eastAsia="Times New Roman" w:hAnsi="Times New Roman" w:cs="Times New Roman"/>
          <w:sz w:val="40"/>
          <w:szCs w:val="40"/>
          <w:lang w:eastAsia="hu-HU"/>
        </w:rPr>
      </w:pPr>
      <w:r w:rsidRPr="007A49E6">
        <w:rPr>
          <w:rFonts w:ascii="Times New Roman" w:eastAsia="Times New Roman" w:hAnsi="Times New Roman" w:cs="Times New Roman"/>
          <w:sz w:val="40"/>
          <w:szCs w:val="40"/>
          <w:lang w:eastAsia="hu-HU"/>
        </w:rPr>
        <w:t xml:space="preserve">Vendéglátói szálláshelyek csoportos </w:t>
      </w:r>
      <w:r>
        <w:rPr>
          <w:rFonts w:ascii="Times New Roman" w:eastAsia="Times New Roman" w:hAnsi="Times New Roman" w:cs="Times New Roman"/>
          <w:sz w:val="40"/>
          <w:szCs w:val="40"/>
          <w:lang w:eastAsia="hu-HU"/>
        </w:rPr>
        <w:t xml:space="preserve">foglalását megvalósító rendszer </w:t>
      </w:r>
      <w:r w:rsidRPr="007A49E6">
        <w:rPr>
          <w:rFonts w:ascii="Times New Roman" w:eastAsia="Times New Roman" w:hAnsi="Times New Roman" w:cs="Times New Roman"/>
          <w:sz w:val="40"/>
          <w:szCs w:val="40"/>
          <w:lang w:eastAsia="hu-HU"/>
        </w:rPr>
        <w:t>fejlesztése</w:t>
      </w:r>
    </w:p>
    <w:p w14:paraId="5295EC5D" w14:textId="77777777" w:rsidR="00927D1C" w:rsidRPr="00927D1C" w:rsidRDefault="00927D1C" w:rsidP="00927D1C">
      <w:pPr>
        <w:widowControl w:val="0"/>
        <w:autoSpaceDE w:val="0"/>
        <w:autoSpaceDN w:val="0"/>
        <w:adjustRightInd w:val="0"/>
        <w:spacing w:before="1200" w:after="1200" w:line="508" w:lineRule="atLeast"/>
        <w:jc w:val="center"/>
        <w:rPr>
          <w:rFonts w:ascii="Times New Roman" w:eastAsia="Times New Roman" w:hAnsi="Times New Roman" w:cs="Times New Roman"/>
          <w:sz w:val="40"/>
          <w:szCs w:val="40"/>
          <w:lang w:eastAsia="hu-HU"/>
        </w:rPr>
      </w:pPr>
      <w:r>
        <w:rPr>
          <w:rFonts w:ascii="Times New Roman" w:eastAsia="Times New Roman" w:hAnsi="Times New Roman" w:cs="Times New Roman"/>
          <w:sz w:val="40"/>
          <w:szCs w:val="40"/>
          <w:lang w:eastAsia="hu-HU"/>
        </w:rPr>
        <w:t>Rozsenich Balázs</w:t>
      </w:r>
    </w:p>
    <w:p w14:paraId="5C9983D3" w14:textId="77777777" w:rsidR="00927D1C" w:rsidRPr="00927D1C" w:rsidRDefault="00927D1C" w:rsidP="00927D1C">
      <w:pPr>
        <w:spacing w:line="256" w:lineRule="auto"/>
        <w:rPr>
          <w:rFonts w:ascii="Calibri" w:eastAsia="Calibri" w:hAnsi="Calibri" w:cs="Calibri"/>
          <w:lang w:eastAsia="hu-HU"/>
        </w:rPr>
      </w:pPr>
    </w:p>
    <w:p w14:paraId="08631FE8" w14:textId="77777777" w:rsidR="00927D1C" w:rsidRPr="00927D1C" w:rsidRDefault="00927D1C" w:rsidP="00927D1C">
      <w:pPr>
        <w:spacing w:line="256" w:lineRule="auto"/>
        <w:rPr>
          <w:rFonts w:ascii="Calibri" w:eastAsia="Calibri" w:hAnsi="Calibri" w:cs="Calibri"/>
          <w:lang w:eastAsia="hu-HU"/>
        </w:rPr>
      </w:pPr>
    </w:p>
    <w:p w14:paraId="5DCBAA1F" w14:textId="77777777" w:rsidR="00927D1C" w:rsidRPr="00927D1C" w:rsidRDefault="00927D1C" w:rsidP="00927D1C">
      <w:pPr>
        <w:spacing w:line="256" w:lineRule="auto"/>
        <w:rPr>
          <w:rFonts w:ascii="Calibri" w:eastAsia="Calibri" w:hAnsi="Calibri" w:cs="Calibri"/>
          <w:lang w:eastAsia="hu-HU"/>
        </w:rPr>
      </w:pPr>
    </w:p>
    <w:p w14:paraId="694A52DB" w14:textId="77777777" w:rsidR="00927D1C" w:rsidRPr="00927D1C" w:rsidRDefault="00927D1C" w:rsidP="00927D1C">
      <w:pPr>
        <w:spacing w:line="256" w:lineRule="auto"/>
        <w:rPr>
          <w:rFonts w:ascii="Calibri" w:eastAsia="Calibri" w:hAnsi="Calibri" w:cs="Calibri"/>
          <w:lang w:eastAsia="hu-HU"/>
        </w:rPr>
      </w:pPr>
    </w:p>
    <w:p w14:paraId="63599577" w14:textId="77777777" w:rsidR="00927D1C" w:rsidRPr="00927D1C" w:rsidRDefault="00927D1C" w:rsidP="00927D1C">
      <w:pPr>
        <w:widowControl w:val="0"/>
        <w:autoSpaceDE w:val="0"/>
        <w:autoSpaceDN w:val="0"/>
        <w:adjustRightInd w:val="0"/>
        <w:spacing w:after="0" w:line="508" w:lineRule="atLeast"/>
        <w:jc w:val="center"/>
        <w:rPr>
          <w:rFonts w:ascii="Times New Roman" w:eastAsia="Times New Roman" w:hAnsi="Times New Roman" w:cs="Times New Roman"/>
          <w:sz w:val="28"/>
          <w:szCs w:val="28"/>
          <w:lang w:eastAsia="hu-HU"/>
        </w:rPr>
      </w:pPr>
      <w:r w:rsidRPr="00927D1C">
        <w:rPr>
          <w:rFonts w:ascii="Times New Roman" w:eastAsia="Times New Roman" w:hAnsi="Times New Roman" w:cs="Times New Roman"/>
          <w:sz w:val="28"/>
          <w:szCs w:val="28"/>
          <w:lang w:eastAsia="hu-HU"/>
        </w:rPr>
        <w:t>Témavezető: Frits Márton</w:t>
      </w:r>
    </w:p>
    <w:p w14:paraId="7EC7E45F" w14:textId="77777777" w:rsidR="00927D1C" w:rsidRPr="00927D1C" w:rsidRDefault="00927D1C" w:rsidP="00927D1C">
      <w:pPr>
        <w:widowControl w:val="0"/>
        <w:autoSpaceDE w:val="0"/>
        <w:autoSpaceDN w:val="0"/>
        <w:adjustRightInd w:val="0"/>
        <w:spacing w:after="0" w:line="508" w:lineRule="atLeast"/>
        <w:jc w:val="center"/>
        <w:rPr>
          <w:rFonts w:ascii="Times New Roman" w:eastAsia="Times New Roman" w:hAnsi="Times New Roman" w:cs="Times New Roman"/>
          <w:sz w:val="28"/>
          <w:szCs w:val="28"/>
          <w:lang w:eastAsia="hu-HU"/>
        </w:rPr>
      </w:pPr>
      <w:r w:rsidRPr="00927D1C">
        <w:rPr>
          <w:rFonts w:ascii="Times New Roman" w:eastAsia="Times New Roman" w:hAnsi="Times New Roman" w:cs="Times New Roman"/>
          <w:sz w:val="28"/>
          <w:szCs w:val="28"/>
          <w:lang w:eastAsia="hu-HU"/>
        </w:rPr>
        <w:t>201</w:t>
      </w:r>
      <w:bookmarkStart w:id="0" w:name="_Toc404456061"/>
      <w:bookmarkEnd w:id="0"/>
      <w:r>
        <w:rPr>
          <w:rFonts w:ascii="Times New Roman" w:eastAsia="Times New Roman" w:hAnsi="Times New Roman" w:cs="Times New Roman"/>
          <w:sz w:val="28"/>
          <w:szCs w:val="28"/>
          <w:lang w:eastAsia="hu-HU"/>
        </w:rPr>
        <w:t>5</w:t>
      </w:r>
    </w:p>
    <w:p w14:paraId="5591112A" w14:textId="77777777" w:rsidR="008C768E" w:rsidRPr="00964772" w:rsidRDefault="008C768E">
      <w:pPr>
        <w:rPr>
          <w:sz w:val="24"/>
          <w:szCs w:val="24"/>
        </w:rPr>
      </w:pPr>
      <w:r w:rsidRPr="00964772">
        <w:rPr>
          <w:sz w:val="24"/>
          <w:szCs w:val="24"/>
        </w:rPr>
        <w:br w:type="page"/>
      </w:r>
    </w:p>
    <w:p w14:paraId="394C4D74" w14:textId="45F4A50F" w:rsidR="000239CA" w:rsidRPr="000239CA" w:rsidRDefault="008C768E" w:rsidP="000239CA">
      <w:pPr>
        <w:pStyle w:val="ThesisH1"/>
        <w:jc w:val="left"/>
      </w:pPr>
      <w:bookmarkStart w:id="1" w:name="_Toc417288098"/>
      <w:r w:rsidRPr="00964772">
        <w:lastRenderedPageBreak/>
        <w:t>Feladatkiírás</w:t>
      </w:r>
      <w:bookmarkEnd w:id="1"/>
    </w:p>
    <w:p w14:paraId="12707986" w14:textId="77777777" w:rsidR="000239CA" w:rsidRDefault="000239CA">
      <w:pPr>
        <w:rPr>
          <w:rFonts w:ascii="Arial" w:eastAsiaTheme="majorEastAsia" w:hAnsi="Arial" w:cstheme="majorBidi"/>
          <w:b/>
          <w:sz w:val="24"/>
          <w:szCs w:val="24"/>
        </w:rPr>
      </w:pPr>
      <w:r>
        <w:rPr>
          <w:sz w:val="24"/>
          <w:szCs w:val="24"/>
        </w:rPr>
        <w:br w:type="page"/>
      </w:r>
    </w:p>
    <w:p w14:paraId="3F4422C6" w14:textId="77777777" w:rsidR="008C768E" w:rsidRPr="000239CA" w:rsidRDefault="008C768E" w:rsidP="000239CA">
      <w:pPr>
        <w:pStyle w:val="ThesisH1"/>
        <w:jc w:val="left"/>
      </w:pPr>
      <w:bookmarkStart w:id="2" w:name="_Toc417288099"/>
      <w:r w:rsidRPr="00964772">
        <w:lastRenderedPageBreak/>
        <w:t>Nyilatkozat</w:t>
      </w:r>
      <w:bookmarkEnd w:id="2"/>
    </w:p>
    <w:p w14:paraId="33F6D248" w14:textId="77777777" w:rsidR="008C768E" w:rsidRPr="00964772" w:rsidRDefault="008C768E" w:rsidP="008C768E">
      <w:pPr>
        <w:widowControl w:val="0"/>
        <w:autoSpaceDE w:val="0"/>
        <w:autoSpaceDN w:val="0"/>
        <w:adjustRightInd w:val="0"/>
        <w:spacing w:after="115" w:line="396" w:lineRule="atLeast"/>
        <w:ind w:firstLine="678"/>
        <w:jc w:val="both"/>
        <w:rPr>
          <w:rFonts w:ascii="Times New Roman" w:hAnsi="Times New Roman" w:cs="Times New Roman"/>
          <w:sz w:val="24"/>
          <w:szCs w:val="24"/>
        </w:rPr>
      </w:pPr>
      <w:r w:rsidRPr="00964772">
        <w:rPr>
          <w:rFonts w:ascii="Times New Roman" w:hAnsi="Times New Roman" w:cs="Times New Roman"/>
          <w:sz w:val="24"/>
          <w:szCs w:val="24"/>
        </w:rPr>
        <w:t xml:space="preserve">Alulírott </w:t>
      </w:r>
      <w:r w:rsidRPr="00964772">
        <w:rPr>
          <w:rFonts w:ascii="Times New Roman" w:hAnsi="Times New Roman" w:cs="Times New Roman"/>
          <w:i/>
          <w:iCs/>
          <w:sz w:val="24"/>
          <w:szCs w:val="24"/>
        </w:rPr>
        <w:t xml:space="preserve">Rozsenich Balázs </w:t>
      </w:r>
      <w:r w:rsidRPr="00964772">
        <w:rPr>
          <w:rFonts w:ascii="Times New Roman" w:hAnsi="Times New Roman" w:cs="Times New Roman"/>
          <w:sz w:val="24"/>
          <w:szCs w:val="24"/>
        </w:rPr>
        <w:t xml:space="preserve">hallgató, kijelentem, hogy a dolgozatot a Pannon Egyetem </w:t>
      </w:r>
      <w:r w:rsidR="00AA7E3A" w:rsidRPr="00964772">
        <w:rPr>
          <w:rFonts w:ascii="Times New Roman" w:hAnsi="Times New Roman" w:cs="Times New Roman"/>
          <w:i/>
          <w:sz w:val="24"/>
          <w:szCs w:val="24"/>
        </w:rPr>
        <w:t>Rendszer- és Számítástudományi tanszék</w:t>
      </w:r>
      <w:r w:rsidRPr="00964772">
        <w:rPr>
          <w:rFonts w:ascii="Times New Roman" w:hAnsi="Times New Roman" w:cs="Times New Roman"/>
          <w:sz w:val="24"/>
          <w:szCs w:val="24"/>
        </w:rPr>
        <w:t xml:space="preserve"> tanszékén készítettem a </w:t>
      </w:r>
      <w:r w:rsidR="00AA7E3A" w:rsidRPr="00964772">
        <w:rPr>
          <w:rFonts w:ascii="Times New Roman" w:hAnsi="Times New Roman" w:cs="Times New Roman"/>
          <w:i/>
          <w:color w:val="000000"/>
          <w:sz w:val="24"/>
          <w:szCs w:val="24"/>
        </w:rPr>
        <w:t>mérnökinformatikus</w:t>
      </w:r>
      <w:r w:rsidR="00AA7E3A" w:rsidRPr="00964772">
        <w:rPr>
          <w:rFonts w:ascii="Times New Roman" w:hAnsi="Times New Roman" w:cs="Times New Roman"/>
          <w:color w:val="000000"/>
          <w:sz w:val="24"/>
          <w:szCs w:val="24"/>
        </w:rPr>
        <w:t xml:space="preserve"> </w:t>
      </w:r>
      <w:r w:rsidRPr="00964772">
        <w:rPr>
          <w:rFonts w:ascii="Times New Roman" w:hAnsi="Times New Roman" w:cs="Times New Roman"/>
          <w:sz w:val="24"/>
          <w:szCs w:val="24"/>
        </w:rPr>
        <w:t xml:space="preserve">végzettség megszerzése érdekében. </w:t>
      </w:r>
    </w:p>
    <w:p w14:paraId="1EEDF185" w14:textId="77777777" w:rsidR="008C768E" w:rsidRPr="00964772" w:rsidRDefault="008C768E" w:rsidP="008C768E">
      <w:pPr>
        <w:widowControl w:val="0"/>
        <w:autoSpaceDE w:val="0"/>
        <w:autoSpaceDN w:val="0"/>
        <w:adjustRightInd w:val="0"/>
        <w:spacing w:after="115" w:line="396" w:lineRule="atLeast"/>
        <w:ind w:firstLine="678"/>
        <w:jc w:val="both"/>
        <w:rPr>
          <w:rFonts w:ascii="Times New Roman" w:hAnsi="Times New Roman" w:cs="Times New Roman"/>
          <w:sz w:val="24"/>
          <w:szCs w:val="24"/>
        </w:rPr>
      </w:pPr>
      <w:r w:rsidRPr="00964772">
        <w:rPr>
          <w:rFonts w:ascii="Times New Roman" w:hAnsi="Times New Roman" w:cs="Times New Roman"/>
          <w:sz w:val="24"/>
          <w:szCs w:val="24"/>
        </w:rPr>
        <w:t xml:space="preserve">Kijelentem, hogy a dolgozatban lévő érdemi rész saját munkám eredménye, az érdemi részen kívül csak a hivatkozott forrásokat (szakirodalom, eszközök, stb.) használtam fel. </w:t>
      </w:r>
    </w:p>
    <w:p w14:paraId="29573B3B" w14:textId="262DA520" w:rsidR="008C768E" w:rsidRPr="00964772" w:rsidRDefault="008C768E" w:rsidP="008C768E">
      <w:pPr>
        <w:widowControl w:val="0"/>
        <w:autoSpaceDE w:val="0"/>
        <w:autoSpaceDN w:val="0"/>
        <w:adjustRightInd w:val="0"/>
        <w:spacing w:after="613" w:line="396" w:lineRule="atLeast"/>
        <w:ind w:firstLine="678"/>
        <w:jc w:val="both"/>
        <w:rPr>
          <w:rFonts w:ascii="Times New Roman" w:hAnsi="Times New Roman" w:cs="Times New Roman"/>
          <w:sz w:val="24"/>
          <w:szCs w:val="24"/>
        </w:rPr>
      </w:pPr>
      <w:r w:rsidRPr="00964772">
        <w:rPr>
          <w:rFonts w:ascii="Times New Roman" w:hAnsi="Times New Roman" w:cs="Times New Roman"/>
          <w:sz w:val="24"/>
          <w:szCs w:val="24"/>
        </w:rPr>
        <w:t>Tudomásul veszem, hogy a dolgozatban foglalt eredményeket a Pannon Egyetem, valamint a feladatot kiíró szervezeti egység saját cél</w:t>
      </w:r>
      <w:r w:rsidR="000239CA">
        <w:rPr>
          <w:rFonts w:ascii="Times New Roman" w:hAnsi="Times New Roman" w:cs="Times New Roman"/>
          <w:sz w:val="24"/>
          <w:szCs w:val="24"/>
        </w:rPr>
        <w:t>jaira szabadon felhasználhatja.</w:t>
      </w:r>
    </w:p>
    <w:p w14:paraId="12881DF4" w14:textId="71BE75CC" w:rsidR="008C768E" w:rsidRPr="00964772" w:rsidRDefault="000239CA" w:rsidP="008C768E">
      <w:pPr>
        <w:widowControl w:val="0"/>
        <w:autoSpaceDE w:val="0"/>
        <w:autoSpaceDN w:val="0"/>
        <w:adjustRightInd w:val="0"/>
        <w:spacing w:after="613" w:line="396" w:lineRule="atLeast"/>
        <w:jc w:val="both"/>
        <w:rPr>
          <w:rFonts w:ascii="Times New Roman" w:hAnsi="Times New Roman" w:cs="Times New Roman"/>
          <w:sz w:val="24"/>
          <w:szCs w:val="24"/>
        </w:rPr>
      </w:pPr>
      <w:r>
        <w:rPr>
          <w:rFonts w:ascii="Times New Roman" w:hAnsi="Times New Roman" w:cs="Times New Roman"/>
          <w:sz w:val="24"/>
          <w:szCs w:val="24"/>
        </w:rPr>
        <w:t>Veszprém, 2015. április __</w:t>
      </w:r>
    </w:p>
    <w:p w14:paraId="59F57A23" w14:textId="395B6DA0" w:rsidR="00845B1E" w:rsidRDefault="00845B1E" w:rsidP="00845B1E">
      <w:pPr>
        <w:widowControl w:val="0"/>
        <w:tabs>
          <w:tab w:val="left" w:pos="5670"/>
          <w:tab w:val="left" w:leader="dot" w:pos="7938"/>
        </w:tabs>
        <w:autoSpaceDE w:val="0"/>
        <w:autoSpaceDN w:val="0"/>
        <w:adjustRightInd w:val="0"/>
        <w:spacing w:after="0" w:line="396"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306711DB" w14:textId="40298ABD" w:rsidR="00845B1E" w:rsidRPr="00964772" w:rsidRDefault="00845B1E" w:rsidP="00CF7E8E">
      <w:pPr>
        <w:widowControl w:val="0"/>
        <w:tabs>
          <w:tab w:val="left" w:pos="5670"/>
          <w:tab w:val="left" w:pos="5954"/>
          <w:tab w:val="left" w:leader="dot" w:pos="7938"/>
        </w:tabs>
        <w:autoSpaceDE w:val="0"/>
        <w:autoSpaceDN w:val="0"/>
        <w:adjustRightInd w:val="0"/>
        <w:spacing w:after="1125" w:line="396"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Rozsenich Balázs</w:t>
      </w:r>
    </w:p>
    <w:p w14:paraId="7A3CBF39" w14:textId="77777777" w:rsidR="008C768E" w:rsidRPr="00964772" w:rsidRDefault="008C768E" w:rsidP="008C768E">
      <w:pPr>
        <w:widowControl w:val="0"/>
        <w:autoSpaceDE w:val="0"/>
        <w:autoSpaceDN w:val="0"/>
        <w:adjustRightInd w:val="0"/>
        <w:spacing w:after="115" w:line="396" w:lineRule="atLeast"/>
        <w:ind w:firstLine="678"/>
        <w:jc w:val="both"/>
        <w:rPr>
          <w:rFonts w:ascii="Times New Roman" w:hAnsi="Times New Roman" w:cs="Times New Roman"/>
          <w:sz w:val="24"/>
          <w:szCs w:val="24"/>
        </w:rPr>
      </w:pPr>
      <w:r w:rsidRPr="00964772">
        <w:rPr>
          <w:rFonts w:ascii="Times New Roman" w:hAnsi="Times New Roman" w:cs="Times New Roman"/>
          <w:sz w:val="24"/>
          <w:szCs w:val="24"/>
        </w:rPr>
        <w:t xml:space="preserve">Alulírott </w:t>
      </w:r>
      <w:r w:rsidRPr="00964772">
        <w:rPr>
          <w:rFonts w:ascii="Times New Roman" w:hAnsi="Times New Roman" w:cs="Times New Roman"/>
          <w:i/>
          <w:iCs/>
          <w:sz w:val="24"/>
          <w:szCs w:val="24"/>
        </w:rPr>
        <w:t>Frits Márton</w:t>
      </w:r>
      <w:r w:rsidRPr="00964772">
        <w:rPr>
          <w:rFonts w:ascii="Times New Roman" w:hAnsi="Times New Roman" w:cs="Times New Roman"/>
          <w:sz w:val="24"/>
          <w:szCs w:val="24"/>
        </w:rPr>
        <w:t xml:space="preserve"> témavezető kijelentem, hogy a dolgozatot </w:t>
      </w:r>
      <w:r w:rsidRPr="00964772">
        <w:rPr>
          <w:rFonts w:ascii="Times New Roman" w:hAnsi="Times New Roman" w:cs="Times New Roman"/>
          <w:i/>
          <w:iCs/>
          <w:sz w:val="24"/>
          <w:szCs w:val="24"/>
        </w:rPr>
        <w:t xml:space="preserve">Rozsenich Balázs </w:t>
      </w:r>
      <w:r w:rsidRPr="00964772">
        <w:rPr>
          <w:rFonts w:ascii="Times New Roman" w:hAnsi="Times New Roman" w:cs="Times New Roman"/>
          <w:sz w:val="24"/>
          <w:szCs w:val="24"/>
        </w:rPr>
        <w:t xml:space="preserve">a Pannon Egyetem </w:t>
      </w:r>
      <w:r w:rsidR="00AA7E3A" w:rsidRPr="00964772">
        <w:rPr>
          <w:rFonts w:ascii="Times New Roman" w:hAnsi="Times New Roman" w:cs="Times New Roman"/>
          <w:i/>
          <w:sz w:val="24"/>
          <w:szCs w:val="24"/>
        </w:rPr>
        <w:t>Rendszer- és Számítástudományi tanszék</w:t>
      </w:r>
      <w:r w:rsidR="00AA7E3A" w:rsidRPr="00964772">
        <w:rPr>
          <w:rFonts w:ascii="Times New Roman" w:hAnsi="Times New Roman" w:cs="Times New Roman"/>
          <w:sz w:val="24"/>
          <w:szCs w:val="24"/>
        </w:rPr>
        <w:t xml:space="preserve"> </w:t>
      </w:r>
      <w:r w:rsidRPr="00964772">
        <w:rPr>
          <w:rFonts w:ascii="Times New Roman" w:hAnsi="Times New Roman" w:cs="Times New Roman"/>
          <w:sz w:val="24"/>
          <w:szCs w:val="24"/>
        </w:rPr>
        <w:t xml:space="preserve">tanszékén készítette </w:t>
      </w:r>
      <w:r w:rsidR="003C337D" w:rsidRPr="00964772">
        <w:rPr>
          <w:rFonts w:ascii="Times New Roman" w:hAnsi="Times New Roman" w:cs="Times New Roman"/>
          <w:i/>
          <w:color w:val="000000"/>
          <w:sz w:val="24"/>
          <w:szCs w:val="24"/>
        </w:rPr>
        <w:t>mérnökinformatikus</w:t>
      </w:r>
      <w:r w:rsidR="003C337D" w:rsidRPr="00964772">
        <w:rPr>
          <w:rFonts w:ascii="Times New Roman" w:hAnsi="Times New Roman" w:cs="Times New Roman"/>
          <w:color w:val="000000"/>
          <w:sz w:val="24"/>
          <w:szCs w:val="24"/>
        </w:rPr>
        <w:t xml:space="preserve"> </w:t>
      </w:r>
      <w:r w:rsidRPr="00964772">
        <w:rPr>
          <w:rFonts w:ascii="Times New Roman" w:hAnsi="Times New Roman" w:cs="Times New Roman"/>
          <w:sz w:val="24"/>
          <w:szCs w:val="24"/>
        </w:rPr>
        <w:t xml:space="preserve">végzettség megszerzése érdekében. </w:t>
      </w:r>
    </w:p>
    <w:p w14:paraId="0780D6AF" w14:textId="3E86BBAE" w:rsidR="008C768E" w:rsidRPr="00964772" w:rsidRDefault="008C768E" w:rsidP="00845B1E">
      <w:pPr>
        <w:widowControl w:val="0"/>
        <w:autoSpaceDE w:val="0"/>
        <w:autoSpaceDN w:val="0"/>
        <w:adjustRightInd w:val="0"/>
        <w:spacing w:after="613" w:line="396" w:lineRule="atLeast"/>
        <w:ind w:firstLine="680"/>
        <w:jc w:val="both"/>
        <w:rPr>
          <w:rFonts w:ascii="Times New Roman" w:hAnsi="Times New Roman" w:cs="Times New Roman"/>
          <w:sz w:val="24"/>
          <w:szCs w:val="24"/>
        </w:rPr>
      </w:pPr>
      <w:r w:rsidRPr="00964772">
        <w:rPr>
          <w:rFonts w:ascii="Times New Roman" w:hAnsi="Times New Roman" w:cs="Times New Roman"/>
          <w:sz w:val="24"/>
          <w:szCs w:val="24"/>
        </w:rPr>
        <w:t>Kijelentem, hogy a dolgozat v</w:t>
      </w:r>
      <w:r w:rsidR="000239CA">
        <w:rPr>
          <w:rFonts w:ascii="Times New Roman" w:hAnsi="Times New Roman" w:cs="Times New Roman"/>
          <w:sz w:val="24"/>
          <w:szCs w:val="24"/>
        </w:rPr>
        <w:t>édésre bocsátását engedélyezem.</w:t>
      </w:r>
    </w:p>
    <w:p w14:paraId="2223B9B6" w14:textId="2C5E1EC8" w:rsidR="000239CA" w:rsidRPr="00964772" w:rsidRDefault="000239CA" w:rsidP="00845B1E">
      <w:pPr>
        <w:widowControl w:val="0"/>
        <w:autoSpaceDE w:val="0"/>
        <w:autoSpaceDN w:val="0"/>
        <w:adjustRightInd w:val="0"/>
        <w:spacing w:after="613" w:line="396" w:lineRule="atLeast"/>
        <w:jc w:val="both"/>
        <w:rPr>
          <w:rFonts w:ascii="Times New Roman" w:hAnsi="Times New Roman" w:cs="Times New Roman"/>
          <w:sz w:val="24"/>
          <w:szCs w:val="24"/>
        </w:rPr>
      </w:pPr>
      <w:r>
        <w:rPr>
          <w:rFonts w:ascii="Times New Roman" w:hAnsi="Times New Roman" w:cs="Times New Roman"/>
          <w:sz w:val="24"/>
          <w:szCs w:val="24"/>
        </w:rPr>
        <w:t>Veszprém, 2015</w:t>
      </w:r>
      <w:r w:rsidR="008C768E" w:rsidRPr="00964772">
        <w:rPr>
          <w:rFonts w:ascii="Times New Roman" w:hAnsi="Times New Roman" w:cs="Times New Roman"/>
          <w:sz w:val="24"/>
          <w:szCs w:val="24"/>
        </w:rPr>
        <w:t xml:space="preserve">. </w:t>
      </w:r>
      <w:r>
        <w:rPr>
          <w:rFonts w:ascii="Times New Roman" w:hAnsi="Times New Roman" w:cs="Times New Roman"/>
          <w:sz w:val="24"/>
          <w:szCs w:val="24"/>
        </w:rPr>
        <w:t>április __</w:t>
      </w:r>
    </w:p>
    <w:p w14:paraId="081623B3" w14:textId="77777777" w:rsidR="00845B1E" w:rsidRDefault="00845B1E" w:rsidP="00845B1E">
      <w:pPr>
        <w:widowControl w:val="0"/>
        <w:tabs>
          <w:tab w:val="left" w:pos="5670"/>
          <w:tab w:val="left" w:leader="dot" w:pos="7938"/>
        </w:tabs>
        <w:autoSpaceDE w:val="0"/>
        <w:autoSpaceDN w:val="0"/>
        <w:adjustRightInd w:val="0"/>
        <w:spacing w:after="0" w:line="396"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6558D744" w14:textId="1C47428B" w:rsidR="00845B1E" w:rsidRDefault="00845B1E" w:rsidP="00845B1E">
      <w:pPr>
        <w:widowControl w:val="0"/>
        <w:tabs>
          <w:tab w:val="left" w:pos="5670"/>
          <w:tab w:val="left" w:pos="5954"/>
          <w:tab w:val="left" w:pos="6237"/>
          <w:tab w:val="left" w:leader="dot" w:pos="7938"/>
        </w:tabs>
        <w:autoSpaceDE w:val="0"/>
        <w:autoSpaceDN w:val="0"/>
        <w:adjustRightInd w:val="0"/>
        <w:spacing w:after="508" w:line="396"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Frits Márton</w:t>
      </w:r>
    </w:p>
    <w:p w14:paraId="28783430" w14:textId="77777777" w:rsidR="008C768E" w:rsidRPr="00964772" w:rsidRDefault="008C768E">
      <w:pPr>
        <w:rPr>
          <w:sz w:val="24"/>
          <w:szCs w:val="24"/>
        </w:rPr>
      </w:pPr>
      <w:r w:rsidRPr="00964772">
        <w:rPr>
          <w:sz w:val="24"/>
          <w:szCs w:val="24"/>
        </w:rPr>
        <w:br w:type="page"/>
      </w:r>
    </w:p>
    <w:p w14:paraId="2676CCD0" w14:textId="77777777" w:rsidR="00883FCB" w:rsidRDefault="00883FCB" w:rsidP="00883FCB">
      <w:pPr>
        <w:pStyle w:val="ThesisH1"/>
        <w:rPr>
          <w:sz w:val="24"/>
          <w:szCs w:val="24"/>
        </w:rPr>
      </w:pPr>
      <w:bookmarkStart w:id="3" w:name="_Toc417288100"/>
      <w:r w:rsidRPr="00964772">
        <w:rPr>
          <w:sz w:val="24"/>
          <w:szCs w:val="24"/>
        </w:rPr>
        <w:lastRenderedPageBreak/>
        <w:t>Köszönetnyilvánítás</w:t>
      </w:r>
      <w:bookmarkEnd w:id="3"/>
    </w:p>
    <w:p w14:paraId="7B006F15" w14:textId="2A5B8860" w:rsidR="00475725" w:rsidRDefault="00475725" w:rsidP="00C3557E">
      <w:pPr>
        <w:pStyle w:val="ThesisSzvegElsBekezds"/>
      </w:pPr>
      <w:r>
        <w:t>Köszönettel tartozom Frits Márton témavezetőmnek a szakdolgozati a témám megvalósításában nyújtott segítségéért és támogatásáért.</w:t>
      </w:r>
    </w:p>
    <w:p w14:paraId="71ABF0E2" w14:textId="6C44EF6E" w:rsidR="00475725" w:rsidRPr="00475725" w:rsidRDefault="00475725" w:rsidP="00C3557E">
      <w:pPr>
        <w:pStyle w:val="ThesisSzvegElsBekezds"/>
      </w:pPr>
      <w:r>
        <w:t>Köszönöm családomnak és barátaimnak a végtelen bíztatást és támogatást.</w:t>
      </w:r>
    </w:p>
    <w:p w14:paraId="369C03F5" w14:textId="77777777" w:rsidR="00883FCB" w:rsidRPr="00964772" w:rsidRDefault="00883FCB">
      <w:pPr>
        <w:rPr>
          <w:rFonts w:ascii="Arial" w:eastAsiaTheme="majorEastAsia" w:hAnsi="Arial" w:cstheme="majorBidi"/>
          <w:b/>
          <w:sz w:val="24"/>
          <w:szCs w:val="24"/>
        </w:rPr>
      </w:pPr>
      <w:r w:rsidRPr="00964772">
        <w:rPr>
          <w:sz w:val="24"/>
          <w:szCs w:val="24"/>
        </w:rPr>
        <w:br w:type="page"/>
      </w:r>
    </w:p>
    <w:p w14:paraId="57323577" w14:textId="77777777" w:rsidR="00CF7E8E" w:rsidRDefault="00CF7E8E" w:rsidP="00CF7E8E">
      <w:pPr>
        <w:pStyle w:val="ThesisH1"/>
        <w:rPr>
          <w:rFonts w:ascii="Times New Roman" w:hAnsi="Times New Roman" w:cs="Times New Roman"/>
          <w:szCs w:val="28"/>
        </w:rPr>
      </w:pPr>
      <w:bookmarkStart w:id="4" w:name="_Toc416211889"/>
      <w:bookmarkStart w:id="5" w:name="_Toc417288101"/>
      <w:r>
        <w:rPr>
          <w:rFonts w:ascii="Times New Roman" w:hAnsi="Times New Roman" w:cs="Times New Roman"/>
          <w:szCs w:val="28"/>
        </w:rPr>
        <w:lastRenderedPageBreak/>
        <w:t>TARTALMI ÖSSZEFOGLALÓ</w:t>
      </w:r>
      <w:bookmarkEnd w:id="4"/>
      <w:bookmarkEnd w:id="5"/>
    </w:p>
    <w:p w14:paraId="1FD442B7" w14:textId="77777777" w:rsidR="00883FCB" w:rsidRPr="00964772" w:rsidRDefault="00883FCB" w:rsidP="00883FCB">
      <w:pPr>
        <w:pStyle w:val="ThesisSzveg"/>
        <w:rPr>
          <w:szCs w:val="24"/>
        </w:rPr>
      </w:pPr>
      <w:r w:rsidRPr="00964772">
        <w:rPr>
          <w:szCs w:val="24"/>
        </w:rPr>
        <w:t xml:space="preserve">Az összefoglalónak tartalmaznia kell (rövid, velős és összefüggő megfogalmazásban) a következőket: </w:t>
      </w:r>
    </w:p>
    <w:p w14:paraId="2D103AED" w14:textId="77777777" w:rsidR="00883FCB" w:rsidRPr="00964772" w:rsidRDefault="00883FCB" w:rsidP="00883FCB">
      <w:pPr>
        <w:pStyle w:val="ThesisSzveg"/>
        <w:rPr>
          <w:szCs w:val="24"/>
        </w:rPr>
      </w:pPr>
      <w:r w:rsidRPr="00964772">
        <w:rPr>
          <w:szCs w:val="24"/>
        </w:rPr>
        <w:t xml:space="preserve">• </w:t>
      </w:r>
      <w:proofErr w:type="gramStart"/>
      <w:r w:rsidRPr="00964772">
        <w:rPr>
          <w:szCs w:val="24"/>
        </w:rPr>
        <w:t>téma</w:t>
      </w:r>
      <w:proofErr w:type="gramEnd"/>
      <w:r w:rsidRPr="00964772">
        <w:rPr>
          <w:szCs w:val="24"/>
        </w:rPr>
        <w:t xml:space="preserve"> megnevezése,  </w:t>
      </w:r>
    </w:p>
    <w:p w14:paraId="62B164C5" w14:textId="77777777" w:rsidR="00883FCB" w:rsidRPr="00964772" w:rsidRDefault="00883FCB" w:rsidP="00883FCB">
      <w:pPr>
        <w:pStyle w:val="ThesisSzveg"/>
        <w:rPr>
          <w:szCs w:val="24"/>
        </w:rPr>
      </w:pPr>
      <w:r w:rsidRPr="00964772">
        <w:rPr>
          <w:szCs w:val="24"/>
        </w:rPr>
        <w:t xml:space="preserve">• </w:t>
      </w:r>
      <w:proofErr w:type="gramStart"/>
      <w:r w:rsidRPr="00964772">
        <w:rPr>
          <w:szCs w:val="24"/>
        </w:rPr>
        <w:t>megoldott</w:t>
      </w:r>
      <w:proofErr w:type="gramEnd"/>
      <w:r w:rsidRPr="00964772">
        <w:rPr>
          <w:szCs w:val="24"/>
        </w:rPr>
        <w:t xml:space="preserve"> feladat megfogalmazása,  </w:t>
      </w:r>
    </w:p>
    <w:p w14:paraId="4A73CF21" w14:textId="77777777" w:rsidR="00883FCB" w:rsidRPr="00964772" w:rsidRDefault="00883FCB" w:rsidP="00883FCB">
      <w:pPr>
        <w:pStyle w:val="ThesisSzveg"/>
        <w:rPr>
          <w:szCs w:val="24"/>
        </w:rPr>
      </w:pPr>
      <w:r w:rsidRPr="00964772">
        <w:rPr>
          <w:szCs w:val="24"/>
        </w:rPr>
        <w:t xml:space="preserve">• </w:t>
      </w:r>
      <w:proofErr w:type="gramStart"/>
      <w:r w:rsidRPr="00964772">
        <w:rPr>
          <w:szCs w:val="24"/>
        </w:rPr>
        <w:t>megoldási</w:t>
      </w:r>
      <w:proofErr w:type="gramEnd"/>
      <w:r w:rsidRPr="00964772">
        <w:rPr>
          <w:szCs w:val="24"/>
        </w:rPr>
        <w:t xml:space="preserve"> mód, </w:t>
      </w:r>
    </w:p>
    <w:p w14:paraId="57DDFE9A" w14:textId="77777777" w:rsidR="00883FCB" w:rsidRPr="00964772" w:rsidRDefault="00883FCB" w:rsidP="00883FCB">
      <w:pPr>
        <w:pStyle w:val="ThesisSzveg"/>
        <w:rPr>
          <w:szCs w:val="24"/>
        </w:rPr>
      </w:pPr>
      <w:r w:rsidRPr="00964772">
        <w:rPr>
          <w:szCs w:val="24"/>
        </w:rPr>
        <w:t xml:space="preserve">• </w:t>
      </w:r>
      <w:proofErr w:type="gramStart"/>
      <w:r w:rsidRPr="00964772">
        <w:rPr>
          <w:szCs w:val="24"/>
        </w:rPr>
        <w:t>elért</w:t>
      </w:r>
      <w:proofErr w:type="gramEnd"/>
      <w:r w:rsidRPr="00964772">
        <w:rPr>
          <w:szCs w:val="24"/>
        </w:rPr>
        <w:t xml:space="preserve"> eredmények, </w:t>
      </w:r>
    </w:p>
    <w:p w14:paraId="7A7D3D12" w14:textId="77777777" w:rsidR="00883FCB" w:rsidRPr="00964772" w:rsidRDefault="00883FCB" w:rsidP="00883FCB">
      <w:pPr>
        <w:pStyle w:val="ThesisSzveg"/>
        <w:rPr>
          <w:szCs w:val="24"/>
        </w:rPr>
      </w:pPr>
      <w:r w:rsidRPr="00964772">
        <w:rPr>
          <w:szCs w:val="24"/>
        </w:rPr>
        <w:t xml:space="preserve">• </w:t>
      </w:r>
      <w:r w:rsidRPr="00964772">
        <w:rPr>
          <w:b/>
          <w:szCs w:val="24"/>
        </w:rPr>
        <w:t>Kulcsszavak:</w:t>
      </w:r>
      <w:r w:rsidRPr="00964772">
        <w:rPr>
          <w:szCs w:val="24"/>
        </w:rPr>
        <w:t xml:space="preserve"> (4-6 darab) </w:t>
      </w:r>
    </w:p>
    <w:p w14:paraId="319CE7A8" w14:textId="77777777" w:rsidR="00883FCB" w:rsidRPr="00964772" w:rsidRDefault="00883FCB">
      <w:pPr>
        <w:rPr>
          <w:sz w:val="24"/>
          <w:szCs w:val="24"/>
        </w:rPr>
      </w:pPr>
    </w:p>
    <w:p w14:paraId="6B6FE548" w14:textId="77777777" w:rsidR="00883FCB" w:rsidRPr="00964772" w:rsidRDefault="00883FCB">
      <w:pPr>
        <w:rPr>
          <w:rFonts w:ascii="Times New Roman" w:hAnsi="Times New Roman"/>
          <w:sz w:val="24"/>
          <w:szCs w:val="24"/>
        </w:rPr>
      </w:pPr>
      <w:r w:rsidRPr="00964772">
        <w:rPr>
          <w:sz w:val="24"/>
          <w:szCs w:val="24"/>
        </w:rPr>
        <w:br w:type="page"/>
      </w:r>
    </w:p>
    <w:p w14:paraId="376D7E6D" w14:textId="77777777" w:rsidR="00CF7E8E" w:rsidRDefault="00CF7E8E" w:rsidP="00CF7E8E">
      <w:pPr>
        <w:pStyle w:val="ThesisH1"/>
        <w:rPr>
          <w:rFonts w:ascii="Times New Roman" w:hAnsi="Times New Roman" w:cs="Times New Roman"/>
          <w:szCs w:val="28"/>
        </w:rPr>
      </w:pPr>
      <w:bookmarkStart w:id="6" w:name="_Toc416211890"/>
      <w:bookmarkStart w:id="7" w:name="_Toc417288102"/>
      <w:r>
        <w:rPr>
          <w:rFonts w:ascii="Times New Roman" w:hAnsi="Times New Roman" w:cs="Times New Roman"/>
          <w:szCs w:val="28"/>
        </w:rPr>
        <w:lastRenderedPageBreak/>
        <w:t>ABSTRACT</w:t>
      </w:r>
      <w:bookmarkEnd w:id="6"/>
      <w:bookmarkEnd w:id="7"/>
    </w:p>
    <w:p w14:paraId="48769A7B" w14:textId="77777777" w:rsidR="00AA7E3A" w:rsidRPr="00964772" w:rsidRDefault="00AA7E3A">
      <w:pPr>
        <w:rPr>
          <w:sz w:val="24"/>
          <w:szCs w:val="24"/>
        </w:rPr>
      </w:pPr>
      <w:r w:rsidRPr="00964772">
        <w:rPr>
          <w:sz w:val="24"/>
          <w:szCs w:val="24"/>
        </w:rPr>
        <w:br w:type="page"/>
      </w:r>
    </w:p>
    <w:bookmarkStart w:id="8" w:name="_Toc417288103" w:displacedByCustomXml="next"/>
    <w:sdt>
      <w:sdtPr>
        <w:rPr>
          <w:rFonts w:asciiTheme="minorHAnsi" w:eastAsiaTheme="minorHAnsi" w:hAnsiTheme="minorHAnsi" w:cstheme="minorHAnsi"/>
          <w:b w:val="0"/>
          <w:sz w:val="22"/>
          <w:szCs w:val="24"/>
        </w:rPr>
        <w:id w:val="-69668567"/>
        <w:docPartObj>
          <w:docPartGallery w:val="Table of Contents"/>
          <w:docPartUnique/>
        </w:docPartObj>
      </w:sdtPr>
      <w:sdtEndPr>
        <w:rPr>
          <w:rFonts w:ascii="Times New Roman" w:hAnsi="Times New Roman" w:cs="Times New Roman"/>
          <w:bCs/>
          <w:sz w:val="24"/>
        </w:rPr>
      </w:sdtEndPr>
      <w:sdtContent>
        <w:p w14:paraId="09114AA3" w14:textId="094F4133" w:rsidR="00AA7E3A" w:rsidRPr="00CF7E8E" w:rsidRDefault="00AA7E3A" w:rsidP="00CF7E8E">
          <w:pPr>
            <w:pStyle w:val="ThesisH1"/>
            <w:jc w:val="left"/>
            <w:rPr>
              <w:szCs w:val="24"/>
            </w:rPr>
          </w:pPr>
          <w:r w:rsidRPr="00CF7E8E">
            <w:rPr>
              <w:szCs w:val="24"/>
            </w:rPr>
            <w:t>Tartalom</w:t>
          </w:r>
          <w:r w:rsidR="00CF7E8E">
            <w:rPr>
              <w:szCs w:val="24"/>
            </w:rPr>
            <w:t>jegyzék</w:t>
          </w:r>
          <w:bookmarkEnd w:id="8"/>
        </w:p>
        <w:p w14:paraId="7E49AE13" w14:textId="77777777" w:rsidR="00B20A3A" w:rsidRPr="00B20A3A" w:rsidRDefault="00AA7E3A">
          <w:pPr>
            <w:pStyle w:val="TJ1"/>
            <w:tabs>
              <w:tab w:val="right" w:leader="dot" w:pos="7928"/>
            </w:tabs>
            <w:rPr>
              <w:rFonts w:ascii="Times New Roman" w:eastAsiaTheme="minorEastAsia" w:hAnsi="Times New Roman" w:cs="Times New Roman"/>
              <w:noProof/>
              <w:sz w:val="24"/>
              <w:szCs w:val="24"/>
              <w:lang w:val="en-US"/>
            </w:rPr>
          </w:pPr>
          <w:r w:rsidRPr="00B20A3A">
            <w:rPr>
              <w:rFonts w:ascii="Times New Roman" w:hAnsi="Times New Roman" w:cs="Times New Roman"/>
              <w:sz w:val="24"/>
              <w:szCs w:val="24"/>
            </w:rPr>
            <w:fldChar w:fldCharType="begin"/>
          </w:r>
          <w:r w:rsidRPr="00B20A3A">
            <w:rPr>
              <w:rFonts w:ascii="Times New Roman" w:hAnsi="Times New Roman" w:cs="Times New Roman"/>
              <w:sz w:val="24"/>
              <w:szCs w:val="24"/>
            </w:rPr>
            <w:instrText xml:space="preserve"> TOC \o "1-3" \h \z \u </w:instrText>
          </w:r>
          <w:r w:rsidRPr="00B20A3A">
            <w:rPr>
              <w:rFonts w:ascii="Times New Roman" w:hAnsi="Times New Roman" w:cs="Times New Roman"/>
              <w:sz w:val="24"/>
              <w:szCs w:val="24"/>
            </w:rPr>
            <w:fldChar w:fldCharType="separate"/>
          </w:r>
          <w:hyperlink w:anchor="_Toc417288098" w:history="1">
            <w:r w:rsidR="00B20A3A" w:rsidRPr="00B20A3A">
              <w:rPr>
                <w:rStyle w:val="Hiperhivatkozs"/>
                <w:rFonts w:ascii="Times New Roman" w:hAnsi="Times New Roman" w:cs="Times New Roman"/>
                <w:noProof/>
                <w:sz w:val="24"/>
                <w:szCs w:val="24"/>
              </w:rPr>
              <w:t>Feladatkiírás</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_Toc417288098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2</w:t>
            </w:r>
            <w:r w:rsidR="00B20A3A" w:rsidRPr="00B20A3A">
              <w:rPr>
                <w:rFonts w:ascii="Times New Roman" w:hAnsi="Times New Roman" w:cs="Times New Roman"/>
                <w:noProof/>
                <w:webHidden/>
                <w:sz w:val="24"/>
                <w:szCs w:val="24"/>
              </w:rPr>
              <w:fldChar w:fldCharType="end"/>
            </w:r>
          </w:hyperlink>
        </w:p>
        <w:p w14:paraId="6BA8085C" w14:textId="77777777" w:rsidR="00B20A3A" w:rsidRPr="00B20A3A" w:rsidRDefault="003B7B90">
          <w:pPr>
            <w:pStyle w:val="TJ1"/>
            <w:tabs>
              <w:tab w:val="right" w:leader="dot" w:pos="7928"/>
            </w:tabs>
            <w:rPr>
              <w:rFonts w:ascii="Times New Roman" w:eastAsiaTheme="minorEastAsia" w:hAnsi="Times New Roman" w:cs="Times New Roman"/>
              <w:noProof/>
              <w:sz w:val="24"/>
              <w:szCs w:val="24"/>
              <w:lang w:val="en-US"/>
            </w:rPr>
          </w:pPr>
          <w:hyperlink w:anchor="_Toc417288099" w:history="1">
            <w:r w:rsidR="00B20A3A" w:rsidRPr="00B20A3A">
              <w:rPr>
                <w:rStyle w:val="Hiperhivatkozs"/>
                <w:rFonts w:ascii="Times New Roman" w:hAnsi="Times New Roman" w:cs="Times New Roman"/>
                <w:noProof/>
                <w:sz w:val="24"/>
                <w:szCs w:val="24"/>
              </w:rPr>
              <w:t>Nyilatkozat</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_Toc417288099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3</w:t>
            </w:r>
            <w:r w:rsidR="00B20A3A" w:rsidRPr="00B20A3A">
              <w:rPr>
                <w:rFonts w:ascii="Times New Roman" w:hAnsi="Times New Roman" w:cs="Times New Roman"/>
                <w:noProof/>
                <w:webHidden/>
                <w:sz w:val="24"/>
                <w:szCs w:val="24"/>
              </w:rPr>
              <w:fldChar w:fldCharType="end"/>
            </w:r>
          </w:hyperlink>
        </w:p>
        <w:p w14:paraId="28559C32" w14:textId="77777777" w:rsidR="00B20A3A" w:rsidRPr="00B20A3A" w:rsidRDefault="003B7B90">
          <w:pPr>
            <w:pStyle w:val="TJ1"/>
            <w:tabs>
              <w:tab w:val="right" w:leader="dot" w:pos="7928"/>
            </w:tabs>
            <w:rPr>
              <w:rFonts w:ascii="Times New Roman" w:eastAsiaTheme="minorEastAsia" w:hAnsi="Times New Roman" w:cs="Times New Roman"/>
              <w:noProof/>
              <w:sz w:val="24"/>
              <w:szCs w:val="24"/>
              <w:lang w:val="en-US"/>
            </w:rPr>
          </w:pPr>
          <w:hyperlink w:anchor="_Toc417288100" w:history="1">
            <w:r w:rsidR="00B20A3A" w:rsidRPr="00B20A3A">
              <w:rPr>
                <w:rStyle w:val="Hiperhivatkozs"/>
                <w:rFonts w:ascii="Times New Roman" w:hAnsi="Times New Roman" w:cs="Times New Roman"/>
                <w:noProof/>
                <w:sz w:val="24"/>
                <w:szCs w:val="24"/>
              </w:rPr>
              <w:t>Köszönetnyilvánítás</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_Toc417288100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4</w:t>
            </w:r>
            <w:r w:rsidR="00B20A3A" w:rsidRPr="00B20A3A">
              <w:rPr>
                <w:rFonts w:ascii="Times New Roman" w:hAnsi="Times New Roman" w:cs="Times New Roman"/>
                <w:noProof/>
                <w:webHidden/>
                <w:sz w:val="24"/>
                <w:szCs w:val="24"/>
              </w:rPr>
              <w:fldChar w:fldCharType="end"/>
            </w:r>
          </w:hyperlink>
        </w:p>
        <w:p w14:paraId="7755FDDB" w14:textId="77777777" w:rsidR="00B20A3A" w:rsidRPr="00B20A3A" w:rsidRDefault="003B7B90">
          <w:pPr>
            <w:pStyle w:val="TJ1"/>
            <w:tabs>
              <w:tab w:val="right" w:leader="dot" w:pos="7928"/>
            </w:tabs>
            <w:rPr>
              <w:rFonts w:ascii="Times New Roman" w:eastAsiaTheme="minorEastAsia" w:hAnsi="Times New Roman" w:cs="Times New Roman"/>
              <w:noProof/>
              <w:sz w:val="24"/>
              <w:szCs w:val="24"/>
              <w:lang w:val="en-US"/>
            </w:rPr>
          </w:pPr>
          <w:hyperlink w:anchor="_Toc417288101" w:history="1">
            <w:r w:rsidR="00B20A3A" w:rsidRPr="00B20A3A">
              <w:rPr>
                <w:rStyle w:val="Hiperhivatkozs"/>
                <w:rFonts w:ascii="Times New Roman" w:hAnsi="Times New Roman" w:cs="Times New Roman"/>
                <w:noProof/>
                <w:sz w:val="24"/>
                <w:szCs w:val="24"/>
              </w:rPr>
              <w:t>TARTALMI ÖSSZEFOGLALÓ</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_Toc417288101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5</w:t>
            </w:r>
            <w:r w:rsidR="00B20A3A" w:rsidRPr="00B20A3A">
              <w:rPr>
                <w:rFonts w:ascii="Times New Roman" w:hAnsi="Times New Roman" w:cs="Times New Roman"/>
                <w:noProof/>
                <w:webHidden/>
                <w:sz w:val="24"/>
                <w:szCs w:val="24"/>
              </w:rPr>
              <w:fldChar w:fldCharType="end"/>
            </w:r>
          </w:hyperlink>
        </w:p>
        <w:p w14:paraId="38F8B6A4" w14:textId="77777777" w:rsidR="00B20A3A" w:rsidRPr="00B20A3A" w:rsidRDefault="003B7B90">
          <w:pPr>
            <w:pStyle w:val="TJ1"/>
            <w:tabs>
              <w:tab w:val="right" w:leader="dot" w:pos="7928"/>
            </w:tabs>
            <w:rPr>
              <w:rFonts w:ascii="Times New Roman" w:eastAsiaTheme="minorEastAsia" w:hAnsi="Times New Roman" w:cs="Times New Roman"/>
              <w:noProof/>
              <w:sz w:val="24"/>
              <w:szCs w:val="24"/>
              <w:lang w:val="en-US"/>
            </w:rPr>
          </w:pPr>
          <w:hyperlink w:anchor="_Toc417288102" w:history="1">
            <w:r w:rsidR="00B20A3A" w:rsidRPr="00B20A3A">
              <w:rPr>
                <w:rStyle w:val="Hiperhivatkozs"/>
                <w:rFonts w:ascii="Times New Roman" w:hAnsi="Times New Roman" w:cs="Times New Roman"/>
                <w:noProof/>
                <w:sz w:val="24"/>
                <w:szCs w:val="24"/>
              </w:rPr>
              <w:t>ABSTRACT</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_Toc417288102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6</w:t>
            </w:r>
            <w:r w:rsidR="00B20A3A" w:rsidRPr="00B20A3A">
              <w:rPr>
                <w:rFonts w:ascii="Times New Roman" w:hAnsi="Times New Roman" w:cs="Times New Roman"/>
                <w:noProof/>
                <w:webHidden/>
                <w:sz w:val="24"/>
                <w:szCs w:val="24"/>
              </w:rPr>
              <w:fldChar w:fldCharType="end"/>
            </w:r>
          </w:hyperlink>
        </w:p>
        <w:p w14:paraId="388383A0" w14:textId="77777777" w:rsidR="00B20A3A" w:rsidRPr="00B20A3A" w:rsidRDefault="003B7B90">
          <w:pPr>
            <w:pStyle w:val="TJ1"/>
            <w:tabs>
              <w:tab w:val="right" w:leader="dot" w:pos="7928"/>
            </w:tabs>
            <w:rPr>
              <w:rFonts w:ascii="Times New Roman" w:eastAsiaTheme="minorEastAsia" w:hAnsi="Times New Roman" w:cs="Times New Roman"/>
              <w:noProof/>
              <w:sz w:val="24"/>
              <w:szCs w:val="24"/>
              <w:lang w:val="en-US"/>
            </w:rPr>
          </w:pPr>
          <w:hyperlink w:anchor="_Toc417288103" w:history="1">
            <w:r w:rsidR="00B20A3A" w:rsidRPr="00B20A3A">
              <w:rPr>
                <w:rStyle w:val="Hiperhivatkozs"/>
                <w:rFonts w:ascii="Times New Roman" w:hAnsi="Times New Roman" w:cs="Times New Roman"/>
                <w:noProof/>
                <w:sz w:val="24"/>
                <w:szCs w:val="24"/>
              </w:rPr>
              <w:t>Tartalomjegyzék</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_Toc417288103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7</w:t>
            </w:r>
            <w:r w:rsidR="00B20A3A" w:rsidRPr="00B20A3A">
              <w:rPr>
                <w:rFonts w:ascii="Times New Roman" w:hAnsi="Times New Roman" w:cs="Times New Roman"/>
                <w:noProof/>
                <w:webHidden/>
                <w:sz w:val="24"/>
                <w:szCs w:val="24"/>
              </w:rPr>
              <w:fldChar w:fldCharType="end"/>
            </w:r>
          </w:hyperlink>
        </w:p>
        <w:p w14:paraId="285D66FF" w14:textId="77777777" w:rsidR="00B20A3A" w:rsidRPr="00B20A3A" w:rsidRDefault="003B7B90">
          <w:pPr>
            <w:pStyle w:val="TJ1"/>
            <w:tabs>
              <w:tab w:val="left" w:pos="440"/>
              <w:tab w:val="right" w:leader="dot" w:pos="7928"/>
            </w:tabs>
            <w:rPr>
              <w:rFonts w:ascii="Times New Roman" w:eastAsiaTheme="minorEastAsia" w:hAnsi="Times New Roman" w:cs="Times New Roman"/>
              <w:noProof/>
              <w:sz w:val="24"/>
              <w:szCs w:val="24"/>
              <w:lang w:val="en-US"/>
            </w:rPr>
          </w:pPr>
          <w:hyperlink w:anchor="_Toc417288104" w:history="1">
            <w:r w:rsidR="00B20A3A" w:rsidRPr="00B20A3A">
              <w:rPr>
                <w:rStyle w:val="Hiperhivatkozs"/>
                <w:rFonts w:ascii="Times New Roman" w:hAnsi="Times New Roman" w:cs="Times New Roman"/>
                <w:noProof/>
                <w:sz w:val="24"/>
                <w:szCs w:val="24"/>
              </w:rPr>
              <w:t>1.</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Bevezetés</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_Toc417288104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10</w:t>
            </w:r>
            <w:r w:rsidR="00B20A3A" w:rsidRPr="00B20A3A">
              <w:rPr>
                <w:rFonts w:ascii="Times New Roman" w:hAnsi="Times New Roman" w:cs="Times New Roman"/>
                <w:noProof/>
                <w:webHidden/>
                <w:sz w:val="24"/>
                <w:szCs w:val="24"/>
              </w:rPr>
              <w:fldChar w:fldCharType="end"/>
            </w:r>
          </w:hyperlink>
        </w:p>
        <w:p w14:paraId="2244FE42" w14:textId="77777777" w:rsidR="00B20A3A" w:rsidRPr="00B20A3A" w:rsidRDefault="003B7B9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05" w:history="1">
            <w:r w:rsidR="00B20A3A" w:rsidRPr="00B20A3A">
              <w:rPr>
                <w:rStyle w:val="Hiperhivatkozs"/>
                <w:rFonts w:ascii="Times New Roman" w:hAnsi="Times New Roman" w:cs="Times New Roman"/>
                <w:noProof/>
                <w:sz w:val="24"/>
                <w:szCs w:val="24"/>
              </w:rPr>
              <w:t>1.1.</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A probléma és megoldása</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_Toc417288105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10</w:t>
            </w:r>
            <w:r w:rsidR="00B20A3A" w:rsidRPr="00B20A3A">
              <w:rPr>
                <w:rFonts w:ascii="Times New Roman" w:hAnsi="Times New Roman" w:cs="Times New Roman"/>
                <w:noProof/>
                <w:webHidden/>
                <w:sz w:val="24"/>
                <w:szCs w:val="24"/>
              </w:rPr>
              <w:fldChar w:fldCharType="end"/>
            </w:r>
          </w:hyperlink>
        </w:p>
        <w:p w14:paraId="4BDAF79A" w14:textId="77777777" w:rsidR="00B20A3A" w:rsidRPr="00B20A3A" w:rsidRDefault="003B7B90">
          <w:pPr>
            <w:pStyle w:val="TJ1"/>
            <w:tabs>
              <w:tab w:val="left" w:pos="440"/>
              <w:tab w:val="right" w:leader="dot" w:pos="7928"/>
            </w:tabs>
            <w:rPr>
              <w:rFonts w:ascii="Times New Roman" w:eastAsiaTheme="minorEastAsia" w:hAnsi="Times New Roman" w:cs="Times New Roman"/>
              <w:noProof/>
              <w:sz w:val="24"/>
              <w:szCs w:val="24"/>
              <w:lang w:val="en-US"/>
            </w:rPr>
          </w:pPr>
          <w:hyperlink w:anchor="_Toc417288106" w:history="1">
            <w:r w:rsidR="00B20A3A" w:rsidRPr="00B20A3A">
              <w:rPr>
                <w:rStyle w:val="Hiperhivatkozs"/>
                <w:rFonts w:ascii="Times New Roman" w:hAnsi="Times New Roman" w:cs="Times New Roman"/>
                <w:noProof/>
                <w:sz w:val="24"/>
                <w:szCs w:val="24"/>
              </w:rPr>
              <w:t>2.</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Szálláskereső portálok</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_Toc417288106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12</w:t>
            </w:r>
            <w:r w:rsidR="00B20A3A" w:rsidRPr="00B20A3A">
              <w:rPr>
                <w:rFonts w:ascii="Times New Roman" w:hAnsi="Times New Roman" w:cs="Times New Roman"/>
                <w:noProof/>
                <w:webHidden/>
                <w:sz w:val="24"/>
                <w:szCs w:val="24"/>
              </w:rPr>
              <w:fldChar w:fldCharType="end"/>
            </w:r>
          </w:hyperlink>
        </w:p>
        <w:p w14:paraId="2A59AFAE" w14:textId="77777777" w:rsidR="00B20A3A" w:rsidRPr="00B20A3A" w:rsidRDefault="003B7B9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07" w:history="1">
            <w:r w:rsidR="00B20A3A" w:rsidRPr="00B20A3A">
              <w:rPr>
                <w:rStyle w:val="Hiperhivatkozs"/>
                <w:rFonts w:ascii="Times New Roman" w:hAnsi="Times New Roman" w:cs="Times New Roman"/>
                <w:noProof/>
                <w:sz w:val="24"/>
                <w:szCs w:val="24"/>
              </w:rPr>
              <w:t>2.1.</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Szallas.hu</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_Toc417288107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12</w:t>
            </w:r>
            <w:r w:rsidR="00B20A3A" w:rsidRPr="00B20A3A">
              <w:rPr>
                <w:rFonts w:ascii="Times New Roman" w:hAnsi="Times New Roman" w:cs="Times New Roman"/>
                <w:noProof/>
                <w:webHidden/>
                <w:sz w:val="24"/>
                <w:szCs w:val="24"/>
              </w:rPr>
              <w:fldChar w:fldCharType="end"/>
            </w:r>
          </w:hyperlink>
        </w:p>
        <w:p w14:paraId="4DB56CCB" w14:textId="77777777" w:rsidR="00B20A3A" w:rsidRPr="00B20A3A" w:rsidRDefault="003B7B9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08" w:history="1">
            <w:r w:rsidR="00B20A3A" w:rsidRPr="00B20A3A">
              <w:rPr>
                <w:rStyle w:val="Hiperhivatkozs"/>
                <w:rFonts w:ascii="Times New Roman" w:hAnsi="Times New Roman" w:cs="Times New Roman"/>
                <w:noProof/>
                <w:sz w:val="24"/>
                <w:szCs w:val="24"/>
              </w:rPr>
              <w:t>2.2.</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Booking.com</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_Toc417288108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12</w:t>
            </w:r>
            <w:r w:rsidR="00B20A3A" w:rsidRPr="00B20A3A">
              <w:rPr>
                <w:rFonts w:ascii="Times New Roman" w:hAnsi="Times New Roman" w:cs="Times New Roman"/>
                <w:noProof/>
                <w:webHidden/>
                <w:sz w:val="24"/>
                <w:szCs w:val="24"/>
              </w:rPr>
              <w:fldChar w:fldCharType="end"/>
            </w:r>
          </w:hyperlink>
        </w:p>
        <w:p w14:paraId="441B85A2" w14:textId="77777777" w:rsidR="00B20A3A" w:rsidRPr="00B20A3A" w:rsidRDefault="003B7B9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09" w:history="1">
            <w:r w:rsidR="00B20A3A" w:rsidRPr="00B20A3A">
              <w:rPr>
                <w:rStyle w:val="Hiperhivatkozs"/>
                <w:rFonts w:ascii="Times New Roman" w:hAnsi="Times New Roman" w:cs="Times New Roman"/>
                <w:noProof/>
                <w:sz w:val="24"/>
                <w:szCs w:val="24"/>
              </w:rPr>
              <w:t>2.3.</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Trivago.hu</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_Toc417288109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13</w:t>
            </w:r>
            <w:r w:rsidR="00B20A3A" w:rsidRPr="00B20A3A">
              <w:rPr>
                <w:rFonts w:ascii="Times New Roman" w:hAnsi="Times New Roman" w:cs="Times New Roman"/>
                <w:noProof/>
                <w:webHidden/>
                <w:sz w:val="24"/>
                <w:szCs w:val="24"/>
              </w:rPr>
              <w:fldChar w:fldCharType="end"/>
            </w:r>
          </w:hyperlink>
        </w:p>
        <w:p w14:paraId="6EE2622E" w14:textId="77777777" w:rsidR="00B20A3A" w:rsidRPr="00B20A3A" w:rsidRDefault="003B7B9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10" w:history="1">
            <w:r w:rsidR="00B20A3A" w:rsidRPr="00B20A3A">
              <w:rPr>
                <w:rStyle w:val="Hiperhivatkozs"/>
                <w:rFonts w:ascii="Times New Roman" w:hAnsi="Times New Roman" w:cs="Times New Roman"/>
                <w:noProof/>
                <w:sz w:val="24"/>
                <w:szCs w:val="24"/>
              </w:rPr>
              <w:t>2.4.</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Konklúzió</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_Toc417288110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13</w:t>
            </w:r>
            <w:r w:rsidR="00B20A3A" w:rsidRPr="00B20A3A">
              <w:rPr>
                <w:rFonts w:ascii="Times New Roman" w:hAnsi="Times New Roman" w:cs="Times New Roman"/>
                <w:noProof/>
                <w:webHidden/>
                <w:sz w:val="24"/>
                <w:szCs w:val="24"/>
              </w:rPr>
              <w:fldChar w:fldCharType="end"/>
            </w:r>
          </w:hyperlink>
        </w:p>
        <w:p w14:paraId="7DDD5FBD" w14:textId="77777777" w:rsidR="00B20A3A" w:rsidRPr="00B20A3A" w:rsidRDefault="003B7B90">
          <w:pPr>
            <w:pStyle w:val="TJ1"/>
            <w:tabs>
              <w:tab w:val="left" w:pos="440"/>
              <w:tab w:val="right" w:leader="dot" w:pos="7928"/>
            </w:tabs>
            <w:rPr>
              <w:rFonts w:ascii="Times New Roman" w:eastAsiaTheme="minorEastAsia" w:hAnsi="Times New Roman" w:cs="Times New Roman"/>
              <w:noProof/>
              <w:sz w:val="24"/>
              <w:szCs w:val="24"/>
              <w:lang w:val="en-US"/>
            </w:rPr>
          </w:pPr>
          <w:hyperlink w:anchor="_Toc417288111" w:history="1">
            <w:r w:rsidR="00B20A3A" w:rsidRPr="00B20A3A">
              <w:rPr>
                <w:rStyle w:val="Hiperhivatkozs"/>
                <w:rFonts w:ascii="Times New Roman" w:hAnsi="Times New Roman" w:cs="Times New Roman"/>
                <w:noProof/>
                <w:sz w:val="24"/>
                <w:szCs w:val="24"/>
              </w:rPr>
              <w:t>3.</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Matematikai optimalizálás</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_Toc417288111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14</w:t>
            </w:r>
            <w:r w:rsidR="00B20A3A" w:rsidRPr="00B20A3A">
              <w:rPr>
                <w:rFonts w:ascii="Times New Roman" w:hAnsi="Times New Roman" w:cs="Times New Roman"/>
                <w:noProof/>
                <w:webHidden/>
                <w:sz w:val="24"/>
                <w:szCs w:val="24"/>
              </w:rPr>
              <w:fldChar w:fldCharType="end"/>
            </w:r>
          </w:hyperlink>
        </w:p>
        <w:p w14:paraId="30AEDE8E" w14:textId="77777777" w:rsidR="00B20A3A" w:rsidRPr="00B20A3A" w:rsidRDefault="003B7B9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12" w:history="1">
            <w:r w:rsidR="00B20A3A" w:rsidRPr="00B20A3A">
              <w:rPr>
                <w:rStyle w:val="Hiperhivatkozs"/>
                <w:rFonts w:ascii="Times New Roman" w:hAnsi="Times New Roman" w:cs="Times New Roman"/>
                <w:noProof/>
                <w:sz w:val="24"/>
                <w:szCs w:val="24"/>
              </w:rPr>
              <w:t>3.1.</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A matematikai optimalizálás története</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_Toc417288112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14</w:t>
            </w:r>
            <w:r w:rsidR="00B20A3A" w:rsidRPr="00B20A3A">
              <w:rPr>
                <w:rFonts w:ascii="Times New Roman" w:hAnsi="Times New Roman" w:cs="Times New Roman"/>
                <w:noProof/>
                <w:webHidden/>
                <w:sz w:val="24"/>
                <w:szCs w:val="24"/>
              </w:rPr>
              <w:fldChar w:fldCharType="end"/>
            </w:r>
          </w:hyperlink>
        </w:p>
        <w:p w14:paraId="3F9CC208" w14:textId="77777777" w:rsidR="00B20A3A" w:rsidRPr="00B20A3A" w:rsidRDefault="003B7B9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13" w:history="1">
            <w:r w:rsidR="00B20A3A" w:rsidRPr="00B20A3A">
              <w:rPr>
                <w:rStyle w:val="Hiperhivatkozs"/>
                <w:rFonts w:ascii="Times New Roman" w:hAnsi="Times New Roman" w:cs="Times New Roman"/>
                <w:noProof/>
                <w:sz w:val="24"/>
                <w:szCs w:val="24"/>
              </w:rPr>
              <w:t>3.2.</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Matematikai optimalizálási feladat</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_Toc417288113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18</w:t>
            </w:r>
            <w:r w:rsidR="00B20A3A" w:rsidRPr="00B20A3A">
              <w:rPr>
                <w:rFonts w:ascii="Times New Roman" w:hAnsi="Times New Roman" w:cs="Times New Roman"/>
                <w:noProof/>
                <w:webHidden/>
                <w:sz w:val="24"/>
                <w:szCs w:val="24"/>
              </w:rPr>
              <w:fldChar w:fldCharType="end"/>
            </w:r>
          </w:hyperlink>
        </w:p>
        <w:p w14:paraId="7BCC7B94" w14:textId="77777777" w:rsidR="00B20A3A" w:rsidRPr="00B20A3A" w:rsidRDefault="003B7B9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14" w:history="1">
            <w:r w:rsidR="00B20A3A" w:rsidRPr="00B20A3A">
              <w:rPr>
                <w:rStyle w:val="Hiperhivatkozs"/>
                <w:rFonts w:ascii="Times New Roman" w:hAnsi="Times New Roman" w:cs="Times New Roman"/>
                <w:noProof/>
                <w:sz w:val="24"/>
                <w:szCs w:val="24"/>
              </w:rPr>
              <w:t>3.3.</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Lineáris optimalizálási feladat</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_Toc417288114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19</w:t>
            </w:r>
            <w:r w:rsidR="00B20A3A" w:rsidRPr="00B20A3A">
              <w:rPr>
                <w:rFonts w:ascii="Times New Roman" w:hAnsi="Times New Roman" w:cs="Times New Roman"/>
                <w:noProof/>
                <w:webHidden/>
                <w:sz w:val="24"/>
                <w:szCs w:val="24"/>
              </w:rPr>
              <w:fldChar w:fldCharType="end"/>
            </w:r>
          </w:hyperlink>
        </w:p>
        <w:p w14:paraId="6EADD253" w14:textId="77777777" w:rsidR="00B20A3A" w:rsidRPr="00B20A3A" w:rsidRDefault="003B7B9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15" w:history="1">
            <w:r w:rsidR="00B20A3A" w:rsidRPr="00B20A3A">
              <w:rPr>
                <w:rStyle w:val="Hiperhivatkozs"/>
                <w:rFonts w:ascii="Times New Roman" w:hAnsi="Times New Roman" w:cs="Times New Roman"/>
                <w:noProof/>
                <w:sz w:val="24"/>
                <w:szCs w:val="24"/>
              </w:rPr>
              <w:t>3.4.</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Nemlineáris optimalizálási feladat</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_Toc417288115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20</w:t>
            </w:r>
            <w:r w:rsidR="00B20A3A" w:rsidRPr="00B20A3A">
              <w:rPr>
                <w:rFonts w:ascii="Times New Roman" w:hAnsi="Times New Roman" w:cs="Times New Roman"/>
                <w:noProof/>
                <w:webHidden/>
                <w:sz w:val="24"/>
                <w:szCs w:val="24"/>
              </w:rPr>
              <w:fldChar w:fldCharType="end"/>
            </w:r>
          </w:hyperlink>
        </w:p>
        <w:p w14:paraId="1D6ABA35" w14:textId="77777777" w:rsidR="00B20A3A" w:rsidRPr="00B20A3A" w:rsidRDefault="003B7B9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16" w:history="1">
            <w:r w:rsidR="00B20A3A" w:rsidRPr="00B20A3A">
              <w:rPr>
                <w:rStyle w:val="Hiperhivatkozs"/>
                <w:rFonts w:ascii="Times New Roman" w:hAnsi="Times New Roman" w:cs="Times New Roman"/>
                <w:noProof/>
                <w:sz w:val="24"/>
                <w:szCs w:val="24"/>
              </w:rPr>
              <w:t>3.5.</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Alkalmazási területek</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_Toc417288116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20</w:t>
            </w:r>
            <w:r w:rsidR="00B20A3A" w:rsidRPr="00B20A3A">
              <w:rPr>
                <w:rFonts w:ascii="Times New Roman" w:hAnsi="Times New Roman" w:cs="Times New Roman"/>
                <w:noProof/>
                <w:webHidden/>
                <w:sz w:val="24"/>
                <w:szCs w:val="24"/>
              </w:rPr>
              <w:fldChar w:fldCharType="end"/>
            </w:r>
          </w:hyperlink>
        </w:p>
        <w:p w14:paraId="22764711" w14:textId="77777777" w:rsidR="00B20A3A" w:rsidRPr="00B20A3A" w:rsidRDefault="003B7B90">
          <w:pPr>
            <w:pStyle w:val="TJ1"/>
            <w:tabs>
              <w:tab w:val="left" w:pos="440"/>
              <w:tab w:val="right" w:leader="dot" w:pos="7928"/>
            </w:tabs>
            <w:rPr>
              <w:rFonts w:ascii="Times New Roman" w:eastAsiaTheme="minorEastAsia" w:hAnsi="Times New Roman" w:cs="Times New Roman"/>
              <w:noProof/>
              <w:sz w:val="24"/>
              <w:szCs w:val="24"/>
              <w:lang w:val="en-US"/>
            </w:rPr>
          </w:pPr>
          <w:hyperlink w:anchor="_Toc417288117" w:history="1">
            <w:r w:rsidR="00B20A3A" w:rsidRPr="00B20A3A">
              <w:rPr>
                <w:rStyle w:val="Hiperhivatkozs"/>
                <w:rFonts w:ascii="Times New Roman" w:hAnsi="Times New Roman" w:cs="Times New Roman"/>
                <w:noProof/>
                <w:sz w:val="24"/>
                <w:szCs w:val="24"/>
              </w:rPr>
              <w:t>4.</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Ruby on Rails</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_Toc417288117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21</w:t>
            </w:r>
            <w:r w:rsidR="00B20A3A" w:rsidRPr="00B20A3A">
              <w:rPr>
                <w:rFonts w:ascii="Times New Roman" w:hAnsi="Times New Roman" w:cs="Times New Roman"/>
                <w:noProof/>
                <w:webHidden/>
                <w:sz w:val="24"/>
                <w:szCs w:val="24"/>
              </w:rPr>
              <w:fldChar w:fldCharType="end"/>
            </w:r>
          </w:hyperlink>
        </w:p>
        <w:p w14:paraId="2E91196A" w14:textId="77777777" w:rsidR="00B20A3A" w:rsidRPr="00B20A3A" w:rsidRDefault="003B7B90">
          <w:pPr>
            <w:pStyle w:val="TJ1"/>
            <w:tabs>
              <w:tab w:val="left" w:pos="440"/>
              <w:tab w:val="right" w:leader="dot" w:pos="7928"/>
            </w:tabs>
            <w:rPr>
              <w:rFonts w:ascii="Times New Roman" w:eastAsiaTheme="minorEastAsia" w:hAnsi="Times New Roman" w:cs="Times New Roman"/>
              <w:noProof/>
              <w:sz w:val="24"/>
              <w:szCs w:val="24"/>
              <w:lang w:val="en-US"/>
            </w:rPr>
          </w:pPr>
          <w:hyperlink w:anchor="_Toc417288118" w:history="1">
            <w:r w:rsidR="00B20A3A" w:rsidRPr="00B20A3A">
              <w:rPr>
                <w:rStyle w:val="Hiperhivatkozs"/>
                <w:rFonts w:ascii="Times New Roman" w:hAnsi="Times New Roman" w:cs="Times New Roman"/>
                <w:noProof/>
                <w:sz w:val="24"/>
                <w:szCs w:val="24"/>
              </w:rPr>
              <w:t>5.</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Specifikáció</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_Toc417288118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24</w:t>
            </w:r>
            <w:r w:rsidR="00B20A3A" w:rsidRPr="00B20A3A">
              <w:rPr>
                <w:rFonts w:ascii="Times New Roman" w:hAnsi="Times New Roman" w:cs="Times New Roman"/>
                <w:noProof/>
                <w:webHidden/>
                <w:sz w:val="24"/>
                <w:szCs w:val="24"/>
              </w:rPr>
              <w:fldChar w:fldCharType="end"/>
            </w:r>
          </w:hyperlink>
        </w:p>
        <w:p w14:paraId="0F88C0DE" w14:textId="77777777" w:rsidR="00B20A3A" w:rsidRPr="00B20A3A" w:rsidRDefault="003B7B9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19" w:history="1">
            <w:r w:rsidR="00B20A3A" w:rsidRPr="00B20A3A">
              <w:rPr>
                <w:rStyle w:val="Hiperhivatkozs"/>
                <w:rFonts w:ascii="Times New Roman" w:hAnsi="Times New Roman" w:cs="Times New Roman"/>
                <w:noProof/>
                <w:sz w:val="24"/>
                <w:szCs w:val="24"/>
              </w:rPr>
              <w:t>5.1.</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Szereplők</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_Toc417288119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24</w:t>
            </w:r>
            <w:r w:rsidR="00B20A3A" w:rsidRPr="00B20A3A">
              <w:rPr>
                <w:rFonts w:ascii="Times New Roman" w:hAnsi="Times New Roman" w:cs="Times New Roman"/>
                <w:noProof/>
                <w:webHidden/>
                <w:sz w:val="24"/>
                <w:szCs w:val="24"/>
              </w:rPr>
              <w:fldChar w:fldCharType="end"/>
            </w:r>
          </w:hyperlink>
        </w:p>
        <w:p w14:paraId="0C5BB176" w14:textId="77777777" w:rsidR="00B20A3A" w:rsidRPr="00B20A3A" w:rsidRDefault="003B7B9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20" w:history="1">
            <w:r w:rsidR="00B20A3A" w:rsidRPr="00B20A3A">
              <w:rPr>
                <w:rStyle w:val="Hiperhivatkozs"/>
                <w:rFonts w:ascii="Times New Roman" w:hAnsi="Times New Roman" w:cs="Times New Roman"/>
                <w:noProof/>
                <w:sz w:val="24"/>
                <w:szCs w:val="24"/>
              </w:rPr>
              <w:t>5.2.</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Funkcionális követelmények</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_Toc417288120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24</w:t>
            </w:r>
            <w:r w:rsidR="00B20A3A" w:rsidRPr="00B20A3A">
              <w:rPr>
                <w:rFonts w:ascii="Times New Roman" w:hAnsi="Times New Roman" w:cs="Times New Roman"/>
                <w:noProof/>
                <w:webHidden/>
                <w:sz w:val="24"/>
                <w:szCs w:val="24"/>
              </w:rPr>
              <w:fldChar w:fldCharType="end"/>
            </w:r>
          </w:hyperlink>
        </w:p>
        <w:p w14:paraId="34B3A0CF" w14:textId="77777777" w:rsidR="00B20A3A" w:rsidRPr="00B20A3A" w:rsidRDefault="003B7B90">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88121" w:history="1">
            <w:r w:rsidR="00B20A3A" w:rsidRPr="00B20A3A">
              <w:rPr>
                <w:rStyle w:val="Hiperhivatkozs"/>
                <w:rFonts w:ascii="Times New Roman" w:hAnsi="Times New Roman" w:cs="Times New Roman"/>
                <w:noProof/>
                <w:sz w:val="24"/>
                <w:szCs w:val="24"/>
              </w:rPr>
              <w:t>5.2.1.</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Felhasználói fiókok</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_Toc417288121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24</w:t>
            </w:r>
            <w:r w:rsidR="00B20A3A" w:rsidRPr="00B20A3A">
              <w:rPr>
                <w:rFonts w:ascii="Times New Roman" w:hAnsi="Times New Roman" w:cs="Times New Roman"/>
                <w:noProof/>
                <w:webHidden/>
                <w:sz w:val="24"/>
                <w:szCs w:val="24"/>
              </w:rPr>
              <w:fldChar w:fldCharType="end"/>
            </w:r>
          </w:hyperlink>
        </w:p>
        <w:p w14:paraId="6A2CEDBA" w14:textId="77777777" w:rsidR="00B20A3A" w:rsidRPr="00B20A3A" w:rsidRDefault="003B7B90">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88122" w:history="1">
            <w:r w:rsidR="00B20A3A" w:rsidRPr="00B20A3A">
              <w:rPr>
                <w:rStyle w:val="Hiperhivatkozs"/>
                <w:rFonts w:ascii="Times New Roman" w:hAnsi="Times New Roman" w:cs="Times New Roman"/>
                <w:noProof/>
                <w:sz w:val="24"/>
                <w:szCs w:val="24"/>
              </w:rPr>
              <w:t>5.2.2.</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Szobák szűrése</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_Toc417288122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24</w:t>
            </w:r>
            <w:r w:rsidR="00B20A3A" w:rsidRPr="00B20A3A">
              <w:rPr>
                <w:rFonts w:ascii="Times New Roman" w:hAnsi="Times New Roman" w:cs="Times New Roman"/>
                <w:noProof/>
                <w:webHidden/>
                <w:sz w:val="24"/>
                <w:szCs w:val="24"/>
              </w:rPr>
              <w:fldChar w:fldCharType="end"/>
            </w:r>
          </w:hyperlink>
        </w:p>
        <w:p w14:paraId="58A8F22E" w14:textId="77777777" w:rsidR="00B20A3A" w:rsidRPr="00B20A3A" w:rsidRDefault="003B7B90">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88123" w:history="1">
            <w:r w:rsidR="00B20A3A" w:rsidRPr="00B20A3A">
              <w:rPr>
                <w:rStyle w:val="Hiperhivatkozs"/>
                <w:rFonts w:ascii="Times New Roman" w:hAnsi="Times New Roman" w:cs="Times New Roman"/>
                <w:noProof/>
                <w:sz w:val="24"/>
                <w:szCs w:val="24"/>
              </w:rPr>
              <w:t>5.2.3.</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Szobafoglalás</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_Toc417288123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25</w:t>
            </w:r>
            <w:r w:rsidR="00B20A3A" w:rsidRPr="00B20A3A">
              <w:rPr>
                <w:rFonts w:ascii="Times New Roman" w:hAnsi="Times New Roman" w:cs="Times New Roman"/>
                <w:noProof/>
                <w:webHidden/>
                <w:sz w:val="24"/>
                <w:szCs w:val="24"/>
              </w:rPr>
              <w:fldChar w:fldCharType="end"/>
            </w:r>
          </w:hyperlink>
        </w:p>
        <w:p w14:paraId="645FA0FB" w14:textId="77777777" w:rsidR="00B20A3A" w:rsidRPr="00B20A3A" w:rsidRDefault="003B7B90">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88124" w:history="1">
            <w:r w:rsidR="00B20A3A" w:rsidRPr="00B20A3A">
              <w:rPr>
                <w:rStyle w:val="Hiperhivatkozs"/>
                <w:rFonts w:ascii="Times New Roman" w:hAnsi="Times New Roman" w:cs="Times New Roman"/>
                <w:noProof/>
                <w:sz w:val="24"/>
                <w:szCs w:val="24"/>
              </w:rPr>
              <w:t>5.2.4.</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Értékelés</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_Toc417288124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25</w:t>
            </w:r>
            <w:r w:rsidR="00B20A3A" w:rsidRPr="00B20A3A">
              <w:rPr>
                <w:rFonts w:ascii="Times New Roman" w:hAnsi="Times New Roman" w:cs="Times New Roman"/>
                <w:noProof/>
                <w:webHidden/>
                <w:sz w:val="24"/>
                <w:szCs w:val="24"/>
              </w:rPr>
              <w:fldChar w:fldCharType="end"/>
            </w:r>
          </w:hyperlink>
        </w:p>
        <w:p w14:paraId="43AFA7F5" w14:textId="77777777" w:rsidR="00B20A3A" w:rsidRPr="00B20A3A" w:rsidRDefault="003B7B90">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88125" w:history="1">
            <w:r w:rsidR="00B20A3A" w:rsidRPr="00B20A3A">
              <w:rPr>
                <w:rStyle w:val="Hiperhivatkozs"/>
                <w:rFonts w:ascii="Times New Roman" w:hAnsi="Times New Roman" w:cs="Times New Roman"/>
                <w:noProof/>
                <w:sz w:val="24"/>
                <w:szCs w:val="24"/>
              </w:rPr>
              <w:t>5.2.5.</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Intelligens keresés</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_Toc417288125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25</w:t>
            </w:r>
            <w:r w:rsidR="00B20A3A" w:rsidRPr="00B20A3A">
              <w:rPr>
                <w:rFonts w:ascii="Times New Roman" w:hAnsi="Times New Roman" w:cs="Times New Roman"/>
                <w:noProof/>
                <w:webHidden/>
                <w:sz w:val="24"/>
                <w:szCs w:val="24"/>
              </w:rPr>
              <w:fldChar w:fldCharType="end"/>
            </w:r>
          </w:hyperlink>
        </w:p>
        <w:p w14:paraId="44CB35A0" w14:textId="77777777" w:rsidR="00B20A3A" w:rsidRPr="00B20A3A" w:rsidRDefault="003B7B90">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88126" w:history="1">
            <w:r w:rsidR="00B20A3A" w:rsidRPr="00B20A3A">
              <w:rPr>
                <w:rStyle w:val="Hiperhivatkozs"/>
                <w:rFonts w:ascii="Times New Roman" w:hAnsi="Times New Roman" w:cs="Times New Roman"/>
                <w:noProof/>
                <w:sz w:val="24"/>
                <w:szCs w:val="24"/>
              </w:rPr>
              <w:t>5.2.6.</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Törzsadatok</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_Toc417288126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25</w:t>
            </w:r>
            <w:r w:rsidR="00B20A3A" w:rsidRPr="00B20A3A">
              <w:rPr>
                <w:rFonts w:ascii="Times New Roman" w:hAnsi="Times New Roman" w:cs="Times New Roman"/>
                <w:noProof/>
                <w:webHidden/>
                <w:sz w:val="24"/>
                <w:szCs w:val="24"/>
              </w:rPr>
              <w:fldChar w:fldCharType="end"/>
            </w:r>
          </w:hyperlink>
        </w:p>
        <w:p w14:paraId="42D509E0" w14:textId="77777777" w:rsidR="00B20A3A" w:rsidRPr="00B20A3A" w:rsidRDefault="003B7B90">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88127" w:history="1">
            <w:r w:rsidR="00B20A3A" w:rsidRPr="00B20A3A">
              <w:rPr>
                <w:rStyle w:val="Hiperhivatkozs"/>
                <w:rFonts w:ascii="Times New Roman" w:hAnsi="Times New Roman" w:cs="Times New Roman"/>
                <w:noProof/>
                <w:sz w:val="24"/>
                <w:szCs w:val="24"/>
              </w:rPr>
              <w:t>5.2.7.</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Tartós címek</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_Toc417288127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25</w:t>
            </w:r>
            <w:r w:rsidR="00B20A3A" w:rsidRPr="00B20A3A">
              <w:rPr>
                <w:rFonts w:ascii="Times New Roman" w:hAnsi="Times New Roman" w:cs="Times New Roman"/>
                <w:noProof/>
                <w:webHidden/>
                <w:sz w:val="24"/>
                <w:szCs w:val="24"/>
              </w:rPr>
              <w:fldChar w:fldCharType="end"/>
            </w:r>
          </w:hyperlink>
        </w:p>
        <w:p w14:paraId="01E8AC8C" w14:textId="77777777" w:rsidR="00B20A3A" w:rsidRPr="00B20A3A" w:rsidRDefault="003B7B9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28" w:history="1">
            <w:r w:rsidR="00B20A3A" w:rsidRPr="00B20A3A">
              <w:rPr>
                <w:rStyle w:val="Hiperhivatkozs"/>
                <w:rFonts w:ascii="Times New Roman" w:hAnsi="Times New Roman" w:cs="Times New Roman"/>
                <w:noProof/>
                <w:sz w:val="24"/>
                <w:szCs w:val="24"/>
              </w:rPr>
              <w:t>5.3.</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Célcsoport</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_Toc417288128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25</w:t>
            </w:r>
            <w:r w:rsidR="00B20A3A" w:rsidRPr="00B20A3A">
              <w:rPr>
                <w:rFonts w:ascii="Times New Roman" w:hAnsi="Times New Roman" w:cs="Times New Roman"/>
                <w:noProof/>
                <w:webHidden/>
                <w:sz w:val="24"/>
                <w:szCs w:val="24"/>
              </w:rPr>
              <w:fldChar w:fldCharType="end"/>
            </w:r>
          </w:hyperlink>
        </w:p>
        <w:p w14:paraId="563025FD" w14:textId="77777777" w:rsidR="00B20A3A" w:rsidRPr="00B20A3A" w:rsidRDefault="003B7B90">
          <w:pPr>
            <w:pStyle w:val="TJ1"/>
            <w:tabs>
              <w:tab w:val="left" w:pos="440"/>
              <w:tab w:val="right" w:leader="dot" w:pos="7928"/>
            </w:tabs>
            <w:rPr>
              <w:rFonts w:ascii="Times New Roman" w:eastAsiaTheme="minorEastAsia" w:hAnsi="Times New Roman" w:cs="Times New Roman"/>
              <w:noProof/>
              <w:sz w:val="24"/>
              <w:szCs w:val="24"/>
              <w:lang w:val="en-US"/>
            </w:rPr>
          </w:pPr>
          <w:hyperlink w:anchor="_Toc417288129" w:history="1">
            <w:r w:rsidR="00B20A3A" w:rsidRPr="00B20A3A">
              <w:rPr>
                <w:rStyle w:val="Hiperhivatkozs"/>
                <w:rFonts w:ascii="Times New Roman" w:hAnsi="Times New Roman" w:cs="Times New Roman"/>
                <w:noProof/>
                <w:sz w:val="24"/>
                <w:szCs w:val="24"/>
              </w:rPr>
              <w:t>6.</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Tervezés</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_Toc417288129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27</w:t>
            </w:r>
            <w:r w:rsidR="00B20A3A" w:rsidRPr="00B20A3A">
              <w:rPr>
                <w:rFonts w:ascii="Times New Roman" w:hAnsi="Times New Roman" w:cs="Times New Roman"/>
                <w:noProof/>
                <w:webHidden/>
                <w:sz w:val="24"/>
                <w:szCs w:val="24"/>
              </w:rPr>
              <w:fldChar w:fldCharType="end"/>
            </w:r>
          </w:hyperlink>
        </w:p>
        <w:p w14:paraId="102E3E6C" w14:textId="77777777" w:rsidR="00B20A3A" w:rsidRPr="00B20A3A" w:rsidRDefault="003B7B9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30" w:history="1">
            <w:r w:rsidR="00B20A3A" w:rsidRPr="00B20A3A">
              <w:rPr>
                <w:rStyle w:val="Hiperhivatkozs"/>
                <w:rFonts w:ascii="Times New Roman" w:hAnsi="Times New Roman" w:cs="Times New Roman"/>
                <w:noProof/>
                <w:sz w:val="24"/>
                <w:szCs w:val="24"/>
              </w:rPr>
              <w:t>6.1.</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A rendszerben megjelenő fő folyamatok</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_Toc417288130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27</w:t>
            </w:r>
            <w:r w:rsidR="00B20A3A" w:rsidRPr="00B20A3A">
              <w:rPr>
                <w:rFonts w:ascii="Times New Roman" w:hAnsi="Times New Roman" w:cs="Times New Roman"/>
                <w:noProof/>
                <w:webHidden/>
                <w:sz w:val="24"/>
                <w:szCs w:val="24"/>
              </w:rPr>
              <w:fldChar w:fldCharType="end"/>
            </w:r>
          </w:hyperlink>
        </w:p>
        <w:p w14:paraId="591D61BE" w14:textId="77777777" w:rsidR="00B20A3A" w:rsidRPr="00B20A3A" w:rsidRDefault="003B7B90">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88131" w:history="1">
            <w:r w:rsidR="00B20A3A" w:rsidRPr="00B20A3A">
              <w:rPr>
                <w:rStyle w:val="Hiperhivatkozs"/>
                <w:rFonts w:ascii="Times New Roman" w:hAnsi="Times New Roman" w:cs="Times New Roman"/>
                <w:noProof/>
                <w:sz w:val="24"/>
                <w:szCs w:val="24"/>
              </w:rPr>
              <w:t>6.1.1.</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Szobafoglalás</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_Toc417288131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27</w:t>
            </w:r>
            <w:r w:rsidR="00B20A3A" w:rsidRPr="00B20A3A">
              <w:rPr>
                <w:rFonts w:ascii="Times New Roman" w:hAnsi="Times New Roman" w:cs="Times New Roman"/>
                <w:noProof/>
                <w:webHidden/>
                <w:sz w:val="24"/>
                <w:szCs w:val="24"/>
              </w:rPr>
              <w:fldChar w:fldCharType="end"/>
            </w:r>
          </w:hyperlink>
        </w:p>
        <w:p w14:paraId="573B8BD1" w14:textId="77777777" w:rsidR="00B20A3A" w:rsidRPr="00B20A3A" w:rsidRDefault="003B7B90">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88132" w:history="1">
            <w:r w:rsidR="00B20A3A" w:rsidRPr="00B20A3A">
              <w:rPr>
                <w:rStyle w:val="Hiperhivatkozs"/>
                <w:rFonts w:ascii="Times New Roman" w:hAnsi="Times New Roman" w:cs="Times New Roman"/>
                <w:noProof/>
                <w:sz w:val="24"/>
                <w:szCs w:val="24"/>
              </w:rPr>
              <w:t>6.1.2.</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Foglalás visszaigazolás</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_Toc417288132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28</w:t>
            </w:r>
            <w:r w:rsidR="00B20A3A" w:rsidRPr="00B20A3A">
              <w:rPr>
                <w:rFonts w:ascii="Times New Roman" w:hAnsi="Times New Roman" w:cs="Times New Roman"/>
                <w:noProof/>
                <w:webHidden/>
                <w:sz w:val="24"/>
                <w:szCs w:val="24"/>
              </w:rPr>
              <w:fldChar w:fldCharType="end"/>
            </w:r>
          </w:hyperlink>
        </w:p>
        <w:p w14:paraId="226FA9F1" w14:textId="77777777" w:rsidR="00B20A3A" w:rsidRPr="00B20A3A" w:rsidRDefault="003B7B90">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88133" w:history="1">
            <w:r w:rsidR="00B20A3A" w:rsidRPr="00B20A3A">
              <w:rPr>
                <w:rStyle w:val="Hiperhivatkozs"/>
                <w:rFonts w:ascii="Times New Roman" w:hAnsi="Times New Roman" w:cs="Times New Roman"/>
                <w:noProof/>
                <w:sz w:val="24"/>
                <w:szCs w:val="24"/>
              </w:rPr>
              <w:t>6.1.3.</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Intelligens keresés</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_Toc417288133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28</w:t>
            </w:r>
            <w:r w:rsidR="00B20A3A" w:rsidRPr="00B20A3A">
              <w:rPr>
                <w:rFonts w:ascii="Times New Roman" w:hAnsi="Times New Roman" w:cs="Times New Roman"/>
                <w:noProof/>
                <w:webHidden/>
                <w:sz w:val="24"/>
                <w:szCs w:val="24"/>
              </w:rPr>
              <w:fldChar w:fldCharType="end"/>
            </w:r>
          </w:hyperlink>
        </w:p>
        <w:p w14:paraId="30D7544C" w14:textId="77777777" w:rsidR="00B20A3A" w:rsidRPr="00B20A3A" w:rsidRDefault="003B7B9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34" w:history="1">
            <w:r w:rsidR="00B20A3A" w:rsidRPr="00B20A3A">
              <w:rPr>
                <w:rStyle w:val="Hiperhivatkozs"/>
                <w:rFonts w:ascii="Times New Roman" w:hAnsi="Times New Roman" w:cs="Times New Roman"/>
                <w:noProof/>
                <w:sz w:val="24"/>
                <w:szCs w:val="24"/>
              </w:rPr>
              <w:t>6.2.</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Nemlineáris optimalizálási modell</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_Toc417288134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29</w:t>
            </w:r>
            <w:r w:rsidR="00B20A3A" w:rsidRPr="00B20A3A">
              <w:rPr>
                <w:rFonts w:ascii="Times New Roman" w:hAnsi="Times New Roman" w:cs="Times New Roman"/>
                <w:noProof/>
                <w:webHidden/>
                <w:sz w:val="24"/>
                <w:szCs w:val="24"/>
              </w:rPr>
              <w:fldChar w:fldCharType="end"/>
            </w:r>
          </w:hyperlink>
        </w:p>
        <w:p w14:paraId="4FC9C7F7" w14:textId="77777777" w:rsidR="00B20A3A" w:rsidRPr="00B20A3A" w:rsidRDefault="003B7B90">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88135" w:history="1">
            <w:r w:rsidR="00B20A3A" w:rsidRPr="00B20A3A">
              <w:rPr>
                <w:rStyle w:val="Hiperhivatkozs"/>
                <w:rFonts w:ascii="Times New Roman" w:hAnsi="Times New Roman" w:cs="Times New Roman"/>
                <w:noProof/>
                <w:sz w:val="24"/>
                <w:szCs w:val="24"/>
              </w:rPr>
              <w:t>6.2.1.</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Olcsó modell</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_Toc417288135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32</w:t>
            </w:r>
            <w:r w:rsidR="00B20A3A" w:rsidRPr="00B20A3A">
              <w:rPr>
                <w:rFonts w:ascii="Times New Roman" w:hAnsi="Times New Roman" w:cs="Times New Roman"/>
                <w:noProof/>
                <w:webHidden/>
                <w:sz w:val="24"/>
                <w:szCs w:val="24"/>
              </w:rPr>
              <w:fldChar w:fldCharType="end"/>
            </w:r>
          </w:hyperlink>
        </w:p>
        <w:p w14:paraId="0B093F34" w14:textId="77777777" w:rsidR="00B20A3A" w:rsidRPr="00B20A3A" w:rsidRDefault="003B7B90">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88136" w:history="1">
            <w:r w:rsidR="00B20A3A" w:rsidRPr="00B20A3A">
              <w:rPr>
                <w:rStyle w:val="Hiperhivatkozs"/>
                <w:rFonts w:ascii="Times New Roman" w:hAnsi="Times New Roman" w:cs="Times New Roman"/>
                <w:noProof/>
                <w:sz w:val="24"/>
                <w:szCs w:val="24"/>
              </w:rPr>
              <w:t>6.2.2.</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Közeli modell</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_Toc417288136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32</w:t>
            </w:r>
            <w:r w:rsidR="00B20A3A" w:rsidRPr="00B20A3A">
              <w:rPr>
                <w:rFonts w:ascii="Times New Roman" w:hAnsi="Times New Roman" w:cs="Times New Roman"/>
                <w:noProof/>
                <w:webHidden/>
                <w:sz w:val="24"/>
                <w:szCs w:val="24"/>
              </w:rPr>
              <w:fldChar w:fldCharType="end"/>
            </w:r>
          </w:hyperlink>
        </w:p>
        <w:p w14:paraId="7CCA53A7" w14:textId="77777777" w:rsidR="00B20A3A" w:rsidRPr="00B20A3A" w:rsidRDefault="003B7B90">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88137" w:history="1">
            <w:r w:rsidR="00B20A3A" w:rsidRPr="00B20A3A">
              <w:rPr>
                <w:rStyle w:val="Hiperhivatkozs"/>
                <w:rFonts w:ascii="Times New Roman" w:hAnsi="Times New Roman" w:cs="Times New Roman"/>
                <w:noProof/>
                <w:sz w:val="24"/>
                <w:szCs w:val="24"/>
              </w:rPr>
              <w:t>6.2.3.</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Olcsó és közeli modell</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_Toc417288137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33</w:t>
            </w:r>
            <w:r w:rsidR="00B20A3A" w:rsidRPr="00B20A3A">
              <w:rPr>
                <w:rFonts w:ascii="Times New Roman" w:hAnsi="Times New Roman" w:cs="Times New Roman"/>
                <w:noProof/>
                <w:webHidden/>
                <w:sz w:val="24"/>
                <w:szCs w:val="24"/>
              </w:rPr>
              <w:fldChar w:fldCharType="end"/>
            </w:r>
          </w:hyperlink>
        </w:p>
        <w:p w14:paraId="78F81C7C" w14:textId="77777777" w:rsidR="00B20A3A" w:rsidRPr="00B20A3A" w:rsidRDefault="003B7B9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38" w:history="1">
            <w:r w:rsidR="00B20A3A" w:rsidRPr="00B20A3A">
              <w:rPr>
                <w:rStyle w:val="Hiperhivatkozs"/>
                <w:rFonts w:ascii="Times New Roman" w:hAnsi="Times New Roman" w:cs="Times New Roman"/>
                <w:noProof/>
                <w:sz w:val="24"/>
                <w:szCs w:val="24"/>
              </w:rPr>
              <w:t>6.3.</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Adatbázis tervezet</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_Toc417288138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34</w:t>
            </w:r>
            <w:r w:rsidR="00B20A3A" w:rsidRPr="00B20A3A">
              <w:rPr>
                <w:rFonts w:ascii="Times New Roman" w:hAnsi="Times New Roman" w:cs="Times New Roman"/>
                <w:noProof/>
                <w:webHidden/>
                <w:sz w:val="24"/>
                <w:szCs w:val="24"/>
              </w:rPr>
              <w:fldChar w:fldCharType="end"/>
            </w:r>
          </w:hyperlink>
        </w:p>
        <w:p w14:paraId="6169B3C3" w14:textId="77777777" w:rsidR="00B20A3A" w:rsidRPr="00B20A3A" w:rsidRDefault="003B7B9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39" w:history="1">
            <w:r w:rsidR="00B20A3A" w:rsidRPr="00B20A3A">
              <w:rPr>
                <w:rStyle w:val="Hiperhivatkozs"/>
                <w:rFonts w:ascii="Times New Roman" w:hAnsi="Times New Roman" w:cs="Times New Roman"/>
                <w:noProof/>
                <w:sz w:val="24"/>
                <w:szCs w:val="24"/>
              </w:rPr>
              <w:t>6.4.</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Technológia</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_Toc417288139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35</w:t>
            </w:r>
            <w:r w:rsidR="00B20A3A" w:rsidRPr="00B20A3A">
              <w:rPr>
                <w:rFonts w:ascii="Times New Roman" w:hAnsi="Times New Roman" w:cs="Times New Roman"/>
                <w:noProof/>
                <w:webHidden/>
                <w:sz w:val="24"/>
                <w:szCs w:val="24"/>
              </w:rPr>
              <w:fldChar w:fldCharType="end"/>
            </w:r>
          </w:hyperlink>
        </w:p>
        <w:p w14:paraId="2F221D47" w14:textId="77777777" w:rsidR="00B20A3A" w:rsidRPr="00B20A3A" w:rsidRDefault="003B7B90">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88140" w:history="1">
            <w:r w:rsidR="00B20A3A" w:rsidRPr="00B20A3A">
              <w:rPr>
                <w:rStyle w:val="Hiperhivatkozs"/>
                <w:rFonts w:ascii="Times New Roman" w:hAnsi="Times New Roman" w:cs="Times New Roman"/>
                <w:noProof/>
                <w:sz w:val="24"/>
                <w:szCs w:val="24"/>
              </w:rPr>
              <w:t>6.4.1.</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Keretrendszer</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_Toc417288140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35</w:t>
            </w:r>
            <w:r w:rsidR="00B20A3A" w:rsidRPr="00B20A3A">
              <w:rPr>
                <w:rFonts w:ascii="Times New Roman" w:hAnsi="Times New Roman" w:cs="Times New Roman"/>
                <w:noProof/>
                <w:webHidden/>
                <w:sz w:val="24"/>
                <w:szCs w:val="24"/>
              </w:rPr>
              <w:fldChar w:fldCharType="end"/>
            </w:r>
          </w:hyperlink>
        </w:p>
        <w:p w14:paraId="4AC9F3AD" w14:textId="77777777" w:rsidR="00B20A3A" w:rsidRPr="00B20A3A" w:rsidRDefault="003B7B90">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88141" w:history="1">
            <w:r w:rsidR="00B20A3A" w:rsidRPr="00B20A3A">
              <w:rPr>
                <w:rStyle w:val="Hiperhivatkozs"/>
                <w:rFonts w:ascii="Times New Roman" w:hAnsi="Times New Roman" w:cs="Times New Roman"/>
                <w:noProof/>
                <w:sz w:val="24"/>
                <w:szCs w:val="24"/>
              </w:rPr>
              <w:t>6.4.2.</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Adatbázis</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_Toc417288141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36</w:t>
            </w:r>
            <w:r w:rsidR="00B20A3A" w:rsidRPr="00B20A3A">
              <w:rPr>
                <w:rFonts w:ascii="Times New Roman" w:hAnsi="Times New Roman" w:cs="Times New Roman"/>
                <w:noProof/>
                <w:webHidden/>
                <w:sz w:val="24"/>
                <w:szCs w:val="24"/>
              </w:rPr>
              <w:fldChar w:fldCharType="end"/>
            </w:r>
          </w:hyperlink>
        </w:p>
        <w:p w14:paraId="4096073E" w14:textId="77777777" w:rsidR="00B20A3A" w:rsidRPr="00B20A3A" w:rsidRDefault="003B7B90">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88142" w:history="1">
            <w:r w:rsidR="00B20A3A" w:rsidRPr="00B20A3A">
              <w:rPr>
                <w:rStyle w:val="Hiperhivatkozs"/>
                <w:rFonts w:ascii="Times New Roman" w:hAnsi="Times New Roman" w:cs="Times New Roman"/>
                <w:noProof/>
                <w:sz w:val="24"/>
                <w:szCs w:val="24"/>
              </w:rPr>
              <w:t>6.4.3.</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Optimalizálási modellezés</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_Toc417288142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36</w:t>
            </w:r>
            <w:r w:rsidR="00B20A3A" w:rsidRPr="00B20A3A">
              <w:rPr>
                <w:rFonts w:ascii="Times New Roman" w:hAnsi="Times New Roman" w:cs="Times New Roman"/>
                <w:noProof/>
                <w:webHidden/>
                <w:sz w:val="24"/>
                <w:szCs w:val="24"/>
              </w:rPr>
              <w:fldChar w:fldCharType="end"/>
            </w:r>
          </w:hyperlink>
        </w:p>
        <w:p w14:paraId="56A0B5BB" w14:textId="77777777" w:rsidR="00B20A3A" w:rsidRPr="00B20A3A" w:rsidRDefault="003B7B90">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88143" w:history="1">
            <w:r w:rsidR="00B20A3A" w:rsidRPr="00B20A3A">
              <w:rPr>
                <w:rStyle w:val="Hiperhivatkozs"/>
                <w:rFonts w:ascii="Times New Roman" w:hAnsi="Times New Roman" w:cs="Times New Roman"/>
                <w:noProof/>
                <w:sz w:val="24"/>
                <w:szCs w:val="24"/>
              </w:rPr>
              <w:t>6.4.4.</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Nemlineáris megoldó</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_Toc417288143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37</w:t>
            </w:r>
            <w:r w:rsidR="00B20A3A" w:rsidRPr="00B20A3A">
              <w:rPr>
                <w:rFonts w:ascii="Times New Roman" w:hAnsi="Times New Roman" w:cs="Times New Roman"/>
                <w:noProof/>
                <w:webHidden/>
                <w:sz w:val="24"/>
                <w:szCs w:val="24"/>
              </w:rPr>
              <w:fldChar w:fldCharType="end"/>
            </w:r>
          </w:hyperlink>
        </w:p>
        <w:p w14:paraId="6E68A976" w14:textId="77777777" w:rsidR="00B20A3A" w:rsidRPr="00B20A3A" w:rsidRDefault="003B7B90">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88144" w:history="1">
            <w:r w:rsidR="00B20A3A" w:rsidRPr="00B20A3A">
              <w:rPr>
                <w:rStyle w:val="Hiperhivatkozs"/>
                <w:rFonts w:ascii="Times New Roman" w:hAnsi="Times New Roman" w:cs="Times New Roman"/>
                <w:noProof/>
                <w:sz w:val="24"/>
                <w:szCs w:val="24"/>
              </w:rPr>
              <w:t>6.4.5.</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Megjelenés</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_Toc417288144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38</w:t>
            </w:r>
            <w:r w:rsidR="00B20A3A" w:rsidRPr="00B20A3A">
              <w:rPr>
                <w:rFonts w:ascii="Times New Roman" w:hAnsi="Times New Roman" w:cs="Times New Roman"/>
                <w:noProof/>
                <w:webHidden/>
                <w:sz w:val="24"/>
                <w:szCs w:val="24"/>
              </w:rPr>
              <w:fldChar w:fldCharType="end"/>
            </w:r>
          </w:hyperlink>
        </w:p>
        <w:p w14:paraId="403A0E9A" w14:textId="77777777" w:rsidR="00B20A3A" w:rsidRPr="00B20A3A" w:rsidRDefault="003B7B90">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88145" w:history="1">
            <w:r w:rsidR="00B20A3A" w:rsidRPr="00B20A3A">
              <w:rPr>
                <w:rStyle w:val="Hiperhivatkozs"/>
                <w:rFonts w:ascii="Times New Roman" w:hAnsi="Times New Roman" w:cs="Times New Roman"/>
                <w:noProof/>
                <w:sz w:val="24"/>
                <w:szCs w:val="24"/>
              </w:rPr>
              <w:t>6.4.6.</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Autentikáció és autorizáció</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_Toc417288145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39</w:t>
            </w:r>
            <w:r w:rsidR="00B20A3A" w:rsidRPr="00B20A3A">
              <w:rPr>
                <w:rFonts w:ascii="Times New Roman" w:hAnsi="Times New Roman" w:cs="Times New Roman"/>
                <w:noProof/>
                <w:webHidden/>
                <w:sz w:val="24"/>
                <w:szCs w:val="24"/>
              </w:rPr>
              <w:fldChar w:fldCharType="end"/>
            </w:r>
          </w:hyperlink>
        </w:p>
        <w:p w14:paraId="0E4EF1CE" w14:textId="77777777" w:rsidR="00B20A3A" w:rsidRPr="00B20A3A" w:rsidRDefault="003B7B90">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88146" w:history="1">
            <w:r w:rsidR="00B20A3A" w:rsidRPr="00B20A3A">
              <w:rPr>
                <w:rStyle w:val="Hiperhivatkozs"/>
                <w:rFonts w:ascii="Times New Roman" w:hAnsi="Times New Roman" w:cs="Times New Roman"/>
                <w:noProof/>
                <w:sz w:val="24"/>
                <w:szCs w:val="24"/>
              </w:rPr>
              <w:t>6.4.7.</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Geolokáció</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_Toc417288146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40</w:t>
            </w:r>
            <w:r w:rsidR="00B20A3A" w:rsidRPr="00B20A3A">
              <w:rPr>
                <w:rFonts w:ascii="Times New Roman" w:hAnsi="Times New Roman" w:cs="Times New Roman"/>
                <w:noProof/>
                <w:webHidden/>
                <w:sz w:val="24"/>
                <w:szCs w:val="24"/>
              </w:rPr>
              <w:fldChar w:fldCharType="end"/>
            </w:r>
          </w:hyperlink>
        </w:p>
        <w:p w14:paraId="059F26BC" w14:textId="77777777" w:rsidR="00B20A3A" w:rsidRPr="00B20A3A" w:rsidRDefault="003B7B90">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88147" w:history="1">
            <w:r w:rsidR="00B20A3A" w:rsidRPr="00B20A3A">
              <w:rPr>
                <w:rStyle w:val="Hiperhivatkozs"/>
                <w:rFonts w:ascii="Times New Roman" w:hAnsi="Times New Roman" w:cs="Times New Roman"/>
                <w:noProof/>
                <w:sz w:val="24"/>
                <w:szCs w:val="24"/>
              </w:rPr>
              <w:t>6.4.8.</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Űrlapok</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_Toc417288147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40</w:t>
            </w:r>
            <w:r w:rsidR="00B20A3A" w:rsidRPr="00B20A3A">
              <w:rPr>
                <w:rFonts w:ascii="Times New Roman" w:hAnsi="Times New Roman" w:cs="Times New Roman"/>
                <w:noProof/>
                <w:webHidden/>
                <w:sz w:val="24"/>
                <w:szCs w:val="24"/>
              </w:rPr>
              <w:fldChar w:fldCharType="end"/>
            </w:r>
          </w:hyperlink>
        </w:p>
        <w:p w14:paraId="459DA4EE" w14:textId="77777777" w:rsidR="00B20A3A" w:rsidRPr="00B20A3A" w:rsidRDefault="003B7B90">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88148" w:history="1">
            <w:r w:rsidR="00B20A3A" w:rsidRPr="00B20A3A">
              <w:rPr>
                <w:rStyle w:val="Hiperhivatkozs"/>
                <w:rFonts w:ascii="Times New Roman" w:hAnsi="Times New Roman" w:cs="Times New Roman"/>
                <w:noProof/>
                <w:sz w:val="24"/>
                <w:szCs w:val="24"/>
              </w:rPr>
              <w:t>6.4.9.</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Képek tárolása és megjelenítése</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_Toc417288148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41</w:t>
            </w:r>
            <w:r w:rsidR="00B20A3A" w:rsidRPr="00B20A3A">
              <w:rPr>
                <w:rFonts w:ascii="Times New Roman" w:hAnsi="Times New Roman" w:cs="Times New Roman"/>
                <w:noProof/>
                <w:webHidden/>
                <w:sz w:val="24"/>
                <w:szCs w:val="24"/>
              </w:rPr>
              <w:fldChar w:fldCharType="end"/>
            </w:r>
          </w:hyperlink>
        </w:p>
        <w:p w14:paraId="4BCD25DD" w14:textId="77777777" w:rsidR="00B20A3A" w:rsidRPr="00B20A3A" w:rsidRDefault="003B7B90">
          <w:pPr>
            <w:pStyle w:val="TJ1"/>
            <w:tabs>
              <w:tab w:val="left" w:pos="440"/>
              <w:tab w:val="right" w:leader="dot" w:pos="7928"/>
            </w:tabs>
            <w:rPr>
              <w:rFonts w:ascii="Times New Roman" w:eastAsiaTheme="minorEastAsia" w:hAnsi="Times New Roman" w:cs="Times New Roman"/>
              <w:noProof/>
              <w:sz w:val="24"/>
              <w:szCs w:val="24"/>
              <w:lang w:val="en-US"/>
            </w:rPr>
          </w:pPr>
          <w:hyperlink w:anchor="_Toc417288149" w:history="1">
            <w:r w:rsidR="00B20A3A" w:rsidRPr="00B20A3A">
              <w:rPr>
                <w:rStyle w:val="Hiperhivatkozs"/>
                <w:rFonts w:ascii="Times New Roman" w:hAnsi="Times New Roman" w:cs="Times New Roman"/>
                <w:noProof/>
                <w:sz w:val="24"/>
                <w:szCs w:val="24"/>
              </w:rPr>
              <w:t>7.</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Megvalósítás</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_Toc417288149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42</w:t>
            </w:r>
            <w:r w:rsidR="00B20A3A" w:rsidRPr="00B20A3A">
              <w:rPr>
                <w:rFonts w:ascii="Times New Roman" w:hAnsi="Times New Roman" w:cs="Times New Roman"/>
                <w:noProof/>
                <w:webHidden/>
                <w:sz w:val="24"/>
                <w:szCs w:val="24"/>
              </w:rPr>
              <w:fldChar w:fldCharType="end"/>
            </w:r>
          </w:hyperlink>
        </w:p>
        <w:p w14:paraId="18325C3D" w14:textId="77777777" w:rsidR="00B20A3A" w:rsidRPr="00B20A3A" w:rsidRDefault="003B7B9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50" w:history="1">
            <w:r w:rsidR="00B20A3A" w:rsidRPr="00B20A3A">
              <w:rPr>
                <w:rStyle w:val="Hiperhivatkozs"/>
                <w:rFonts w:ascii="Times New Roman" w:hAnsi="Times New Roman" w:cs="Times New Roman"/>
                <w:noProof/>
                <w:sz w:val="24"/>
                <w:szCs w:val="24"/>
              </w:rPr>
              <w:t>7.1.</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Adatbázis kapcsolat és modellek elkészítése</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_Toc417288150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42</w:t>
            </w:r>
            <w:r w:rsidR="00B20A3A" w:rsidRPr="00B20A3A">
              <w:rPr>
                <w:rFonts w:ascii="Times New Roman" w:hAnsi="Times New Roman" w:cs="Times New Roman"/>
                <w:noProof/>
                <w:webHidden/>
                <w:sz w:val="24"/>
                <w:szCs w:val="24"/>
              </w:rPr>
              <w:fldChar w:fldCharType="end"/>
            </w:r>
          </w:hyperlink>
        </w:p>
        <w:p w14:paraId="5F09588A" w14:textId="77777777" w:rsidR="00B20A3A" w:rsidRPr="00B20A3A" w:rsidRDefault="003B7B9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51" w:history="1">
            <w:r w:rsidR="00B20A3A" w:rsidRPr="00B20A3A">
              <w:rPr>
                <w:rStyle w:val="Hiperhivatkozs"/>
                <w:rFonts w:ascii="Times New Roman" w:hAnsi="Times New Roman" w:cs="Times New Roman"/>
                <w:noProof/>
                <w:sz w:val="24"/>
                <w:szCs w:val="24"/>
              </w:rPr>
              <w:t>7.2.</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Autentikáció és autorizáció</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_Toc417288151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46</w:t>
            </w:r>
            <w:r w:rsidR="00B20A3A" w:rsidRPr="00B20A3A">
              <w:rPr>
                <w:rFonts w:ascii="Times New Roman" w:hAnsi="Times New Roman" w:cs="Times New Roman"/>
                <w:noProof/>
                <w:webHidden/>
                <w:sz w:val="24"/>
                <w:szCs w:val="24"/>
              </w:rPr>
              <w:fldChar w:fldCharType="end"/>
            </w:r>
          </w:hyperlink>
        </w:p>
        <w:p w14:paraId="049691CF" w14:textId="77777777" w:rsidR="00B20A3A" w:rsidRPr="00B20A3A" w:rsidRDefault="003B7B9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52" w:history="1">
            <w:r w:rsidR="00B20A3A" w:rsidRPr="00B20A3A">
              <w:rPr>
                <w:rStyle w:val="Hiperhivatkozs"/>
                <w:rFonts w:ascii="Times New Roman" w:hAnsi="Times New Roman" w:cs="Times New Roman"/>
                <w:noProof/>
                <w:sz w:val="24"/>
                <w:szCs w:val="24"/>
              </w:rPr>
              <w:t>7.3.</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Szobák szűrése</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_Toc417288152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49</w:t>
            </w:r>
            <w:r w:rsidR="00B20A3A" w:rsidRPr="00B20A3A">
              <w:rPr>
                <w:rFonts w:ascii="Times New Roman" w:hAnsi="Times New Roman" w:cs="Times New Roman"/>
                <w:noProof/>
                <w:webHidden/>
                <w:sz w:val="24"/>
                <w:szCs w:val="24"/>
              </w:rPr>
              <w:fldChar w:fldCharType="end"/>
            </w:r>
          </w:hyperlink>
        </w:p>
        <w:p w14:paraId="1F64665A" w14:textId="77777777" w:rsidR="00B20A3A" w:rsidRPr="00B20A3A" w:rsidRDefault="003B7B9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53" w:history="1">
            <w:r w:rsidR="00B20A3A" w:rsidRPr="00B20A3A">
              <w:rPr>
                <w:rStyle w:val="Hiperhivatkozs"/>
                <w:rFonts w:ascii="Times New Roman" w:hAnsi="Times New Roman" w:cs="Times New Roman"/>
                <w:noProof/>
                <w:sz w:val="24"/>
                <w:szCs w:val="24"/>
              </w:rPr>
              <w:t>7.4.</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Intelligens keresés</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_Toc417288153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52</w:t>
            </w:r>
            <w:r w:rsidR="00B20A3A" w:rsidRPr="00B20A3A">
              <w:rPr>
                <w:rFonts w:ascii="Times New Roman" w:hAnsi="Times New Roman" w:cs="Times New Roman"/>
                <w:noProof/>
                <w:webHidden/>
                <w:sz w:val="24"/>
                <w:szCs w:val="24"/>
              </w:rPr>
              <w:fldChar w:fldCharType="end"/>
            </w:r>
          </w:hyperlink>
        </w:p>
        <w:p w14:paraId="69B74E5A" w14:textId="77777777" w:rsidR="00B20A3A" w:rsidRPr="00B20A3A" w:rsidRDefault="003B7B90">
          <w:pPr>
            <w:pStyle w:val="TJ1"/>
            <w:tabs>
              <w:tab w:val="left" w:pos="440"/>
              <w:tab w:val="right" w:leader="dot" w:pos="7928"/>
            </w:tabs>
            <w:rPr>
              <w:rFonts w:ascii="Times New Roman" w:eastAsiaTheme="minorEastAsia" w:hAnsi="Times New Roman" w:cs="Times New Roman"/>
              <w:noProof/>
              <w:sz w:val="24"/>
              <w:szCs w:val="24"/>
              <w:lang w:val="en-US"/>
            </w:rPr>
          </w:pPr>
          <w:hyperlink w:anchor="_Toc417288154" w:history="1">
            <w:r w:rsidR="00B20A3A" w:rsidRPr="00B20A3A">
              <w:rPr>
                <w:rStyle w:val="Hiperhivatkozs"/>
                <w:rFonts w:ascii="Times New Roman" w:hAnsi="Times New Roman" w:cs="Times New Roman"/>
                <w:noProof/>
                <w:sz w:val="24"/>
                <w:szCs w:val="24"/>
              </w:rPr>
              <w:t>8.</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Felületek és használat</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_Toc417288154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61</w:t>
            </w:r>
            <w:r w:rsidR="00B20A3A" w:rsidRPr="00B20A3A">
              <w:rPr>
                <w:rFonts w:ascii="Times New Roman" w:hAnsi="Times New Roman" w:cs="Times New Roman"/>
                <w:noProof/>
                <w:webHidden/>
                <w:sz w:val="24"/>
                <w:szCs w:val="24"/>
              </w:rPr>
              <w:fldChar w:fldCharType="end"/>
            </w:r>
          </w:hyperlink>
        </w:p>
        <w:p w14:paraId="3845D3B9" w14:textId="77777777" w:rsidR="00B20A3A" w:rsidRPr="00B20A3A" w:rsidRDefault="003B7B9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55" w:history="1">
            <w:r w:rsidR="00B20A3A" w:rsidRPr="00B20A3A">
              <w:rPr>
                <w:rStyle w:val="Hiperhivatkozs"/>
                <w:rFonts w:ascii="Times New Roman" w:hAnsi="Times New Roman" w:cs="Times New Roman"/>
                <w:noProof/>
                <w:sz w:val="24"/>
                <w:szCs w:val="24"/>
              </w:rPr>
              <w:t>8.1.</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Menüsáv</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_Toc417288155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61</w:t>
            </w:r>
            <w:r w:rsidR="00B20A3A" w:rsidRPr="00B20A3A">
              <w:rPr>
                <w:rFonts w:ascii="Times New Roman" w:hAnsi="Times New Roman" w:cs="Times New Roman"/>
                <w:noProof/>
                <w:webHidden/>
                <w:sz w:val="24"/>
                <w:szCs w:val="24"/>
              </w:rPr>
              <w:fldChar w:fldCharType="end"/>
            </w:r>
          </w:hyperlink>
        </w:p>
        <w:p w14:paraId="69D831CD" w14:textId="77777777" w:rsidR="00B20A3A" w:rsidRPr="00B20A3A" w:rsidRDefault="003B7B9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56" w:history="1">
            <w:r w:rsidR="00B20A3A" w:rsidRPr="00B20A3A">
              <w:rPr>
                <w:rStyle w:val="Hiperhivatkozs"/>
                <w:rFonts w:ascii="Times New Roman" w:hAnsi="Times New Roman" w:cs="Times New Roman"/>
                <w:noProof/>
                <w:sz w:val="24"/>
                <w:szCs w:val="24"/>
              </w:rPr>
              <w:t>8.2.</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Szobák</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_Toc417288156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63</w:t>
            </w:r>
            <w:r w:rsidR="00B20A3A" w:rsidRPr="00B20A3A">
              <w:rPr>
                <w:rFonts w:ascii="Times New Roman" w:hAnsi="Times New Roman" w:cs="Times New Roman"/>
                <w:noProof/>
                <w:webHidden/>
                <w:sz w:val="24"/>
                <w:szCs w:val="24"/>
              </w:rPr>
              <w:fldChar w:fldCharType="end"/>
            </w:r>
          </w:hyperlink>
        </w:p>
        <w:p w14:paraId="25FB7E42" w14:textId="77777777" w:rsidR="00B20A3A" w:rsidRPr="00B20A3A" w:rsidRDefault="003B7B9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57" w:history="1">
            <w:r w:rsidR="00B20A3A" w:rsidRPr="00B20A3A">
              <w:rPr>
                <w:rStyle w:val="Hiperhivatkozs"/>
                <w:rFonts w:ascii="Times New Roman" w:hAnsi="Times New Roman" w:cs="Times New Roman"/>
                <w:noProof/>
                <w:sz w:val="24"/>
                <w:szCs w:val="24"/>
              </w:rPr>
              <w:t>8.3.</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Szálláshelyek</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_Toc417288157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66</w:t>
            </w:r>
            <w:r w:rsidR="00B20A3A" w:rsidRPr="00B20A3A">
              <w:rPr>
                <w:rFonts w:ascii="Times New Roman" w:hAnsi="Times New Roman" w:cs="Times New Roman"/>
                <w:noProof/>
                <w:webHidden/>
                <w:sz w:val="24"/>
                <w:szCs w:val="24"/>
              </w:rPr>
              <w:fldChar w:fldCharType="end"/>
            </w:r>
          </w:hyperlink>
        </w:p>
        <w:p w14:paraId="3C277C53" w14:textId="77777777" w:rsidR="00B20A3A" w:rsidRPr="00B20A3A" w:rsidRDefault="003B7B9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58" w:history="1">
            <w:r w:rsidR="00B20A3A" w:rsidRPr="00B20A3A">
              <w:rPr>
                <w:rStyle w:val="Hiperhivatkozs"/>
                <w:rFonts w:ascii="Times New Roman" w:hAnsi="Times New Roman" w:cs="Times New Roman"/>
                <w:noProof/>
                <w:sz w:val="24"/>
                <w:szCs w:val="24"/>
              </w:rPr>
              <w:t>8.4.</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Intelligens keresés</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_Toc417288158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67</w:t>
            </w:r>
            <w:r w:rsidR="00B20A3A" w:rsidRPr="00B20A3A">
              <w:rPr>
                <w:rFonts w:ascii="Times New Roman" w:hAnsi="Times New Roman" w:cs="Times New Roman"/>
                <w:noProof/>
                <w:webHidden/>
                <w:sz w:val="24"/>
                <w:szCs w:val="24"/>
              </w:rPr>
              <w:fldChar w:fldCharType="end"/>
            </w:r>
          </w:hyperlink>
        </w:p>
        <w:p w14:paraId="51D94788" w14:textId="77777777" w:rsidR="00B20A3A" w:rsidRPr="00B20A3A" w:rsidRDefault="003B7B9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59" w:history="1">
            <w:r w:rsidR="00B20A3A" w:rsidRPr="00B20A3A">
              <w:rPr>
                <w:rStyle w:val="Hiperhivatkozs"/>
                <w:rFonts w:ascii="Times New Roman" w:hAnsi="Times New Roman" w:cs="Times New Roman"/>
                <w:noProof/>
                <w:sz w:val="24"/>
                <w:szCs w:val="24"/>
              </w:rPr>
              <w:t>8.5.</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Kosár</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_Toc417288159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68</w:t>
            </w:r>
            <w:r w:rsidR="00B20A3A" w:rsidRPr="00B20A3A">
              <w:rPr>
                <w:rFonts w:ascii="Times New Roman" w:hAnsi="Times New Roman" w:cs="Times New Roman"/>
                <w:noProof/>
                <w:webHidden/>
                <w:sz w:val="24"/>
                <w:szCs w:val="24"/>
              </w:rPr>
              <w:fldChar w:fldCharType="end"/>
            </w:r>
          </w:hyperlink>
        </w:p>
        <w:p w14:paraId="1799FBE8" w14:textId="77777777" w:rsidR="00B20A3A" w:rsidRPr="00B20A3A" w:rsidRDefault="003B7B9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60" w:history="1">
            <w:r w:rsidR="00B20A3A" w:rsidRPr="00B20A3A">
              <w:rPr>
                <w:rStyle w:val="Hiperhivatkozs"/>
                <w:rFonts w:ascii="Times New Roman" w:hAnsi="Times New Roman" w:cs="Times New Roman"/>
                <w:noProof/>
                <w:sz w:val="24"/>
                <w:szCs w:val="24"/>
              </w:rPr>
              <w:t>8.6.</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Foglalások</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_Toc417288160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68</w:t>
            </w:r>
            <w:r w:rsidR="00B20A3A" w:rsidRPr="00B20A3A">
              <w:rPr>
                <w:rFonts w:ascii="Times New Roman" w:hAnsi="Times New Roman" w:cs="Times New Roman"/>
                <w:noProof/>
                <w:webHidden/>
                <w:sz w:val="24"/>
                <w:szCs w:val="24"/>
              </w:rPr>
              <w:fldChar w:fldCharType="end"/>
            </w:r>
          </w:hyperlink>
        </w:p>
        <w:p w14:paraId="0961C269" w14:textId="77777777" w:rsidR="00B20A3A" w:rsidRPr="00B20A3A" w:rsidRDefault="003B7B9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61" w:history="1">
            <w:r w:rsidR="00B20A3A" w:rsidRPr="00B20A3A">
              <w:rPr>
                <w:rStyle w:val="Hiperhivatkozs"/>
                <w:rFonts w:ascii="Times New Roman" w:hAnsi="Times New Roman" w:cs="Times New Roman"/>
                <w:noProof/>
                <w:sz w:val="24"/>
                <w:szCs w:val="24"/>
              </w:rPr>
              <w:t>8.7.</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Adminisztrációs felületek</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_Toc417288161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68</w:t>
            </w:r>
            <w:r w:rsidR="00B20A3A" w:rsidRPr="00B20A3A">
              <w:rPr>
                <w:rFonts w:ascii="Times New Roman" w:hAnsi="Times New Roman" w:cs="Times New Roman"/>
                <w:noProof/>
                <w:webHidden/>
                <w:sz w:val="24"/>
                <w:szCs w:val="24"/>
              </w:rPr>
              <w:fldChar w:fldCharType="end"/>
            </w:r>
          </w:hyperlink>
        </w:p>
        <w:p w14:paraId="066BE26E" w14:textId="77777777" w:rsidR="00B20A3A" w:rsidRPr="00B20A3A" w:rsidRDefault="003B7B90">
          <w:pPr>
            <w:pStyle w:val="TJ1"/>
            <w:tabs>
              <w:tab w:val="left" w:pos="440"/>
              <w:tab w:val="right" w:leader="dot" w:pos="7928"/>
            </w:tabs>
            <w:rPr>
              <w:rFonts w:ascii="Times New Roman" w:eastAsiaTheme="minorEastAsia" w:hAnsi="Times New Roman" w:cs="Times New Roman"/>
              <w:noProof/>
              <w:sz w:val="24"/>
              <w:szCs w:val="24"/>
              <w:lang w:val="en-US"/>
            </w:rPr>
          </w:pPr>
          <w:hyperlink w:anchor="_Toc417288162" w:history="1">
            <w:r w:rsidR="00B20A3A" w:rsidRPr="00B20A3A">
              <w:rPr>
                <w:rStyle w:val="Hiperhivatkozs"/>
                <w:rFonts w:ascii="Times New Roman" w:hAnsi="Times New Roman" w:cs="Times New Roman"/>
                <w:noProof/>
                <w:sz w:val="24"/>
                <w:szCs w:val="24"/>
              </w:rPr>
              <w:t>9.</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Tesztelés</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_Toc417288162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69</w:t>
            </w:r>
            <w:r w:rsidR="00B20A3A" w:rsidRPr="00B20A3A">
              <w:rPr>
                <w:rFonts w:ascii="Times New Roman" w:hAnsi="Times New Roman" w:cs="Times New Roman"/>
                <w:noProof/>
                <w:webHidden/>
                <w:sz w:val="24"/>
                <w:szCs w:val="24"/>
              </w:rPr>
              <w:fldChar w:fldCharType="end"/>
            </w:r>
          </w:hyperlink>
        </w:p>
        <w:p w14:paraId="73DA56D9" w14:textId="77777777" w:rsidR="00B20A3A" w:rsidRPr="00B20A3A" w:rsidRDefault="003B7B9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63" w:history="1">
            <w:r w:rsidR="00B20A3A" w:rsidRPr="00B20A3A">
              <w:rPr>
                <w:rStyle w:val="Hiperhivatkozs"/>
                <w:rFonts w:ascii="Times New Roman" w:hAnsi="Times New Roman" w:cs="Times New Roman"/>
                <w:noProof/>
                <w:sz w:val="24"/>
                <w:szCs w:val="24"/>
              </w:rPr>
              <w:t>9.1.</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Tesztelési környezet</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_Toc417288163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69</w:t>
            </w:r>
            <w:r w:rsidR="00B20A3A" w:rsidRPr="00B20A3A">
              <w:rPr>
                <w:rFonts w:ascii="Times New Roman" w:hAnsi="Times New Roman" w:cs="Times New Roman"/>
                <w:noProof/>
                <w:webHidden/>
                <w:sz w:val="24"/>
                <w:szCs w:val="24"/>
              </w:rPr>
              <w:fldChar w:fldCharType="end"/>
            </w:r>
          </w:hyperlink>
        </w:p>
        <w:p w14:paraId="1A42A836" w14:textId="77777777" w:rsidR="00B20A3A" w:rsidRPr="00B20A3A" w:rsidRDefault="003B7B9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64" w:history="1">
            <w:r w:rsidR="00B20A3A" w:rsidRPr="00B20A3A">
              <w:rPr>
                <w:rStyle w:val="Hiperhivatkozs"/>
                <w:rFonts w:ascii="Times New Roman" w:hAnsi="Times New Roman" w:cs="Times New Roman"/>
                <w:noProof/>
                <w:sz w:val="24"/>
                <w:szCs w:val="24"/>
              </w:rPr>
              <w:t>9.2.</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Teszt adatok</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_Toc417288164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69</w:t>
            </w:r>
            <w:r w:rsidR="00B20A3A" w:rsidRPr="00B20A3A">
              <w:rPr>
                <w:rFonts w:ascii="Times New Roman" w:hAnsi="Times New Roman" w:cs="Times New Roman"/>
                <w:noProof/>
                <w:webHidden/>
                <w:sz w:val="24"/>
                <w:szCs w:val="24"/>
              </w:rPr>
              <w:fldChar w:fldCharType="end"/>
            </w:r>
          </w:hyperlink>
        </w:p>
        <w:p w14:paraId="0A3BF052" w14:textId="77777777" w:rsidR="00B20A3A" w:rsidRPr="00B20A3A" w:rsidRDefault="003B7B9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65" w:history="1">
            <w:r w:rsidR="00B20A3A" w:rsidRPr="00B20A3A">
              <w:rPr>
                <w:rStyle w:val="Hiperhivatkozs"/>
                <w:rFonts w:ascii="Times New Roman" w:hAnsi="Times New Roman" w:cs="Times New Roman"/>
                <w:noProof/>
                <w:sz w:val="24"/>
                <w:szCs w:val="24"/>
              </w:rPr>
              <w:t>9.3.</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Teszt eredmények</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_Toc417288165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70</w:t>
            </w:r>
            <w:r w:rsidR="00B20A3A" w:rsidRPr="00B20A3A">
              <w:rPr>
                <w:rFonts w:ascii="Times New Roman" w:hAnsi="Times New Roman" w:cs="Times New Roman"/>
                <w:noProof/>
                <w:webHidden/>
                <w:sz w:val="24"/>
                <w:szCs w:val="24"/>
              </w:rPr>
              <w:fldChar w:fldCharType="end"/>
            </w:r>
          </w:hyperlink>
        </w:p>
        <w:p w14:paraId="387F1EF4" w14:textId="77777777" w:rsidR="00B20A3A" w:rsidRPr="00B20A3A" w:rsidRDefault="003B7B90">
          <w:pPr>
            <w:pStyle w:val="TJ1"/>
            <w:tabs>
              <w:tab w:val="left" w:pos="660"/>
              <w:tab w:val="right" w:leader="dot" w:pos="7928"/>
            </w:tabs>
            <w:rPr>
              <w:rFonts w:ascii="Times New Roman" w:eastAsiaTheme="minorEastAsia" w:hAnsi="Times New Roman" w:cs="Times New Roman"/>
              <w:noProof/>
              <w:sz w:val="24"/>
              <w:szCs w:val="24"/>
              <w:lang w:val="en-US"/>
            </w:rPr>
          </w:pPr>
          <w:hyperlink w:anchor="_Toc417288166" w:history="1">
            <w:r w:rsidR="00B20A3A" w:rsidRPr="00B20A3A">
              <w:rPr>
                <w:rStyle w:val="Hiperhivatkozs"/>
                <w:rFonts w:ascii="Times New Roman" w:hAnsi="Times New Roman" w:cs="Times New Roman"/>
                <w:noProof/>
                <w:sz w:val="24"/>
                <w:szCs w:val="24"/>
              </w:rPr>
              <w:t>10.</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Összefoglalás</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_Toc417288166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71</w:t>
            </w:r>
            <w:r w:rsidR="00B20A3A" w:rsidRPr="00B20A3A">
              <w:rPr>
                <w:rFonts w:ascii="Times New Roman" w:hAnsi="Times New Roman" w:cs="Times New Roman"/>
                <w:noProof/>
                <w:webHidden/>
                <w:sz w:val="24"/>
                <w:szCs w:val="24"/>
              </w:rPr>
              <w:fldChar w:fldCharType="end"/>
            </w:r>
          </w:hyperlink>
        </w:p>
        <w:p w14:paraId="7FD35413" w14:textId="77777777" w:rsidR="00B20A3A" w:rsidRPr="00B20A3A" w:rsidRDefault="003B7B90">
          <w:pPr>
            <w:pStyle w:val="TJ1"/>
            <w:tabs>
              <w:tab w:val="right" w:leader="dot" w:pos="7928"/>
            </w:tabs>
            <w:rPr>
              <w:rFonts w:ascii="Times New Roman" w:eastAsiaTheme="minorEastAsia" w:hAnsi="Times New Roman" w:cs="Times New Roman"/>
              <w:noProof/>
              <w:sz w:val="24"/>
              <w:szCs w:val="24"/>
              <w:lang w:val="en-US"/>
            </w:rPr>
          </w:pPr>
          <w:hyperlink w:anchor="_Toc417288167" w:history="1">
            <w:r w:rsidR="00B20A3A" w:rsidRPr="00B20A3A">
              <w:rPr>
                <w:rStyle w:val="Hiperhivatkozs"/>
                <w:rFonts w:ascii="Times New Roman" w:hAnsi="Times New Roman" w:cs="Times New Roman"/>
                <w:noProof/>
                <w:sz w:val="24"/>
                <w:szCs w:val="24"/>
              </w:rPr>
              <w:t>Irodalomjegyzék</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_Toc417288167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72</w:t>
            </w:r>
            <w:r w:rsidR="00B20A3A" w:rsidRPr="00B20A3A">
              <w:rPr>
                <w:rFonts w:ascii="Times New Roman" w:hAnsi="Times New Roman" w:cs="Times New Roman"/>
                <w:noProof/>
                <w:webHidden/>
                <w:sz w:val="24"/>
                <w:szCs w:val="24"/>
              </w:rPr>
              <w:fldChar w:fldCharType="end"/>
            </w:r>
          </w:hyperlink>
        </w:p>
        <w:p w14:paraId="694D4A25" w14:textId="77777777" w:rsidR="00B20A3A" w:rsidRPr="00B20A3A" w:rsidRDefault="003B7B90">
          <w:pPr>
            <w:pStyle w:val="TJ1"/>
            <w:tabs>
              <w:tab w:val="right" w:leader="dot" w:pos="7928"/>
            </w:tabs>
            <w:rPr>
              <w:rFonts w:ascii="Times New Roman" w:eastAsiaTheme="minorEastAsia" w:hAnsi="Times New Roman" w:cs="Times New Roman"/>
              <w:noProof/>
              <w:sz w:val="24"/>
              <w:szCs w:val="24"/>
              <w:lang w:val="en-US"/>
            </w:rPr>
          </w:pPr>
          <w:hyperlink w:anchor="_Toc417288168" w:history="1">
            <w:r w:rsidR="00B20A3A" w:rsidRPr="00B20A3A">
              <w:rPr>
                <w:rStyle w:val="Hiperhivatkozs"/>
                <w:rFonts w:ascii="Times New Roman" w:hAnsi="Times New Roman" w:cs="Times New Roman"/>
                <w:noProof/>
                <w:sz w:val="24"/>
                <w:szCs w:val="24"/>
              </w:rPr>
              <w:t>Ábrajegyzék</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_Toc417288168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74</w:t>
            </w:r>
            <w:r w:rsidR="00B20A3A" w:rsidRPr="00B20A3A">
              <w:rPr>
                <w:rFonts w:ascii="Times New Roman" w:hAnsi="Times New Roman" w:cs="Times New Roman"/>
                <w:noProof/>
                <w:webHidden/>
                <w:sz w:val="24"/>
                <w:szCs w:val="24"/>
              </w:rPr>
              <w:fldChar w:fldCharType="end"/>
            </w:r>
          </w:hyperlink>
        </w:p>
        <w:p w14:paraId="55226759" w14:textId="77777777" w:rsidR="00B20A3A" w:rsidRPr="00B20A3A" w:rsidRDefault="003B7B90">
          <w:pPr>
            <w:pStyle w:val="TJ1"/>
            <w:tabs>
              <w:tab w:val="right" w:leader="dot" w:pos="7928"/>
            </w:tabs>
            <w:rPr>
              <w:rFonts w:ascii="Times New Roman" w:eastAsiaTheme="minorEastAsia" w:hAnsi="Times New Roman" w:cs="Times New Roman"/>
              <w:noProof/>
              <w:sz w:val="24"/>
              <w:szCs w:val="24"/>
              <w:lang w:val="en-US"/>
            </w:rPr>
          </w:pPr>
          <w:hyperlink w:anchor="_Toc417288169" w:history="1">
            <w:r w:rsidR="00B20A3A" w:rsidRPr="00B20A3A">
              <w:rPr>
                <w:rStyle w:val="Hiperhivatkozs"/>
                <w:rFonts w:ascii="Times New Roman" w:hAnsi="Times New Roman" w:cs="Times New Roman"/>
                <w:noProof/>
                <w:sz w:val="24"/>
                <w:szCs w:val="24"/>
              </w:rPr>
              <w:t>Mellékletek</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_Toc417288169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75</w:t>
            </w:r>
            <w:r w:rsidR="00B20A3A" w:rsidRPr="00B20A3A">
              <w:rPr>
                <w:rFonts w:ascii="Times New Roman" w:hAnsi="Times New Roman" w:cs="Times New Roman"/>
                <w:noProof/>
                <w:webHidden/>
                <w:sz w:val="24"/>
                <w:szCs w:val="24"/>
              </w:rPr>
              <w:fldChar w:fldCharType="end"/>
            </w:r>
          </w:hyperlink>
        </w:p>
        <w:p w14:paraId="23E3AF7B" w14:textId="77777777" w:rsidR="00B20A3A" w:rsidRPr="00B20A3A" w:rsidRDefault="003B7B9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70" w:history="1">
            <w:r w:rsidR="00B20A3A" w:rsidRPr="00B20A3A">
              <w:rPr>
                <w:rStyle w:val="Hiperhivatkozs"/>
                <w:rFonts w:ascii="Times New Roman" w:hAnsi="Times New Roman" w:cs="Times New Roman"/>
                <w:noProof/>
                <w:sz w:val="24"/>
                <w:szCs w:val="24"/>
              </w:rPr>
              <w:t>[1]</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Adatbázis diagram</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_Toc417288170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75</w:t>
            </w:r>
            <w:r w:rsidR="00B20A3A" w:rsidRPr="00B20A3A">
              <w:rPr>
                <w:rFonts w:ascii="Times New Roman" w:hAnsi="Times New Roman" w:cs="Times New Roman"/>
                <w:noProof/>
                <w:webHidden/>
                <w:sz w:val="24"/>
                <w:szCs w:val="24"/>
              </w:rPr>
              <w:fldChar w:fldCharType="end"/>
            </w:r>
          </w:hyperlink>
        </w:p>
        <w:p w14:paraId="70CFB59B" w14:textId="77777777" w:rsidR="00B20A3A" w:rsidRPr="00B20A3A" w:rsidRDefault="003B7B9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71" w:history="1">
            <w:r w:rsidR="00B20A3A" w:rsidRPr="00B20A3A">
              <w:rPr>
                <w:rStyle w:val="Hiperhivatkozs"/>
                <w:rFonts w:ascii="Times New Roman" w:hAnsi="Times New Roman" w:cs="Times New Roman"/>
                <w:noProof/>
                <w:sz w:val="24"/>
                <w:szCs w:val="24"/>
              </w:rPr>
              <w:t>[2]</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UrlHelper segédosztály</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_Toc417288171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76</w:t>
            </w:r>
            <w:r w:rsidR="00B20A3A" w:rsidRPr="00B20A3A">
              <w:rPr>
                <w:rFonts w:ascii="Times New Roman" w:hAnsi="Times New Roman" w:cs="Times New Roman"/>
                <w:noProof/>
                <w:webHidden/>
                <w:sz w:val="24"/>
                <w:szCs w:val="24"/>
              </w:rPr>
              <w:fldChar w:fldCharType="end"/>
            </w:r>
          </w:hyperlink>
        </w:p>
        <w:p w14:paraId="6B76F6CA" w14:textId="77777777" w:rsidR="00B20A3A" w:rsidRPr="00B20A3A" w:rsidRDefault="003B7B9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72" w:history="1">
            <w:r w:rsidR="00B20A3A" w:rsidRPr="00B20A3A">
              <w:rPr>
                <w:rStyle w:val="Hiperhivatkozs"/>
                <w:rFonts w:ascii="Times New Roman" w:hAnsi="Times New Roman" w:cs="Times New Roman"/>
                <w:noProof/>
                <w:sz w:val="24"/>
                <w:szCs w:val="24"/>
              </w:rPr>
              <w:t>[3]</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FilterHelper segédosztály szobák szűrését megvalósító metódusai</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_Toc417288172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78</w:t>
            </w:r>
            <w:r w:rsidR="00B20A3A" w:rsidRPr="00B20A3A">
              <w:rPr>
                <w:rFonts w:ascii="Times New Roman" w:hAnsi="Times New Roman" w:cs="Times New Roman"/>
                <w:noProof/>
                <w:webHidden/>
                <w:sz w:val="24"/>
                <w:szCs w:val="24"/>
              </w:rPr>
              <w:fldChar w:fldCharType="end"/>
            </w:r>
          </w:hyperlink>
        </w:p>
        <w:p w14:paraId="4DE68A69" w14:textId="77777777" w:rsidR="00B20A3A" w:rsidRPr="00B20A3A" w:rsidRDefault="003B7B9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88173" w:history="1">
            <w:r w:rsidR="00B20A3A" w:rsidRPr="00B20A3A">
              <w:rPr>
                <w:rStyle w:val="Hiperhivatkozs"/>
                <w:rFonts w:ascii="Times New Roman" w:hAnsi="Times New Roman" w:cs="Times New Roman"/>
                <w:noProof/>
                <w:sz w:val="24"/>
                <w:szCs w:val="24"/>
              </w:rPr>
              <w:t>[4]</w:t>
            </w:r>
            <w:r w:rsidR="00B20A3A" w:rsidRPr="00B20A3A">
              <w:rPr>
                <w:rFonts w:ascii="Times New Roman" w:eastAsiaTheme="minorEastAsia" w:hAnsi="Times New Roman" w:cs="Times New Roman"/>
                <w:noProof/>
                <w:sz w:val="24"/>
                <w:szCs w:val="24"/>
                <w:lang w:val="en-US"/>
              </w:rPr>
              <w:tab/>
            </w:r>
            <w:r w:rsidR="00B20A3A" w:rsidRPr="00B20A3A">
              <w:rPr>
                <w:rStyle w:val="Hiperhivatkozs"/>
                <w:rFonts w:ascii="Times New Roman" w:hAnsi="Times New Roman" w:cs="Times New Roman"/>
                <w:noProof/>
                <w:sz w:val="24"/>
                <w:szCs w:val="24"/>
              </w:rPr>
              <w:t>Tesztelési eredmények</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_Toc417288173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82</w:t>
            </w:r>
            <w:r w:rsidR="00B20A3A" w:rsidRPr="00B20A3A">
              <w:rPr>
                <w:rFonts w:ascii="Times New Roman" w:hAnsi="Times New Roman" w:cs="Times New Roman"/>
                <w:noProof/>
                <w:webHidden/>
                <w:sz w:val="24"/>
                <w:szCs w:val="24"/>
              </w:rPr>
              <w:fldChar w:fldCharType="end"/>
            </w:r>
          </w:hyperlink>
        </w:p>
        <w:p w14:paraId="2058AEB2" w14:textId="77777777" w:rsidR="00B20A3A" w:rsidRPr="00B20A3A" w:rsidRDefault="003B7B90">
          <w:pPr>
            <w:pStyle w:val="TJ1"/>
            <w:tabs>
              <w:tab w:val="right" w:leader="dot" w:pos="7928"/>
            </w:tabs>
            <w:rPr>
              <w:rFonts w:ascii="Times New Roman" w:eastAsiaTheme="minorEastAsia" w:hAnsi="Times New Roman" w:cs="Times New Roman"/>
              <w:noProof/>
              <w:sz w:val="24"/>
              <w:szCs w:val="24"/>
              <w:lang w:val="en-US"/>
            </w:rPr>
          </w:pPr>
          <w:hyperlink w:anchor="_Toc417288174" w:history="1">
            <w:r w:rsidR="00B20A3A" w:rsidRPr="00B20A3A">
              <w:rPr>
                <w:rStyle w:val="Hiperhivatkozs"/>
                <w:rFonts w:ascii="Times New Roman" w:hAnsi="Times New Roman" w:cs="Times New Roman"/>
                <w:noProof/>
                <w:sz w:val="24"/>
                <w:szCs w:val="24"/>
              </w:rPr>
              <w:t>CD Melléklet</w:t>
            </w:r>
            <w:r w:rsidR="00B20A3A" w:rsidRPr="00B20A3A">
              <w:rPr>
                <w:rFonts w:ascii="Times New Roman" w:hAnsi="Times New Roman" w:cs="Times New Roman"/>
                <w:noProof/>
                <w:webHidden/>
                <w:sz w:val="24"/>
                <w:szCs w:val="24"/>
              </w:rPr>
              <w:tab/>
            </w:r>
            <w:r w:rsidR="00B20A3A" w:rsidRPr="00B20A3A">
              <w:rPr>
                <w:rFonts w:ascii="Times New Roman" w:hAnsi="Times New Roman" w:cs="Times New Roman"/>
                <w:noProof/>
                <w:webHidden/>
                <w:sz w:val="24"/>
                <w:szCs w:val="24"/>
              </w:rPr>
              <w:fldChar w:fldCharType="begin"/>
            </w:r>
            <w:r w:rsidR="00B20A3A" w:rsidRPr="00B20A3A">
              <w:rPr>
                <w:rFonts w:ascii="Times New Roman" w:hAnsi="Times New Roman" w:cs="Times New Roman"/>
                <w:noProof/>
                <w:webHidden/>
                <w:sz w:val="24"/>
                <w:szCs w:val="24"/>
              </w:rPr>
              <w:instrText xml:space="preserve"> PAGEREF _Toc417288174 \h </w:instrText>
            </w:r>
            <w:r w:rsidR="00B20A3A" w:rsidRPr="00B20A3A">
              <w:rPr>
                <w:rFonts w:ascii="Times New Roman" w:hAnsi="Times New Roman" w:cs="Times New Roman"/>
                <w:noProof/>
                <w:webHidden/>
                <w:sz w:val="24"/>
                <w:szCs w:val="24"/>
              </w:rPr>
            </w:r>
            <w:r w:rsidR="00B20A3A" w:rsidRPr="00B20A3A">
              <w:rPr>
                <w:rFonts w:ascii="Times New Roman" w:hAnsi="Times New Roman" w:cs="Times New Roman"/>
                <w:noProof/>
                <w:webHidden/>
                <w:sz w:val="24"/>
                <w:szCs w:val="24"/>
              </w:rPr>
              <w:fldChar w:fldCharType="separate"/>
            </w:r>
            <w:r w:rsidR="00B20A3A" w:rsidRPr="00B20A3A">
              <w:rPr>
                <w:rFonts w:ascii="Times New Roman" w:hAnsi="Times New Roman" w:cs="Times New Roman"/>
                <w:noProof/>
                <w:webHidden/>
                <w:sz w:val="24"/>
                <w:szCs w:val="24"/>
              </w:rPr>
              <w:t>85</w:t>
            </w:r>
            <w:r w:rsidR="00B20A3A" w:rsidRPr="00B20A3A">
              <w:rPr>
                <w:rFonts w:ascii="Times New Roman" w:hAnsi="Times New Roman" w:cs="Times New Roman"/>
                <w:noProof/>
                <w:webHidden/>
                <w:sz w:val="24"/>
                <w:szCs w:val="24"/>
              </w:rPr>
              <w:fldChar w:fldCharType="end"/>
            </w:r>
          </w:hyperlink>
        </w:p>
        <w:p w14:paraId="3D2700A7" w14:textId="77777777" w:rsidR="00AA7E3A" w:rsidRPr="00964772" w:rsidRDefault="00AA7E3A" w:rsidP="00AA7E3A">
          <w:pPr>
            <w:pStyle w:val="TJ2"/>
            <w:tabs>
              <w:tab w:val="left" w:pos="880"/>
              <w:tab w:val="right" w:leader="dot" w:pos="8261"/>
            </w:tabs>
            <w:rPr>
              <w:rFonts w:ascii="Times New Roman" w:hAnsi="Times New Roman" w:cs="Times New Roman"/>
              <w:sz w:val="24"/>
              <w:szCs w:val="24"/>
              <w:lang w:val="en-US"/>
            </w:rPr>
          </w:pPr>
          <w:r w:rsidRPr="00B20A3A">
            <w:rPr>
              <w:rFonts w:ascii="Times New Roman" w:hAnsi="Times New Roman" w:cs="Times New Roman"/>
              <w:b/>
              <w:bCs/>
              <w:sz w:val="24"/>
              <w:szCs w:val="24"/>
            </w:rPr>
            <w:fldChar w:fldCharType="end"/>
          </w:r>
        </w:p>
      </w:sdtContent>
    </w:sdt>
    <w:p w14:paraId="1C50CDDA" w14:textId="77777777" w:rsidR="000726F6" w:rsidRDefault="000726F6">
      <w:pPr>
        <w:rPr>
          <w:rFonts w:ascii="Times New Roman" w:hAnsi="Times New Roman" w:cs="Times New Roman"/>
          <w:sz w:val="24"/>
          <w:szCs w:val="24"/>
        </w:rPr>
        <w:sectPr w:rsidR="000726F6" w:rsidSect="00FD5FB2">
          <w:headerReference w:type="default" r:id="rId8"/>
          <w:footerReference w:type="default" r:id="rId9"/>
          <w:headerReference w:type="first" r:id="rId10"/>
          <w:pgSz w:w="11907" w:h="16839" w:code="9"/>
          <w:pgMar w:top="1701" w:right="1701" w:bottom="1701" w:left="0" w:header="709" w:footer="709" w:gutter="2268"/>
          <w:cols w:space="708"/>
          <w:docGrid w:linePitch="360"/>
        </w:sectPr>
      </w:pPr>
    </w:p>
    <w:p w14:paraId="62F5ED19" w14:textId="77777777" w:rsidR="00F03841" w:rsidRPr="000C21EE" w:rsidRDefault="00D323D7" w:rsidP="007E7814">
      <w:pPr>
        <w:pStyle w:val="Cmsor1"/>
      </w:pPr>
      <w:bookmarkStart w:id="9" w:name="_Ref416182702"/>
      <w:bookmarkStart w:id="10" w:name="_Ref416182707"/>
      <w:bookmarkStart w:id="11" w:name="_Toc417288104"/>
      <w:r w:rsidRPr="000C21EE">
        <w:lastRenderedPageBreak/>
        <w:t>Bevezetés</w:t>
      </w:r>
      <w:bookmarkEnd w:id="9"/>
      <w:bookmarkEnd w:id="10"/>
      <w:bookmarkEnd w:id="11"/>
    </w:p>
    <w:p w14:paraId="0F95CE2C" w14:textId="73F4206D" w:rsidR="002B03D6" w:rsidRPr="002B03D6" w:rsidRDefault="002B03D6" w:rsidP="00C3557E">
      <w:pPr>
        <w:pStyle w:val="ThesisSzvegElsBekezds"/>
      </w:pPr>
      <w:r>
        <w:t xml:space="preserve">A szakdolgozatom témája egy olyan webalkalmazás elkészítése, amely csoportok (pl.: osztályok, baráti vagy üzleti társaságok) számára teszi egyszerűbbé a több szálláshelyen történő szobafoglalás menetét és kezelését. Az alkalmazás szempontjából fontos az internetes platform, mert így lehet a legolcsóbban a legszélesebb </w:t>
      </w:r>
      <w:r w:rsidR="00F95696">
        <w:t>felhasz</w:t>
      </w:r>
      <w:r>
        <w:t>n</w:t>
      </w:r>
      <w:r w:rsidR="00F95696">
        <w:t>álói körnek</w:t>
      </w:r>
      <w:r>
        <w:t xml:space="preserve"> elérhetővé tenni. A projekt munkacímének a </w:t>
      </w:r>
      <w:r w:rsidRPr="002B03D6">
        <w:rPr>
          <w:i/>
        </w:rPr>
        <w:t>VAGATO</w:t>
      </w:r>
      <w:r>
        <w:t xml:space="preserve"> szót választottam, amelyet a katalán </w:t>
      </w:r>
      <w:r w:rsidRPr="002B03D6">
        <w:rPr>
          <w:i/>
        </w:rPr>
        <w:t>vaganto</w:t>
      </w:r>
      <w:r w:rsidR="00B20A3A">
        <w:t xml:space="preserve"> szóból</w:t>
      </w:r>
      <w:r>
        <w:t xml:space="preserve"> </w:t>
      </w:r>
      <w:r w:rsidR="00F66B0A">
        <w:t xml:space="preserve">(jelentése: barangolás) </w:t>
      </w:r>
      <w:r>
        <w:t>képeztem.</w:t>
      </w:r>
    </w:p>
    <w:p w14:paraId="01132BA8" w14:textId="65EDF052" w:rsidR="003B446E" w:rsidRDefault="00D323D7" w:rsidP="00D323D7">
      <w:pPr>
        <w:pStyle w:val="Cmsor2"/>
        <w:rPr>
          <w:szCs w:val="24"/>
        </w:rPr>
      </w:pPr>
      <w:bookmarkStart w:id="12" w:name="_Ref416182634"/>
      <w:bookmarkStart w:id="13" w:name="_Ref416182654"/>
      <w:bookmarkStart w:id="14" w:name="_Ref416182661"/>
      <w:bookmarkStart w:id="15" w:name="_Ref416182712"/>
      <w:bookmarkStart w:id="16" w:name="_Ref416182717"/>
      <w:bookmarkStart w:id="17" w:name="_Ref416182720"/>
      <w:bookmarkStart w:id="18" w:name="_Ref416182727"/>
      <w:bookmarkStart w:id="19" w:name="_Toc417288105"/>
      <w:r w:rsidRPr="00964772">
        <w:rPr>
          <w:szCs w:val="24"/>
        </w:rPr>
        <w:t>A probléma</w:t>
      </w:r>
      <w:r w:rsidR="00C57A80">
        <w:rPr>
          <w:szCs w:val="24"/>
        </w:rPr>
        <w:t xml:space="preserve"> és megoldása</w:t>
      </w:r>
      <w:bookmarkEnd w:id="12"/>
      <w:bookmarkEnd w:id="13"/>
      <w:bookmarkEnd w:id="14"/>
      <w:bookmarkEnd w:id="15"/>
      <w:bookmarkEnd w:id="16"/>
      <w:bookmarkEnd w:id="17"/>
      <w:bookmarkEnd w:id="18"/>
      <w:bookmarkEnd w:id="19"/>
    </w:p>
    <w:p w14:paraId="577E6BF3" w14:textId="74B6171D" w:rsidR="002B03D6" w:rsidRDefault="005B0978" w:rsidP="00C3557E">
      <w:pPr>
        <w:pStyle w:val="ThesisSzvegElsBekezds"/>
      </w:pPr>
      <w:r>
        <w:t xml:space="preserve">A csoportos turizmus jelentős </w:t>
      </w:r>
      <w:r w:rsidR="00F0229A">
        <w:t>szereppel bír a turizmusban, gondol</w:t>
      </w:r>
      <w:r w:rsidR="00B20A3A">
        <w:t xml:space="preserve">junk csak a tavasszal és </w:t>
      </w:r>
      <w:proofErr w:type="gramStart"/>
      <w:r w:rsidR="00B20A3A">
        <w:t>ősszel</w:t>
      </w:r>
      <w:proofErr w:type="gramEnd"/>
      <w:r w:rsidR="00F0229A">
        <w:t xml:space="preserve"> százával kirándulni induló diákokra, a közös szórakozásra vágyó baráti társaságokra, vagy az egyéb, üzleti célból utazó társaság</w:t>
      </w:r>
      <w:r w:rsidR="00B02518">
        <w:t>okra. Egy csoport számára, különösen</w:t>
      </w:r>
      <w:r w:rsidR="00F0229A">
        <w:t xml:space="preserve"> </w:t>
      </w:r>
      <w:r w:rsidR="00B02518">
        <w:t>fő</w:t>
      </w:r>
      <w:r w:rsidR="00F0229A">
        <w:t>szezonban kivételesen nehéz mind árban, mind távolságban megfelelő szálláshelyet találni, illetve gyakran előfordul, hogy egy szálláshely nem képes megfelelő számú kapacitást kínálni. A kapacitás korlátja leh</w:t>
      </w:r>
      <w:r w:rsidR="00B02518">
        <w:t>et az aktuális foglaltság, vagy</w:t>
      </w:r>
      <w:r w:rsidR="00F0229A">
        <w:t xml:space="preserve"> </w:t>
      </w:r>
      <w:r w:rsidR="00B02518">
        <w:t xml:space="preserve">– jellemzően </w:t>
      </w:r>
      <w:r w:rsidR="00F0229A">
        <w:t xml:space="preserve">kisebb </w:t>
      </w:r>
      <w:r w:rsidR="00B02518">
        <w:t xml:space="preserve">településeken – a </w:t>
      </w:r>
      <w:r w:rsidR="00F0229A">
        <w:t>szálláshelyek alapvető szobakínálatának csekélysége. Ilyen helyzetekben az utazásszervező feladata az, hogy összegyűjtse a szálláshelyek ajánlatait és az idővel versengve kalkulációk útján kiválassza a megfelelő szálláshelyek megfelelő</w:t>
      </w:r>
      <w:r w:rsidR="003F7BFB">
        <w:t xml:space="preserve"> szobáit.</w:t>
      </w:r>
    </w:p>
    <w:p w14:paraId="280031A8" w14:textId="77777777" w:rsidR="003F7BFB" w:rsidRDefault="003F7BFB" w:rsidP="003F7BFB">
      <w:pPr>
        <w:pStyle w:val="ThesisSzveg"/>
      </w:pPr>
      <w:r>
        <w:t>A szálláshelyek kiválasztása után az utazás</w:t>
      </w:r>
      <w:r w:rsidR="00B02518">
        <w:t>szervező szembesül a következő</w:t>
      </w:r>
      <w:r>
        <w:t xml:space="preserve"> problémával. Minden szálláshely egyedileg kezeli a foglalásokat, az utazásszervezőnek minden szálláshellyel külön-külön kell megegyeznie. Ez rengeteg, egymástól független ügyintézést és papírmunkát jelent és jelentősen megbonyolítja a folyamatot.</w:t>
      </w:r>
    </w:p>
    <w:p w14:paraId="2A7DB9F2" w14:textId="08A1B5D7" w:rsidR="003F7BFB" w:rsidRDefault="003F7BFB" w:rsidP="003F7BFB">
      <w:pPr>
        <w:pStyle w:val="ThesisSzveg"/>
      </w:pPr>
      <w:r>
        <w:t xml:space="preserve">Az általam tervezett webalkalmazás a fent vázolt problémákat igyekszik feloldani és használható megoldást kínálni. A koncepció az, hogy a jelenleg szálláshely orientált piacot meg kell fordítani és a középpontba a szobákat kell helyezni. A szobának, csakúgy, mint a légkondicionálás vagy az ellátás, csak egy tulajdonsága az, hogy mely szálláshelyhez tartozik. A szálláshelyek adta kötöttségek feloldásával már könnyű elképzelni egy olyan portált, ami a szobákat, </w:t>
      </w:r>
      <w:r>
        <w:lastRenderedPageBreak/>
        <w:t xml:space="preserve">mint egy </w:t>
      </w:r>
      <w:r w:rsidR="00C57A80" w:rsidRPr="00B20A3A">
        <w:t>webshop</w:t>
      </w:r>
      <w:r w:rsidR="00C57A80">
        <w:t>ban</w:t>
      </w:r>
      <w:r>
        <w:t>, termékekként sorolja fel.</w:t>
      </w:r>
      <w:r w:rsidR="00C57A80">
        <w:t xml:space="preserve"> A szobák a szálláshelyektől függetlenül kereshetők, szűrhetők és foglalhatók. A szobák e fajta individuális termékként való kezelése a kulcs ahhoz, hogy az utazásszervező olyan foglalásokat tudjon összeállítani, amiben egyszerre jelenik meg több szálláshely több szobája egy közös felületen.</w:t>
      </w:r>
    </w:p>
    <w:p w14:paraId="3453506E" w14:textId="77777777" w:rsidR="00DB1272" w:rsidRDefault="00DB1272" w:rsidP="003F7BFB">
      <w:pPr>
        <w:pStyle w:val="ThesisSzveg"/>
      </w:pPr>
      <w:r>
        <w:t>A szobafoglalás folyamatát tehát most már el lehet képzelni úgy, hogy az utazásszervező a portált böngészve, egy virtuális kosárba helyezi a kellő szobákat. A böngészés végén a kosarában lévő szobákat egy foglalássá egyesíti és a vendégadatok megadása után véglegesíti azt.</w:t>
      </w:r>
    </w:p>
    <w:p w14:paraId="7B416BCA" w14:textId="5936AA14" w:rsidR="000726F6" w:rsidRDefault="00E445B3" w:rsidP="00746569">
      <w:pPr>
        <w:pStyle w:val="ThesisSzveg"/>
        <w:sectPr w:rsidR="000726F6" w:rsidSect="00FD5FB2">
          <w:headerReference w:type="default" r:id="rId11"/>
          <w:pgSz w:w="11907" w:h="16839" w:code="9"/>
          <w:pgMar w:top="1701" w:right="1701" w:bottom="1701" w:left="0" w:header="709" w:footer="709" w:gutter="2268"/>
          <w:cols w:space="708"/>
          <w:docGrid w:linePitch="360"/>
        </w:sectPr>
      </w:pPr>
      <w:r>
        <w:t>A s</w:t>
      </w:r>
      <w:r w:rsidR="00BF0669">
        <w:t xml:space="preserve">zobák kiválasztásának folyamata bonyolult, azonban jól automatizálható. A keresés szempontjai kitérnek a felszereltségre, a szolgáltatásokra és az elérhetőségre. Ezek a feltételek gyorsan és egyszerűen szűrhetők úgy, hogy az utazásszervező egy űrlapon megjelöli a kívánalmakat. A nagyobb nehézséget az ár, a minőség és a távolság feltételei adják. Az utazásszervező olyan szobákat akar, amik olcsók, ugyanakkor nincsenek távol egymástól; vagy a távolság nem számít, de legyenek minél jobb értékelésű szálláshelyeken. Az efféle szempontokhoz már nem elég szimplán sorrendbe állítani a szobákat és kiválasztani az első </w:t>
      </w:r>
      <w:r w:rsidR="00B20A3A">
        <w:t>néhány</w:t>
      </w:r>
      <w:r w:rsidR="00BF0669">
        <w:rPr>
          <w:i/>
        </w:rPr>
        <w:t xml:space="preserve"> </w:t>
      </w:r>
      <w:r w:rsidR="00BF0669">
        <w:t>darabot. Az optimális megoldás kísérletezés útján kézzel is elvégezhető, azonban kimondottan időigényes feladat. A webalkalmazásnak tehát rendelkeznie kell egy olyan funkcióval, ahol a kényelmi szempontok és a csoport létszáma szerint egy ár, távolság illetve minőség szerint optimális megoldást kap az utazásszervező arról, hogy mely szobákat kell lefoglalnia.</w:t>
      </w:r>
      <w:r w:rsidR="00746569">
        <w:t xml:space="preserve"> A felvázolt funkciót a rendszerben </w:t>
      </w:r>
      <w:r w:rsidR="00746569" w:rsidRPr="00746569">
        <w:rPr>
          <w:i/>
        </w:rPr>
        <w:t>intelligens keresés</w:t>
      </w:r>
      <w:r w:rsidR="00746569">
        <w:t>nek neveztem el.</w:t>
      </w:r>
    </w:p>
    <w:p w14:paraId="17D130CD" w14:textId="77777777" w:rsidR="00D323D7" w:rsidRDefault="00F95696" w:rsidP="00F95696">
      <w:pPr>
        <w:pStyle w:val="Cmsor1"/>
      </w:pPr>
      <w:bookmarkStart w:id="20" w:name="_Toc417288106"/>
      <w:r>
        <w:lastRenderedPageBreak/>
        <w:t>Szálláskereső portálok</w:t>
      </w:r>
      <w:bookmarkEnd w:id="20"/>
    </w:p>
    <w:p w14:paraId="4F49EB3C" w14:textId="77777777" w:rsidR="005B13BE" w:rsidRPr="005B13BE" w:rsidRDefault="005B13BE" w:rsidP="00C3557E">
      <w:pPr>
        <w:pStyle w:val="ThesisSzvegElsBekezds"/>
      </w:pPr>
      <w:r>
        <w:t>Ebben a fejezetben a magyar szálláskereső piac legnéps</w:t>
      </w:r>
      <w:r w:rsidR="00F95696">
        <w:t xml:space="preserve">zerűbb portáljait vizsgálom meg a szerint, hogy milyen lehetőségeket kínálnak a szobák, illetve szálláshelyek keresésére, szűrésére. A vizsgálat tárgya továbbá, hogy mennyire támogatják a csoportos szálláskeresés </w:t>
      </w:r>
      <w:r w:rsidR="00F95696">
        <w:fldChar w:fldCharType="begin"/>
      </w:r>
      <w:r w:rsidR="00F95696">
        <w:instrText xml:space="preserve"> REF _Ref416182727 \r \h </w:instrText>
      </w:r>
      <w:r w:rsidR="00F95696">
        <w:fldChar w:fldCharType="separate"/>
      </w:r>
      <w:r w:rsidR="00B65813">
        <w:t>1.1</w:t>
      </w:r>
      <w:r w:rsidR="00F95696">
        <w:fldChar w:fldCharType="end"/>
      </w:r>
      <w:r w:rsidR="00F95696">
        <w:t xml:space="preserve"> fejezetben bemutatott problémáit.</w:t>
      </w:r>
    </w:p>
    <w:p w14:paraId="61D23091" w14:textId="577ADB1C" w:rsidR="00F2524C" w:rsidRDefault="00F2524C" w:rsidP="00F95696">
      <w:pPr>
        <w:pStyle w:val="Cmsor2"/>
      </w:pPr>
      <w:bookmarkStart w:id="21" w:name="_Ref416178501"/>
      <w:bookmarkStart w:id="22" w:name="_Toc417288107"/>
      <w:r>
        <w:t>Szallas.hu</w:t>
      </w:r>
      <w:bookmarkEnd w:id="21"/>
      <w:bookmarkEnd w:id="22"/>
    </w:p>
    <w:p w14:paraId="579E075C" w14:textId="77777777" w:rsidR="00030C2C" w:rsidRDefault="004C6BBB" w:rsidP="00C3557E">
      <w:pPr>
        <w:pStyle w:val="ThesisSzvegElsBekezds"/>
      </w:pPr>
      <w:r>
        <w:t>A szallas.hu egy magyar alapítású és fejlesztésű szálláskereső portál, amely 2007 óta üzemel. A szallas.hu tekinthető a magyar szálláskereső piac legnépszerűbb szereplőjének. A szállásadók részére egységes megjelenést és könnyű foglalást ígér jutalékért cserébe.</w:t>
      </w:r>
    </w:p>
    <w:p w14:paraId="648D48B5" w14:textId="77777777" w:rsidR="004C6BBB" w:rsidRDefault="004C6BBB" w:rsidP="004C6BBB">
      <w:pPr>
        <w:pStyle w:val="ThesisSzveg"/>
      </w:pPr>
      <w:r>
        <w:t>A szálláskeresés során részletesen megadhatók a keresés feltételei hely, ár és szolgáltatások terén is. A találati listában szálláshelyek láthatók, eg</w:t>
      </w:r>
      <w:r w:rsidR="004721DB">
        <w:t>y szálláshelyet kiválasztva válnak</w:t>
      </w:r>
      <w:r>
        <w:t xml:space="preserve"> láthatóvá az </w:t>
      </w:r>
      <w:r w:rsidR="004721DB">
        <w:t>ajánlott szobák</w:t>
      </w:r>
      <w:r>
        <w:t xml:space="preserve">. Az utazó személyeket 30 felnőtt és 10 gyerek </w:t>
      </w:r>
      <w:r w:rsidR="004721DB">
        <w:t>számosságban maximalizálták a keresés során.</w:t>
      </w:r>
      <w:r w:rsidR="00530FAE">
        <w:t xml:space="preserve"> Egy foglalás csak egy szálláshely kínálatát tartalmazhatja.</w:t>
      </w:r>
    </w:p>
    <w:p w14:paraId="1B2B445D" w14:textId="77777777" w:rsidR="004721DB" w:rsidRPr="004C6BBB" w:rsidRDefault="004721DB" w:rsidP="004C6BBB">
      <w:pPr>
        <w:pStyle w:val="ThesisSzveg"/>
      </w:pPr>
      <w:r>
        <w:t>A portál rendelkezik értékelési rendszerrel.</w:t>
      </w:r>
    </w:p>
    <w:p w14:paraId="65EA59E2" w14:textId="77777777" w:rsidR="00F2524C" w:rsidRDefault="00F2524C" w:rsidP="000C21EE">
      <w:pPr>
        <w:pStyle w:val="Cmsor2"/>
      </w:pPr>
      <w:bookmarkStart w:id="23" w:name="_Ref416178494"/>
      <w:bookmarkStart w:id="24" w:name="_Toc417288108"/>
      <w:r>
        <w:t>Booking.com</w:t>
      </w:r>
      <w:bookmarkEnd w:id="23"/>
      <w:bookmarkEnd w:id="24"/>
    </w:p>
    <w:p w14:paraId="6A87127C" w14:textId="481A4395" w:rsidR="004721DB" w:rsidRDefault="00530FAE" w:rsidP="00C3557E">
      <w:pPr>
        <w:pStyle w:val="ThesisSzvegElsBekezds"/>
      </w:pPr>
      <w:r>
        <w:t>A booking.com egy nemzetközi szálláskereső portál, amely 2011</w:t>
      </w:r>
      <w:r w:rsidR="00CC6806">
        <w:t>-ben</w:t>
      </w:r>
      <w:r>
        <w:t xml:space="preserve"> lépett be a magyar szálláskereső piacra. A </w:t>
      </w:r>
      <w:r w:rsidR="00217914">
        <w:t>szallas.hu közvetlen riválisának</w:t>
      </w:r>
      <w:r>
        <w:t xml:space="preserve"> tekinthet</w:t>
      </w:r>
      <w:r w:rsidR="00AD281C">
        <w:t>ő, szolgáltatásaik megegyeznek. A szálláskeresők körében a portál hasonló népszerűségű, mint a szallas.hu, emellett nemzetközi jelenléte miatt jelentős a külföldi szálláskeresők látogatottsága.</w:t>
      </w:r>
    </w:p>
    <w:p w14:paraId="5ADD01A7" w14:textId="77777777" w:rsidR="00530FAE" w:rsidRDefault="00530FAE" w:rsidP="00530FAE">
      <w:pPr>
        <w:pStyle w:val="ThesisSzveg"/>
      </w:pPr>
      <w:r>
        <w:t>A szallas.hu-hoz hasonlóan ezen a portálon is részletesen lehet szűrni a szálláshelyek tulajdonságait. A találatok között szintén a szálláshelyek jelennek meg, amelyeknek részletes leírásában tekinthetők meg a szobák.</w:t>
      </w:r>
      <w:r w:rsidR="00A709E9">
        <w:t xml:space="preserve"> A foglalásban csak egy szálláshely szobái szerepelhetnek. A keresés során maximálisan 30 felnőtt és 10 gyerek választható.</w:t>
      </w:r>
    </w:p>
    <w:p w14:paraId="6B953F01" w14:textId="77777777" w:rsidR="00A709E9" w:rsidRPr="004721DB" w:rsidRDefault="00A709E9" w:rsidP="00530FAE">
      <w:pPr>
        <w:pStyle w:val="ThesisSzveg"/>
      </w:pPr>
      <w:r>
        <w:t>A portál rendelkezik értékelési rendszerrel.</w:t>
      </w:r>
    </w:p>
    <w:p w14:paraId="579EF350" w14:textId="77777777" w:rsidR="00F2524C" w:rsidRDefault="005B13BE" w:rsidP="000C21EE">
      <w:pPr>
        <w:pStyle w:val="Cmsor2"/>
      </w:pPr>
      <w:bookmarkStart w:id="25" w:name="_Toc417288109"/>
      <w:r>
        <w:lastRenderedPageBreak/>
        <w:t>Trivago.hu</w:t>
      </w:r>
      <w:bookmarkEnd w:id="25"/>
    </w:p>
    <w:p w14:paraId="07E917E9" w14:textId="77777777" w:rsidR="00A74EB2" w:rsidRDefault="00030C2C" w:rsidP="00C3557E">
      <w:pPr>
        <w:pStyle w:val="ThesisSzvegElsBekezds"/>
      </w:pPr>
      <w:r>
        <w:t xml:space="preserve">A trivago.hu a Trivago nemzetközi szálláskereső szolgáltatás Magyarországra készült változata. A működése eltér az </w:t>
      </w:r>
      <w:r w:rsidR="004721DB">
        <w:fldChar w:fldCharType="begin"/>
      </w:r>
      <w:r w:rsidR="004721DB">
        <w:instrText xml:space="preserve"> REF _Ref416178501 \r \h </w:instrText>
      </w:r>
      <w:r w:rsidR="004721DB">
        <w:fldChar w:fldCharType="separate"/>
      </w:r>
      <w:r w:rsidR="00B65813">
        <w:t>2.1</w:t>
      </w:r>
      <w:r w:rsidR="004721DB">
        <w:fldChar w:fldCharType="end"/>
      </w:r>
      <w:r>
        <w:t xml:space="preserve"> és </w:t>
      </w:r>
      <w:r w:rsidR="004721DB">
        <w:fldChar w:fldCharType="begin"/>
      </w:r>
      <w:r w:rsidR="004721DB">
        <w:instrText xml:space="preserve"> REF _Ref416178494 \r \h </w:instrText>
      </w:r>
      <w:r w:rsidR="004721DB">
        <w:fldChar w:fldCharType="separate"/>
      </w:r>
      <w:r w:rsidR="00B65813">
        <w:t>2.2</w:t>
      </w:r>
      <w:r w:rsidR="004721DB">
        <w:fldChar w:fldCharType="end"/>
      </w:r>
      <w:r>
        <w:t xml:space="preserve"> fejezetekben tárgyalt portálokétól, ugyanis a Trivago csak összegyűjti más szálláskereső portálok </w:t>
      </w:r>
      <w:r w:rsidR="00A74EB2">
        <w:t>ajánlatait és azok közül keres.</w:t>
      </w:r>
    </w:p>
    <w:p w14:paraId="144702F0" w14:textId="77777777" w:rsidR="00030C2C" w:rsidRDefault="00030C2C" w:rsidP="00A74EB2">
      <w:pPr>
        <w:pStyle w:val="ThesisSzveg"/>
      </w:pPr>
      <w:r>
        <w:t xml:space="preserve">A keresési feltételekkel nagyvonalúan bánik, nem lehet elég részletesen beállítani a kívánalmakat. Lehet szűrni a teljes </w:t>
      </w:r>
      <w:r w:rsidR="004721DB">
        <w:t>foglalás ára és a talált szállás</w:t>
      </w:r>
      <w:r>
        <w:t>helyek városközponttól számított távolsága alapján. Az előző fejezetekben megvizsgált portálokhoz hasonlóan ez a rendszer sem képes a szobákat vegyesen ajánlani. A keresési találatok mindig egy-egy szálláshelyre vonatkoznak. A csoportos szálláskeresést csak korlátozottan támogatja. Az utazó személyek kiválasztásakor maximum 16 felnőtt és 16 gyerek választható.</w:t>
      </w:r>
    </w:p>
    <w:p w14:paraId="03487AFF" w14:textId="77777777" w:rsidR="00030C2C" w:rsidRDefault="00030C2C" w:rsidP="000C21EE">
      <w:pPr>
        <w:pStyle w:val="Cmsor2"/>
      </w:pPr>
      <w:bookmarkStart w:id="26" w:name="_Toc417288110"/>
      <w:r>
        <w:t>Konklúzió</w:t>
      </w:r>
      <w:bookmarkEnd w:id="26"/>
    </w:p>
    <w:p w14:paraId="0EA338E5" w14:textId="77777777" w:rsidR="00530FAE" w:rsidRDefault="002A7B89" w:rsidP="00C3557E">
      <w:pPr>
        <w:pStyle w:val="ThesisSzvegElsBekezds"/>
      </w:pPr>
      <w:r>
        <w:t>A magyar szálláskereső piac portáljai jó felületet nyújtanak az egyéni utazók számára. A vizsgált portálok előnyben részesítik a szálláshelyeket és jellemzően egy szálláshelyre koncentrálják ajánlataikat. A keresési szempontokat mindhárom portál esetében kielégítőnek találtam. Az utazó személyek száma a keresés során mindenütt korlátozott. Egyik portál sem képes több szálláshelyről származó szobákat egy foglalásként kezelni.</w:t>
      </w:r>
    </w:p>
    <w:p w14:paraId="26CA5BC6" w14:textId="77777777" w:rsidR="000726F6" w:rsidRDefault="00A74EB2" w:rsidP="00A74EB2">
      <w:pPr>
        <w:pStyle w:val="ThesisSzveg"/>
        <w:sectPr w:rsidR="000726F6" w:rsidSect="00FD5FB2">
          <w:headerReference w:type="default" r:id="rId12"/>
          <w:pgSz w:w="11907" w:h="16839" w:code="9"/>
          <w:pgMar w:top="1701" w:right="1701" w:bottom="1701" w:left="0" w:header="709" w:footer="709" w:gutter="2268"/>
          <w:cols w:space="708"/>
          <w:docGrid w:linePitch="360"/>
        </w:sectPr>
      </w:pPr>
      <w:r>
        <w:t xml:space="preserve">A </w:t>
      </w:r>
      <w:r w:rsidR="00F95696">
        <w:t>kutatásom</w:t>
      </w:r>
      <w:r>
        <w:t xml:space="preserve"> során nem találtam olyan szálláskereső portált, amely funkcionalitásában közvetlen vetélytársa vagy alternatívája lehetne az általam felvázolt rendszernek.</w:t>
      </w:r>
    </w:p>
    <w:p w14:paraId="3C2F7659" w14:textId="77777777" w:rsidR="00DE3ECA" w:rsidRDefault="00F76177" w:rsidP="00DE3ECA">
      <w:pPr>
        <w:pStyle w:val="Cmsor1"/>
      </w:pPr>
      <w:bookmarkStart w:id="27" w:name="_Toc417288111"/>
      <w:r>
        <w:lastRenderedPageBreak/>
        <w:t>Matematikai optimalizálás</w:t>
      </w:r>
      <w:bookmarkEnd w:id="27"/>
    </w:p>
    <w:p w14:paraId="03DC0FC0" w14:textId="77777777" w:rsidR="00383431" w:rsidRDefault="002124F2" w:rsidP="00C3557E">
      <w:pPr>
        <w:pStyle w:val="ThesisSzvegElsBekezds"/>
      </w:pPr>
      <w:r>
        <w:t xml:space="preserve">A matematikai optimalizálás a modernkori matematika </w:t>
      </w:r>
      <w:r w:rsidR="00332F70">
        <w:t xml:space="preserve">egyik </w:t>
      </w:r>
      <w:r>
        <w:t xml:space="preserve">legfontosabb és leggyorsabban fejlődő ágazata. </w:t>
      </w:r>
      <w:r w:rsidR="00383431">
        <w:t>A matematikai optimalizálás az alternatívák halmazán történő legjobb választás problémájával foglalkozik. A problémát korlátozások és célok írják le. A cél meghatározza azokat a feltételeket, amiknek a legjobb választásnak meg kell felelnie. Átfogalmazva a matematikai optimalizálás egy valós függvény maximum vagy minimum értékének meghatározásával foglalkozik.</w:t>
      </w:r>
    </w:p>
    <w:p w14:paraId="2C54DCF1" w14:textId="77777777" w:rsidR="0035793B" w:rsidRPr="0035793B" w:rsidRDefault="0035793B" w:rsidP="0035793B">
      <w:pPr>
        <w:pStyle w:val="ThesisSzveg"/>
      </w:pPr>
      <w:r>
        <w:t>Optimalizálás helyett gyakran használatos a programozás megnevezés. A kifejezés nem egyenlő a számítógépes programozással. Az elnevezés Dantzig-tól származik, aki az 1940-es években az amerikai hadseregnél foglalkozott az ott programnak nevezett tréning és logisztika megszervezésének problémáin.</w:t>
      </w:r>
    </w:p>
    <w:p w14:paraId="4EACD920" w14:textId="77777777" w:rsidR="002124F2" w:rsidRPr="002124F2" w:rsidRDefault="00C64659" w:rsidP="00383431">
      <w:pPr>
        <w:pStyle w:val="ThesisSzveg"/>
      </w:pPr>
      <w:r>
        <w:t>A következő</w:t>
      </w:r>
      <w:r w:rsidR="002124F2">
        <w:t xml:space="preserve"> fejezet</w:t>
      </w:r>
      <w:r>
        <w:t>ek</w:t>
      </w:r>
      <w:r w:rsidR="002124F2">
        <w:t>ben bemutatom a</w:t>
      </w:r>
      <w:r>
        <w:t>z optimalizálás</w:t>
      </w:r>
      <w:r w:rsidR="002124F2">
        <w:t xml:space="preserve"> kialakulását, </w:t>
      </w:r>
      <w:r w:rsidR="00F119DF">
        <w:t>a története során megemlítendő fontos személyeket</w:t>
      </w:r>
      <w:r>
        <w:t xml:space="preserve"> és eseményeket</w:t>
      </w:r>
      <w:r w:rsidR="00F119DF">
        <w:t>, illetve kitérek a vonatkozó optimalizálási osztályokra.</w:t>
      </w:r>
    </w:p>
    <w:p w14:paraId="581276B7" w14:textId="77777777" w:rsidR="00EB5154" w:rsidRDefault="00F76177" w:rsidP="009B3C9E">
      <w:pPr>
        <w:pStyle w:val="Cmsor2"/>
      </w:pPr>
      <w:bookmarkStart w:id="28" w:name="_Toc417288112"/>
      <w:r>
        <w:t>A matematikai optimalizálás története</w:t>
      </w:r>
      <w:bookmarkEnd w:id="28"/>
    </w:p>
    <w:p w14:paraId="57613F5E" w14:textId="77777777" w:rsidR="000967F4" w:rsidRDefault="004F6466" w:rsidP="00C3557E">
      <w:pPr>
        <w:pStyle w:val="ThesisSzvegElsBekezds"/>
      </w:pPr>
      <w:r>
        <w:t>Az optimalizálási feladatok, ha nem is nev</w:t>
      </w:r>
      <w:r w:rsidR="002E66E7">
        <w:t>ezték nevén őket, már régóta fo</w:t>
      </w:r>
      <w:r>
        <w:t>g</w:t>
      </w:r>
      <w:r w:rsidR="002E66E7">
        <w:t>l</w:t>
      </w:r>
      <w:r>
        <w:t>alkoztatja a matematikusokat és gondolkodókat. Minden korban minden nagy birodalom és városállam vezetői szembesültek a mezőgazdaság és élelmezés, az é</w:t>
      </w:r>
      <w:r w:rsidR="0079501B">
        <w:t>lelmiszerelosztás problémáival. A hadjáratok során szintén nagy szükség</w:t>
      </w:r>
      <w:r w:rsidR="002E66E7">
        <w:t xml:space="preserve"> volt</w:t>
      </w:r>
      <w:r w:rsidR="0079501B">
        <w:t xml:space="preserve"> kielégítő, de nem pazarló</w:t>
      </w:r>
      <w:r w:rsidR="007C7165">
        <w:t>,</w:t>
      </w:r>
      <w:r w:rsidR="0079501B">
        <w:t xml:space="preserve"> vagyis végső soron optimális hadtáprendszer kialakítására.</w:t>
      </w:r>
      <w:r w:rsidR="007C7165">
        <w:t xml:space="preserve"> </w:t>
      </w:r>
      <w:r>
        <w:t>O</w:t>
      </w:r>
      <w:r w:rsidR="000967F4">
        <w:t xml:space="preserve">ptimalizálási feladatok megoldásával </w:t>
      </w:r>
      <w:r w:rsidR="007C7165">
        <w:t xml:space="preserve">tehát </w:t>
      </w:r>
      <w:r w:rsidR="000967F4">
        <w:t>már az ókorban</w:t>
      </w:r>
      <w:r w:rsidR="00622101">
        <w:t xml:space="preserve"> és a középkorban</w:t>
      </w:r>
      <w:r w:rsidR="000967F4">
        <w:t xml:space="preserve"> is foglalkoztak </w:t>
      </w:r>
      <w:r w:rsidR="007C7165">
        <w:t>a kor tudósai, matematikusai és mérnökei,</w:t>
      </w:r>
      <w:r>
        <w:t xml:space="preserve"> jóllehet</w:t>
      </w:r>
      <w:r w:rsidR="000967F4">
        <w:t xml:space="preserve"> ők maguk </w:t>
      </w:r>
      <w:r w:rsidR="00622101">
        <w:t>ezzel nem voltak tisztában</w:t>
      </w:r>
      <w:r w:rsidR="000967F4">
        <w:t>.</w:t>
      </w:r>
    </w:p>
    <w:p w14:paraId="48C8E0C6" w14:textId="77777777" w:rsidR="00C6184B" w:rsidRDefault="000967F4" w:rsidP="00EA4387">
      <w:pPr>
        <w:pStyle w:val="ThesisSzveg"/>
      </w:pPr>
      <w:r>
        <w:t>Kr.e. 300 körül Eukleidész</w:t>
      </w:r>
      <w:r w:rsidR="00654EF7">
        <w:t>, görög matematikus</w:t>
      </w:r>
      <w:r>
        <w:t xml:space="preserve"> geometriai kutatásai során megoldotta a két pont legrövidebb távolságának és az élek teljes hosszával legnagyobb területet lefedő geometriai alakzat jelentette optimalizálási feladatokat. A kutatásának eredménye, hogy két pont között a legkisebb távolság az egyenes, míg a legnagyobb lefedhető terület korlátozott teljes él hosszal a négyzet.</w:t>
      </w:r>
      <w:r w:rsidR="00EA4387">
        <w:t xml:space="preserve"> </w:t>
      </w:r>
      <w:r w:rsidR="00C6184B">
        <w:t xml:space="preserve">Kr. e. 100 körül Hérón, szintén görög matematikus és gépész </w:t>
      </w:r>
      <w:r w:rsidR="00C6184B" w:rsidRPr="00C6184B">
        <w:rPr>
          <w:i/>
        </w:rPr>
        <w:t>Catoptrica</w:t>
      </w:r>
      <w:r w:rsidR="00C6184B">
        <w:t xml:space="preserve"> című művében </w:t>
      </w:r>
      <w:r w:rsidR="00C6184B">
        <w:lastRenderedPageBreak/>
        <w:t>bebizonyította, hogy a tükörben tükröződő tárgyak fénye a lehető legrövidebb utat járja be. E felfedezés matematikai alapokra helyezve szintén optimalizálási feladatra vezethető vissza.</w:t>
      </w:r>
    </w:p>
    <w:p w14:paraId="5D63EDC9" w14:textId="77777777" w:rsidR="00622101" w:rsidRDefault="00622101" w:rsidP="000967F4">
      <w:pPr>
        <w:pStyle w:val="ThesisSzveg"/>
      </w:pPr>
      <w:r>
        <w:t xml:space="preserve">A variációszámítás kialakulásáig csak pár optimalizálási feladatot vizsgáltak a tudósok. A 17. és 18. században </w:t>
      </w:r>
      <w:r w:rsidR="0094076C">
        <w:t>több említésre méltó esemény is köthető a ma</w:t>
      </w:r>
      <w:r w:rsidR="00044097">
        <w:t>tematikai optimalizálás</w:t>
      </w:r>
      <w:r w:rsidR="0094076C">
        <w:t>hoz.</w:t>
      </w:r>
    </w:p>
    <w:p w14:paraId="5DA61A66" w14:textId="77777777" w:rsidR="007E39DC" w:rsidRDefault="0094076C" w:rsidP="00EA4387">
      <w:pPr>
        <w:pStyle w:val="ThesisSzveg"/>
      </w:pPr>
      <w:r>
        <w:t>1615-ben Kepler kitalálja a kor szempontjai szerinti boroshordó optimális méretét. Ezen kívül megalkotja a titkárnő probléma, a dinamikus programozás egy népszerű alkalmazásának korai formuláját, ami</w:t>
      </w:r>
      <w:r w:rsidR="00EA4387">
        <w:t xml:space="preserve">kor új feleséget keres magának. </w:t>
      </w:r>
      <w:r>
        <w:t xml:space="preserve">1638-ban Galilei </w:t>
      </w:r>
      <w:r w:rsidR="00B66172">
        <w:t xml:space="preserve">másodfokú egyenletekkel próbálja leírni </w:t>
      </w:r>
      <w:r>
        <w:t>a fü</w:t>
      </w:r>
      <w:r w:rsidR="00B66172">
        <w:t>ggő lánc vagy kötél alakját</w:t>
      </w:r>
      <w:r>
        <w:t>, de kísérletei kudarcot vallanak.</w:t>
      </w:r>
      <w:r w:rsidR="00B66172">
        <w:t xml:space="preserve"> Galilei ott ejtett hibát, hogy azt feltételezte a lengő lánc egy hiperbolát formál. Az 1690-ben Jacob Bernoulli által megfogalmazott láncgörbe probléma megoldása s</w:t>
      </w:r>
      <w:r w:rsidR="00044097">
        <w:t>zintén matematikai optimalizálás</w:t>
      </w:r>
      <w:r w:rsidR="00B66172">
        <w:t>ra vezethető vissza.</w:t>
      </w:r>
      <w:r w:rsidR="00EA4387">
        <w:t xml:space="preserve"> </w:t>
      </w:r>
      <w:r w:rsidR="00B66172">
        <w:t xml:space="preserve">1646-ban Fermat megmutatja, hogy egy függvény szélsőértékeinél annak gradiense eltűnik. </w:t>
      </w:r>
      <w:r w:rsidR="00044097">
        <w:t>1657-ben általánosítja Hérón a fény útjára tett megállapítását, miként a fény bármely két pont között a lehetséges legrövidebb úton halad.</w:t>
      </w:r>
      <w:r w:rsidR="00EA4387">
        <w:t xml:space="preserve"> </w:t>
      </w:r>
      <w:r w:rsidR="00044097">
        <w:t>Az 1660-as és 1670-es években Newton és Leibniz megalkotják a matematikai analízist, amely a variációszámítás alapjává válik. Ezt követően felgyorsulnak az optimalizálás területén tett felfedezések és áttörések eseményei.</w:t>
      </w:r>
      <w:r w:rsidR="00EA4387">
        <w:t xml:space="preserve"> </w:t>
      </w:r>
      <w:r w:rsidR="00044097">
        <w:t xml:space="preserve">1687-ben Newton a legkisebb </w:t>
      </w:r>
      <w:r w:rsidR="007E39DC">
        <w:t>lég</w:t>
      </w:r>
      <w:r w:rsidR="00044097">
        <w:t>ellen</w:t>
      </w:r>
      <w:r w:rsidR="007E39DC">
        <w:t>állású testet keresi, ami egy minimalizálási problémához vezet.</w:t>
      </w:r>
      <w:r w:rsidR="00EA4387">
        <w:t xml:space="preserve"> </w:t>
      </w:r>
      <w:r w:rsidR="007E39DC" w:rsidRPr="007E39DC">
        <w:t>1696-ban Johann és Jacob Bernoulli a brachistochron probléma</w:t>
      </w:r>
      <w:r w:rsidR="007E39DC">
        <w:t xml:space="preserve"> kutatása során megteszik az első lépéseket a variációszámítás megszületéséhez.</w:t>
      </w:r>
    </w:p>
    <w:p w14:paraId="484FA7DA" w14:textId="77777777" w:rsidR="001E5536" w:rsidRDefault="008D2F32" w:rsidP="00EA4387">
      <w:pPr>
        <w:pStyle w:val="ThesisSzveg"/>
      </w:pPr>
      <w:r>
        <w:t xml:space="preserve">1712-ben König megmutatja, hogy a méhek által képzett méhsejt forma alakja optimális. Az eredményt a </w:t>
      </w:r>
      <w:r w:rsidR="00FA4ECA">
        <w:t>Francia Tudományos Akadémia isteni jelként aposztrofálja.</w:t>
      </w:r>
      <w:r w:rsidR="00EA4387">
        <w:t xml:space="preserve"> </w:t>
      </w:r>
      <w:r w:rsidR="00FA4ECA">
        <w:t>1740-től kezdve Euler publikációi nyomán globális figyelmet kapnak a variációszámítás területén végzett kutatások.</w:t>
      </w:r>
      <w:r w:rsidR="00EA4387">
        <w:t xml:space="preserve"> </w:t>
      </w:r>
      <w:r w:rsidR="00FA4ECA" w:rsidRPr="00FA4ECA">
        <w:t xml:space="preserve">1746-ban </w:t>
      </w:r>
      <w:hyperlink r:id="rId13" w:tooltip="Pierre Louis Maupertuis (a lap nem létezik)" w:history="1">
        <w:r w:rsidR="00FA4ECA" w:rsidRPr="00FA4ECA">
          <w:rPr>
            <w:rStyle w:val="Hiperhivatkozs"/>
            <w:color w:val="auto"/>
            <w:u w:val="none"/>
          </w:rPr>
          <w:t>Maupertuis</w:t>
        </w:r>
      </w:hyperlink>
      <w:r w:rsidR="00FA4ECA" w:rsidRPr="00FA4ECA">
        <w:t xml:space="preserve"> megfogalmazza a legkisebb hatás elvét, amit arra a feltevésére alapoz, hogy</w:t>
      </w:r>
      <w:r w:rsidR="00FA4ECA">
        <w:t xml:space="preserve"> a természetes mozgás szükségszerűen minimalizál valamilyen mennyiséget.</w:t>
      </w:r>
      <w:r w:rsidR="00EA4387">
        <w:t xml:space="preserve"> </w:t>
      </w:r>
      <w:r w:rsidR="00FA4ECA">
        <w:t xml:space="preserve">1754-ben a 19 éves Lagrange megteszi első felfedezéseit a variációszámítás területén. 1760-ban megfogalmazza Plateau minimális felületekre vonatkozó problémáját. </w:t>
      </w:r>
      <w:r w:rsidR="001E5536">
        <w:t xml:space="preserve">1930-ban egymástól függetlenül Jesse Douglass és Radó Tibor is megoldást talál a </w:t>
      </w:r>
      <w:r w:rsidR="001E5536">
        <w:lastRenderedPageBreak/>
        <w:t>problémára.</w:t>
      </w:r>
      <w:r w:rsidR="00EA4387">
        <w:t xml:space="preserve"> </w:t>
      </w:r>
      <w:r w:rsidR="001E5536">
        <w:t>1784-ben Monge elkezdi vizsgálni a szállítási problémát, amely egy népszerű optimalizálási feladat.</w:t>
      </w:r>
    </w:p>
    <w:p w14:paraId="32E72625" w14:textId="7184C542" w:rsidR="001E5536" w:rsidRDefault="001E5536" w:rsidP="00FA4ECA">
      <w:pPr>
        <w:pStyle w:val="ThesisSzveg"/>
      </w:pPr>
      <w:r>
        <w:t>A 19- században Weierstrass, Steiner, Ha</w:t>
      </w:r>
      <w:r w:rsidR="009A662F">
        <w:t>m</w:t>
      </w:r>
      <w:r>
        <w:t>ilton és Jacobi a variációszámítás területén végzett mélyebb kutatásai nyomán megjelennek az első optimalizálási algoritmusok.</w:t>
      </w:r>
    </w:p>
    <w:p w14:paraId="68AF2C03" w14:textId="28666C31" w:rsidR="001E5536" w:rsidRDefault="00C77309" w:rsidP="00FA4ECA">
      <w:pPr>
        <w:pStyle w:val="ThesisSzveg"/>
      </w:pPr>
      <w:r>
        <w:t xml:space="preserve">1806-ban Legendre bemutatja a legkisebb négyzetek módszerét, amelyet Gauss is magáénak tulajdonít. A módszer lényege az eltérések négyzetösszegének minimalizálása. </w:t>
      </w:r>
      <w:r w:rsidR="00A423CD">
        <w:t>1826-ban Fourier lineáris programozási problémát fogalmaz meg mechanikában és valószínűség számításban felmerülő problémák megoldására. 1846 Faustmann kidolgoz egy formulát az erdők újratelepítésével realizálható bevétel maximalizálására.</w:t>
      </w:r>
      <w:r w:rsidR="00B82D66">
        <w:t xml:space="preserve"> 1924-ben Bertil Ohlin megoldja Faustmann formuláját, még</w:t>
      </w:r>
      <w:r w:rsidR="005260F0">
        <w:t xml:space="preserve"> </w:t>
      </w:r>
      <w:r w:rsidR="00B82D66">
        <w:t>ha néhány erdész állítólagosan már az 1860-as években megoldotta azt. 1847-ben Cauchy megalkotja a gradiens módszert, amely egy optimalizálási algoritmus. 1857-ben Gibbs megmutatja, hogy a kémiai egyensúly egy energia minimum.</w:t>
      </w:r>
    </w:p>
    <w:p w14:paraId="23384F60" w14:textId="77777777" w:rsidR="00DD7B15" w:rsidRDefault="00DD7B15" w:rsidP="00FA4ECA">
      <w:pPr>
        <w:pStyle w:val="ThesisSzveg"/>
      </w:pPr>
      <w:r>
        <w:t>A közgazdaságtanban, az 1870-es években kialakuló határhaszon-elmélet Walras és Cournot munkája nyomán a közgazdászok figyelme a fogyasztói szükséglet maximalizálásra terelődik. Az optimalizálás a közgazdaságtan szerves részévé válik.</w:t>
      </w:r>
    </w:p>
    <w:p w14:paraId="4249D903" w14:textId="77777777" w:rsidR="0085600F" w:rsidRDefault="0085600F" w:rsidP="0085600F">
      <w:pPr>
        <w:pStyle w:val="ThesisSzveg"/>
      </w:pPr>
      <w:r>
        <w:t>A variációszámítás és az optimalizálás területei igazi fejlődést a 20. században mutatnak. A század második felétől, a kutatások az elektronikus számítógépek megjelenésével felgyorsulnak.</w:t>
      </w:r>
    </w:p>
    <w:p w14:paraId="26171857" w14:textId="77777777" w:rsidR="009B2632" w:rsidRDefault="00DD7B15" w:rsidP="0085600F">
      <w:pPr>
        <w:pStyle w:val="ThesisSzveg"/>
      </w:pPr>
      <w:r>
        <w:t>1902-ben Farkas kidolgozza a Farkas-</w:t>
      </w:r>
      <w:r w:rsidR="00502272">
        <w:t xml:space="preserve">lemmát. A lemma jelentőségét csak 1950-ben fedezi fel két amerikai matematikus, Kuhn és Tucker. A felfedezés után a lemma a lineáris optimalizálás alaptételévé válik. 1905-ben Jensen kialakítja a konvexitás fogalmát és bemutatja az első konvex függvényeket. Minkowski 1911-ben mutatja be első eredményeit konvex halmazokon végzett vizsgálatainak. 1917-ben megjelenik az első optimalizálással foglalkozó kiadvány, amelynek címe </w:t>
      </w:r>
      <w:r w:rsidR="00502272" w:rsidRPr="00502272">
        <w:rPr>
          <w:i/>
        </w:rPr>
        <w:t>Theory of Maxima and Minima</w:t>
      </w:r>
      <w:r w:rsidR="009C04AD">
        <w:t>,</w:t>
      </w:r>
      <w:r w:rsidR="00502272">
        <w:t xml:space="preserve"> szerzője Harris Hancock. </w:t>
      </w:r>
      <w:r w:rsidR="009C04AD">
        <w:t xml:space="preserve">1925-ben Morse, elméletének publikálásával általánosítja a variációszámítás területét. A Morse elmélet a modern </w:t>
      </w:r>
      <w:r w:rsidR="009C04AD" w:rsidRPr="009B2632">
        <w:t xml:space="preserve">matematikai fizika egyik legfontosabb tétele. </w:t>
      </w:r>
      <w:r w:rsidR="009B3C9E" w:rsidRPr="009B2632">
        <w:t xml:space="preserve">1928-ban Ramsey </w:t>
      </w:r>
      <w:r w:rsidR="009B3C9E" w:rsidRPr="009B2632">
        <w:lastRenderedPageBreak/>
        <w:t>a variációszámítást használja az optimális gazdasági növekedési vizsgálataihoz. Munkássága az 1950-es években kerül újra elő, az optimális növekedési elmélet fejlesztése során. 1932-ben Me</w:t>
      </w:r>
      <w:r w:rsidR="0085600F" w:rsidRPr="009B2632">
        <w:t xml:space="preserve">nger általánosan megfogalmazza </w:t>
      </w:r>
      <w:r w:rsidR="009B3C9E" w:rsidRPr="009B2632">
        <w:t>az utazó ügynök problémáját. 1939-ben Kantorovich publikálja lineáris programozási modelljét és megoldó algoritmusát a problémára. Később, 1975-ben Kantorovich és Koopmans a munkájukért Közgazdasági Nobel-emlékdíj</w:t>
      </w:r>
      <w:r w:rsidR="0085600F" w:rsidRPr="009B2632">
        <w:t>at kapnak.</w:t>
      </w:r>
    </w:p>
    <w:p w14:paraId="5F0D89AF" w14:textId="7FA83CD2" w:rsidR="009B2632" w:rsidRDefault="0085600F" w:rsidP="0085600F">
      <w:pPr>
        <w:pStyle w:val="ThesisSzveg"/>
      </w:pPr>
      <w:r w:rsidRPr="009B2632">
        <w:t xml:space="preserve">A II. világháború után az optimalizálás az operációkutatással párhuzamosan fejlődik. Az operációkutatás legnagyobb alakja Neumann, aki 1944-ben Morgensternnel együtt szekvenciális döntési problémákat oldanak meg dinamikus programozás alkalmazásával. 1947-ben az Amerikai Légierőnél dolgozó Dantzig a lineáris programozási feladatokat megoldó Szimplex módszert, ugyanebben az évben alakítja ki Neumann a lineáris </w:t>
      </w:r>
      <w:r w:rsidR="00383431">
        <w:t xml:space="preserve">programozási problémák </w:t>
      </w:r>
      <w:r w:rsidR="00AE7F9F">
        <w:t>dualitás</w:t>
      </w:r>
      <w:r w:rsidR="00900594">
        <w:t>-</w:t>
      </w:r>
      <w:r w:rsidR="00AE7F9F" w:rsidRPr="009B2632">
        <w:t>elméletét</w:t>
      </w:r>
      <w:r w:rsidRPr="009B2632">
        <w:t xml:space="preserve">. 1949-ben megtartják az első nemzetközi optimalizálásról szóló matematikai konferenciát Chicagoban </w:t>
      </w:r>
      <w:r w:rsidRPr="00BA0184">
        <w:rPr>
          <w:i/>
        </w:rPr>
        <w:t>International Symposium on Mathematical Programming</w:t>
      </w:r>
      <w:r w:rsidRPr="009B2632">
        <w:t xml:space="preserve"> címmel.</w:t>
      </w:r>
      <w:r w:rsidR="001E0DB8" w:rsidRPr="009B2632">
        <w:t xml:space="preserve"> 1951-ben Kuhn és Tucker,</w:t>
      </w:r>
      <w:r w:rsidRPr="009B2632">
        <w:t xml:space="preserve"> John (1948) és Karush (1939) után újra felfedezik ne</w:t>
      </w:r>
      <w:r w:rsidR="00BD602F">
        <w:t>mlineáris problémák optimalitás-</w:t>
      </w:r>
      <w:r w:rsidRPr="009B2632">
        <w:t>korlátait.</w:t>
      </w:r>
      <w:r w:rsidR="001E0DB8" w:rsidRPr="009B2632">
        <w:t xml:space="preserve"> 1954-ben Ford és Fulkerson hálózati problémák körében végzett kutatási nyomán kialakul a </w:t>
      </w:r>
      <w:r w:rsidR="009B2632">
        <w:t>kombinatorikus optimalizálás.</w:t>
      </w:r>
    </w:p>
    <w:p w14:paraId="2567F4BD" w14:textId="4308BDD9" w:rsidR="00DD7B15" w:rsidRPr="009B2632" w:rsidRDefault="001E0DB8" w:rsidP="0085600F">
      <w:pPr>
        <w:pStyle w:val="ThesisSzveg"/>
      </w:pPr>
      <w:r w:rsidRPr="009B2632">
        <w:t>Az 1950-es évek második felétől az űrverseny ad újabb lökést az optimalizálás, a szabályozáselmélet megjelenésével pedig főleg az optimális szabályozás elméletének területén. 1956-ban Pontryagin és kutatócsoportja bemutatja a Maximum-elvet. A következő évben Bellman publikálja az Optimum-elvről szóló munkáját. 1960-ban Zoutendijk módszereket mutat be, amikkel a Szimplex módszer általánosítható és alkalmazható nemlineáris problémákon. Ugyanekkor Rosen, Wolfe és Powell is hasonló eredményekről számol be. 1963-ban Wilson</w:t>
      </w:r>
      <w:r w:rsidR="00AD683F" w:rsidRPr="009B2632">
        <w:t xml:space="preserve"> elsőként </w:t>
      </w:r>
      <w:r w:rsidRPr="009B2632">
        <w:t>találja</w:t>
      </w:r>
      <w:r w:rsidR="00AD683F" w:rsidRPr="009B2632">
        <w:t xml:space="preserve"> fel</w:t>
      </w:r>
      <w:r w:rsidRPr="009B2632">
        <w:t xml:space="preserve"> a </w:t>
      </w:r>
      <w:r w:rsidR="00AD683F" w:rsidRPr="009B2632">
        <w:t>szekvenciális kvadratikus programozást. A módszert később</w:t>
      </w:r>
      <w:r w:rsidR="00A91536">
        <w:t xml:space="preserve"> </w:t>
      </w:r>
      <w:r w:rsidR="00AD683F" w:rsidRPr="009B2632">
        <w:t>Han (1975) és Powell (1977) is sajátjaként mutatja be. 1984-ben Karmarkar lineáris programozási problémákhoz kifejlesztett polinomiális idejű</w:t>
      </w:r>
      <w:r w:rsidR="00AD683F" w:rsidRPr="00AD683F">
        <w:rPr>
          <w:color w:val="000000"/>
          <w:sz w:val="27"/>
          <w:szCs w:val="27"/>
          <w:shd w:val="clear" w:color="auto" w:fill="FFFFFF"/>
        </w:rPr>
        <w:t xml:space="preserve"> </w:t>
      </w:r>
      <w:r w:rsidR="00AD683F" w:rsidRPr="009B2632">
        <w:t xml:space="preserve">algoritmusa fellendülést hoz a belső pont módszerek használatában. Az 1960-70-es években kialakuló </w:t>
      </w:r>
      <w:r w:rsidR="005260F0" w:rsidRPr="009B2632">
        <w:t>komplexitás elmélet</w:t>
      </w:r>
      <w:r w:rsidR="00AD683F" w:rsidRPr="009B2632">
        <w:t xml:space="preserve"> érezhető hatást gyakorol az optimalizálás területén végzett kutatásokon. Az 1980-as évektől elérhetővé váló egyre olcsóbb és hatékonyabb számítógépek a globális optimalizálás és a nagyméretű problémák </w:t>
      </w:r>
      <w:r w:rsidR="00AD683F" w:rsidRPr="009B2632">
        <w:lastRenderedPageBreak/>
        <w:t>megoldására tereli a hangsúlyt. Az 1990-es években a belső pont módszereket kiterjesztik a szemidefinit optimalizálás területére.</w:t>
      </w:r>
    </w:p>
    <w:p w14:paraId="2024BB4C" w14:textId="77777777" w:rsidR="00F76177" w:rsidRDefault="00F76177" w:rsidP="009B3C9E">
      <w:pPr>
        <w:pStyle w:val="Cmsor2"/>
      </w:pPr>
      <w:bookmarkStart w:id="29" w:name="_Toc417288113"/>
      <w:r>
        <w:t xml:space="preserve">Matematikai </w:t>
      </w:r>
      <w:r w:rsidR="007C794E">
        <w:t>optimalizálási</w:t>
      </w:r>
      <w:r>
        <w:t xml:space="preserve"> feladat</w:t>
      </w:r>
      <w:bookmarkEnd w:id="29"/>
    </w:p>
    <w:p w14:paraId="3C3214C6" w14:textId="77777777" w:rsidR="007C794E" w:rsidRDefault="007C794E" w:rsidP="00C3557E">
      <w:pPr>
        <w:pStyle w:val="ThesisSzvegElsBekezds"/>
      </w:pPr>
      <w:r>
        <w:t>A matematikában és a számítástudományban optimalizálási problémának nevezünk egy feladatot, ha a cél egy probléma lehetséges megoldásai közül a legjobbat kiválasztani. Egy optimalizálási feladat a következő formában írható fel:</w:t>
      </w:r>
    </w:p>
    <w:p w14:paraId="6853B250" w14:textId="77777777" w:rsidR="007C794E" w:rsidRDefault="00870398" w:rsidP="007C794E">
      <w:pPr>
        <w:pStyle w:val="ThesisSzveg"/>
        <w:rPr>
          <w:rFonts w:eastAsiaTheme="minorEastAsia"/>
        </w:rPr>
      </w:pPr>
      <w:r>
        <w:t xml:space="preserve">Adott egy </w:t>
      </w:r>
      <m:oMath>
        <m:r>
          <w:rPr>
            <w:rFonts w:ascii="Cambria Math" w:hAnsi="Cambria Math"/>
          </w:rPr>
          <m:t>f:A→</m:t>
        </m:r>
        <m:r>
          <m:rPr>
            <m:sty m:val="b"/>
          </m:rPr>
          <w:rPr>
            <w:rFonts w:ascii="Cambria Math" w:eastAsiaTheme="minorEastAsia" w:hAnsi="Cambria Math"/>
          </w:rPr>
          <m:t>R</m:t>
        </m:r>
      </m:oMath>
      <w:r>
        <w:rPr>
          <w:rFonts w:eastAsiaTheme="minorEastAsia"/>
        </w:rPr>
        <w:t xml:space="preserve"> függvény, ami az </w:t>
      </w:r>
      <w:r w:rsidRPr="00870398">
        <w:rPr>
          <w:rFonts w:eastAsiaTheme="minorEastAsia"/>
          <w:i/>
        </w:rPr>
        <w:t>A</w:t>
      </w:r>
      <w:r>
        <w:rPr>
          <w:rFonts w:eastAsiaTheme="minorEastAsia"/>
          <w:i/>
        </w:rPr>
        <w:t xml:space="preserve"> </w:t>
      </w:r>
      <w:r>
        <w:rPr>
          <w:rFonts w:eastAsiaTheme="minorEastAsia"/>
        </w:rPr>
        <w:t>halmazból a valós számokba képez</w:t>
      </w:r>
    </w:p>
    <w:p w14:paraId="6DECA4B7" w14:textId="77777777" w:rsidR="00870398" w:rsidRDefault="00870398" w:rsidP="007C794E">
      <w:pPr>
        <w:pStyle w:val="ThesisSzveg"/>
        <w:rPr>
          <w:rFonts w:eastAsiaTheme="minorEastAsia"/>
        </w:rPr>
      </w:pPr>
      <w:r>
        <w:t xml:space="preserve">Keressük </w:t>
      </w:r>
      <w:r w:rsidRPr="00870398">
        <w:rPr>
          <w:i/>
        </w:rPr>
        <w:t>x</w:t>
      </w:r>
      <w:r w:rsidRPr="00870398">
        <w:rPr>
          <w:i/>
          <w:vertAlign w:val="subscript"/>
        </w:rPr>
        <w:t>0</w:t>
      </w:r>
      <w:r>
        <w:t xml:space="preserve">-t úgy, hogy </w:t>
      </w:r>
      <m:oMath>
        <m:r>
          <w:rPr>
            <w:rFonts w:ascii="Cambria Math" w:hAnsi="Cambria Math"/>
          </w:rPr>
          <m:t>∀x∈A |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rPr>
          <m:t>≤f(x)</m:t>
        </m:r>
      </m:oMath>
      <w:r>
        <w:rPr>
          <w:rFonts w:eastAsiaTheme="minorEastAsia"/>
        </w:rPr>
        <w:t xml:space="preserve"> minimalizálás vagy </w:t>
      </w:r>
      <m:oMath>
        <m:r>
          <w:rPr>
            <w:rFonts w:ascii="Cambria Math" w:eastAsiaTheme="minorEastAsia" w:hAnsi="Cambria Math"/>
          </w:rPr>
          <m:t>∀x∈A | 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≥f(x)</m:t>
        </m:r>
      </m:oMath>
      <w:r>
        <w:rPr>
          <w:rFonts w:eastAsiaTheme="minorEastAsia"/>
        </w:rPr>
        <w:t xml:space="preserve"> maximalizálás esetén.</w:t>
      </w:r>
    </w:p>
    <w:p w14:paraId="2A77F1C6" w14:textId="77777777" w:rsidR="00491449" w:rsidRDefault="00491449" w:rsidP="007C794E">
      <w:pPr>
        <w:pStyle w:val="ThesisSzveg"/>
        <w:rPr>
          <w:rFonts w:eastAsiaTheme="minorEastAsia"/>
        </w:rPr>
      </w:pPr>
      <w:r>
        <w:rPr>
          <w:rFonts w:eastAsiaTheme="minorEastAsia"/>
        </w:rPr>
        <w:t xml:space="preserve">A fenti formulával sok, valós életbeli probléma általánosan modellezhető. A fizika illetve a gépi látás területén a fenti formulát az energiaminimalizálás modellezésére használják, ahol </w:t>
      </w:r>
      <w:r>
        <w:rPr>
          <w:rFonts w:eastAsiaTheme="minorEastAsia"/>
          <w:i/>
        </w:rPr>
        <w:t>f</w:t>
      </w:r>
      <w:r>
        <w:rPr>
          <w:rFonts w:eastAsiaTheme="minorEastAsia"/>
        </w:rPr>
        <w:t xml:space="preserve"> a modellezett rendszer energiája.</w:t>
      </w:r>
    </w:p>
    <w:p w14:paraId="568304FB" w14:textId="77777777" w:rsidR="006A7FB4" w:rsidRDefault="003908DF" w:rsidP="007C794E">
      <w:pPr>
        <w:pStyle w:val="ThesisSzveg"/>
      </w:pPr>
      <w:r>
        <w:t xml:space="preserve">Az </w:t>
      </w:r>
      <w:r>
        <w:rPr>
          <w:i/>
        </w:rPr>
        <w:t>A</w:t>
      </w:r>
      <w:r>
        <w:t xml:space="preserve"> halmaz jellemzően az Euklidészi </w:t>
      </w:r>
      <m:oMath>
        <m:sSup>
          <m:sSupPr>
            <m:ctrlPr>
              <w:rPr>
                <w:rFonts w:ascii="Cambria Math" w:hAnsi="Cambria Math"/>
                <w:i/>
              </w:rPr>
            </m:ctrlPr>
          </m:sSupPr>
          <m:e>
            <m:r>
              <m:rPr>
                <m:sty m:val="b"/>
              </m:rPr>
              <w:rPr>
                <w:rFonts w:ascii="Cambria Math" w:hAnsi="Cambria Math"/>
              </w:rPr>
              <m:t>R</m:t>
            </m:r>
          </m:e>
          <m:sup>
            <m:r>
              <w:rPr>
                <w:rFonts w:ascii="Cambria Math" w:hAnsi="Cambria Math"/>
              </w:rPr>
              <m:t>n</m:t>
            </m:r>
          </m:sup>
        </m:sSup>
      </m:oMath>
      <w:r w:rsidRPr="003908DF">
        <w:t xml:space="preserve"> </w:t>
      </w:r>
      <w:r>
        <w:t xml:space="preserve">tér részhalmaza, ahol </w:t>
      </w:r>
      <w:r>
        <w:rPr>
          <w:i/>
        </w:rPr>
        <w:t>A</w:t>
      </w:r>
      <w:r>
        <w:t xml:space="preserve"> elemeinek egy sor egyenlőségi és egyenlőtlenségi feltételnek kell megfelelniük. </w:t>
      </w:r>
      <w:r>
        <w:rPr>
          <w:i/>
        </w:rPr>
        <w:t>A</w:t>
      </w:r>
      <w:r>
        <w:t xml:space="preserve"> az </w:t>
      </w:r>
      <w:r>
        <w:rPr>
          <w:i/>
        </w:rPr>
        <w:t>f</w:t>
      </w:r>
      <w:r>
        <w:t xml:space="preserve"> függvény értelmezési tartománya, más szavakkal a keresési terület vagy választási halmaz. </w:t>
      </w:r>
      <w:r>
        <w:rPr>
          <w:i/>
        </w:rPr>
        <w:t>A</w:t>
      </w:r>
      <w:r>
        <w:t xml:space="preserve"> elemeit lehetséges megoldásoknak nevezzük.</w:t>
      </w:r>
      <w:r w:rsidR="005E2101">
        <w:t xml:space="preserve"> Az </w:t>
      </w:r>
      <w:r w:rsidR="005E2101">
        <w:rPr>
          <w:i/>
        </w:rPr>
        <w:t>f</w:t>
      </w:r>
      <w:r w:rsidR="005E2101">
        <w:t xml:space="preserve"> függvénynek több elnevezése létezik. Általában célfüggvénynek nevezzük, minimalizálás esetén használatos a költségfüggvény, maximalizálás esetén a hasznossági függvény, egyes alkalmazási területeken az energiafüggvény elnevezés. Egy lehetséges megoldás</w:t>
      </w:r>
      <w:r w:rsidR="00404972">
        <w:t>t,</w:t>
      </w:r>
      <w:r w:rsidR="005E2101">
        <w:t xml:space="preserve"> ami minimalizálja vagy maximalizálja (céltól függően) a célfüggvényt optimális </w:t>
      </w:r>
      <w:r w:rsidR="00404972">
        <w:t>megoldásnak nevez</w:t>
      </w:r>
      <w:r w:rsidR="005E2101">
        <w:t>ü</w:t>
      </w:r>
      <w:r w:rsidR="00404972">
        <w:t>n</w:t>
      </w:r>
      <w:r w:rsidR="005E2101">
        <w:t>k.</w:t>
      </w:r>
    </w:p>
    <w:p w14:paraId="7B62F908" w14:textId="77777777" w:rsidR="00404972" w:rsidRDefault="00404972" w:rsidP="007C794E">
      <w:pPr>
        <w:pStyle w:val="ThesisSzveg"/>
      </w:pPr>
      <w:r>
        <w:t>A matematikában általános elfogadott, hogy minden optimalizálási problémát minimalizálásként kell felírni. Általánosságban, ha a</w:t>
      </w:r>
      <w:r w:rsidR="007D5753">
        <w:t xml:space="preserve"> </w:t>
      </w:r>
      <w:r>
        <w:t>célfüggvény és a</w:t>
      </w:r>
      <w:r w:rsidR="007D5753">
        <w:t xml:space="preserve"> megoldási halmaz nem konvex, a minimalizálási problémának több lokális minimuma is létezhet. Egy lokális minimum az az </w:t>
      </w:r>
      <w:r w:rsidR="007D5753">
        <w:rPr>
          <w:i/>
        </w:rPr>
        <w:t>x</w:t>
      </w:r>
      <w:r w:rsidR="007D5753">
        <w:rPr>
          <w:i/>
          <w:vertAlign w:val="superscript"/>
        </w:rPr>
        <w:t>*</w:t>
      </w:r>
      <w:r w:rsidR="007D5753">
        <w:t xml:space="preserve"> pont, aminek létezik </w:t>
      </w:r>
      <w:r w:rsidR="007D5753">
        <w:rPr>
          <w:rFonts w:eastAsiaTheme="minorEastAsia"/>
        </w:rPr>
        <w:t xml:space="preserve">olyan </w:t>
      </w:r>
      <m:oMath>
        <m:r>
          <w:rPr>
            <w:rFonts w:ascii="Cambria Math" w:hAnsi="Cambria Math"/>
          </w:rPr>
          <m:t>δ</m:t>
        </m:r>
        <w:proofErr w:type="gramStart"/>
        <m:r>
          <w:rPr>
            <w:rFonts w:ascii="Cambria Math" w:hAnsi="Cambria Math"/>
          </w:rPr>
          <m:t>&gt;0</m:t>
        </m:r>
      </m:oMath>
      <w:proofErr w:type="gramEnd"/>
      <w:r w:rsidR="007D5753">
        <w:t xml:space="preserve"> környezete ahol nem található nálánál kisebb érték. Formálisan:</w:t>
      </w:r>
    </w:p>
    <w:p w14:paraId="1EF89EAC" w14:textId="77777777" w:rsidR="007D5753" w:rsidRPr="007D5753" w:rsidRDefault="003B7B90" w:rsidP="007C794E">
      <w:pPr>
        <w:pStyle w:val="ThesisSzveg"/>
        <w:rPr>
          <w:rFonts w:eastAsiaTheme="minorEastAsia"/>
        </w:rPr>
      </w:pPr>
      <m:oMathPara>
        <m:oMath>
          <m:d>
            <m:dPr>
              <m:begChr m:val="‖"/>
              <m:endChr m:val="‖"/>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≤δ; f</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≤f(x)</m:t>
          </m:r>
        </m:oMath>
      </m:oMathPara>
    </w:p>
    <w:p w14:paraId="42EBDC37" w14:textId="77777777" w:rsidR="007D5753" w:rsidRDefault="00DB03C0" w:rsidP="007C794E">
      <w:pPr>
        <w:pStyle w:val="ThesisSzveg"/>
      </w:pPr>
      <w:r>
        <w:t>A lokális maximum a fenti formulához hasonlóan definiálható.</w:t>
      </w:r>
    </w:p>
    <w:p w14:paraId="6D6BF881" w14:textId="77777777" w:rsidR="00DB03C0" w:rsidRPr="007D5753" w:rsidRDefault="00DB03C0" w:rsidP="007C794E">
      <w:pPr>
        <w:pStyle w:val="ThesisSzveg"/>
      </w:pPr>
      <w:r>
        <w:lastRenderedPageBreak/>
        <w:t>A nagy számban jelen lévő nem-konvex problémákat megoldó algoritmusok nem tudnak különbséget tenni a lokális és globális minimum között, és a probléma megoldásának a helyi minimumot adják. Az alkalmazott matematika és a numerikus analízis globális optimalizálás ágazata foglalkozik olyan determinisztikus algoritmusok kifejlesztésével</w:t>
      </w:r>
      <w:r w:rsidR="008A2551">
        <w:t>,</w:t>
      </w:r>
      <w:r>
        <w:t xml:space="preserve"> amelyek véges időn belül képesek a </w:t>
      </w:r>
      <w:r w:rsidR="00A2099A">
        <w:t>valós minimális megoldáshoz konvergálni.</w:t>
      </w:r>
    </w:p>
    <w:p w14:paraId="6229547D" w14:textId="77777777" w:rsidR="00F76177" w:rsidRDefault="00F76177" w:rsidP="00F76177">
      <w:pPr>
        <w:pStyle w:val="Cmsor2"/>
      </w:pPr>
      <w:bookmarkStart w:id="30" w:name="_Toc417288114"/>
      <w:r>
        <w:t xml:space="preserve">Lineáris </w:t>
      </w:r>
      <w:r w:rsidR="00CC34DE">
        <w:t>optimalizálási</w:t>
      </w:r>
      <w:r>
        <w:t xml:space="preserve"> feladat</w:t>
      </w:r>
      <w:bookmarkEnd w:id="30"/>
    </w:p>
    <w:p w14:paraId="669B2157" w14:textId="77777777" w:rsidR="003507B2" w:rsidRDefault="00CC34DE" w:rsidP="00C3557E">
      <w:pPr>
        <w:pStyle w:val="ThesisSzvegElsBekezds"/>
      </w:pPr>
      <w:r>
        <w:t>A lineáris optimalizálás a matematikai optimalizálás egy speciális esete. A lineáris optimalizálás</w:t>
      </w:r>
      <w:r w:rsidR="00E45F61">
        <w:t xml:space="preserve"> módszerével megoldhatók </w:t>
      </w:r>
      <w:r w:rsidR="0045402E">
        <w:t>az</w:t>
      </w:r>
      <w:r w:rsidR="00E45F61">
        <w:t>on</w:t>
      </w:r>
      <w:r w:rsidR="0045402E">
        <w:t xml:space="preserve"> optimalizálás</w:t>
      </w:r>
      <w:r w:rsidR="00E45F61">
        <w:t>i feladatok, aho</w:t>
      </w:r>
      <w:r w:rsidR="0045402E">
        <w:t>l a c</w:t>
      </w:r>
      <w:r w:rsidR="00E45F61">
        <w:t xml:space="preserve">élfüggvény lineáris függvény és a korlátozások lineáris egyenlőségek vagy egyenlőtlenségek. A lineáris optimalizálási feladat megoldási halmaza egy konvex politóp, amit véges sok fél-tér határoz meg, melyek mindegyikét lineáris egyenlőtlenségek határoznak meg. </w:t>
      </w:r>
      <w:r w:rsidR="00DC6461">
        <w:t>A probléma célfüggvénye a</w:t>
      </w:r>
      <w:r w:rsidR="00E45F61">
        <w:t xml:space="preserve"> poliéderen értelmezett valós értékű </w:t>
      </w:r>
      <w:r w:rsidR="00DC6461">
        <w:t>affin transzformáció. A lineáris optimalizálási algoritmus a poliéderen keresi azt a pontot, ahol a célfüggvény értéke optimális.</w:t>
      </w:r>
    </w:p>
    <w:p w14:paraId="685AEFF4" w14:textId="77777777" w:rsidR="00691F77" w:rsidRDefault="00691F77" w:rsidP="00691F77">
      <w:pPr>
        <w:pStyle w:val="ThesisSzveg"/>
      </w:pPr>
      <w:r>
        <w:t>A lineáris programozási feladat</w:t>
      </w:r>
      <w:r w:rsidR="00ED7CFA">
        <w:t xml:space="preserve"> általános mátrix alakja a</w:t>
      </w:r>
      <w:r>
        <w:t xml:space="preserve"> következőképen írható fel:</w:t>
      </w:r>
    </w:p>
    <w:p w14:paraId="03B44C52" w14:textId="77777777" w:rsidR="00ED7CFA" w:rsidRPr="001D3E44" w:rsidRDefault="001D3E44" w:rsidP="00ED7CFA">
      <w:pPr>
        <w:pStyle w:val="ThesisSzveg"/>
        <w:rPr>
          <w:rFonts w:eastAsiaTheme="minorEastAsia"/>
        </w:rPr>
      </w:pPr>
      <m:oMathPara>
        <m:oMath>
          <m:r>
            <w:rPr>
              <w:rFonts w:ascii="Cambria Math" w:hAnsi="Cambria Math"/>
            </w:rPr>
            <m:t>x≥0</m:t>
          </m:r>
          <m:r>
            <m:rPr>
              <m:sty m:val="p"/>
            </m:rPr>
            <w:rPr>
              <w:rFonts w:ascii="Cambria Math" w:hAnsi="Cambria Math"/>
            </w:rPr>
            <w:br/>
          </m:r>
        </m:oMath>
        <m:oMath>
          <m:r>
            <w:rPr>
              <w:rFonts w:ascii="Cambria Math" w:eastAsiaTheme="minorEastAsia" w:hAnsi="Cambria Math"/>
            </w:rPr>
            <m:t>A∙x≥b</m:t>
          </m:r>
          <m:r>
            <m:rPr>
              <m:sty m:val="p"/>
            </m:rPr>
            <w:rPr>
              <w:rFonts w:ascii="Cambria Math" w:eastAsiaTheme="minorEastAsia" w:hAnsi="Cambria Math"/>
            </w:rPr>
            <w:br/>
          </m:r>
        </m:oMath>
        <m:oMath>
          <m:r>
            <w:rPr>
              <w:rFonts w:ascii="Cambria Math" w:eastAsiaTheme="minorEastAsia" w:hAnsi="Cambria Math"/>
            </w:rPr>
            <m:t>z=</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T</m:t>
              </m:r>
            </m:sup>
          </m:sSup>
          <m:r>
            <w:rPr>
              <w:rFonts w:ascii="Cambria Math" w:eastAsiaTheme="minorEastAsia" w:hAnsi="Cambria Math"/>
            </w:rPr>
            <m:t>∙x→min;</m:t>
          </m:r>
        </m:oMath>
      </m:oMathPara>
    </w:p>
    <w:p w14:paraId="36E08FC0" w14:textId="77777777" w:rsidR="001D3E44" w:rsidRDefault="001D3E44" w:rsidP="00ED7CFA">
      <w:pPr>
        <w:pStyle w:val="ThesisSzveg"/>
        <w:rPr>
          <w:rFonts w:eastAsiaTheme="minorEastAsia"/>
        </w:rPr>
      </w:pPr>
      <w:proofErr w:type="gramStart"/>
      <w:r>
        <w:rPr>
          <w:rFonts w:eastAsiaTheme="minorEastAsia"/>
        </w:rPr>
        <w:t>vagy</w:t>
      </w:r>
      <w:proofErr w:type="gramEnd"/>
      <w:r>
        <w:rPr>
          <w:rFonts w:eastAsiaTheme="minorEastAsia"/>
        </w:rPr>
        <w:t xml:space="preserve"> másként:</w:t>
      </w:r>
    </w:p>
    <w:p w14:paraId="5FF787CC" w14:textId="77777777" w:rsidR="001D3E44" w:rsidRPr="00764BA5" w:rsidRDefault="003B7B90" w:rsidP="00ED7CFA">
      <w:pPr>
        <w:pStyle w:val="ThesisSzveg"/>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min</m:t>
                  </m:r>
                </m:e>
                <m:lim/>
              </m:limLow>
            </m:fName>
            <m:e>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T</m:t>
                      </m:r>
                    </m:sup>
                  </m:sSup>
                  <m:r>
                    <w:rPr>
                      <w:rFonts w:ascii="Cambria Math" w:eastAsiaTheme="minorEastAsia" w:hAnsi="Cambria Math"/>
                    </w:rPr>
                    <m:t>x : Ax≥b,  x≥0</m:t>
                  </m:r>
                </m:e>
              </m:d>
            </m:e>
          </m:func>
          <m:r>
            <w:rPr>
              <w:rFonts w:ascii="Cambria Math" w:eastAsiaTheme="minorEastAsia" w:hAnsi="Cambria Math"/>
            </w:rPr>
            <m:t>,</m:t>
          </m:r>
        </m:oMath>
      </m:oMathPara>
    </w:p>
    <w:p w14:paraId="36218F27" w14:textId="429B4DBD" w:rsidR="00A91536" w:rsidRDefault="00764BA5" w:rsidP="00AA5DE9">
      <w:pPr>
        <w:pStyle w:val="ThesisSzveg"/>
        <w:rPr>
          <w:rFonts w:eastAsiaTheme="minorEastAsia"/>
        </w:rPr>
      </w:pPr>
      <w:proofErr w:type="gramStart"/>
      <w:r>
        <w:rPr>
          <w:rFonts w:eastAsiaTheme="minorEastAsia"/>
        </w:rPr>
        <w:t>ahol</w:t>
      </w:r>
      <w:proofErr w:type="gramEnd"/>
      <w:r>
        <w:rPr>
          <w:rFonts w:eastAsiaTheme="minorEastAsia"/>
        </w:rPr>
        <w:t xml:space="preserve"> </w:t>
      </w:r>
      <m:oMath>
        <m:r>
          <w:rPr>
            <w:rFonts w:ascii="Cambria Math" w:eastAsiaTheme="minorEastAsia" w:hAnsi="Cambria Math"/>
          </w:rPr>
          <m:t>A∈</m:t>
        </m:r>
        <m:sSup>
          <m:sSupPr>
            <m:ctrlPr>
              <w:rPr>
                <w:rFonts w:ascii="Cambria Math" w:eastAsiaTheme="minorEastAsia" w:hAnsi="Cambria Math"/>
                <w:b/>
              </w:rPr>
            </m:ctrlPr>
          </m:sSupPr>
          <m:e>
            <m:r>
              <m:rPr>
                <m:sty m:val="b"/>
              </m:rPr>
              <w:rPr>
                <w:rFonts w:ascii="Cambria Math" w:eastAsiaTheme="minorEastAsia" w:hAnsi="Cambria Math"/>
              </w:rPr>
              <m:t>R</m:t>
            </m:r>
          </m:e>
          <m:sup>
            <m:r>
              <m:rPr>
                <m:sty m:val="bi"/>
              </m:rPr>
              <w:rPr>
                <w:rFonts w:ascii="Cambria Math" w:eastAsiaTheme="minorEastAsia" w:hAnsi="Cambria Math"/>
              </w:rPr>
              <m:t>m×n</m:t>
            </m:r>
          </m:sup>
        </m:sSup>
      </m:oMath>
      <w:r>
        <w:rPr>
          <w:rFonts w:eastAsiaTheme="minorEastAsia"/>
        </w:rPr>
        <w:t xml:space="preserve">, </w:t>
      </w:r>
      <m:oMath>
        <m:r>
          <w:rPr>
            <w:rFonts w:ascii="Cambria Math" w:eastAsiaTheme="minorEastAsia" w:hAnsi="Cambria Math"/>
          </w:rPr>
          <m:t>b∈</m:t>
        </m:r>
        <m:sSup>
          <m:sSupPr>
            <m:ctrlPr>
              <w:rPr>
                <w:rFonts w:ascii="Cambria Math" w:eastAsiaTheme="minorEastAsia" w:hAnsi="Cambria Math"/>
                <w:i/>
              </w:rPr>
            </m:ctrlPr>
          </m:sSupPr>
          <m:e>
            <m:r>
              <m:rPr>
                <m:sty m:val="b"/>
              </m:rPr>
              <w:rPr>
                <w:rFonts w:ascii="Cambria Math" w:eastAsiaTheme="minorEastAsia" w:hAnsi="Cambria Math"/>
              </w:rPr>
              <m:t>R</m:t>
            </m:r>
          </m:e>
          <m:sup>
            <m:r>
              <w:rPr>
                <w:rFonts w:ascii="Cambria Math" w:eastAsiaTheme="minorEastAsia" w:hAnsi="Cambria Math"/>
              </w:rPr>
              <m:t>m</m:t>
            </m:r>
          </m:sup>
        </m:sSup>
      </m:oMath>
      <w:r>
        <w:rPr>
          <w:rFonts w:eastAsiaTheme="minorEastAsia"/>
        </w:rPr>
        <w:t xml:space="preserve">, </w:t>
      </w:r>
      <m:oMath>
        <m:r>
          <w:rPr>
            <w:rFonts w:ascii="Cambria Math" w:eastAsiaTheme="minorEastAsia" w:hAnsi="Cambria Math"/>
          </w:rPr>
          <m:t>c,x∈</m:t>
        </m:r>
        <m:sSup>
          <m:sSupPr>
            <m:ctrlPr>
              <w:rPr>
                <w:rFonts w:ascii="Cambria Math" w:eastAsiaTheme="minorEastAsia" w:hAnsi="Cambria Math"/>
                <w:i/>
              </w:rPr>
            </m:ctrlPr>
          </m:sSupPr>
          <m:e>
            <m:r>
              <m:rPr>
                <m:sty m:val="b"/>
              </m:rPr>
              <w:rPr>
                <w:rFonts w:ascii="Cambria Math" w:eastAsiaTheme="minorEastAsia" w:hAnsi="Cambria Math"/>
              </w:rPr>
              <m:t>R</m:t>
            </m:r>
          </m:e>
          <m:sup>
            <m:r>
              <w:rPr>
                <w:rFonts w:ascii="Cambria Math" w:eastAsiaTheme="minorEastAsia" w:hAnsi="Cambria Math"/>
              </w:rPr>
              <m:t>n</m:t>
            </m:r>
          </m:sup>
        </m:sSup>
      </m:oMath>
      <w:r>
        <w:rPr>
          <w:rFonts w:eastAsiaTheme="minorEastAsia"/>
        </w:rPr>
        <w:t xml:space="preserve">. A formulában </w:t>
      </w:r>
      <w:r>
        <w:rPr>
          <w:rFonts w:eastAsiaTheme="minorEastAsia"/>
          <w:i/>
        </w:rPr>
        <w:t>x</w:t>
      </w:r>
      <w:r>
        <w:rPr>
          <w:rFonts w:eastAsiaTheme="minorEastAsia"/>
        </w:rPr>
        <w:t xml:space="preserve"> a változók vektora, </w:t>
      </w:r>
      <w:r>
        <w:rPr>
          <w:rFonts w:eastAsiaTheme="minorEastAsia"/>
          <w:i/>
        </w:rPr>
        <w:t xml:space="preserve">c </w:t>
      </w:r>
      <w:r>
        <w:rPr>
          <w:rFonts w:eastAsiaTheme="minorEastAsia"/>
        </w:rPr>
        <w:t xml:space="preserve">a célfüggvény együtthatóinak vektora, </w:t>
      </w:r>
      <w:r>
        <w:rPr>
          <w:rFonts w:eastAsiaTheme="minorEastAsia"/>
          <w:i/>
        </w:rPr>
        <w:t>b</w:t>
      </w:r>
      <w:r w:rsidRPr="00764BA5">
        <w:rPr>
          <w:rFonts w:eastAsiaTheme="minorEastAsia"/>
        </w:rPr>
        <w:t xml:space="preserve"> </w:t>
      </w:r>
      <w:r>
        <w:rPr>
          <w:rFonts w:eastAsiaTheme="minorEastAsia"/>
        </w:rPr>
        <w:t xml:space="preserve">kapacitásvektor, </w:t>
      </w:r>
      <w:r>
        <w:rPr>
          <w:rFonts w:eastAsiaTheme="minorEastAsia"/>
          <w:i/>
        </w:rPr>
        <w:t>A</w:t>
      </w:r>
      <w:r w:rsidR="00D42989">
        <w:rPr>
          <w:rFonts w:eastAsiaTheme="minorEastAsia"/>
        </w:rPr>
        <w:t xml:space="preserve"> pedig a technikai</w:t>
      </w:r>
      <w:r>
        <w:rPr>
          <w:rFonts w:eastAsiaTheme="minorEastAsia"/>
        </w:rPr>
        <w:t xml:space="preserve"> együtthatómátrix.</w:t>
      </w:r>
      <w:r w:rsidR="00D42989">
        <w:rPr>
          <w:rFonts w:eastAsiaTheme="minorEastAsia"/>
        </w:rPr>
        <w:t xml:space="preserve"> Az </w:t>
      </w:r>
      <m:oMath>
        <m:r>
          <w:rPr>
            <w:rFonts w:ascii="Cambria Math" w:eastAsiaTheme="minorEastAsia" w:hAnsi="Cambria Math"/>
          </w:rPr>
          <m:t>Ax≥b</m:t>
        </m:r>
      </m:oMath>
      <w:r w:rsidR="00D42989">
        <w:rPr>
          <w:rFonts w:eastAsiaTheme="minorEastAsia"/>
        </w:rPr>
        <w:t xml:space="preserve"> és</w:t>
      </w:r>
      <m:oMath>
        <m:r>
          <w:rPr>
            <w:rFonts w:ascii="Cambria Math" w:eastAsiaTheme="minorEastAsia" w:hAnsi="Cambria Math"/>
          </w:rPr>
          <m:t xml:space="preserve"> x≥0</m:t>
        </m:r>
      </m:oMath>
      <w:r w:rsidR="00D42989">
        <w:rPr>
          <w:rFonts w:eastAsiaTheme="minorEastAsia"/>
        </w:rPr>
        <w:t xml:space="preserve"> korlátozások hat</w:t>
      </w:r>
      <w:r w:rsidR="00AA5DE9">
        <w:rPr>
          <w:rFonts w:eastAsiaTheme="minorEastAsia"/>
        </w:rPr>
        <w:t>ározzák meg azt a konv</w:t>
      </w:r>
      <w:r w:rsidR="00D42989">
        <w:rPr>
          <w:rFonts w:eastAsiaTheme="minorEastAsia"/>
        </w:rPr>
        <w:t xml:space="preserve">ex </w:t>
      </w:r>
      <w:r w:rsidR="005260F0">
        <w:rPr>
          <w:rFonts w:eastAsiaTheme="minorEastAsia"/>
        </w:rPr>
        <w:t>politópot,</w:t>
      </w:r>
      <w:r w:rsidR="00D42989">
        <w:rPr>
          <w:rFonts w:eastAsiaTheme="minorEastAsia"/>
        </w:rPr>
        <w:t xml:space="preserve"> ami felett az a célfüggvény optimalizálandó.</w:t>
      </w:r>
    </w:p>
    <w:p w14:paraId="407D902D" w14:textId="77777777" w:rsidR="00D42989" w:rsidRDefault="00A91536" w:rsidP="00AA5DE9">
      <w:pPr>
        <w:pStyle w:val="ThesisSzveg"/>
        <w:rPr>
          <w:rFonts w:eastAsiaTheme="minorEastAsia"/>
        </w:rPr>
      </w:pPr>
      <w:r>
        <w:rPr>
          <w:rFonts w:eastAsiaTheme="minorEastAsia"/>
        </w:rPr>
        <w:t xml:space="preserve">Az optimális megoldás létezése nem szükséges feltétel. Tekintsük a következő két korlátozást </w:t>
      </w:r>
      <w:r>
        <w:rPr>
          <w:rFonts w:eastAsiaTheme="minorEastAsia"/>
          <w:i/>
        </w:rPr>
        <w:t>x</w:t>
      </w:r>
      <w:r>
        <w:rPr>
          <w:rFonts w:eastAsiaTheme="minorEastAsia"/>
        </w:rPr>
        <w:t xml:space="preserve">-re: </w:t>
      </w:r>
      <m:oMath>
        <m:r>
          <w:rPr>
            <w:rFonts w:ascii="Cambria Math" w:hAnsi="Cambria Math"/>
          </w:rPr>
          <m:t>x≥2</m:t>
        </m:r>
      </m:oMath>
      <w:r>
        <w:rPr>
          <w:rFonts w:eastAsiaTheme="minorEastAsia"/>
        </w:rPr>
        <w:t xml:space="preserve"> és </w:t>
      </w:r>
      <m:oMath>
        <m:r>
          <w:rPr>
            <w:rFonts w:ascii="Cambria Math" w:hAnsi="Cambria Math"/>
          </w:rPr>
          <m:t>x≤1</m:t>
        </m:r>
      </m:oMath>
      <w:r>
        <w:rPr>
          <w:rFonts w:eastAsiaTheme="minorEastAsia"/>
        </w:rPr>
        <w:t xml:space="preserve">. Ez esetben a korlátozások által képzett tereknek nincs metszette, az optimalizálási feladat megoldhatatlan. Egy </w:t>
      </w:r>
      <w:r>
        <w:rPr>
          <w:rFonts w:eastAsiaTheme="minorEastAsia"/>
        </w:rPr>
        <w:lastRenderedPageBreak/>
        <w:t>másik példában feltételezzük, hogy a korlátozások által képzett polítóp korlátlan a célfüggvény gradiensének irányában (amely esetben a célfüggvény gradiense megegyezik a célfüggvény együttható vektorával). Ekkor belátható, hogy az optimális megoldás véges időn belül nem elérhető.</w:t>
      </w:r>
      <w:r w:rsidR="002E66E7">
        <w:rPr>
          <w:rFonts w:eastAsiaTheme="minorEastAsia"/>
        </w:rPr>
        <w:t xml:space="preserve"> Azonban a lineáris optimalizálás alaptétele kimondja, hogy ha egy lineáris problémának van opti</w:t>
      </w:r>
      <w:r w:rsidR="00201ACE">
        <w:rPr>
          <w:rFonts w:eastAsiaTheme="minorEastAsia"/>
        </w:rPr>
        <w:t>mális megoldása,</w:t>
      </w:r>
      <w:r w:rsidR="002E66E7">
        <w:rPr>
          <w:rFonts w:eastAsiaTheme="minorEastAsia"/>
        </w:rPr>
        <w:t xml:space="preserve"> akkor</w:t>
      </w:r>
      <w:r w:rsidR="00201ACE">
        <w:rPr>
          <w:rFonts w:eastAsiaTheme="minorEastAsia"/>
        </w:rPr>
        <w:t>,</w:t>
      </w:r>
      <w:r w:rsidR="002E66E7">
        <w:rPr>
          <w:rFonts w:eastAsiaTheme="minorEastAsia"/>
        </w:rPr>
        <w:t xml:space="preserve"> az megtalálható a konvex poliéder sarokpontjainak vizsgálatával.</w:t>
      </w:r>
    </w:p>
    <w:p w14:paraId="311EB166" w14:textId="51A6180F" w:rsidR="00443005" w:rsidRDefault="00443005" w:rsidP="00AA5DE9">
      <w:pPr>
        <w:pStyle w:val="ThesisSzveg"/>
        <w:rPr>
          <w:rFonts w:eastAsiaTheme="minorEastAsia"/>
        </w:rPr>
      </w:pPr>
      <w:r>
        <w:rPr>
          <w:rFonts w:eastAsiaTheme="minorEastAsia"/>
        </w:rPr>
        <w:t>A lineáris optimalizálási feladatok megoldására alapvetően három módszer kínálkozik. Az egyszerű, legfeljebb kétváltozós problémák megoldhatóak grafikus úton, míg a bonyolultabb feladatokhoz valamilyen Szimplex vagy belsőpontos módszert alkalmazó algoritmus használható.</w:t>
      </w:r>
    </w:p>
    <w:p w14:paraId="2D259955" w14:textId="1E84A1D2" w:rsidR="00F76177" w:rsidRDefault="00443005" w:rsidP="00D42989">
      <w:pPr>
        <w:pStyle w:val="Cmsor2"/>
      </w:pPr>
      <w:bookmarkStart w:id="31" w:name="_Toc417288115"/>
      <w:r>
        <w:t>Nemlineáris optimalizálási</w:t>
      </w:r>
      <w:r w:rsidR="00F76177">
        <w:t xml:space="preserve"> feladat</w:t>
      </w:r>
      <w:bookmarkEnd w:id="31"/>
    </w:p>
    <w:p w14:paraId="16782F64" w14:textId="74CB2EEA" w:rsidR="003507B2" w:rsidRDefault="00E14D8C" w:rsidP="00C3557E">
      <w:pPr>
        <w:pStyle w:val="ThesisSzvegElsBekezds"/>
      </w:pPr>
      <w:r>
        <w:t xml:space="preserve">Nemlineáris optimalizálásról beszélünk akkor, ha a megoldandó probléma egyenlőségekkel vagy egyenlőtlenségekkel korlátozott, valós értékű változókat alkalmaz, a cél maximalizálás vagy minimalizálás és a korlátozások vagy a célfüggvény bármelyike nemlineáris függvény. </w:t>
      </w:r>
      <w:r w:rsidR="00443005">
        <w:t>A nemline</w:t>
      </w:r>
      <w:r w:rsidR="00DC71BB">
        <w:t>áris optimalizálás</w:t>
      </w:r>
      <w:r w:rsidR="00443005">
        <w:t xml:space="preserve"> a lineáris opti</w:t>
      </w:r>
      <w:r>
        <w:t>malizálás</w:t>
      </w:r>
      <w:r w:rsidR="00443005">
        <w:t xml:space="preserve"> általánosítása.</w:t>
      </w:r>
    </w:p>
    <w:p w14:paraId="31D3CE1B" w14:textId="62FC876C" w:rsidR="00DC71BB" w:rsidRDefault="00DC71BB" w:rsidP="00DC71BB">
      <w:pPr>
        <w:pStyle w:val="Cmsor2"/>
      </w:pPr>
      <w:bookmarkStart w:id="32" w:name="_Toc417288116"/>
      <w:r>
        <w:t>Alkalmazási területek</w:t>
      </w:r>
      <w:bookmarkEnd w:id="32"/>
    </w:p>
    <w:p w14:paraId="7A3A61EE" w14:textId="71C2C24C" w:rsidR="00DC71BB" w:rsidRPr="00DC71BB" w:rsidRDefault="00DC71BB" w:rsidP="00C3557E">
      <w:pPr>
        <w:pStyle w:val="ThesisSzvegElsBekezds"/>
      </w:pPr>
      <w:r>
        <w:t xml:space="preserve">A matematikai optimalizálás, azon belül a lineáris és nemlineáris optimalizálás széleskörűen alkalmazott világszerte, szinte minden tudományterületen és az iparban. Optimalizálási feladatok gyakran előfordulnak az operációkutatás, logisztika, közgazdaságtan, kémia és fizika területén. Ilyen jellemző problémák például a portfólió kiválasztás, </w:t>
      </w:r>
      <w:r w:rsidR="006C0662">
        <w:t>ellátás tervezés, ütemezés, fuvarozási és egyéb logisztikai problémák vagy a hálózattervezés.</w:t>
      </w:r>
    </w:p>
    <w:p w14:paraId="1BBEDD2E" w14:textId="77777777" w:rsidR="00E257D0" w:rsidRDefault="00E257D0" w:rsidP="00E257D0">
      <w:pPr>
        <w:pStyle w:val="ThesisSzveg"/>
      </w:pPr>
    </w:p>
    <w:p w14:paraId="0437FCFD" w14:textId="77777777" w:rsidR="00E257D0" w:rsidRPr="00E257D0" w:rsidRDefault="00E257D0" w:rsidP="00E257D0">
      <w:pPr>
        <w:pStyle w:val="ThesisSzveg"/>
        <w:sectPr w:rsidR="00E257D0" w:rsidRPr="00E257D0" w:rsidSect="00FD5FB2">
          <w:headerReference w:type="default" r:id="rId14"/>
          <w:headerReference w:type="first" r:id="rId15"/>
          <w:pgSz w:w="11907" w:h="16839" w:code="9"/>
          <w:pgMar w:top="1701" w:right="1701" w:bottom="1701" w:left="0" w:header="709" w:footer="709" w:gutter="2268"/>
          <w:cols w:space="708"/>
          <w:docGrid w:linePitch="360"/>
        </w:sectPr>
      </w:pPr>
    </w:p>
    <w:p w14:paraId="72F13020" w14:textId="77777777" w:rsidR="00D323D7" w:rsidRDefault="00E40DAB" w:rsidP="000C21EE">
      <w:pPr>
        <w:pStyle w:val="Cmsor1"/>
      </w:pPr>
      <w:bookmarkStart w:id="33" w:name="_Ref416281637"/>
      <w:bookmarkStart w:id="34" w:name="_Toc417288117"/>
      <w:r w:rsidRPr="00964772">
        <w:lastRenderedPageBreak/>
        <w:t>Ruby on Rails</w:t>
      </w:r>
      <w:bookmarkEnd w:id="33"/>
      <w:bookmarkEnd w:id="34"/>
    </w:p>
    <w:p w14:paraId="29D04100" w14:textId="48774B7A" w:rsidR="000726F6" w:rsidRDefault="00EA7F60" w:rsidP="00C3557E">
      <w:pPr>
        <w:pStyle w:val="ThesisSzvegElsBekezds"/>
      </w:pPr>
      <w:r>
        <w:t>A Ruby on Rails – röviden Rails – egy</w:t>
      </w:r>
      <w:r w:rsidR="005B57DF">
        <w:t xml:space="preserve"> közel 10 éves múltra visszatekintő</w:t>
      </w:r>
      <w:r w:rsidR="00817998">
        <w:t>, nyílt forrás</w:t>
      </w:r>
      <w:r w:rsidR="005B57DF">
        <w:t>kódú,</w:t>
      </w:r>
      <w:r>
        <w:t xml:space="preserve"> Ruby nyelven íródott</w:t>
      </w:r>
      <w:r w:rsidR="005B57DF">
        <w:t>,</w:t>
      </w:r>
      <w:r>
        <w:t xml:space="preserve"> webalkalmazások </w:t>
      </w:r>
      <w:r w:rsidR="00866F88">
        <w:t>készítésére alkal</w:t>
      </w:r>
      <w:r>
        <w:t>m</w:t>
      </w:r>
      <w:r w:rsidR="00866F88">
        <w:t>a</w:t>
      </w:r>
      <w:r>
        <w:t xml:space="preserve">s keretrendszer. </w:t>
      </w:r>
      <w:r w:rsidR="005B57DF">
        <w:t>Világszerte népszerű a fejlesztők körében és több neves weboldal is ezt a rendszert használja, úgy, mint a Twitter, a GitHub vagy a Shopify.</w:t>
      </w:r>
    </w:p>
    <w:p w14:paraId="7480711A" w14:textId="5C09E92D" w:rsidR="002F3064" w:rsidRPr="002F3064" w:rsidRDefault="002F3064" w:rsidP="002F3064">
      <w:pPr>
        <w:pStyle w:val="ThesisSzveg"/>
      </w:pPr>
      <w:r>
        <w:t>A Ruby nyelv, amely a Rails alapját képzi, egy nyílt forráskódú, az egyszerűséget és a produktivitást szem előtt tartó</w:t>
      </w:r>
      <w:r w:rsidR="00011456">
        <w:t>,</w:t>
      </w:r>
      <w:r>
        <w:t xml:space="preserve"> erősen objektum orientált programozási nyelv. Megalkotója </w:t>
      </w:r>
      <w:r w:rsidRPr="002F3064">
        <w:t>Yukihiro “Matz” Matsumoto</w:t>
      </w:r>
      <w:r>
        <w:t xml:space="preserve"> japán programozó, aki 1995 decemberében tette közzé a nyelv első változatát.</w:t>
      </w:r>
    </w:p>
    <w:p w14:paraId="352FE425" w14:textId="4A8E3346" w:rsidR="005B57DF" w:rsidRDefault="005B57DF" w:rsidP="005B57DF">
      <w:pPr>
        <w:pStyle w:val="ThesisSzveg"/>
      </w:pPr>
      <w:r>
        <w:t>David Heinemeier Hansson a 37si</w:t>
      </w:r>
      <w:r w:rsidR="00011456">
        <w:t>gnals számára készített projekt-</w:t>
      </w:r>
      <w:r>
        <w:t>menedzsment rendszer fejlesztése közben alkotta meg a</w:t>
      </w:r>
      <w:r w:rsidR="00011456">
        <w:t xml:space="preserve"> Ruby on</w:t>
      </w:r>
      <w:r>
        <w:t xml:space="preserve"> Rails keretrendszert. A keretrendszer első, nyílt forráskódú kiadása 2004-ben történt, Hansson azonban 2005 februárjáig nem adott változtatási jogot senkinek. Az 1.0 verzió 2005 decemberében került kiadásra. </w:t>
      </w:r>
      <w:r w:rsidR="008C3C38">
        <w:t xml:space="preserve">A jelenlegi legfrissebb verzió a 4.2.1, amely 2015 márciusában jelent meg. Érdekesség, hogy a keretrendszer bárki számára elérhető </w:t>
      </w:r>
      <w:r w:rsidR="008C3C38" w:rsidRPr="008C3C38">
        <w:rPr>
          <w:i/>
        </w:rPr>
        <w:t>repository</w:t>
      </w:r>
      <w:r w:rsidR="008C3C38">
        <w:t>-ja a GitHub-on</w:t>
      </w:r>
      <w:r w:rsidR="00011456">
        <w:rPr>
          <w:rStyle w:val="Lbjegyzet-hivatkozs"/>
        </w:rPr>
        <w:footnoteReference w:id="1"/>
      </w:r>
      <w:r w:rsidR="00011456">
        <w:t xml:space="preserve"> szabadon</w:t>
      </w:r>
      <w:r w:rsidR="008C3C38">
        <w:t xml:space="preserve"> böngészhető, amely szintén a Rails keretrendszert használja. A </w:t>
      </w:r>
      <w:r w:rsidR="008C3C38" w:rsidRPr="008C3C38">
        <w:rPr>
          <w:i/>
        </w:rPr>
        <w:t>repository</w:t>
      </w:r>
      <w:r w:rsidR="008C3C38">
        <w:t xml:space="preserve"> 2015 tavaszán több, mint 50.000 </w:t>
      </w:r>
      <w:r w:rsidR="008C3C38">
        <w:rPr>
          <w:i/>
        </w:rPr>
        <w:t>commit</w:t>
      </w:r>
      <w:r w:rsidR="008C3C38">
        <w:t xml:space="preserve">-ot, 259 kiadást és közel 2700 közreműködő fejlesztőt számlál. A keretrendszer már a kezdetektől hatalmas népszerűségre tett szert, igazi fénykorát 2005 és 2008 között élte. Bár a Python Django már 2006 óta </w:t>
      </w:r>
      <w:r w:rsidR="002E2DC9">
        <w:t xml:space="preserve">ellenfele és a Java alapú keretrendszerek mindig is népszerűbbek voltak nála az üzleti megrendelők között, a piaci részesedése a mai napig meghatározó. A 2010-es évektől a Node.js, a Laravel és egyéb divatos PHP és Javascript alapú keretrendszerek hasonló népszerűségi növekedést </w:t>
      </w:r>
      <w:r w:rsidR="00A95E01">
        <w:t>mutatnak, mint a Rails a 2000-es évek közepén</w:t>
      </w:r>
      <w:r w:rsidR="00202C4B">
        <w:t>. Manapság a</w:t>
      </w:r>
      <w:r w:rsidR="00A95E01">
        <w:t xml:space="preserve"> </w:t>
      </w:r>
      <w:r w:rsidR="00202C4B">
        <w:t xml:space="preserve">Ruby on </w:t>
      </w:r>
      <w:r w:rsidR="00A95E01">
        <w:t xml:space="preserve">Rails népszerűsége szinte megegyezik </w:t>
      </w:r>
      <w:r w:rsidR="00D7117E">
        <w:t>a Java alapú keretrendszerekkel, de elmarad a divatos PHP és Javascript alapú megoldásoktól.</w:t>
      </w:r>
    </w:p>
    <w:p w14:paraId="23976103" w14:textId="7958AA0E" w:rsidR="00817998" w:rsidRDefault="00817998" w:rsidP="005B57DF">
      <w:pPr>
        <w:pStyle w:val="ThesisSzveg"/>
      </w:pPr>
      <w:r>
        <w:t xml:space="preserve">A Rails egy szoftver könyvtár, amely a Ruby nyelv kiegészítése, és mint olyan, a RubyGem csomagkezelővel telepíthető, több más kiegészítővel együtt. A Rails a Ruby nyelvet kombinálja webes technológiákkal, úgy, mint HTML, CSS és </w:t>
      </w:r>
      <w:r>
        <w:lastRenderedPageBreak/>
        <w:t>Javascript. Működését tekintve szerveroldali megoldás.</w:t>
      </w:r>
      <w:r w:rsidR="00596AE4">
        <w:t xml:space="preserve"> A Rails alkalmazások az MVC (Model-View-Controller) tervezési mintát követik. A keretrendszer működése és használata négy alapelvet követ:</w:t>
      </w:r>
    </w:p>
    <w:p w14:paraId="2B525A30" w14:textId="159CC603" w:rsidR="004D7F8C" w:rsidRDefault="00596AE4" w:rsidP="009D08A0">
      <w:pPr>
        <w:pStyle w:val="ThesisSzveg"/>
        <w:numPr>
          <w:ilvl w:val="0"/>
          <w:numId w:val="24"/>
        </w:numPr>
        <w:tabs>
          <w:tab w:val="left" w:pos="7938"/>
        </w:tabs>
        <w:ind w:left="992" w:hanging="357"/>
        <w:rPr>
          <w:b/>
        </w:rPr>
      </w:pPr>
      <w:r w:rsidRPr="00596AE4">
        <w:rPr>
          <w:b/>
        </w:rPr>
        <w:t>A Rails makacs</w:t>
      </w:r>
      <w:r w:rsidR="009D08A0">
        <w:rPr>
          <w:b/>
        </w:rPr>
        <w:tab/>
      </w:r>
      <w:r w:rsidRPr="00596AE4">
        <w:rPr>
          <w:b/>
        </w:rPr>
        <w:br/>
      </w:r>
      <w:r>
        <w:t xml:space="preserve">A ’90-es években a webalkalmazásokat </w:t>
      </w:r>
      <w:r w:rsidR="004D7F8C">
        <w:t xml:space="preserve">főleg Perl nyelven írták, amely úgy hirdette magát, mint egy nyelv, amiben egy probléma számtalan módon megoldható. Ezzel szemben a Rails keretrendszerben minden gyakori, a webfejlesztés során előforduló problémának létezik egy jó megoldása, az úgynevezett </w:t>
      </w:r>
      <w:r w:rsidR="004D7F8C" w:rsidRPr="004D7F8C">
        <w:rPr>
          <w:i/>
        </w:rPr>
        <w:t>Rails way</w:t>
      </w:r>
      <w:r w:rsidR="004D7F8C">
        <w:t>. Ha a fejlesztő követi a Rails ajánlott konvencióit, akkor kevesebb döntéssel szembesül, tudván, hogy a legtöbb problémának már létezik használható megoldása.</w:t>
      </w:r>
    </w:p>
    <w:p w14:paraId="33512229" w14:textId="23EFD12D" w:rsidR="004D7F8C" w:rsidRPr="009D08A0" w:rsidRDefault="004D7F8C" w:rsidP="009D08A0">
      <w:pPr>
        <w:pStyle w:val="ThesisSzveg"/>
        <w:numPr>
          <w:ilvl w:val="0"/>
          <w:numId w:val="24"/>
        </w:numPr>
        <w:ind w:left="993"/>
        <w:rPr>
          <w:b/>
        </w:rPr>
      </w:pPr>
      <w:r>
        <w:rPr>
          <w:b/>
        </w:rPr>
        <w:t xml:space="preserve">A Rails </w:t>
      </w:r>
      <w:r w:rsidRPr="004D7F8C">
        <w:rPr>
          <w:b/>
        </w:rPr>
        <w:t>omakase</w:t>
      </w:r>
      <w:r w:rsidR="009D08A0">
        <w:rPr>
          <w:b/>
        </w:rPr>
        <w:tab/>
      </w:r>
      <w:r w:rsidR="009D08A0">
        <w:rPr>
          <w:b/>
        </w:rPr>
        <w:tab/>
      </w:r>
      <w:r w:rsidR="009D08A0">
        <w:rPr>
          <w:b/>
        </w:rPr>
        <w:tab/>
      </w:r>
      <w:r>
        <w:rPr>
          <w:b/>
        </w:rPr>
        <w:br/>
      </w:r>
      <w:r>
        <w:t xml:space="preserve">Az </w:t>
      </w:r>
      <w:r w:rsidRPr="004D7F8C">
        <w:rPr>
          <w:i/>
        </w:rPr>
        <w:t>omakase</w:t>
      </w:r>
      <w:r>
        <w:t xml:space="preserve"> egy japán kifejezés, jelentése </w:t>
      </w:r>
      <w:r w:rsidRPr="004D7F8C">
        <w:rPr>
          <w:i/>
        </w:rPr>
        <w:t>„</w:t>
      </w:r>
      <w:proofErr w:type="gramStart"/>
      <w:r w:rsidRPr="004D7F8C">
        <w:rPr>
          <w:i/>
        </w:rPr>
        <w:t>Csináld</w:t>
      </w:r>
      <w:proofErr w:type="gramEnd"/>
      <w:r w:rsidRPr="004D7F8C">
        <w:rPr>
          <w:i/>
        </w:rPr>
        <w:t xml:space="preserve"> ahogy akarod!”</w:t>
      </w:r>
      <w:r>
        <w:t xml:space="preserve">. A kifejezés a sushi éttermekben használatos, amikor a vendég egy </w:t>
      </w:r>
      <w:r w:rsidRPr="004D7F8C">
        <w:rPr>
          <w:i/>
        </w:rPr>
        <w:t>omakase</w:t>
      </w:r>
      <w:r>
        <w:t xml:space="preserve"> fogást kér a séftől. Ekkor a séf összeállít egy saját ízlése és stílusa szerint kellemes válogatást. </w:t>
      </w:r>
      <w:r w:rsidR="009D08A0">
        <w:t>A Rails omakase jellege azt jelenti, hogy a vezető fejlesztők – köztük az alapító, Heinemeier Hansson – tapasztalataik és egyéni döntéseik alakítják a keretrendszert. Természetesen a fejlesztők számításba veszik más, a projektben résztvevő fejlesztők véleményét is.</w:t>
      </w:r>
    </w:p>
    <w:p w14:paraId="42387B72" w14:textId="208900D7" w:rsidR="009D08A0" w:rsidRPr="004E46A1" w:rsidRDefault="009D08A0" w:rsidP="009D08A0">
      <w:pPr>
        <w:pStyle w:val="ThesisSzveg"/>
        <w:numPr>
          <w:ilvl w:val="0"/>
          <w:numId w:val="24"/>
        </w:numPr>
        <w:ind w:left="993"/>
        <w:rPr>
          <w:b/>
        </w:rPr>
      </w:pPr>
      <w:r>
        <w:rPr>
          <w:b/>
        </w:rPr>
        <w:t>Konvenció a konfiguráció felett</w:t>
      </w:r>
      <w:r>
        <w:rPr>
          <w:b/>
        </w:rPr>
        <w:tab/>
      </w:r>
      <w:r w:rsidR="004E46A1">
        <w:rPr>
          <w:b/>
        </w:rPr>
        <w:t xml:space="preserve"> (Convention over configuration)</w:t>
      </w:r>
      <w:r w:rsidR="004E46A1">
        <w:rPr>
          <w:b/>
        </w:rPr>
        <w:tab/>
      </w:r>
      <w:r>
        <w:rPr>
          <w:b/>
        </w:rPr>
        <w:br/>
      </w:r>
      <w:r>
        <w:t>A Rails keretrendszer egy gazdag, konvenciókra épülő mechanizmust mutatott be a 2000-es évek közepén. Jelentősége, hogy nem igényel</w:t>
      </w:r>
      <w:r w:rsidR="004E46A1">
        <w:t xml:space="preserve"> az alkalmazás működése rengeteg konfigurációs fájlt. A Rails rendszer feltételezi, hogy a fejlesztő követi a szabályokat. A szabályok leginkább a modellek, vezérlők, adatbázis táblák és metódusok nevezéktanát határozzák meg. Sokszor fontos, hogy az angol helyesírás szerint helyesen határozzuk meg a neveket, mert a rendszer több helyen támaszkodik az egyes számú elnevezésből képzett többes számú kifejezésekre. A konvenciók szigorú megkövetelése a produktivitást helyezi előtérbe.</w:t>
      </w:r>
    </w:p>
    <w:p w14:paraId="3140B7CA" w14:textId="2CF4B876" w:rsidR="004E46A1" w:rsidRPr="004D7F8C" w:rsidRDefault="004E46A1" w:rsidP="009D08A0">
      <w:pPr>
        <w:pStyle w:val="ThesisSzveg"/>
        <w:numPr>
          <w:ilvl w:val="0"/>
          <w:numId w:val="24"/>
        </w:numPr>
        <w:ind w:left="993"/>
        <w:rPr>
          <w:b/>
        </w:rPr>
      </w:pPr>
      <w:r>
        <w:rPr>
          <w:b/>
        </w:rPr>
        <w:lastRenderedPageBreak/>
        <w:t>Ne ismételd magadat (Don’t Repeat Yourself, DRY)</w:t>
      </w:r>
      <w:r>
        <w:rPr>
          <w:b/>
        </w:rPr>
        <w:tab/>
      </w:r>
      <w:r>
        <w:rPr>
          <w:b/>
        </w:rPr>
        <w:br/>
      </w:r>
      <w:r>
        <w:t xml:space="preserve">Az angol kifejezésből </w:t>
      </w:r>
      <w:r w:rsidR="00F04471">
        <w:t xml:space="preserve">képzett </w:t>
      </w:r>
      <w:r w:rsidRPr="00F04471">
        <w:rPr>
          <w:i/>
        </w:rPr>
        <w:t>DRY</w:t>
      </w:r>
      <w:r w:rsidR="00F04471">
        <w:t xml:space="preserve"> mozaikszóként</w:t>
      </w:r>
      <w:r>
        <w:t xml:space="preserve"> emlegetett </w:t>
      </w:r>
      <w:r w:rsidR="00F04471">
        <w:t>szoftverfej</w:t>
      </w:r>
      <w:r>
        <w:t>l</w:t>
      </w:r>
      <w:r w:rsidR="00F04471">
        <w:t>e</w:t>
      </w:r>
      <w:r>
        <w:t xml:space="preserve">sztési </w:t>
      </w:r>
      <w:proofErr w:type="gramStart"/>
      <w:r w:rsidR="00F04471">
        <w:t>alapelvet</w:t>
      </w:r>
      <w:proofErr w:type="gramEnd"/>
      <w:r>
        <w:t xml:space="preserve"> Andy Hunt és Dave Thomas fogalmazta meg </w:t>
      </w:r>
      <w:r w:rsidR="00F04471">
        <w:t>és a Rails fejlesztők körében erősen szorgalmazott szemléletmód. Az elv lényege, hogy a fejlesztő kerülje el a kód ismétlést, mert minden duplikátum bonyolítja az elkészülő rendszert. Az elvhez szorosan kötődnek a hatékony szoftvertervezési minták és a kód újrahasznosítás technikája.</w:t>
      </w:r>
    </w:p>
    <w:p w14:paraId="355A5CC4" w14:textId="55C82282" w:rsidR="00E257D0" w:rsidRDefault="00E257D0" w:rsidP="00E257D0">
      <w:pPr>
        <w:pStyle w:val="ThesisSzveg"/>
      </w:pPr>
    </w:p>
    <w:p w14:paraId="66A594C8" w14:textId="77777777" w:rsidR="00E257D0" w:rsidRPr="00E257D0" w:rsidRDefault="00E257D0" w:rsidP="00E257D0">
      <w:pPr>
        <w:pStyle w:val="ThesisSzveg"/>
        <w:sectPr w:rsidR="00E257D0" w:rsidRPr="00E257D0" w:rsidSect="00FD5FB2">
          <w:headerReference w:type="default" r:id="rId16"/>
          <w:pgSz w:w="11907" w:h="16839" w:code="9"/>
          <w:pgMar w:top="1701" w:right="1701" w:bottom="1701" w:left="0" w:header="709" w:footer="709" w:gutter="2268"/>
          <w:cols w:space="708"/>
          <w:docGrid w:linePitch="360"/>
        </w:sectPr>
      </w:pPr>
    </w:p>
    <w:p w14:paraId="7949A4BA" w14:textId="77777777" w:rsidR="00E40DAB" w:rsidRPr="000C21EE" w:rsidRDefault="00E40DAB" w:rsidP="000C21EE">
      <w:pPr>
        <w:pStyle w:val="Cmsor1"/>
      </w:pPr>
      <w:bookmarkStart w:id="35" w:name="_Ref416280987"/>
      <w:bookmarkStart w:id="36" w:name="_Toc417288118"/>
      <w:r w:rsidRPr="000C21EE">
        <w:lastRenderedPageBreak/>
        <w:t>Specifikáció</w:t>
      </w:r>
      <w:bookmarkEnd w:id="35"/>
      <w:bookmarkEnd w:id="36"/>
    </w:p>
    <w:p w14:paraId="19417F3D" w14:textId="77777777" w:rsidR="00731836" w:rsidRDefault="00731836" w:rsidP="00C3557E">
      <w:pPr>
        <w:pStyle w:val="ThesisSzvegElsBekezds"/>
      </w:pPr>
      <w:r>
        <w:t xml:space="preserve">A feladat teljesítéséhez egy webalkalmazás tervezése és implementálása volt a cél. A webes technológia választásának oka, hogy a már megszokott és ismert szálláskereső portálokhoz hasonuljon. Ezen kívül az internetes platformra való fejlesztéssel lehet a legolcsóbban és leggyorsabban a legszélesebb felhasználói kört elérni. A manapság rendelkezésre álló úgynevezett </w:t>
      </w:r>
      <w:r w:rsidRPr="00731836">
        <w:rPr>
          <w:i/>
        </w:rPr>
        <w:t>responsive</w:t>
      </w:r>
      <w:r>
        <w:t>, magyarul alkalmazkodó web design-ok alkalmassá tesznek egy weboldalt arra, hogy egyszerre legyen áttekinthető és kezelhető minden képernyőméreten.</w:t>
      </w:r>
    </w:p>
    <w:p w14:paraId="00BB10D2" w14:textId="77CD711E" w:rsidR="00664C0E" w:rsidRPr="00746569" w:rsidRDefault="00664C0E" w:rsidP="00664C0E">
      <w:pPr>
        <w:pStyle w:val="Cmsor2"/>
      </w:pPr>
      <w:bookmarkStart w:id="37" w:name="_Ref416274789"/>
      <w:bookmarkStart w:id="38" w:name="_Toc417288119"/>
      <w:r>
        <w:t>Szereplők</w:t>
      </w:r>
      <w:bookmarkEnd w:id="37"/>
      <w:bookmarkEnd w:id="38"/>
    </w:p>
    <w:p w14:paraId="2380EA9C" w14:textId="77777777" w:rsidR="00664C0E" w:rsidRDefault="00664C0E" w:rsidP="00C3557E">
      <w:pPr>
        <w:pStyle w:val="ThesisSzvegElsBekezds"/>
      </w:pPr>
      <w:r>
        <w:t>A tervezett rendszerben négy felhasználói szerepkör különül el, amelyek a következők:</w:t>
      </w:r>
    </w:p>
    <w:p w14:paraId="23B51D7E" w14:textId="77777777" w:rsidR="00664C0E" w:rsidRDefault="00664C0E" w:rsidP="00664C0E">
      <w:pPr>
        <w:pStyle w:val="ThesisSzveg"/>
        <w:numPr>
          <w:ilvl w:val="0"/>
          <w:numId w:val="10"/>
        </w:numPr>
        <w:ind w:left="1134" w:hanging="447"/>
      </w:pPr>
      <w:r w:rsidRPr="003E5879">
        <w:rPr>
          <w:b/>
        </w:rPr>
        <w:t>Látogató</w:t>
      </w:r>
      <w:r w:rsidRPr="003E5879">
        <w:t>: bejelentkezés nélkül böngészi a portál publikus tartalmát.</w:t>
      </w:r>
    </w:p>
    <w:p w14:paraId="7639404D" w14:textId="77777777" w:rsidR="00664C0E" w:rsidRDefault="00664C0E" w:rsidP="00664C0E">
      <w:pPr>
        <w:pStyle w:val="ThesisSzveg"/>
        <w:numPr>
          <w:ilvl w:val="0"/>
          <w:numId w:val="10"/>
        </w:numPr>
        <w:ind w:left="1134" w:hanging="447"/>
      </w:pPr>
      <w:r w:rsidRPr="003E5879">
        <w:rPr>
          <w:b/>
        </w:rPr>
        <w:t>Szálláskereső</w:t>
      </w:r>
      <w:r w:rsidRPr="003E5879">
        <w:t>: bejelentkezés után szobát keres és foglal</w:t>
      </w:r>
    </w:p>
    <w:p w14:paraId="0D64C426" w14:textId="77777777" w:rsidR="00664C0E" w:rsidRDefault="00664C0E" w:rsidP="00664C0E">
      <w:pPr>
        <w:pStyle w:val="ThesisSzveg"/>
        <w:numPr>
          <w:ilvl w:val="0"/>
          <w:numId w:val="10"/>
        </w:numPr>
        <w:ind w:left="1134" w:hanging="447"/>
      </w:pPr>
      <w:r w:rsidRPr="003E5879">
        <w:rPr>
          <w:b/>
        </w:rPr>
        <w:t>Szállásadó</w:t>
      </w:r>
      <w:r w:rsidRPr="003E5879">
        <w:t>: bejelentkezés után szobákat hirdet, foglalásokat kezel</w:t>
      </w:r>
    </w:p>
    <w:p w14:paraId="6DC58C8A" w14:textId="77777777" w:rsidR="00664C0E" w:rsidRPr="00664C0E" w:rsidRDefault="00664C0E" w:rsidP="00664C0E">
      <w:pPr>
        <w:pStyle w:val="ThesisSzveg"/>
        <w:numPr>
          <w:ilvl w:val="0"/>
          <w:numId w:val="10"/>
        </w:numPr>
        <w:ind w:left="1134" w:hanging="447"/>
      </w:pPr>
      <w:r w:rsidRPr="003E5879">
        <w:rPr>
          <w:b/>
        </w:rPr>
        <w:t>Adminisztrátor</w:t>
      </w:r>
      <w:r w:rsidRPr="003E5879">
        <w:t>: bejelentkezés után a rendszer törzsadatait és beállításait kezeli</w:t>
      </w:r>
    </w:p>
    <w:p w14:paraId="4EAD86D0" w14:textId="77777777" w:rsidR="00E40DAB" w:rsidRDefault="00731836" w:rsidP="000C21EE">
      <w:pPr>
        <w:pStyle w:val="Cmsor2"/>
      </w:pPr>
      <w:bookmarkStart w:id="39" w:name="_Toc417288120"/>
      <w:r w:rsidRPr="000C21EE">
        <w:t>Funkcionális</w:t>
      </w:r>
      <w:r>
        <w:t xml:space="preserve"> </w:t>
      </w:r>
      <w:r w:rsidRPr="000C21EE">
        <w:t>k</w:t>
      </w:r>
      <w:r w:rsidR="00E40DAB" w:rsidRPr="000C21EE">
        <w:t>övetelmények</w:t>
      </w:r>
      <w:bookmarkEnd w:id="39"/>
    </w:p>
    <w:p w14:paraId="7219BCFD" w14:textId="77777777" w:rsidR="006119CE" w:rsidRDefault="006119CE" w:rsidP="00C3557E">
      <w:pPr>
        <w:pStyle w:val="ThesisSzvegElsBekezds"/>
      </w:pPr>
      <w:r>
        <w:t>A fejezet a webalkalmazással szemben támasztott követelményeket és elvárásokat taglalja.</w:t>
      </w:r>
    </w:p>
    <w:p w14:paraId="60743789" w14:textId="47E6E0CC" w:rsidR="008C5264" w:rsidRDefault="008C5264" w:rsidP="008C5264">
      <w:pPr>
        <w:pStyle w:val="Cmsor3"/>
      </w:pPr>
      <w:bookmarkStart w:id="40" w:name="_Ref416275175"/>
      <w:bookmarkStart w:id="41" w:name="_Toc417288121"/>
      <w:r>
        <w:t>Felhasználói fiókok</w:t>
      </w:r>
      <w:bookmarkEnd w:id="40"/>
      <w:bookmarkEnd w:id="41"/>
    </w:p>
    <w:p w14:paraId="658365E6" w14:textId="77777777" w:rsidR="008C5264" w:rsidRPr="008C5264" w:rsidRDefault="008C5264" w:rsidP="00C3557E">
      <w:pPr>
        <w:pStyle w:val="ThesisSzvegElsBekezds"/>
      </w:pPr>
      <w:r>
        <w:t xml:space="preserve">A rendszernek tudnia kell kezelnie az </w:t>
      </w:r>
      <w:r>
        <w:fldChar w:fldCharType="begin"/>
      </w:r>
      <w:r>
        <w:instrText xml:space="preserve"> REF _Ref416274789 \r \h </w:instrText>
      </w:r>
      <w:r>
        <w:fldChar w:fldCharType="separate"/>
      </w:r>
      <w:r w:rsidR="00B65813">
        <w:t>5.1</w:t>
      </w:r>
      <w:r>
        <w:fldChar w:fldCharType="end"/>
      </w:r>
      <w:r>
        <w:t>-ben meghatározott felhasználói szerepköröket. Minden bejelentkezéshez kötött szerepkörnek tudnia kell regisztrálni, bejelentkezni és kijelentkezni a rendszerből. Adminisztrátort csak adminisztrátor regisztrálhat. A rendszernek tudnia kell szerepkörökként eltérő tartalmat megjeleníteni.</w:t>
      </w:r>
    </w:p>
    <w:p w14:paraId="7CE90E4E" w14:textId="468D1C57" w:rsidR="00731836" w:rsidRDefault="00746569" w:rsidP="00746569">
      <w:pPr>
        <w:pStyle w:val="Cmsor3"/>
      </w:pPr>
      <w:bookmarkStart w:id="42" w:name="_Toc417288122"/>
      <w:r>
        <w:t>Szobák szűrése</w:t>
      </w:r>
      <w:bookmarkEnd w:id="42"/>
    </w:p>
    <w:p w14:paraId="13D6B9CE" w14:textId="77777777" w:rsidR="00746569" w:rsidRPr="00746569" w:rsidRDefault="00746569" w:rsidP="00C3557E">
      <w:pPr>
        <w:pStyle w:val="ThesisSzvegElsBekezds"/>
      </w:pPr>
      <w:r>
        <w:t xml:space="preserve">A látogatónak és a szálláskeresőnek lehetőséget kell biztosítani a szobák szűrésére. A szűrési feltételek között szerepelnie kell a </w:t>
      </w:r>
      <w:r w:rsidR="00DC2762">
        <w:t xml:space="preserve">szálláshely szolgáltatásainak, a szoba </w:t>
      </w:r>
      <w:r w:rsidR="00DC2762">
        <w:lastRenderedPageBreak/>
        <w:t>felszereltségének, a szoba elérhetőségét jelző kezdő- és végdátumnak, a szoba típusát jelző ágyak számának valamint a városnak.</w:t>
      </w:r>
    </w:p>
    <w:p w14:paraId="2FA2C3DE" w14:textId="7E538038" w:rsidR="00746569" w:rsidRDefault="00746569" w:rsidP="00746569">
      <w:pPr>
        <w:pStyle w:val="Cmsor3"/>
      </w:pPr>
      <w:bookmarkStart w:id="43" w:name="_Toc417288123"/>
      <w:r>
        <w:t>Szobafoglalás</w:t>
      </w:r>
      <w:bookmarkEnd w:id="43"/>
    </w:p>
    <w:p w14:paraId="1240DFB0" w14:textId="77777777" w:rsidR="00746569" w:rsidRDefault="00DC2762" w:rsidP="00C3557E">
      <w:pPr>
        <w:pStyle w:val="ThesisSzvegElsBekezds"/>
      </w:pPr>
      <w:r>
        <w:t>A szálláskereső csak a kiválasztott időszakban</w:t>
      </w:r>
      <w:r w:rsidR="00B35EA3">
        <w:t xml:space="preserve"> a rendszerben</w:t>
      </w:r>
      <w:r>
        <w:t xml:space="preserve"> elérhetőként nyilvántartott szobákat foglalhatja le. </w:t>
      </w:r>
      <w:r w:rsidR="00213230">
        <w:t>A foglalás véglegesítése előtt a szálláskeresőnek minden vendég adatát meg kell adnia.</w:t>
      </w:r>
    </w:p>
    <w:p w14:paraId="5DD213B7" w14:textId="77777777" w:rsidR="00213230" w:rsidRDefault="00213230" w:rsidP="00213230">
      <w:pPr>
        <w:pStyle w:val="ThesisSzveg"/>
      </w:pPr>
      <w:r>
        <w:t>A szobafoglalásról minden szállásadónak egyénileg kell visszajelzést készítenie. A szobafoglalást el lehet fogadni és vissza lehet utasítani. Egy foglalás akkor tekinthető teljesíthetőnek, ha minden szállásadó pozitív visszajelzést küldött. A foglalás nem teljesíthető, ha legalább egy szállásadó negatív visszajelzést küldött.</w:t>
      </w:r>
    </w:p>
    <w:p w14:paraId="5F4B36D5" w14:textId="77777777" w:rsidR="00213230" w:rsidRDefault="00213230" w:rsidP="00213230">
      <w:pPr>
        <w:pStyle w:val="ThesisSzveg"/>
      </w:pPr>
      <w:r>
        <w:t>A szobafoglalások a szálláskereső és a szállásadó részéről is bármikor visszakereshetők és megtekinthetők.</w:t>
      </w:r>
    </w:p>
    <w:p w14:paraId="63838409" w14:textId="77777777" w:rsidR="00832F53" w:rsidRDefault="00832F53" w:rsidP="00832F53">
      <w:pPr>
        <w:pStyle w:val="Cmsor3"/>
      </w:pPr>
      <w:bookmarkStart w:id="44" w:name="_Toc417288124"/>
      <w:r>
        <w:t>Értékelés</w:t>
      </w:r>
      <w:bookmarkEnd w:id="44"/>
    </w:p>
    <w:p w14:paraId="476D345F" w14:textId="77777777" w:rsidR="00832F53" w:rsidRDefault="00832F53" w:rsidP="00C3557E">
      <w:pPr>
        <w:pStyle w:val="ThesisSzvegElsBekezds"/>
      </w:pPr>
      <w:r>
        <w:t>A teljesült szobafoglalások esetén, az utazás befejező dátumát követően a szálláskereső értékelheti a meglátogatott szálláshelyeket.</w:t>
      </w:r>
    </w:p>
    <w:p w14:paraId="437EF7F4" w14:textId="117C849B" w:rsidR="00832F53" w:rsidRDefault="00832F53" w:rsidP="00832F53">
      <w:pPr>
        <w:pStyle w:val="Cmsor3"/>
      </w:pPr>
      <w:bookmarkStart w:id="45" w:name="_Toc417288125"/>
      <w:r>
        <w:t>Intelligens keresés</w:t>
      </w:r>
      <w:bookmarkEnd w:id="45"/>
    </w:p>
    <w:p w14:paraId="78FB2481" w14:textId="77777777" w:rsidR="00832F53" w:rsidRPr="00832F53" w:rsidRDefault="00832F53" w:rsidP="00C3557E">
      <w:pPr>
        <w:pStyle w:val="ThesisSzvegElsBekezds"/>
      </w:pPr>
      <w:r>
        <w:t>Az intelligens keresés funkció ár és távolság, vagy ezek kombinációja szerint képes automatikus ajánlást készíteni. A választható szempontok mellett figyelembe kell vennie a szálláshelyek értékeléseit és törekednie kell a jobb értékelésűek ajánlására.</w:t>
      </w:r>
    </w:p>
    <w:p w14:paraId="55B45309" w14:textId="33F1B63F" w:rsidR="00746569" w:rsidRDefault="00746569" w:rsidP="00746569">
      <w:pPr>
        <w:pStyle w:val="Cmsor3"/>
      </w:pPr>
      <w:bookmarkStart w:id="46" w:name="_Toc417288126"/>
      <w:r>
        <w:t>Törzsadatok</w:t>
      </w:r>
      <w:bookmarkEnd w:id="46"/>
    </w:p>
    <w:p w14:paraId="01E268F3" w14:textId="77777777" w:rsidR="00746569" w:rsidRDefault="00B35EA3" w:rsidP="00C3557E">
      <w:pPr>
        <w:pStyle w:val="ThesisSzvegElsBekezds"/>
      </w:pPr>
      <w:r>
        <w:t>Az adminisztrátornak a rendszerben megjelenő törzsadatokat tudnia kell szerkeszteni és bővíteni.</w:t>
      </w:r>
    </w:p>
    <w:p w14:paraId="65E0DC3C" w14:textId="65E8D91E" w:rsidR="00D1044B" w:rsidRDefault="00D1044B" w:rsidP="00D1044B">
      <w:pPr>
        <w:pStyle w:val="Cmsor3"/>
      </w:pPr>
      <w:bookmarkStart w:id="47" w:name="_Toc417288127"/>
      <w:r>
        <w:t>Tartós címek</w:t>
      </w:r>
      <w:bookmarkEnd w:id="47"/>
    </w:p>
    <w:p w14:paraId="7E6DDF35" w14:textId="77777777" w:rsidR="00D1044B" w:rsidRPr="00D1044B" w:rsidRDefault="00D1044B" w:rsidP="00C3557E">
      <w:pPr>
        <w:pStyle w:val="ThesisSzvegElsBekezds"/>
      </w:pPr>
      <w:r>
        <w:t>A rendszerben megjelenő oldalak címeit és a keresések eredményoldalaira mutató címeket úgy kell kialakítani, hogy azok bármikor újra meglátogathatóak és linkelhetőek legyenek.</w:t>
      </w:r>
    </w:p>
    <w:p w14:paraId="5818FD4C" w14:textId="13368AD0" w:rsidR="00731836" w:rsidRDefault="00731836" w:rsidP="00731836">
      <w:pPr>
        <w:pStyle w:val="Cmsor2"/>
        <w:rPr>
          <w:szCs w:val="24"/>
        </w:rPr>
      </w:pPr>
      <w:bookmarkStart w:id="48" w:name="_Toc417288128"/>
      <w:r w:rsidRPr="00964772">
        <w:rPr>
          <w:szCs w:val="24"/>
        </w:rPr>
        <w:t>Célcsoport</w:t>
      </w:r>
      <w:bookmarkEnd w:id="48"/>
    </w:p>
    <w:p w14:paraId="51BA2EFD" w14:textId="77777777" w:rsidR="000726F6" w:rsidRDefault="00F2524C" w:rsidP="00C3557E">
      <w:pPr>
        <w:pStyle w:val="ThesisSzvegElsBekezds"/>
      </w:pPr>
      <w:r>
        <w:t>A</w:t>
      </w:r>
      <w:r w:rsidR="004C5FFD">
        <w:t xml:space="preserve"> webalkal</w:t>
      </w:r>
      <w:r>
        <w:t>m</w:t>
      </w:r>
      <w:r w:rsidR="004C5FFD">
        <w:t>a</w:t>
      </w:r>
      <w:r>
        <w:t xml:space="preserve">zás felhasználói célcsoportjaként a szállásadó szerepkör részéről a jellemzően vidéki, alacsony kapacitású panziókat és apartmanokat azonosítottam. </w:t>
      </w:r>
      <w:r>
        <w:lastRenderedPageBreak/>
        <w:t>Számukra a rendszer ugyanúgy a foglalások egyszerű kezelhetőségét nyújtja, mint a szálláskeresők számára. A szálláskereső szerepkör szempontjából a célcsoport tagjaiként az iskolai kirándulásokat szervező osztályfőnök, a baráti társaságok, illetve az üzleti célból szállást kereső szervezőket tekintem.</w:t>
      </w:r>
    </w:p>
    <w:p w14:paraId="078F24B0" w14:textId="77777777" w:rsidR="00B92F11" w:rsidRPr="00B92F11" w:rsidRDefault="00B92F11" w:rsidP="00B92F11">
      <w:pPr>
        <w:pStyle w:val="ThesisSzveg"/>
        <w:sectPr w:rsidR="00B92F11" w:rsidRPr="00B92F11" w:rsidSect="00FD5FB2">
          <w:headerReference w:type="default" r:id="rId17"/>
          <w:pgSz w:w="11907" w:h="16839" w:code="9"/>
          <w:pgMar w:top="1701" w:right="1701" w:bottom="1701" w:left="0" w:header="709" w:footer="709" w:gutter="2268"/>
          <w:cols w:space="708"/>
          <w:docGrid w:linePitch="360"/>
        </w:sectPr>
      </w:pPr>
    </w:p>
    <w:p w14:paraId="6EA98CB4" w14:textId="77777777" w:rsidR="00D323D7" w:rsidRDefault="00D323D7" w:rsidP="000C21EE">
      <w:pPr>
        <w:pStyle w:val="Cmsor1"/>
      </w:pPr>
      <w:bookmarkStart w:id="49" w:name="_Toc417288129"/>
      <w:r w:rsidRPr="00964772">
        <w:lastRenderedPageBreak/>
        <w:t>Tervezés</w:t>
      </w:r>
      <w:bookmarkEnd w:id="49"/>
    </w:p>
    <w:p w14:paraId="7987CBB3" w14:textId="77777777" w:rsidR="00530FAE" w:rsidRPr="00530FAE" w:rsidRDefault="001B7E1A" w:rsidP="00C3557E">
      <w:pPr>
        <w:pStyle w:val="ThesisSzvegElsBekezds"/>
      </w:pPr>
      <w:r>
        <w:t>A fejezet a feladat megvalósításához szükséges tervezés eredményét mutatja be. A fejezet kitér az alkalmazásban megjelenő folyamatok tárgyalására, bemutatja az intelligens keresés m</w:t>
      </w:r>
      <w:r w:rsidR="002131AC">
        <w:t>űködéséhez szükséges optimalizálási</w:t>
      </w:r>
      <w:r>
        <w:t xml:space="preserve"> modelleket. A fejezet második felében a tervezett adatbázis entitásai és a megvalósítás során felhasznált technológiákról lesz szó.</w:t>
      </w:r>
    </w:p>
    <w:p w14:paraId="699E8B09" w14:textId="00BBEB95" w:rsidR="00530FAE" w:rsidRDefault="00D323D7" w:rsidP="00530FAE">
      <w:pPr>
        <w:pStyle w:val="Cmsor2"/>
        <w:rPr>
          <w:szCs w:val="24"/>
        </w:rPr>
      </w:pPr>
      <w:bookmarkStart w:id="50" w:name="_Toc417288130"/>
      <w:r w:rsidRPr="00964772">
        <w:rPr>
          <w:szCs w:val="24"/>
        </w:rPr>
        <w:t>A rendszerben megjelenő fő folyamatok</w:t>
      </w:r>
      <w:bookmarkEnd w:id="50"/>
    </w:p>
    <w:p w14:paraId="0248BF9A" w14:textId="77777777" w:rsidR="00591A83" w:rsidRPr="00591A83" w:rsidRDefault="00591A83" w:rsidP="00C3557E">
      <w:pPr>
        <w:pStyle w:val="ThesisSzvegElsBekezds"/>
      </w:pPr>
      <w:r>
        <w:t>Ez a fejezet a rendszerben megjelenő fő interakciós és háttérfolyamatokat mutatja be.</w:t>
      </w:r>
    </w:p>
    <w:p w14:paraId="3BEB1691" w14:textId="39ABD2F6" w:rsidR="00965E6C" w:rsidRDefault="00965E6C" w:rsidP="00965E6C">
      <w:pPr>
        <w:pStyle w:val="Cmsor3"/>
      </w:pPr>
      <w:bookmarkStart w:id="51" w:name="_Toc417288131"/>
      <w:r w:rsidRPr="00964772">
        <w:t>Szobafoglalás</w:t>
      </w:r>
      <w:bookmarkEnd w:id="51"/>
    </w:p>
    <w:p w14:paraId="44CD852E" w14:textId="77777777" w:rsidR="00591A83" w:rsidRPr="00591A83" w:rsidRDefault="00591A83" w:rsidP="00C3557E">
      <w:pPr>
        <w:pStyle w:val="ThesisSzvegElsBekezds"/>
      </w:pPr>
      <w:r>
        <w:t>A szobafoglalás folyamatában a bejelentkezett szálláskereső valamelyik keresési mechanizmust választva feltölti a virtuális kosarát a foglalni kívánt szobákkal. A kosár feltöltése után a szálláskereső véglegesíti a foglalását, megadja a foglalásban részt vevő vendégek adatait és a foglalást elküldi.</w:t>
      </w:r>
      <w:r w:rsidR="00662DE1">
        <w:t xml:space="preserve"> Az alább</w:t>
      </w:r>
      <w:r w:rsidR="008D01FB">
        <w:t>i ábra a folyamat lépéseit rész</w:t>
      </w:r>
      <w:r w:rsidR="00662DE1">
        <w:t>l</w:t>
      </w:r>
      <w:r w:rsidR="008D01FB">
        <w:t>e</w:t>
      </w:r>
      <w:r w:rsidR="00662DE1">
        <w:t>tesen mutatja be.</w:t>
      </w:r>
    </w:p>
    <w:p w14:paraId="1B7B11A7" w14:textId="2720E073" w:rsidR="00036A18" w:rsidRDefault="003B7B90" w:rsidP="00C3557E">
      <w:pPr>
        <w:pStyle w:val="ThesisSzvegElsBekezds"/>
      </w:pPr>
      <w:r>
        <w:object w:dxaOrig="8790" w:dyaOrig="5790" w14:anchorId="738499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96pt;height:258.75pt" o:ole="">
            <v:imagedata r:id="rId18" o:title=""/>
          </v:shape>
          <o:OLEObject Type="Link" ProgID="Visio.Drawing.15" ShapeID="_x0000_i1027" DrawAspect="Content" r:id="rId19" UpdateMode="Always">
            <o:LinkType>EnhancedMetaFile</o:LinkType>
            <o:LockedField>false</o:LockedField>
            <o:FieldCodes>\f 0</o:FieldCodes>
          </o:OLEObject>
        </w:object>
      </w:r>
    </w:p>
    <w:p w14:paraId="5B60E246" w14:textId="1536BC03" w:rsidR="00A034AC" w:rsidRPr="00036A18" w:rsidRDefault="003C03EA" w:rsidP="007D2C37">
      <w:pPr>
        <w:pStyle w:val="ThesisKpalrs"/>
      </w:pPr>
      <w:r>
        <w:fldChar w:fldCharType="begin"/>
      </w:r>
      <w:r>
        <w:instrText xml:space="preserve"> STYLEREF 1 \s </w:instrText>
      </w:r>
      <w:r>
        <w:fldChar w:fldCharType="separate"/>
      </w:r>
      <w:r>
        <w:rPr>
          <w:noProof/>
        </w:rPr>
        <w:t>6</w:t>
      </w:r>
      <w:r>
        <w:fldChar w:fldCharType="end"/>
      </w:r>
      <w:r>
        <w:t>.</w:t>
      </w:r>
      <w:r>
        <w:fldChar w:fldCharType="begin"/>
      </w:r>
      <w:r>
        <w:instrText xml:space="preserve"> SEQ ábra \* ARABIC \s 1 </w:instrText>
      </w:r>
      <w:r>
        <w:fldChar w:fldCharType="separate"/>
      </w:r>
      <w:r>
        <w:rPr>
          <w:noProof/>
        </w:rPr>
        <w:t>1</w:t>
      </w:r>
      <w:r>
        <w:fldChar w:fldCharType="end"/>
      </w:r>
      <w:bookmarkStart w:id="52" w:name="_Toc417218011"/>
      <w:r w:rsidR="00036A18" w:rsidRPr="00036A18">
        <w:rPr>
          <w:noProof/>
        </w:rPr>
        <w:t xml:space="preserve"> </w:t>
      </w:r>
      <w:r w:rsidR="0033408E">
        <w:rPr>
          <w:noProof/>
        </w:rPr>
        <w:t xml:space="preserve">ábra </w:t>
      </w:r>
      <w:r w:rsidR="00036A18" w:rsidRPr="00036A18">
        <w:rPr>
          <w:noProof/>
        </w:rPr>
        <w:t>Szobafoglalás folyamata</w:t>
      </w:r>
      <w:bookmarkEnd w:id="52"/>
    </w:p>
    <w:p w14:paraId="2ED57085" w14:textId="77777777" w:rsidR="00965E6C" w:rsidRDefault="00965E6C" w:rsidP="00965E6C">
      <w:pPr>
        <w:pStyle w:val="Cmsor3"/>
      </w:pPr>
      <w:bookmarkStart w:id="53" w:name="_Toc417288132"/>
      <w:r w:rsidRPr="00964772">
        <w:lastRenderedPageBreak/>
        <w:t>Foglalás visszaigazolás</w:t>
      </w:r>
      <w:bookmarkEnd w:id="53"/>
    </w:p>
    <w:p w14:paraId="4D4A7708" w14:textId="77777777" w:rsidR="00662DE1" w:rsidRPr="00662DE1" w:rsidRDefault="00662DE1" w:rsidP="00C3557E">
      <w:pPr>
        <w:pStyle w:val="ThesisSzvegElsBekezds"/>
      </w:pPr>
      <w:r>
        <w:t>A rendszerbe érkező szobafoglalásokat a szállásadóknak külön-külön vissza kell igazolniuk. A foglalás állapota csak akkor változhat meg, ha minden szállásadó megtette visszajelzését.</w:t>
      </w:r>
      <w:r w:rsidR="00657979">
        <w:t xml:space="preserve"> Az alábbi ábra bemutatja a visszaigazolás folyamatát a foglalás szempontjából.</w:t>
      </w:r>
    </w:p>
    <w:p w14:paraId="3CC54A25" w14:textId="6C372AB0" w:rsidR="00036A18" w:rsidRDefault="003B7B90" w:rsidP="00C3557E">
      <w:pPr>
        <w:pStyle w:val="ThesisSzvegElsBekezds"/>
      </w:pPr>
      <w:r>
        <w:object w:dxaOrig="6015" w:dyaOrig="5280" w14:anchorId="410B5B67">
          <v:shape id="_x0000_i1028" type="#_x0000_t75" style="width:338.25pt;height:295.5pt" o:ole="">
            <v:imagedata r:id="rId20" o:title=""/>
          </v:shape>
          <o:OLEObject Type="Link" ProgID="Visio.Drawing.15" ShapeID="_x0000_i1028" DrawAspect="Content" r:id="rId21" UpdateMode="Always">
            <o:LinkType>EnhancedMetaFile</o:LinkType>
            <o:LockedField>false</o:LockedField>
            <o:FieldCodes>\f 0</o:FieldCodes>
          </o:OLEObject>
        </w:object>
      </w:r>
    </w:p>
    <w:p w14:paraId="77BA37EB" w14:textId="4E94BFFA" w:rsidR="00530FAE" w:rsidRPr="00036A18" w:rsidRDefault="003C03EA" w:rsidP="007D2C37">
      <w:pPr>
        <w:pStyle w:val="ThesisKpalrs"/>
        <w:rPr>
          <w:sz w:val="28"/>
        </w:rPr>
      </w:pPr>
      <w:r>
        <w:fldChar w:fldCharType="begin"/>
      </w:r>
      <w:r>
        <w:instrText xml:space="preserve"> STYLEREF 1 \s </w:instrText>
      </w:r>
      <w:r>
        <w:fldChar w:fldCharType="separate"/>
      </w:r>
      <w:r>
        <w:rPr>
          <w:noProof/>
        </w:rPr>
        <w:t>6</w:t>
      </w:r>
      <w:r>
        <w:fldChar w:fldCharType="end"/>
      </w:r>
      <w:r>
        <w:t>.</w:t>
      </w:r>
      <w:r>
        <w:fldChar w:fldCharType="begin"/>
      </w:r>
      <w:r>
        <w:instrText xml:space="preserve"> SEQ ábra \* ARABIC \s 1 </w:instrText>
      </w:r>
      <w:r>
        <w:fldChar w:fldCharType="separate"/>
      </w:r>
      <w:r>
        <w:rPr>
          <w:noProof/>
        </w:rPr>
        <w:t>2</w:t>
      </w:r>
      <w:r>
        <w:fldChar w:fldCharType="end"/>
      </w:r>
      <w:bookmarkStart w:id="54" w:name="_Toc417218012"/>
      <w:r w:rsidR="0033408E">
        <w:t xml:space="preserve"> ábra</w:t>
      </w:r>
      <w:r w:rsidR="00036A18" w:rsidRPr="00036A18">
        <w:rPr>
          <w:noProof/>
        </w:rPr>
        <w:t xml:space="preserve"> Foglalás visszaigazolás folyamata</w:t>
      </w:r>
      <w:bookmarkEnd w:id="54"/>
    </w:p>
    <w:p w14:paraId="3E002157" w14:textId="77777777" w:rsidR="00657979" w:rsidRDefault="00657979" w:rsidP="00657979">
      <w:pPr>
        <w:pStyle w:val="ThesisSzveg"/>
      </w:pPr>
      <w:r>
        <w:t>Miután minden szállásadó visszaigazolta a rá vonatkozó szobákat, a rendszer új állapotba lépteti a foglalást. A foglalás teljesíthető állapotúvá válik, ha minden szállásadó pozitív visszajelzést adott. A foglalás nem teljesíthető állapotú lesz, ha legalább egy szállásadó negatív választ adott.</w:t>
      </w:r>
    </w:p>
    <w:p w14:paraId="260BE0E5" w14:textId="77777777" w:rsidR="00591A83" w:rsidRDefault="00591A83" w:rsidP="00591A83">
      <w:pPr>
        <w:pStyle w:val="Cmsor3"/>
      </w:pPr>
      <w:bookmarkStart w:id="55" w:name="_Toc417288133"/>
      <w:r>
        <w:t>Intelligens keresés</w:t>
      </w:r>
      <w:bookmarkEnd w:id="55"/>
    </w:p>
    <w:p w14:paraId="30BF8650" w14:textId="77777777" w:rsidR="00657979" w:rsidRPr="00657979" w:rsidRDefault="00657979" w:rsidP="00C3557E">
      <w:pPr>
        <w:pStyle w:val="ThesisSzvegElsBekezds"/>
      </w:pPr>
      <w:r>
        <w:t>Az intelligens keresés háttérfolyamatát a rendszer a szálláskereső által megadott keresési feltételek alapján végzi el. A folyamat lépéseit részletezi az alábbi ábra.</w:t>
      </w:r>
    </w:p>
    <w:p w14:paraId="3E906BBA" w14:textId="43FEFD5D" w:rsidR="00036A18" w:rsidRDefault="003B7B90" w:rsidP="00C3557E">
      <w:pPr>
        <w:pStyle w:val="ThesisSzvegElsBekezds"/>
      </w:pPr>
      <w:r>
        <w:object w:dxaOrig="7695" w:dyaOrig="4260" w14:anchorId="6BBE539C">
          <v:shape id="_x0000_i1029" type="#_x0000_t75" style="width:389.25pt;height:3in" o:ole="">
            <v:imagedata r:id="rId22" o:title=""/>
          </v:shape>
          <o:OLEObject Type="Link" ProgID="Visio.Drawing.15" ShapeID="_x0000_i1029" DrawAspect="Content" r:id="rId23" UpdateMode="Always">
            <o:LinkType>EnhancedMetaFile</o:LinkType>
            <o:LockedField>false</o:LockedField>
            <o:FieldCodes>\f 0</o:FieldCodes>
          </o:OLEObject>
        </w:object>
      </w:r>
    </w:p>
    <w:p w14:paraId="45818F0B" w14:textId="14E5422C" w:rsidR="00B50DD1" w:rsidRPr="00036A18" w:rsidRDefault="003C03EA" w:rsidP="007D2C37">
      <w:pPr>
        <w:pStyle w:val="ThesisKpalrs"/>
        <w:rPr>
          <w:sz w:val="28"/>
          <w:szCs w:val="22"/>
        </w:rPr>
      </w:pPr>
      <w:r>
        <w:fldChar w:fldCharType="begin"/>
      </w:r>
      <w:r>
        <w:instrText xml:space="preserve"> STYLEREF 1 \s </w:instrText>
      </w:r>
      <w:r>
        <w:fldChar w:fldCharType="separate"/>
      </w:r>
      <w:r>
        <w:rPr>
          <w:noProof/>
        </w:rPr>
        <w:t>6</w:t>
      </w:r>
      <w:r>
        <w:fldChar w:fldCharType="end"/>
      </w:r>
      <w:r>
        <w:t>.</w:t>
      </w:r>
      <w:r>
        <w:fldChar w:fldCharType="begin"/>
      </w:r>
      <w:r>
        <w:instrText xml:space="preserve"> SEQ ábra \* ARABIC \s 1 </w:instrText>
      </w:r>
      <w:r>
        <w:fldChar w:fldCharType="separate"/>
      </w:r>
      <w:r>
        <w:rPr>
          <w:noProof/>
        </w:rPr>
        <w:t>3</w:t>
      </w:r>
      <w:r>
        <w:fldChar w:fldCharType="end"/>
      </w:r>
      <w:bookmarkStart w:id="56" w:name="_Toc417218013"/>
      <w:r w:rsidR="0033408E">
        <w:t xml:space="preserve"> ábra</w:t>
      </w:r>
      <w:r w:rsidR="00036A18" w:rsidRPr="00036A18">
        <w:t xml:space="preserve"> Intelligens keresés háttérfolyamata</w:t>
      </w:r>
      <w:bookmarkEnd w:id="56"/>
    </w:p>
    <w:p w14:paraId="165975FC" w14:textId="7B80D190" w:rsidR="00591A83" w:rsidRPr="00591A83" w:rsidRDefault="00657979" w:rsidP="00B50DD1">
      <w:pPr>
        <w:pStyle w:val="ThesisSzveg"/>
      </w:pPr>
      <w:r>
        <w:t>A rendszer nem tud közvetlenül kommu</w:t>
      </w:r>
      <w:r w:rsidR="00E626C9">
        <w:t>nikálni a nemlineáris feladatmegoldó eszközzel</w:t>
      </w:r>
      <w:r>
        <w:t xml:space="preserve"> ezért előbb a szűrési feltételek szerint kiválogatott szobák a</w:t>
      </w:r>
      <w:r w:rsidR="00974AB9">
        <w:t>lapján elkészíti az optimalizálás</w:t>
      </w:r>
      <w:r>
        <w:t>hoz szükséges adatmodellt és azt, az adatbázisból kiolvasott modellel együtt fájlba írja. Ezután parancssorból végzi a nemlineáris megoldó futását és az eredmények kiolvasását.</w:t>
      </w:r>
    </w:p>
    <w:p w14:paraId="011007FD" w14:textId="77777777" w:rsidR="00D323D7" w:rsidRDefault="00D323D7" w:rsidP="00E40DAB">
      <w:pPr>
        <w:pStyle w:val="Cmsor2"/>
        <w:rPr>
          <w:szCs w:val="24"/>
        </w:rPr>
      </w:pPr>
      <w:bookmarkStart w:id="57" w:name="_Ref416689743"/>
      <w:bookmarkStart w:id="58" w:name="_Ref416701623"/>
      <w:bookmarkStart w:id="59" w:name="_Ref416702238"/>
      <w:bookmarkStart w:id="60" w:name="_Toc417288134"/>
      <w:r w:rsidRPr="00964772">
        <w:rPr>
          <w:szCs w:val="24"/>
        </w:rPr>
        <w:t xml:space="preserve">Nemlineáris </w:t>
      </w:r>
      <w:r w:rsidR="00E67576">
        <w:rPr>
          <w:szCs w:val="24"/>
        </w:rPr>
        <w:t>optimalizálási</w:t>
      </w:r>
      <w:r w:rsidRPr="00964772">
        <w:rPr>
          <w:szCs w:val="24"/>
        </w:rPr>
        <w:t xml:space="preserve"> model</w:t>
      </w:r>
      <w:r w:rsidR="00A7689A">
        <w:rPr>
          <w:szCs w:val="24"/>
        </w:rPr>
        <w:t>l</w:t>
      </w:r>
      <w:bookmarkEnd w:id="57"/>
      <w:bookmarkEnd w:id="58"/>
      <w:bookmarkEnd w:id="59"/>
      <w:bookmarkEnd w:id="60"/>
    </w:p>
    <w:p w14:paraId="5F0F144E" w14:textId="77777777" w:rsidR="002922C9" w:rsidRDefault="00974AB9" w:rsidP="002922C9">
      <w:pPr>
        <w:pStyle w:val="ThesisSzveg"/>
      </w:pPr>
      <w:r>
        <w:t>A nemlineáris optimalizálás</w:t>
      </w:r>
      <w:r w:rsidR="00240B48">
        <w:t xml:space="preserve"> során a cél az, hogy </w:t>
      </w:r>
      <w:r w:rsidR="00D47E9D">
        <w:t xml:space="preserve">az </w:t>
      </w:r>
      <w:r w:rsidR="00240B48">
        <w:t>ár,</w:t>
      </w:r>
      <w:r w:rsidR="00D47E9D">
        <w:t xml:space="preserve"> a</w:t>
      </w:r>
      <w:r w:rsidR="00240B48">
        <w:t xml:space="preserve"> távolság, illetve</w:t>
      </w:r>
      <w:r w:rsidR="00D47E9D">
        <w:t xml:space="preserve"> a</w:t>
      </w:r>
      <w:r w:rsidR="00240B48">
        <w:t xml:space="preserve"> minőség szempontjából optimális megoldást kell találni. A minőség, vagyis a szobák a szálláshelytől örökölt értékelése minden modellben megjelenik, hiszen cél az is, hogy a szálláskereső számára nem csak racionálisan, de emocionálisan is elfogadható megoldást kínáljon a rendszer. Az ár és a távolság választható külön-külön és együttesen is. Tehát három különféle modellt kellett kialakítanom.</w:t>
      </w:r>
    </w:p>
    <w:p w14:paraId="608AD24C" w14:textId="77777777" w:rsidR="00240B48" w:rsidRDefault="00240B48" w:rsidP="002922C9">
      <w:pPr>
        <w:pStyle w:val="ThesisSzveg"/>
      </w:pPr>
      <w:r>
        <w:t xml:space="preserve">A modellek kialakítása során figyelembe kellett vennem, hogy a különböző szempontokhoz különböző nagyságrendű és szórású értékek tartoznak. Az ár jellemzően tízezres nagyságrendű érték. A távolság, amennyiben a keresés egy városra terjed ki a pár tíz kilométernél nem nagyobb, míg város meghatározása nélkül több száz kilométer is lehet. Az értékelés egy 1-től 10-ig terjedő skálán számított átlagos érték. A nemlineáris modellben a célfüggvény a kifejezés minimalizálására törekszik. Ezáltal belátható, hogy a nagyobb nagyságrendű </w:t>
      </w:r>
      <w:r>
        <w:lastRenderedPageBreak/>
        <w:t xml:space="preserve">értékektől fog függni a megoldás. Ez nem megfelelő, a megoldás szempontjából minden </w:t>
      </w:r>
      <w:r w:rsidR="006A5C5F">
        <w:t>szempontnak egyenlően kell teljesülnie.</w:t>
      </w:r>
    </w:p>
    <w:p w14:paraId="48B28A5F" w14:textId="715BB5DC" w:rsidR="006A5C5F" w:rsidRDefault="006A5C5F" w:rsidP="002922C9">
      <w:pPr>
        <w:pStyle w:val="ThesisSzveg"/>
      </w:pPr>
      <w:r>
        <w:t xml:space="preserve">A különböző nagyságrendű értékeket két módszerrel tettem összehasonlíthatóvá. Az első módszerem az, hogy az ár és távolság értékeket nem közvetlenül használom fel az adatmodellben. Az adatmodellbe jegyzés előtt </w:t>
      </w:r>
      <w:r w:rsidR="007D2C37">
        <w:t>az értékeket a legkisebb értékhez viszonyítva átalakítom. Az új érték a régi érték osztva a legkisebb értékkel, és kerekítve alsó egészre. Mivel a szobák árainak esetében az eltérések alacsonyabbak, mint a távolságok esetében, ezért az alsó egész kerekítés előtt tízszeres szorzást alkalmazok.</w:t>
      </w:r>
    </w:p>
    <w:p w14:paraId="43189DDD" w14:textId="34207F5C" w:rsidR="007D2C37" w:rsidRPr="007D2C37" w:rsidRDefault="00DA694E" w:rsidP="00C3557E">
      <w:pPr>
        <w:pStyle w:val="ThesisSzvegElsBekezds"/>
      </w:pPr>
      <w:r>
        <w:object w:dxaOrig="8161" w:dyaOrig="600" w14:anchorId="7F9A75AA">
          <v:shape id="_x0000_i1025" type="#_x0000_t75" style="width:392.25pt;height:26.25pt" o:ole="">
            <v:imagedata r:id="rId24" o:title=""/>
          </v:shape>
          <o:OLEObject Type="Embed" ProgID="Visio.Drawing.15" ShapeID="_x0000_i1025" DrawAspect="Content" ObjectID="_1491039053" r:id="rId25"/>
        </w:object>
      </w:r>
    </w:p>
    <w:p w14:paraId="5287EEE7" w14:textId="5C0B7329" w:rsidR="007A25F2" w:rsidRPr="007A25F2" w:rsidRDefault="003C03EA" w:rsidP="007D2C37">
      <w:pPr>
        <w:pStyle w:val="ThesisKpalrs"/>
      </w:pPr>
      <w:r>
        <w:fldChar w:fldCharType="begin"/>
      </w:r>
      <w:r>
        <w:instrText xml:space="preserve"> STYLEREF 1 \s </w:instrText>
      </w:r>
      <w:r>
        <w:fldChar w:fldCharType="separate"/>
      </w:r>
      <w:r>
        <w:rPr>
          <w:noProof/>
        </w:rPr>
        <w:t>6</w:t>
      </w:r>
      <w:r>
        <w:fldChar w:fldCharType="end"/>
      </w:r>
      <w:r>
        <w:t>.</w:t>
      </w:r>
      <w:r>
        <w:fldChar w:fldCharType="begin"/>
      </w:r>
      <w:r>
        <w:instrText xml:space="preserve"> SEQ ábra \* ARABIC \s 1 </w:instrText>
      </w:r>
      <w:r>
        <w:fldChar w:fldCharType="separate"/>
      </w:r>
      <w:r>
        <w:rPr>
          <w:noProof/>
        </w:rPr>
        <w:t>4</w:t>
      </w:r>
      <w:r>
        <w:fldChar w:fldCharType="end"/>
      </w:r>
      <w:bookmarkStart w:id="61" w:name="_Toc417218014"/>
      <w:r w:rsidR="007A25F2" w:rsidRPr="007A25F2">
        <w:rPr>
          <w:noProof/>
        </w:rPr>
        <w:t xml:space="preserve"> </w:t>
      </w:r>
      <w:r w:rsidR="0033408E">
        <w:rPr>
          <w:noProof/>
        </w:rPr>
        <w:t xml:space="preserve">ábra </w:t>
      </w:r>
      <w:r w:rsidR="007D2C37">
        <w:rPr>
          <w:noProof/>
        </w:rPr>
        <w:t>Árak átalakítása</w:t>
      </w:r>
      <w:r w:rsidR="00D3792F">
        <w:rPr>
          <w:noProof/>
        </w:rPr>
        <w:t xml:space="preserve"> (Ft)</w:t>
      </w:r>
      <w:bookmarkEnd w:id="61"/>
    </w:p>
    <w:p w14:paraId="43E4F0C1" w14:textId="4CCF5219" w:rsidR="007A25F2" w:rsidRDefault="00DA694E" w:rsidP="00C3557E">
      <w:pPr>
        <w:pStyle w:val="ThesisSzvegElsBekezds"/>
      </w:pPr>
      <w:r>
        <w:object w:dxaOrig="5296" w:dyaOrig="600" w14:anchorId="63A0ED79">
          <v:shape id="_x0000_i1026" type="#_x0000_t75" style="width:267pt;height:27.75pt" o:ole="">
            <v:imagedata r:id="rId26" o:title=""/>
          </v:shape>
          <o:OLEObject Type="Embed" ProgID="Visio.Drawing.15" ShapeID="_x0000_i1026" DrawAspect="Content" ObjectID="_1491039054" r:id="rId27"/>
        </w:object>
      </w:r>
    </w:p>
    <w:p w14:paraId="40F4F7FA" w14:textId="7548273D" w:rsidR="007A25F2" w:rsidRPr="007A25F2" w:rsidRDefault="003C03EA" w:rsidP="007D2C37">
      <w:pPr>
        <w:pStyle w:val="ThesisKpalrs"/>
      </w:pPr>
      <w:r>
        <w:fldChar w:fldCharType="begin"/>
      </w:r>
      <w:r>
        <w:instrText xml:space="preserve"> STYLEREF 1 \s </w:instrText>
      </w:r>
      <w:r>
        <w:fldChar w:fldCharType="separate"/>
      </w:r>
      <w:r>
        <w:rPr>
          <w:noProof/>
        </w:rPr>
        <w:t>6</w:t>
      </w:r>
      <w:r>
        <w:fldChar w:fldCharType="end"/>
      </w:r>
      <w:r>
        <w:t>.</w:t>
      </w:r>
      <w:r>
        <w:fldChar w:fldCharType="begin"/>
      </w:r>
      <w:r>
        <w:instrText xml:space="preserve"> SEQ ábra \* ARABIC \s 1 </w:instrText>
      </w:r>
      <w:r>
        <w:fldChar w:fldCharType="separate"/>
      </w:r>
      <w:r>
        <w:rPr>
          <w:noProof/>
        </w:rPr>
        <w:t>5</w:t>
      </w:r>
      <w:r>
        <w:fldChar w:fldCharType="end"/>
      </w:r>
      <w:bookmarkStart w:id="62" w:name="_Toc417218015"/>
      <w:r w:rsidR="0033408E">
        <w:t xml:space="preserve"> ábra</w:t>
      </w:r>
      <w:r w:rsidR="007A25F2" w:rsidRPr="007A25F2">
        <w:rPr>
          <w:noProof/>
        </w:rPr>
        <w:t xml:space="preserve"> Távolságok </w:t>
      </w:r>
      <w:r w:rsidR="007D2C37">
        <w:rPr>
          <w:noProof/>
        </w:rPr>
        <w:t>átalakítása</w:t>
      </w:r>
      <w:r w:rsidR="00D3792F">
        <w:rPr>
          <w:noProof/>
        </w:rPr>
        <w:t xml:space="preserve"> (km)</w:t>
      </w:r>
      <w:bookmarkEnd w:id="62"/>
    </w:p>
    <w:p w14:paraId="665CB813" w14:textId="04EEEE7B" w:rsidR="007D2C37" w:rsidRDefault="007D2C37" w:rsidP="002922C9">
      <w:pPr>
        <w:pStyle w:val="ThesisSzveg"/>
      </w:pPr>
      <w:r>
        <w:t>Az árak és távolságok új értékeinek nagyságrendje és szórása is hasonló, tehát az értékek össze</w:t>
      </w:r>
      <w:r w:rsidR="00DA694E">
        <w:t>hasonlíthatók. A módszer előnye továbbá, hogy megtartja a</w:t>
      </w:r>
      <w:r>
        <w:t xml:space="preserve"> kiugró értékek</w:t>
      </w:r>
      <w:r w:rsidR="00DA694E">
        <w:t>et</w:t>
      </w:r>
      <w:r>
        <w:t>.</w:t>
      </w:r>
    </w:p>
    <w:p w14:paraId="1637F881" w14:textId="08DD1979" w:rsidR="006A5C5F" w:rsidRPr="00D9577F" w:rsidRDefault="00402DF7" w:rsidP="002922C9">
      <w:pPr>
        <w:pStyle w:val="ThesisSzveg"/>
      </w:pPr>
      <w:r>
        <w:t xml:space="preserve">A fenti módszerrel kialakított kategóriák legnagyobb értéke </w:t>
      </w:r>
      <w:r w:rsidR="00DA694E">
        <w:t>a sokszorosával</w:t>
      </w:r>
      <w:r>
        <w:t xml:space="preserve"> is meghaladhatja az értékelések legnagyobb, 10 értékét, azonban a sokaságok </w:t>
      </w:r>
      <w:r w:rsidR="00DA694E">
        <w:t>szórása közel hasonló tulajdonságokkal</w:t>
      </w:r>
      <w:r>
        <w:t xml:space="preserve"> bír</w:t>
      </w:r>
      <w:r w:rsidR="003E53B0">
        <w:t>nak</w:t>
      </w:r>
      <w:r>
        <w:t xml:space="preserve">. A célfüggvényben </w:t>
      </w:r>
      <w:r w:rsidR="003E53B0">
        <w:t>emiatt</w:t>
      </w:r>
      <w:r>
        <w:t xml:space="preserve"> </w:t>
      </w:r>
      <w:r w:rsidR="003E53B0">
        <w:t>nem a puszta összegeket vizsgálom</w:t>
      </w:r>
      <w:r>
        <w:t>, hanem</w:t>
      </w:r>
      <w:r w:rsidR="003E53B0">
        <w:t xml:space="preserve"> a</w:t>
      </w:r>
      <w:r>
        <w:t xml:space="preserve"> változók által kijelölt </w:t>
      </w:r>
      <w:r w:rsidR="003E53B0">
        <w:t>átalakított ár- és távolság értékeket</w:t>
      </w:r>
      <w:r>
        <w:t>, valamint az értékelések sokaságainak speciális relatív szórását. A relatív szórás azért speciális, mert nem a középértékhez közelítem, ha</w:t>
      </w:r>
      <w:r w:rsidR="003E53B0">
        <w:t>nem az ár- és távolság</w:t>
      </w:r>
      <w:r>
        <w:t xml:space="preserve"> esetében a legkisebb, 1 értékhez, míg az értékelések esetében, a legnagyobb 10 értékhez. A relatí</w:t>
      </w:r>
      <w:r w:rsidR="003E53B0">
        <w:t xml:space="preserve">v szórás eredménye egy százalékérték, vagyis a célfüggvény </w:t>
      </w:r>
      <w:r>
        <w:t>három százalékérték összegét minimalizálja.</w:t>
      </w:r>
      <w:r w:rsidR="00595C5B">
        <w:t xml:space="preserve"> Az alábbi képlet az alkalmazott rela</w:t>
      </w:r>
      <w:r w:rsidR="00D9577F">
        <w:t xml:space="preserve">tív szórási képletet mutatja be, ahol </w:t>
      </w:r>
      <w:r w:rsidR="00D9577F">
        <w:rPr>
          <w:i/>
        </w:rPr>
        <w:t>s</w:t>
      </w:r>
      <w:r w:rsidR="00D9577F" w:rsidRPr="00D9577F">
        <w:rPr>
          <w:i/>
          <w:vertAlign w:val="subscript"/>
        </w:rPr>
        <w:t>i</w:t>
      </w:r>
      <w:r w:rsidR="00D9577F">
        <w:t xml:space="preserve"> a vizsgált sokaság egy értéke, </w:t>
      </w:r>
      <w:r w:rsidR="00E7459E">
        <w:rPr>
          <w:i/>
        </w:rPr>
        <w:t>x</w:t>
      </w:r>
      <w:r w:rsidR="00D9577F" w:rsidRPr="00D9577F">
        <w:rPr>
          <w:i/>
          <w:vertAlign w:val="subscript"/>
        </w:rPr>
        <w:t>i</w:t>
      </w:r>
      <w:r w:rsidR="00D9577F">
        <w:t xml:space="preserve"> a bináris súly, </w:t>
      </w:r>
      <w:r w:rsidR="00D9577F">
        <w:rPr>
          <w:i/>
        </w:rPr>
        <w:t>s</w:t>
      </w:r>
      <w:r w:rsidR="00D9577F" w:rsidRPr="00D9577F">
        <w:rPr>
          <w:i/>
          <w:vertAlign w:val="subscript"/>
        </w:rPr>
        <w:t>min</w:t>
      </w:r>
      <w:r w:rsidR="00D9577F">
        <w:rPr>
          <w:i/>
        </w:rPr>
        <w:t xml:space="preserve"> </w:t>
      </w:r>
      <w:r w:rsidR="00D9577F">
        <w:t>a vizsgált sokaság lehetséges legkisebb értéke.</w:t>
      </w:r>
    </w:p>
    <w:p w14:paraId="7C451ED6" w14:textId="77777777" w:rsidR="00D9577F" w:rsidRDefault="003B7B90" w:rsidP="00D9577F">
      <w:pPr>
        <w:pStyle w:val="ThesisSzveg"/>
        <w:keepNext/>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min</m:t>
                                  </m:r>
                                </m:sub>
                              </m:sSub>
                              <m:r>
                                <w:rPr>
                                  <w:rFonts w:ascii="Cambria Math" w:eastAsiaTheme="minorEastAsia" w:hAnsi="Cambria Math"/>
                                </w:rPr>
                                <m:t>)</m:t>
                              </m:r>
                            </m:e>
                            <m:sup>
                              <m:r>
                                <w:rPr>
                                  <w:rFonts w:ascii="Cambria Math" w:eastAsiaTheme="minorEastAsia" w:hAnsi="Cambria Math"/>
                                </w:rPr>
                                <m:t>2</m:t>
                              </m:r>
                            </m:sup>
                          </m:sSup>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min</m:t>
                  </m:r>
                </m:sub>
              </m:sSub>
            </m:den>
          </m:f>
        </m:oMath>
      </m:oMathPara>
    </w:p>
    <w:bookmarkStart w:id="63" w:name="_Ref416195890"/>
    <w:bookmarkStart w:id="64" w:name="_Ref416195882"/>
    <w:p w14:paraId="02BCFDDE" w14:textId="77777777" w:rsidR="003B4E81" w:rsidRPr="00D9577F" w:rsidRDefault="003620FF" w:rsidP="007D2C37">
      <w:pPr>
        <w:pStyle w:val="ThesisKpalrs"/>
      </w:pPr>
      <w:r>
        <w:fldChar w:fldCharType="begin"/>
      </w:r>
      <w:r>
        <w:instrText xml:space="preserve"> STYLEREF 1 \s </w:instrText>
      </w:r>
      <w:r>
        <w:fldChar w:fldCharType="separate"/>
      </w:r>
      <w:bookmarkStart w:id="65" w:name="_Toc417071644"/>
      <w:r w:rsidR="00B65813">
        <w:rPr>
          <w:noProof/>
        </w:rPr>
        <w:t>6</w:t>
      </w:r>
      <w:r>
        <w:fldChar w:fldCharType="end"/>
      </w:r>
      <w:r>
        <w:t>.</w:t>
      </w:r>
      <w:r w:rsidR="00CC3AF8">
        <w:fldChar w:fldCharType="begin"/>
      </w:r>
      <w:r w:rsidR="00CC3AF8">
        <w:instrText xml:space="preserve"> SEQ egyenlet \* ARABIC \s 1 </w:instrText>
      </w:r>
      <w:r w:rsidR="00CC3AF8">
        <w:fldChar w:fldCharType="separate"/>
      </w:r>
      <w:r w:rsidR="00B65813">
        <w:rPr>
          <w:noProof/>
        </w:rPr>
        <w:t>1</w:t>
      </w:r>
      <w:r w:rsidR="00CC3AF8">
        <w:rPr>
          <w:noProof/>
        </w:rPr>
        <w:fldChar w:fldCharType="end"/>
      </w:r>
      <w:bookmarkEnd w:id="63"/>
      <w:r w:rsidR="00D9577F" w:rsidRPr="00D9577F">
        <w:t xml:space="preserve"> </w:t>
      </w:r>
      <w:r w:rsidR="0033408E">
        <w:t xml:space="preserve">képlet </w:t>
      </w:r>
      <w:r w:rsidR="00D9577F" w:rsidRPr="00D9577F">
        <w:t>Speciális relatív szórás képlet</w:t>
      </w:r>
      <w:bookmarkEnd w:id="64"/>
      <w:bookmarkEnd w:id="65"/>
    </w:p>
    <w:p w14:paraId="2763E685" w14:textId="77777777" w:rsidR="00402DF7" w:rsidRDefault="00402DF7" w:rsidP="002922C9">
      <w:pPr>
        <w:pStyle w:val="ThesisSzveg"/>
      </w:pPr>
      <w:r>
        <w:t xml:space="preserve">A fenti módszerekkel el tudtam érni, hogy több, különböző nagyságrendű sokaságot összehasonlítsak és a célfüggvény kiértékelésekor az algoritmus </w:t>
      </w:r>
      <w:r w:rsidR="00595C5B">
        <w:t>azokat egyenlőként kezelje.</w:t>
      </w:r>
    </w:p>
    <w:p w14:paraId="3E8F50FD" w14:textId="77777777" w:rsidR="00D9577F" w:rsidRDefault="00D9577F" w:rsidP="002922C9">
      <w:pPr>
        <w:pStyle w:val="ThesisSzveg"/>
      </w:pPr>
      <w:r>
        <w:t xml:space="preserve">A </w:t>
      </w:r>
      <w:r>
        <w:fldChar w:fldCharType="begin"/>
      </w:r>
      <w:r>
        <w:instrText xml:space="preserve"> REF _Ref416195890 \h </w:instrText>
      </w:r>
      <w:r>
        <w:fldChar w:fldCharType="separate"/>
      </w:r>
      <w:r w:rsidR="00B65813">
        <w:rPr>
          <w:noProof/>
        </w:rPr>
        <w:t>6</w:t>
      </w:r>
      <w:r w:rsidR="00B65813">
        <w:t>.</w:t>
      </w:r>
      <w:r w:rsidR="00B65813">
        <w:rPr>
          <w:noProof/>
        </w:rPr>
        <w:t>1</w:t>
      </w:r>
      <w:r>
        <w:fldChar w:fldCharType="end"/>
      </w:r>
      <w:r w:rsidR="00E7459E">
        <w:t xml:space="preserve"> ábrán bemutatott képlet</w:t>
      </w:r>
      <w:r>
        <w:t xml:space="preserve"> miatt</w:t>
      </w:r>
      <w:r w:rsidR="00F84EBA">
        <w:t xml:space="preserve"> szükséges, hogy az optimalizálás</w:t>
      </w:r>
      <w:r>
        <w:t xml:space="preserve">t nemlineáris megoldóval végezze a rendszer. A linearitást a bináris súllyal – ami változóként szerepel a modellben – </w:t>
      </w:r>
      <w:r w:rsidR="003C484E">
        <w:t xml:space="preserve">való szorzással </w:t>
      </w:r>
      <w:r>
        <w:t>lépi át a modell.</w:t>
      </w:r>
    </w:p>
    <w:p w14:paraId="1B22CE22" w14:textId="77777777" w:rsidR="003E5879" w:rsidRDefault="003C484E" w:rsidP="00D162E6">
      <w:pPr>
        <w:pStyle w:val="ThesisSzveg"/>
      </w:pPr>
      <w:r>
        <w:t>Mindegyik modell bináris változókat használ, amik azt mutatják, hogy mely szobákat kell a megoldáshalmazba beválasztani.</w:t>
      </w:r>
      <w:r w:rsidR="00794671">
        <w:t xml:space="preserve"> </w:t>
      </w:r>
      <w:r w:rsidR="00FA3129">
        <w:t>A modellekhez alapvetően két adathalmazra van szükség. Az első a szobák adathalmaza, amely minden eleméhez legalább kettő paraméter tartozik</w:t>
      </w:r>
      <w:r w:rsidR="00D162E6">
        <w:t>:</w:t>
      </w:r>
      <w:r w:rsidR="00FA3129">
        <w:t xml:space="preserve"> kapacitás és </w:t>
      </w:r>
      <w:r w:rsidR="003E5879">
        <w:t>értékelése</w:t>
      </w:r>
      <w:r w:rsidR="00FA3129">
        <w:t>. A második adathalmaz a vendégek</w:t>
      </w:r>
      <w:r w:rsidR="003E5879">
        <w:t xml:space="preserve"> száma</w:t>
      </w:r>
      <w:r w:rsidR="00D162E6">
        <w:t>.</w:t>
      </w:r>
      <w:r w:rsidR="00FA3129">
        <w:t xml:space="preserve"> Az optimalizálási szempontok szerint a szobák további paraméterekkel bővülnek. Az alábbi ábra a szobák halmazának egy elemét és a hozzá kapcsolódó változót és paramétereket mutatja be.</w:t>
      </w:r>
    </w:p>
    <w:p w14:paraId="214AA820" w14:textId="1C84CA17" w:rsidR="0033408E" w:rsidRDefault="003B7B90" w:rsidP="0033408E">
      <w:pPr>
        <w:pStyle w:val="ThesisSzveg"/>
        <w:keepNext/>
        <w:jc w:val="center"/>
      </w:pPr>
      <w:r>
        <w:object w:dxaOrig="3915" w:dyaOrig="1050" w14:anchorId="2FC31865">
          <v:shape id="_x0000_i1030" type="#_x0000_t75" style="width:194.25pt;height:50.25pt" o:ole="">
            <v:imagedata r:id="rId28" o:title=""/>
          </v:shape>
          <o:OLEObject Type="Link" ProgID="Visio.Drawing.15" ShapeID="_x0000_i1030" DrawAspect="Content" r:id="rId29" UpdateMode="Always">
            <o:LinkType>EnhancedMetaFile</o:LinkType>
            <o:LockedField>false</o:LockedField>
            <o:FieldCodes>\f 0</o:FieldCodes>
          </o:OLEObject>
        </w:object>
      </w:r>
    </w:p>
    <w:p w14:paraId="482088D3" w14:textId="364A8599" w:rsidR="00816B34" w:rsidRPr="0033408E" w:rsidRDefault="003C03EA" w:rsidP="007D2C37">
      <w:pPr>
        <w:pStyle w:val="ThesisKpalrs"/>
      </w:pPr>
      <w:r>
        <w:fldChar w:fldCharType="begin"/>
      </w:r>
      <w:r>
        <w:instrText xml:space="preserve"> STYLEREF 1 \s </w:instrText>
      </w:r>
      <w:r>
        <w:fldChar w:fldCharType="separate"/>
      </w:r>
      <w:r>
        <w:rPr>
          <w:noProof/>
        </w:rPr>
        <w:t>6</w:t>
      </w:r>
      <w:r>
        <w:fldChar w:fldCharType="end"/>
      </w:r>
      <w:r>
        <w:t>.</w:t>
      </w:r>
      <w:r>
        <w:fldChar w:fldCharType="begin"/>
      </w:r>
      <w:r>
        <w:instrText xml:space="preserve"> SEQ ábra \* ARABIC \s 1 </w:instrText>
      </w:r>
      <w:r>
        <w:fldChar w:fldCharType="separate"/>
      </w:r>
      <w:r>
        <w:rPr>
          <w:noProof/>
        </w:rPr>
        <w:t>6</w:t>
      </w:r>
      <w:r>
        <w:fldChar w:fldCharType="end"/>
      </w:r>
      <w:bookmarkStart w:id="66" w:name="_Toc417218016"/>
      <w:r w:rsidR="0033408E" w:rsidRPr="0033408E">
        <w:t xml:space="preserve"> ábra A modellben megjelenő szoba objektum és a hozzá kapcsolódó változó és paraméterek</w:t>
      </w:r>
      <w:bookmarkEnd w:id="66"/>
    </w:p>
    <w:p w14:paraId="232DDF25" w14:textId="77777777" w:rsidR="003C484E" w:rsidRPr="00794671" w:rsidRDefault="00794671" w:rsidP="00B357F2">
      <w:pPr>
        <w:pStyle w:val="ThesisSzveg"/>
      </w:pPr>
      <w:r>
        <w:t xml:space="preserve">Mindhárom modellben </w:t>
      </w:r>
      <w:r w:rsidR="00B357F2">
        <w:t>egy</w:t>
      </w:r>
      <w:r>
        <w:t xml:space="preserve"> alapvető korlátozást vezettem be, egyértelmű módon</w:t>
      </w:r>
      <w:r w:rsidR="00B357F2">
        <w:t xml:space="preserve"> azt</w:t>
      </w:r>
      <w:r>
        <w:t>, hogy a kiválasztott szobák kapacitása egyenlő kell, hogy legyen a vendégek számával.</w:t>
      </w:r>
    </w:p>
    <w:p w14:paraId="31D655C6" w14:textId="77777777" w:rsidR="00794671" w:rsidRPr="00595C5B" w:rsidRDefault="003B7B90" w:rsidP="00794671">
      <w:pPr>
        <w:pStyle w:val="ThesisSzveg"/>
        <w:keepNext/>
      </w:pPr>
      <m:oMathPara>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e>
          </m:nary>
          <m:r>
            <w:rPr>
              <w:rFonts w:ascii="Cambria Math" w:hAnsi="Cambria Math"/>
            </w:rPr>
            <m:t>=v</m:t>
          </m:r>
        </m:oMath>
      </m:oMathPara>
    </w:p>
    <w:p w14:paraId="06A563C7" w14:textId="77777777" w:rsidR="00794671" w:rsidRDefault="00CC3AF8" w:rsidP="007D2C37">
      <w:pPr>
        <w:pStyle w:val="ThesisKpalrs"/>
      </w:pPr>
      <w:r>
        <w:fldChar w:fldCharType="begin"/>
      </w:r>
      <w:r>
        <w:instrText xml:space="preserve"> STYLEREF 1 \s </w:instrText>
      </w:r>
      <w:r>
        <w:fldChar w:fldCharType="separate"/>
      </w:r>
      <w:bookmarkStart w:id="67" w:name="_Toc417071645"/>
      <w:r w:rsidR="00B65813">
        <w:rPr>
          <w:noProof/>
        </w:rPr>
        <w:t>6</w:t>
      </w:r>
      <w:r>
        <w:rPr>
          <w:noProof/>
        </w:rPr>
        <w:fldChar w:fldCharType="end"/>
      </w:r>
      <w:r w:rsidR="003620FF">
        <w:t>.</w:t>
      </w:r>
      <w:r>
        <w:fldChar w:fldCharType="begin"/>
      </w:r>
      <w:r>
        <w:instrText xml:space="preserve"> SEQ egyenlet \* ARABIC \s 1 </w:instrText>
      </w:r>
      <w:r>
        <w:fldChar w:fldCharType="separate"/>
      </w:r>
      <w:r w:rsidR="00B65813">
        <w:rPr>
          <w:noProof/>
        </w:rPr>
        <w:t>2</w:t>
      </w:r>
      <w:r>
        <w:rPr>
          <w:noProof/>
        </w:rPr>
        <w:fldChar w:fldCharType="end"/>
      </w:r>
      <w:r w:rsidR="00794671" w:rsidRPr="00794671">
        <w:t xml:space="preserve"> </w:t>
      </w:r>
      <w:r w:rsidR="0033408E">
        <w:t xml:space="preserve">képlet </w:t>
      </w:r>
      <w:r w:rsidR="00B357F2">
        <w:t>Korlátozás a vendégek száma alapján</w:t>
      </w:r>
      <w:bookmarkEnd w:id="67"/>
    </w:p>
    <w:p w14:paraId="11F16A6A" w14:textId="77777777" w:rsidR="00B357F2" w:rsidRDefault="00B357F2" w:rsidP="00B357F2">
      <w:pPr>
        <w:pStyle w:val="ThesisSzveg"/>
      </w:pPr>
      <w:r>
        <w:lastRenderedPageBreak/>
        <w:t xml:space="preserve">A fenti képletben </w:t>
      </w:r>
      <w:r>
        <w:rPr>
          <w:i/>
        </w:rPr>
        <w:t>f</w:t>
      </w:r>
      <w:r w:rsidRPr="00794671">
        <w:rPr>
          <w:i/>
          <w:vertAlign w:val="subscript"/>
        </w:rPr>
        <w:t>i</w:t>
      </w:r>
      <w:r>
        <w:t xml:space="preserve"> bináris változó, </w:t>
      </w:r>
      <w:r>
        <w:rPr>
          <w:i/>
        </w:rPr>
        <w:t>c</w:t>
      </w:r>
      <w:r w:rsidRPr="00B357F2">
        <w:rPr>
          <w:i/>
          <w:vertAlign w:val="subscript"/>
        </w:rPr>
        <w:t>i</w:t>
      </w:r>
      <w:r>
        <w:t xml:space="preserve"> az </w:t>
      </w:r>
      <w:r w:rsidRPr="00B357F2">
        <w:rPr>
          <w:i/>
        </w:rPr>
        <w:t>i</w:t>
      </w:r>
      <w:r>
        <w:t xml:space="preserve">-edik szoba kapacitása, </w:t>
      </w:r>
      <w:r w:rsidR="00E7459E">
        <w:rPr>
          <w:i/>
        </w:rPr>
        <w:t>v</w:t>
      </w:r>
      <w:r>
        <w:t xml:space="preserve"> pedig a vendégek </w:t>
      </w:r>
      <w:r w:rsidR="00E7459E">
        <w:t>száma</w:t>
      </w:r>
      <w:r>
        <w:t>.</w:t>
      </w:r>
    </w:p>
    <w:p w14:paraId="758C22EC" w14:textId="77777777" w:rsidR="00EB5154" w:rsidRPr="00B357F2" w:rsidRDefault="00EB5154" w:rsidP="00EB5154">
      <w:pPr>
        <w:pStyle w:val="ThesisSzveg"/>
      </w:pPr>
      <w:r>
        <w:t>A felírt matematikai modelleket nemlineáris bináris egészértékű optimalizálási feladatokra vezettem vissza. A további vizsgálataim során megállapítottam, hogy a célfüggvények kvázikonvex kifejezések.</w:t>
      </w:r>
    </w:p>
    <w:p w14:paraId="1C249D57" w14:textId="77777777" w:rsidR="00965E6C" w:rsidRDefault="00965E6C" w:rsidP="00965E6C">
      <w:pPr>
        <w:pStyle w:val="Cmsor3"/>
      </w:pPr>
      <w:bookmarkStart w:id="68" w:name="_Ref416201495"/>
      <w:bookmarkStart w:id="69" w:name="_Toc417288135"/>
      <w:r w:rsidRPr="00964772">
        <w:t xml:space="preserve">Olcsó </w:t>
      </w:r>
      <w:r w:rsidR="00240B48">
        <w:t>modell</w:t>
      </w:r>
      <w:bookmarkEnd w:id="68"/>
      <w:bookmarkEnd w:id="69"/>
    </w:p>
    <w:p w14:paraId="43B4D1C5" w14:textId="77777777" w:rsidR="004676DB" w:rsidRDefault="000F2550" w:rsidP="00C3557E">
      <w:pPr>
        <w:pStyle w:val="ThesisSzvegElsBekezds"/>
      </w:pPr>
      <w:r>
        <w:t>Az olcsó</w:t>
      </w:r>
      <w:r w:rsidR="001032A6">
        <w:t xml:space="preserve"> modell azokat a szobákat adja eredményül, amelyek a legolcsóbbak és a lehető l</w:t>
      </w:r>
      <w:r w:rsidR="004676DB">
        <w:t>egmagasabb értékeléssel bírnak.</w:t>
      </w:r>
    </w:p>
    <w:p w14:paraId="0AE05121" w14:textId="4533B43D" w:rsidR="0033408E" w:rsidRDefault="003B7B90" w:rsidP="00C3557E">
      <w:pPr>
        <w:pStyle w:val="ThesisSzvegElsBekezds"/>
      </w:pPr>
      <w:r w:rsidRPr="00E364C5">
        <w:object w:dxaOrig="5250" w:dyaOrig="1050" w14:anchorId="6A8BA192">
          <v:shape id="_x0000_i1031" type="#_x0000_t75" style="width:273.75pt;height:57.75pt" o:ole="">
            <v:imagedata r:id="rId30" o:title=""/>
          </v:shape>
          <o:OLEObject Type="Link" ProgID="Visio.Drawing.15" ShapeID="_x0000_i1031" DrawAspect="Content" r:id="rId31" UpdateMode="Always">
            <o:LinkType>EnhancedMetaFile</o:LinkType>
            <o:LockedField>false</o:LockedField>
            <o:FieldCodes>\f 0 \* MERGEFORMAT</o:FieldCodes>
          </o:OLEObject>
        </w:object>
      </w:r>
    </w:p>
    <w:p w14:paraId="5A951B4E" w14:textId="3F3DD818" w:rsidR="00E364C5" w:rsidRDefault="003C03EA" w:rsidP="007D2C37">
      <w:pPr>
        <w:pStyle w:val="ThesisKpalrs"/>
      </w:pPr>
      <w:r>
        <w:fldChar w:fldCharType="begin"/>
      </w:r>
      <w:r>
        <w:instrText xml:space="preserve"> STYLEREF 1 \s </w:instrText>
      </w:r>
      <w:r>
        <w:fldChar w:fldCharType="separate"/>
      </w:r>
      <w:r>
        <w:rPr>
          <w:noProof/>
        </w:rPr>
        <w:t>6</w:t>
      </w:r>
      <w:r>
        <w:fldChar w:fldCharType="end"/>
      </w:r>
      <w:r>
        <w:t>.</w:t>
      </w:r>
      <w:r>
        <w:fldChar w:fldCharType="begin"/>
      </w:r>
      <w:r>
        <w:instrText xml:space="preserve"> SEQ ábra \* ARABIC \s 1 </w:instrText>
      </w:r>
      <w:r>
        <w:fldChar w:fldCharType="separate"/>
      </w:r>
      <w:r>
        <w:rPr>
          <w:noProof/>
        </w:rPr>
        <w:t>7</w:t>
      </w:r>
      <w:r>
        <w:fldChar w:fldCharType="end"/>
      </w:r>
      <w:bookmarkStart w:id="70" w:name="_Toc417218017"/>
      <w:r w:rsidR="0033408E">
        <w:t xml:space="preserve"> ábra Az olcsó modellhez szükséges paraméterek</w:t>
      </w:r>
      <w:bookmarkEnd w:id="70"/>
    </w:p>
    <w:p w14:paraId="254561A5" w14:textId="77777777" w:rsidR="001032A6" w:rsidRDefault="004676DB" w:rsidP="004676DB">
      <w:pPr>
        <w:pStyle w:val="ThesisSzveg"/>
      </w:pPr>
      <w:r>
        <w:t>Ahogy azt a fenti ábra is mutatja, ehhez a modellhez a szoba halmaz paramét</w:t>
      </w:r>
      <w:r w:rsidR="00B91650">
        <w:t>erlistáját ki kell egészíteni a</w:t>
      </w:r>
      <w:r>
        <w:t xml:space="preserve"> szobák árával.</w:t>
      </w:r>
    </w:p>
    <w:p w14:paraId="71BFB667" w14:textId="77777777" w:rsidR="0033408E" w:rsidRDefault="003B7B90" w:rsidP="0033408E">
      <w:pPr>
        <w:pStyle w:val="ThesisSzveg"/>
        <w:keepNex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limLow>
            </m:fName>
            <m:e>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e>
                                <m:sup>
                                  <m:r>
                                    <w:rPr>
                                      <w:rFonts w:ascii="Cambria Math" w:eastAsiaTheme="minorEastAsia" w:hAnsi="Cambria Math"/>
                                    </w:rPr>
                                    <m:t>2</m:t>
                                  </m:r>
                                </m:sup>
                              </m:sSup>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den>
              </m:f>
              <m:r>
                <w:rPr>
                  <w:rFonts w:ascii="Cambria Math" w:eastAsiaTheme="minorEastAsia" w:hAnsi="Cambria Math"/>
                </w:rPr>
                <m:t xml:space="preserve">+ </m:t>
              </m:r>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r>
                                    <w:rPr>
                                      <w:rFonts w:ascii="Cambria Math" w:eastAsiaTheme="minorEastAsia" w:hAnsi="Cambria Math"/>
                                    </w:rPr>
                                    <m:t>)</m:t>
                                  </m:r>
                                </m:e>
                                <m:sup>
                                  <m:r>
                                    <w:rPr>
                                      <w:rFonts w:ascii="Cambria Math" w:eastAsiaTheme="minorEastAsia" w:hAnsi="Cambria Math"/>
                                    </w:rPr>
                                    <m:t>2</m:t>
                                  </m:r>
                                </m:sup>
                              </m:sSup>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den>
              </m:f>
            </m:e>
          </m:func>
        </m:oMath>
      </m:oMathPara>
    </w:p>
    <w:p w14:paraId="62C587D9" w14:textId="77777777" w:rsidR="000F2550" w:rsidRDefault="00CC3AF8" w:rsidP="007D2C37">
      <w:pPr>
        <w:pStyle w:val="ThesisKpalrs"/>
      </w:pPr>
      <w:r>
        <w:fldChar w:fldCharType="begin"/>
      </w:r>
      <w:r>
        <w:instrText xml:space="preserve"> STYLEREF 1 \s </w:instrText>
      </w:r>
      <w:r>
        <w:fldChar w:fldCharType="separate"/>
      </w:r>
      <w:bookmarkStart w:id="71" w:name="_Toc417071646"/>
      <w:r w:rsidR="00B65813">
        <w:rPr>
          <w:noProof/>
        </w:rPr>
        <w:t>6</w:t>
      </w:r>
      <w:r>
        <w:rPr>
          <w:noProof/>
        </w:rPr>
        <w:fldChar w:fldCharType="end"/>
      </w:r>
      <w:r w:rsidR="003620FF">
        <w:t>.</w:t>
      </w:r>
      <w:r>
        <w:fldChar w:fldCharType="begin"/>
      </w:r>
      <w:r>
        <w:instrText xml:space="preserve"> SEQ egyenlet \* ARABIC \s 1 </w:instrText>
      </w:r>
      <w:r>
        <w:fldChar w:fldCharType="separate"/>
      </w:r>
      <w:r w:rsidR="00B65813">
        <w:rPr>
          <w:noProof/>
        </w:rPr>
        <w:t>3</w:t>
      </w:r>
      <w:r>
        <w:rPr>
          <w:noProof/>
        </w:rPr>
        <w:fldChar w:fldCharType="end"/>
      </w:r>
      <w:r w:rsidR="0033408E">
        <w:t xml:space="preserve"> képlet Az olcsó modell célfüggvénye</w:t>
      </w:r>
      <w:bookmarkEnd w:id="71"/>
    </w:p>
    <w:p w14:paraId="4EF9888A" w14:textId="77777777" w:rsidR="008019D9" w:rsidRPr="001032A6" w:rsidRDefault="008019D9" w:rsidP="008019D9">
      <w:pPr>
        <w:pStyle w:val="ThesisSzveg"/>
      </w:pPr>
      <w:r>
        <w:t xml:space="preserve">A modell célfüggvényét a fenti ábra mutatja be, ahol </w:t>
      </w:r>
      <w:r>
        <w:rPr>
          <w:i/>
        </w:rPr>
        <w:t>p</w:t>
      </w:r>
      <w:r w:rsidRPr="00482529">
        <w:rPr>
          <w:i/>
          <w:vertAlign w:val="subscript"/>
        </w:rPr>
        <w:t>i</w:t>
      </w:r>
      <w:r>
        <w:rPr>
          <w:i/>
        </w:rPr>
        <w:t xml:space="preserve"> </w:t>
      </w:r>
      <w:r>
        <w:t xml:space="preserve">az i-edik szoba ára, </w:t>
      </w:r>
      <w:r>
        <w:rPr>
          <w:i/>
        </w:rPr>
        <w:t>p</w:t>
      </w:r>
      <w:r w:rsidRPr="00482529">
        <w:rPr>
          <w:i/>
          <w:vertAlign w:val="subscript"/>
        </w:rPr>
        <w:t>min</w:t>
      </w:r>
      <w:r>
        <w:t xml:space="preserve"> a legalacsonyabb szobaár a sokaságban, </w:t>
      </w:r>
      <w:r>
        <w:rPr>
          <w:i/>
        </w:rPr>
        <w:t>r</w:t>
      </w:r>
      <w:r w:rsidRPr="00482529">
        <w:rPr>
          <w:i/>
          <w:vertAlign w:val="subscript"/>
        </w:rPr>
        <w:t>i</w:t>
      </w:r>
      <w:r>
        <w:t xml:space="preserve"> az i-edik szoba átlagos értékelése </w:t>
      </w:r>
      <w:r w:rsidRPr="00482529">
        <w:rPr>
          <w:i/>
        </w:rPr>
        <w:t>r</w:t>
      </w:r>
      <w:r w:rsidRPr="00482529">
        <w:rPr>
          <w:i/>
          <w:vertAlign w:val="subscript"/>
        </w:rPr>
        <w:t>max</w:t>
      </w:r>
      <w:r>
        <w:t xml:space="preserve"> pedig a lehetséges legmagasabb értékelés.</w:t>
      </w:r>
    </w:p>
    <w:p w14:paraId="55F807DF" w14:textId="77777777" w:rsidR="00965E6C" w:rsidRDefault="00965E6C" w:rsidP="00965E6C">
      <w:pPr>
        <w:pStyle w:val="Cmsor3"/>
      </w:pPr>
      <w:bookmarkStart w:id="72" w:name="_Ref416201499"/>
      <w:bookmarkStart w:id="73" w:name="_Toc417288136"/>
      <w:r w:rsidRPr="00964772">
        <w:t xml:space="preserve">Közeli </w:t>
      </w:r>
      <w:r w:rsidR="00240B48">
        <w:t>modell</w:t>
      </w:r>
      <w:bookmarkEnd w:id="72"/>
      <w:bookmarkEnd w:id="73"/>
    </w:p>
    <w:p w14:paraId="2752EBE0" w14:textId="77777777" w:rsidR="004676DB" w:rsidRDefault="000F2550" w:rsidP="00C3557E">
      <w:pPr>
        <w:pStyle w:val="ThesisSzvegElsBekezds"/>
      </w:pPr>
      <w:r>
        <w:t>A közeli modell</w:t>
      </w:r>
      <w:r w:rsidR="00482529">
        <w:t xml:space="preserve"> azokat a szobákat választja ki, amelyek egymáshoz képest a legközelebb helyezkednek el</w:t>
      </w:r>
      <w:r>
        <w:t xml:space="preserve"> és a lehető legmagasabb értékeléssel bírnak</w:t>
      </w:r>
      <w:r w:rsidR="004676DB">
        <w:t>.</w:t>
      </w:r>
    </w:p>
    <w:p w14:paraId="332FBF80" w14:textId="74314A48" w:rsidR="003620FF" w:rsidRDefault="003B7B90" w:rsidP="00C3557E">
      <w:pPr>
        <w:pStyle w:val="ThesisSzvegElsBekezds"/>
      </w:pPr>
      <w:r>
        <w:object w:dxaOrig="6435" w:dyaOrig="1050" w14:anchorId="09C257CD">
          <v:shape id="_x0000_i1032" type="#_x0000_t75" style="width:324pt;height:50.25pt" o:ole="">
            <v:imagedata r:id="rId32" o:title=""/>
          </v:shape>
          <o:OLEObject Type="Link" ProgID="Visio.Drawing.15" ShapeID="_x0000_i1032" DrawAspect="Content" r:id="rId33" UpdateMode="Always">
            <o:LinkType>EnhancedMetaFile</o:LinkType>
            <o:LockedField>false</o:LockedField>
            <o:FieldCodes>\f 0 \* MERGEFORMAT</o:FieldCodes>
          </o:OLEObject>
        </w:object>
      </w:r>
    </w:p>
    <w:p w14:paraId="49D26425" w14:textId="2C9CD489" w:rsidR="0033408E" w:rsidRDefault="003C03EA" w:rsidP="007D2C37">
      <w:pPr>
        <w:pStyle w:val="ThesisKpalrs"/>
      </w:pPr>
      <w:r>
        <w:fldChar w:fldCharType="begin"/>
      </w:r>
      <w:r>
        <w:instrText xml:space="preserve"> STYLEREF 1 \s </w:instrText>
      </w:r>
      <w:r>
        <w:fldChar w:fldCharType="separate"/>
      </w:r>
      <w:r>
        <w:rPr>
          <w:noProof/>
        </w:rPr>
        <w:t>6</w:t>
      </w:r>
      <w:r>
        <w:fldChar w:fldCharType="end"/>
      </w:r>
      <w:r>
        <w:t>.</w:t>
      </w:r>
      <w:r>
        <w:fldChar w:fldCharType="begin"/>
      </w:r>
      <w:r>
        <w:instrText xml:space="preserve"> SEQ ábra \* ARABIC \s 1 </w:instrText>
      </w:r>
      <w:r>
        <w:fldChar w:fldCharType="separate"/>
      </w:r>
      <w:r>
        <w:rPr>
          <w:noProof/>
        </w:rPr>
        <w:t>8</w:t>
      </w:r>
      <w:r>
        <w:fldChar w:fldCharType="end"/>
      </w:r>
      <w:bookmarkStart w:id="74" w:name="_Toc417218018"/>
      <w:r w:rsidR="003620FF">
        <w:t xml:space="preserve"> ábra A közeli modellhez szükséges paraméterek</w:t>
      </w:r>
      <w:bookmarkEnd w:id="74"/>
    </w:p>
    <w:p w14:paraId="2758C6B2" w14:textId="77777777" w:rsidR="00530FAE" w:rsidRDefault="004D06E6" w:rsidP="004676DB">
      <w:pPr>
        <w:pStyle w:val="ThesisSzveg"/>
      </w:pPr>
      <w:r>
        <w:lastRenderedPageBreak/>
        <w:t>A távolságok tárolásához egy, a szobák halmazán képzett Descartes szorzatból kialakított</w:t>
      </w:r>
      <w:r w:rsidR="00482529">
        <w:t xml:space="preserve"> mátrixra van szüksé</w:t>
      </w:r>
      <w:r>
        <w:t>g, ahol a távolság paraméterként jelenik meg, ahogy az a fenti ábrán is látható</w:t>
      </w:r>
      <w:r w:rsidR="00482529">
        <w:t>. A közös szálláshelyen lévő szobák távolsága 0.</w:t>
      </w:r>
    </w:p>
    <w:p w14:paraId="13CB59AF" w14:textId="77777777" w:rsidR="003620FF" w:rsidRDefault="003B7B90" w:rsidP="003620FF">
      <w:pPr>
        <w:pStyle w:val="ThesisSzveg"/>
        <w:keepNex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limLow>
            </m:fName>
            <m:e>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min</m:t>
                                          </m:r>
                                        </m:sub>
                                      </m:sSub>
                                      <m:r>
                                        <w:rPr>
                                          <w:rFonts w:ascii="Cambria Math" w:eastAsiaTheme="minorEastAsia" w:hAnsi="Cambria Math"/>
                                        </w:rPr>
                                        <m:t>)</m:t>
                                      </m:r>
                                    </m:e>
                                    <m:sup>
                                      <m:r>
                                        <w:rPr>
                                          <w:rFonts w:ascii="Cambria Math" w:eastAsiaTheme="minorEastAsia" w:hAnsi="Cambria Math"/>
                                        </w:rPr>
                                        <m:t>2</m:t>
                                      </m:r>
                                    </m:sup>
                                  </m:sSup>
                                </m:e>
                              </m:nary>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min</m:t>
                      </m:r>
                    </m:sub>
                  </m:sSub>
                </m:den>
              </m:f>
              <m:r>
                <w:rPr>
                  <w:rFonts w:ascii="Cambria Math" w:eastAsiaTheme="minorEastAsia" w:hAnsi="Cambria Math"/>
                </w:rPr>
                <m:t xml:space="preserve">+ </m:t>
              </m:r>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r>
                                    <w:rPr>
                                      <w:rFonts w:ascii="Cambria Math" w:eastAsiaTheme="minorEastAsia" w:hAnsi="Cambria Math"/>
                                    </w:rPr>
                                    <m:t>)</m:t>
                                  </m:r>
                                </m:e>
                                <m:sup>
                                  <m:r>
                                    <w:rPr>
                                      <w:rFonts w:ascii="Cambria Math" w:eastAsiaTheme="minorEastAsia" w:hAnsi="Cambria Math"/>
                                    </w:rPr>
                                    <m:t>2</m:t>
                                  </m:r>
                                </m:sup>
                              </m:sSup>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den>
              </m:f>
            </m:e>
          </m:func>
        </m:oMath>
      </m:oMathPara>
    </w:p>
    <w:p w14:paraId="7B3C38D5" w14:textId="77777777" w:rsidR="000F2550" w:rsidRDefault="00CC3AF8" w:rsidP="007D2C37">
      <w:pPr>
        <w:pStyle w:val="ThesisKpalrs"/>
      </w:pPr>
      <w:r>
        <w:fldChar w:fldCharType="begin"/>
      </w:r>
      <w:r>
        <w:instrText xml:space="preserve"> STYLEREF 1 \s </w:instrText>
      </w:r>
      <w:r>
        <w:fldChar w:fldCharType="separate"/>
      </w:r>
      <w:bookmarkStart w:id="75" w:name="_Toc417071647"/>
      <w:r w:rsidR="00B65813">
        <w:rPr>
          <w:noProof/>
        </w:rPr>
        <w:t>6</w:t>
      </w:r>
      <w:r>
        <w:rPr>
          <w:noProof/>
        </w:rPr>
        <w:fldChar w:fldCharType="end"/>
      </w:r>
      <w:r w:rsidR="003620FF">
        <w:t>.</w:t>
      </w:r>
      <w:r>
        <w:fldChar w:fldCharType="begin"/>
      </w:r>
      <w:r>
        <w:instrText xml:space="preserve"> SEQ egyenlet \* ARABIC \s 1 </w:instrText>
      </w:r>
      <w:r>
        <w:fldChar w:fldCharType="separate"/>
      </w:r>
      <w:r w:rsidR="00B65813">
        <w:rPr>
          <w:noProof/>
        </w:rPr>
        <w:t>4</w:t>
      </w:r>
      <w:r>
        <w:rPr>
          <w:noProof/>
        </w:rPr>
        <w:fldChar w:fldCharType="end"/>
      </w:r>
      <w:r w:rsidR="003620FF">
        <w:t xml:space="preserve"> képlet A közeli modell célfüggvénye</w:t>
      </w:r>
      <w:bookmarkEnd w:id="75"/>
    </w:p>
    <w:p w14:paraId="505D2E4D" w14:textId="77777777" w:rsidR="008019D9" w:rsidRPr="00482529" w:rsidRDefault="008019D9" w:rsidP="008019D9">
      <w:pPr>
        <w:pStyle w:val="ThesisSzveg"/>
      </w:pPr>
      <w:r>
        <w:t xml:space="preserve">A modell célfüggvényét a következő ábra mutatja be, ahol </w:t>
      </w:r>
      <w:r w:rsidRPr="007136B8">
        <w:rPr>
          <w:i/>
        </w:rPr>
        <w:t>d</w:t>
      </w:r>
      <w:r w:rsidRPr="007136B8">
        <w:rPr>
          <w:i/>
          <w:vertAlign w:val="subscript"/>
        </w:rPr>
        <w:t>ij</w:t>
      </w:r>
      <w:r>
        <w:t xml:space="preserve"> az i-edik és j-edik szoba távolsága, </w:t>
      </w:r>
      <w:r>
        <w:rPr>
          <w:i/>
        </w:rPr>
        <w:t>d</w:t>
      </w:r>
      <w:r>
        <w:rPr>
          <w:i/>
          <w:vertAlign w:val="subscript"/>
        </w:rPr>
        <w:t>min</w:t>
      </w:r>
      <w:r>
        <w:t xml:space="preserve"> a legalacsonyabb távolság a sokaságban, </w:t>
      </w:r>
      <w:r>
        <w:rPr>
          <w:i/>
        </w:rPr>
        <w:t>r</w:t>
      </w:r>
      <w:r w:rsidRPr="00482529">
        <w:rPr>
          <w:i/>
          <w:vertAlign w:val="subscript"/>
        </w:rPr>
        <w:t>i</w:t>
      </w:r>
      <w:r>
        <w:t xml:space="preserve"> az i-edik szoba átlagos értékelése </w:t>
      </w:r>
      <w:r w:rsidRPr="00482529">
        <w:rPr>
          <w:i/>
        </w:rPr>
        <w:t>r</w:t>
      </w:r>
      <w:r w:rsidRPr="00482529">
        <w:rPr>
          <w:i/>
          <w:vertAlign w:val="subscript"/>
        </w:rPr>
        <w:t>max</w:t>
      </w:r>
      <w:r>
        <w:t xml:space="preserve"> pedig a lehetséges legmagasabb értékelés.</w:t>
      </w:r>
    </w:p>
    <w:p w14:paraId="21C6219B" w14:textId="77777777" w:rsidR="00965E6C" w:rsidRDefault="00965E6C" w:rsidP="00965E6C">
      <w:pPr>
        <w:pStyle w:val="Cmsor3"/>
      </w:pPr>
      <w:bookmarkStart w:id="76" w:name="_Ref416700084"/>
      <w:bookmarkStart w:id="77" w:name="_Ref416702335"/>
      <w:bookmarkStart w:id="78" w:name="_Toc417288137"/>
      <w:r w:rsidRPr="00964772">
        <w:t xml:space="preserve">Olcsó és közeli </w:t>
      </w:r>
      <w:r w:rsidR="00240B48">
        <w:t>modell</w:t>
      </w:r>
      <w:bookmarkEnd w:id="76"/>
      <w:bookmarkEnd w:id="77"/>
      <w:bookmarkEnd w:id="78"/>
    </w:p>
    <w:p w14:paraId="490404C9" w14:textId="77777777" w:rsidR="004676DB" w:rsidRDefault="000F2550" w:rsidP="00C3557E">
      <w:pPr>
        <w:pStyle w:val="ThesisSzvegElsBekezds"/>
      </w:pPr>
      <w:r>
        <w:t xml:space="preserve">Az olcsó és közeli modell egyesíti a </w:t>
      </w:r>
      <w:r>
        <w:fldChar w:fldCharType="begin"/>
      </w:r>
      <w:r>
        <w:instrText xml:space="preserve"> REF _Ref416201495 \r \h </w:instrText>
      </w:r>
      <w:r>
        <w:fldChar w:fldCharType="separate"/>
      </w:r>
      <w:r w:rsidR="00B65813">
        <w:t>6.2.1</w:t>
      </w:r>
      <w:r>
        <w:fldChar w:fldCharType="end"/>
      </w:r>
      <w:r>
        <w:t xml:space="preserve"> és </w:t>
      </w:r>
      <w:r>
        <w:fldChar w:fldCharType="begin"/>
      </w:r>
      <w:r>
        <w:instrText xml:space="preserve"> REF _Ref416201499 \r \h </w:instrText>
      </w:r>
      <w:r>
        <w:fldChar w:fldCharType="separate"/>
      </w:r>
      <w:r w:rsidR="00B65813">
        <w:t>6.2.2</w:t>
      </w:r>
      <w:r>
        <w:fldChar w:fldCharType="end"/>
      </w:r>
      <w:r>
        <w:t xml:space="preserve"> fejezetekben taglalt modelleket, vagyis az egymáshoz legközelebb eső legolcsóbb és lehető legmagasabb értékeléssel bíró szobákat adja eredményül.</w:t>
      </w:r>
    </w:p>
    <w:p w14:paraId="3A3865D1" w14:textId="498B4FA7" w:rsidR="003620FF" w:rsidRDefault="003B7B90" w:rsidP="00C3557E">
      <w:pPr>
        <w:pStyle w:val="ThesisSzvegElsBekezds"/>
      </w:pPr>
      <w:r>
        <w:object w:dxaOrig="7575" w:dyaOrig="1050" w14:anchorId="7FAF0D50">
          <v:shape id="_x0000_i1033" type="#_x0000_t75" style="width:389.25pt;height:57.75pt" o:ole="">
            <v:imagedata r:id="rId34" o:title=""/>
          </v:shape>
          <o:OLEObject Type="Link" ProgID="Visio.Drawing.15" ShapeID="_x0000_i1033" DrawAspect="Content" r:id="rId35" UpdateMode="Always">
            <o:LinkType>EnhancedMetaFile</o:LinkType>
            <o:LockedField>false</o:LockedField>
            <o:FieldCodes>\f 0 \* MERGEFORMAT</o:FieldCodes>
          </o:OLEObject>
        </w:object>
      </w:r>
    </w:p>
    <w:p w14:paraId="20A6D1C1" w14:textId="0BD564A9" w:rsidR="00E364C5" w:rsidRDefault="003C03EA" w:rsidP="007D2C37">
      <w:pPr>
        <w:pStyle w:val="ThesisKpalrs"/>
      </w:pPr>
      <w:r>
        <w:fldChar w:fldCharType="begin"/>
      </w:r>
      <w:r>
        <w:instrText xml:space="preserve"> STYLEREF 1 \s </w:instrText>
      </w:r>
      <w:r>
        <w:fldChar w:fldCharType="separate"/>
      </w:r>
      <w:r>
        <w:rPr>
          <w:noProof/>
        </w:rPr>
        <w:t>6</w:t>
      </w:r>
      <w:r>
        <w:fldChar w:fldCharType="end"/>
      </w:r>
      <w:r>
        <w:t>.</w:t>
      </w:r>
      <w:r>
        <w:fldChar w:fldCharType="begin"/>
      </w:r>
      <w:r>
        <w:instrText xml:space="preserve"> SEQ ábra \* ARABIC \s 1 </w:instrText>
      </w:r>
      <w:r>
        <w:fldChar w:fldCharType="separate"/>
      </w:r>
      <w:r>
        <w:rPr>
          <w:noProof/>
        </w:rPr>
        <w:t>9</w:t>
      </w:r>
      <w:r>
        <w:fldChar w:fldCharType="end"/>
      </w:r>
      <w:bookmarkStart w:id="79" w:name="_Toc417218019"/>
      <w:r w:rsidR="003620FF">
        <w:t xml:space="preserve"> ábra Az olcsó és közeli modellhez szükséges paraméterek</w:t>
      </w:r>
      <w:bookmarkEnd w:id="79"/>
    </w:p>
    <w:p w14:paraId="3AC98FE3" w14:textId="77777777" w:rsidR="00530FAE" w:rsidRDefault="004D06E6" w:rsidP="004676DB">
      <w:pPr>
        <w:pStyle w:val="ThesisSzveg"/>
      </w:pPr>
      <w:r>
        <w:t xml:space="preserve">Az összevont modellnek szüksége van minden, </w:t>
      </w:r>
      <w:r w:rsidR="00E7459E">
        <w:t>az előző</w:t>
      </w:r>
      <w:r>
        <w:t xml:space="preserve"> két fejezetben tárgyalt kiegészítő paraméterre, ahogy</w:t>
      </w:r>
      <w:r w:rsidR="00E7459E">
        <w:t xml:space="preserve"> az</w:t>
      </w:r>
      <w:r>
        <w:t xml:space="preserve"> a fenti ábrán is látható.</w:t>
      </w:r>
    </w:p>
    <w:p w14:paraId="61A1C8D6" w14:textId="77777777" w:rsidR="003620FF" w:rsidRDefault="003B7B90" w:rsidP="003620FF">
      <w:pPr>
        <w:pStyle w:val="ThesisSzveg"/>
        <w:keepNex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limLow>
            </m:fName>
            <m:e>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min</m:t>
                                          </m:r>
                                        </m:sub>
                                      </m:sSub>
                                      <m:r>
                                        <w:rPr>
                                          <w:rFonts w:ascii="Cambria Math" w:eastAsiaTheme="minorEastAsia" w:hAnsi="Cambria Math"/>
                                        </w:rPr>
                                        <m:t>)</m:t>
                                      </m:r>
                                    </m:e>
                                    <m:sup>
                                      <m:r>
                                        <w:rPr>
                                          <w:rFonts w:ascii="Cambria Math" w:eastAsiaTheme="minorEastAsia" w:hAnsi="Cambria Math"/>
                                        </w:rPr>
                                        <m:t>2</m:t>
                                      </m:r>
                                    </m:sup>
                                  </m:sSup>
                                </m:e>
                              </m:nary>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min</m:t>
                      </m:r>
                    </m:sub>
                  </m:sSub>
                </m:den>
              </m:f>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e>
                                <m:sup>
                                  <m:r>
                                    <w:rPr>
                                      <w:rFonts w:ascii="Cambria Math" w:eastAsiaTheme="minorEastAsia" w:hAnsi="Cambria Math"/>
                                    </w:rPr>
                                    <m:t>2</m:t>
                                  </m:r>
                                </m:sup>
                              </m:sSup>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den>
              </m:f>
              <m:r>
                <w:rPr>
                  <w:rFonts w:ascii="Cambria Math" w:eastAsiaTheme="minorEastAsia" w:hAnsi="Cambria Math"/>
                </w:rPr>
                <m:t xml:space="preserve">+ </m:t>
              </m:r>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r>
                                    <w:rPr>
                                      <w:rFonts w:ascii="Cambria Math" w:eastAsiaTheme="minorEastAsia" w:hAnsi="Cambria Math"/>
                                    </w:rPr>
                                    <m:t>)</m:t>
                                  </m:r>
                                </m:e>
                                <m:sup>
                                  <m:r>
                                    <w:rPr>
                                      <w:rFonts w:ascii="Cambria Math" w:eastAsiaTheme="minorEastAsia" w:hAnsi="Cambria Math"/>
                                    </w:rPr>
                                    <m:t>2</m:t>
                                  </m:r>
                                </m:sup>
                              </m:sSup>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den>
              </m:f>
            </m:e>
          </m:func>
        </m:oMath>
      </m:oMathPara>
    </w:p>
    <w:p w14:paraId="16A29DA0" w14:textId="77777777" w:rsidR="00A255F2" w:rsidRDefault="00CC3AF8" w:rsidP="007D2C37">
      <w:pPr>
        <w:pStyle w:val="ThesisKpalrs"/>
      </w:pPr>
      <w:r>
        <w:fldChar w:fldCharType="begin"/>
      </w:r>
      <w:r>
        <w:instrText xml:space="preserve"> STYLEREF 1 \s </w:instrText>
      </w:r>
      <w:r>
        <w:fldChar w:fldCharType="separate"/>
      </w:r>
      <w:bookmarkStart w:id="80" w:name="_Toc417071648"/>
      <w:r w:rsidR="00B65813">
        <w:rPr>
          <w:noProof/>
        </w:rPr>
        <w:t>6</w:t>
      </w:r>
      <w:r>
        <w:rPr>
          <w:noProof/>
        </w:rPr>
        <w:fldChar w:fldCharType="end"/>
      </w:r>
      <w:r w:rsidR="003620FF">
        <w:t>.</w:t>
      </w:r>
      <w:r>
        <w:fldChar w:fldCharType="begin"/>
      </w:r>
      <w:r>
        <w:instrText xml:space="preserve"> SEQ egyenlet \* ARABIC \s 1 </w:instrText>
      </w:r>
      <w:r>
        <w:fldChar w:fldCharType="separate"/>
      </w:r>
      <w:r w:rsidR="00B65813">
        <w:rPr>
          <w:noProof/>
        </w:rPr>
        <w:t>5</w:t>
      </w:r>
      <w:r>
        <w:rPr>
          <w:noProof/>
        </w:rPr>
        <w:fldChar w:fldCharType="end"/>
      </w:r>
      <w:r w:rsidR="003620FF">
        <w:t xml:space="preserve"> Az olcsó és közeli modell célfüggvénye</w:t>
      </w:r>
      <w:bookmarkEnd w:id="80"/>
    </w:p>
    <w:p w14:paraId="7785BB78" w14:textId="77777777" w:rsidR="000F2550" w:rsidRPr="000F2550" w:rsidRDefault="00B325A7" w:rsidP="000F2550">
      <w:pPr>
        <w:pStyle w:val="ThesisSzveg"/>
      </w:pPr>
      <w:r>
        <w:lastRenderedPageBreak/>
        <w:t xml:space="preserve">Az egyesített célfüggvényt mutatja a fenti ábra, ahol </w:t>
      </w:r>
      <w:r w:rsidRPr="007136B8">
        <w:rPr>
          <w:i/>
        </w:rPr>
        <w:t>d</w:t>
      </w:r>
      <w:r w:rsidRPr="007136B8">
        <w:rPr>
          <w:i/>
          <w:vertAlign w:val="subscript"/>
        </w:rPr>
        <w:t>ij</w:t>
      </w:r>
      <w:r>
        <w:t xml:space="preserve"> az i-edik és j-edik szoba távolsága, </w:t>
      </w:r>
      <w:r>
        <w:rPr>
          <w:i/>
        </w:rPr>
        <w:t>d</w:t>
      </w:r>
      <w:r>
        <w:rPr>
          <w:i/>
          <w:vertAlign w:val="subscript"/>
        </w:rPr>
        <w:t>min</w:t>
      </w:r>
      <w:r>
        <w:t xml:space="preserve"> a legalacsonyabb távolság a sokaságban,</w:t>
      </w:r>
      <w:r w:rsidRPr="00B325A7">
        <w:rPr>
          <w:i/>
        </w:rPr>
        <w:t xml:space="preserve"> </w:t>
      </w:r>
      <w:r>
        <w:rPr>
          <w:i/>
        </w:rPr>
        <w:t>p</w:t>
      </w:r>
      <w:r w:rsidRPr="00482529">
        <w:rPr>
          <w:i/>
          <w:vertAlign w:val="subscript"/>
        </w:rPr>
        <w:t>i</w:t>
      </w:r>
      <w:r>
        <w:rPr>
          <w:i/>
        </w:rPr>
        <w:t xml:space="preserve"> </w:t>
      </w:r>
      <w:r>
        <w:t xml:space="preserve">az i-edik szoba ára, </w:t>
      </w:r>
      <w:r>
        <w:rPr>
          <w:i/>
        </w:rPr>
        <w:t>p</w:t>
      </w:r>
      <w:r w:rsidRPr="00482529">
        <w:rPr>
          <w:i/>
          <w:vertAlign w:val="subscript"/>
        </w:rPr>
        <w:t>min</w:t>
      </w:r>
      <w:r>
        <w:t xml:space="preserve"> a legalacsonyabb szobaár a sokaságban</w:t>
      </w:r>
      <w:r w:rsidR="00D55DFA">
        <w:t>,</w:t>
      </w:r>
      <w:r>
        <w:t xml:space="preserve"> </w:t>
      </w:r>
      <w:r>
        <w:rPr>
          <w:i/>
        </w:rPr>
        <w:t>r</w:t>
      </w:r>
      <w:r w:rsidRPr="00482529">
        <w:rPr>
          <w:i/>
          <w:vertAlign w:val="subscript"/>
        </w:rPr>
        <w:t>i</w:t>
      </w:r>
      <w:r>
        <w:t xml:space="preserve"> az i-edik szoba átlagos értékelése </w:t>
      </w:r>
      <w:r w:rsidRPr="00482529">
        <w:rPr>
          <w:i/>
        </w:rPr>
        <w:t>r</w:t>
      </w:r>
      <w:r w:rsidRPr="00482529">
        <w:rPr>
          <w:i/>
          <w:vertAlign w:val="subscript"/>
        </w:rPr>
        <w:t>max</w:t>
      </w:r>
      <w:r>
        <w:t xml:space="preserve"> pedig a lehetséges legmagasabb értékelés.</w:t>
      </w:r>
    </w:p>
    <w:p w14:paraId="6075DB36" w14:textId="77777777" w:rsidR="00D323D7" w:rsidRDefault="00D323D7" w:rsidP="00E40DAB">
      <w:pPr>
        <w:pStyle w:val="Cmsor2"/>
        <w:rPr>
          <w:szCs w:val="24"/>
        </w:rPr>
      </w:pPr>
      <w:bookmarkStart w:id="81" w:name="_Ref416685989"/>
      <w:bookmarkStart w:id="82" w:name="_Toc417288138"/>
      <w:r w:rsidRPr="00964772">
        <w:rPr>
          <w:szCs w:val="24"/>
        </w:rPr>
        <w:t>Adatbázis tervezet</w:t>
      </w:r>
      <w:bookmarkEnd w:id="81"/>
      <w:bookmarkEnd w:id="82"/>
    </w:p>
    <w:p w14:paraId="74A8D1ED" w14:textId="1FFE49F9" w:rsidR="00C3557E" w:rsidRDefault="00E53C9B" w:rsidP="00C3557E">
      <w:pPr>
        <w:pStyle w:val="ThesisSzvegElsBekezds"/>
      </w:pPr>
      <w:r>
        <w:t>A rendszer működéséhez 18</w:t>
      </w:r>
      <w:r w:rsidR="00C3557E">
        <w:t xml:space="preserve"> adatbázistáblát terveztem meg. A táblákat, azok attribútumait és a kapcsolatokat </w:t>
      </w:r>
      <w:proofErr w:type="gramStart"/>
      <w:r w:rsidR="00C3557E">
        <w:t>a  mellékletben</w:t>
      </w:r>
      <w:proofErr w:type="gramEnd"/>
      <w:r w:rsidR="00C3557E">
        <w:t xml:space="preserve"> található ábra mutatja be.</w:t>
      </w:r>
    </w:p>
    <w:p w14:paraId="246780C2" w14:textId="7F49DE31" w:rsidR="00530FAE" w:rsidRDefault="00C3557E" w:rsidP="00C3557E">
      <w:pPr>
        <w:pStyle w:val="ThesisSzveg"/>
      </w:pPr>
      <w:r>
        <w:t>Az adatbázisban négy tábla</w:t>
      </w:r>
      <w:r w:rsidR="00E53C9B">
        <w:t xml:space="preserve">, </w:t>
      </w:r>
      <w:proofErr w:type="gramStart"/>
      <w:r w:rsidR="00E53C9B">
        <w:t>a</w:t>
      </w:r>
      <w:proofErr w:type="gramEnd"/>
      <w:r w:rsidR="00E53C9B">
        <w:t xml:space="preserve"> </w:t>
      </w:r>
      <w:r w:rsidR="00E53C9B" w:rsidRPr="00E830C7">
        <w:rPr>
          <w:i/>
        </w:rPr>
        <w:t>User</w:t>
      </w:r>
      <w:r w:rsidR="00E53C9B">
        <w:t xml:space="preserve">, </w:t>
      </w:r>
      <w:r w:rsidR="00E53C9B" w:rsidRPr="00E830C7">
        <w:rPr>
          <w:i/>
        </w:rPr>
        <w:t>Admin</w:t>
      </w:r>
      <w:r w:rsidR="00E53C9B">
        <w:t xml:space="preserve">, </w:t>
      </w:r>
      <w:r w:rsidR="00E53C9B" w:rsidRPr="00E830C7">
        <w:rPr>
          <w:i/>
        </w:rPr>
        <w:t>Guest</w:t>
      </w:r>
      <w:r w:rsidR="00E53C9B">
        <w:t xml:space="preserve"> és </w:t>
      </w:r>
      <w:r w:rsidR="00E53C9B" w:rsidRPr="00E830C7">
        <w:rPr>
          <w:i/>
        </w:rPr>
        <w:t>Owner</w:t>
      </w:r>
      <w:r w:rsidR="00E53C9B">
        <w:t xml:space="preserve"> a felhasználók adatainak tárolásához és azonosításukhoz szükséges. </w:t>
      </w:r>
      <w:r w:rsidR="00E830C7">
        <w:t xml:space="preserve">Az </w:t>
      </w:r>
      <w:r w:rsidR="00E830C7" w:rsidRPr="00E830C7">
        <w:rPr>
          <w:i/>
        </w:rPr>
        <w:t>Admin</w:t>
      </w:r>
      <w:r w:rsidR="00E830C7">
        <w:t xml:space="preserve">, </w:t>
      </w:r>
      <w:r w:rsidR="00E830C7" w:rsidRPr="00E830C7">
        <w:rPr>
          <w:i/>
        </w:rPr>
        <w:t>Guest</w:t>
      </w:r>
      <w:r w:rsidR="00E830C7">
        <w:t xml:space="preserve"> és </w:t>
      </w:r>
      <w:r w:rsidR="00E830C7" w:rsidRPr="00E830C7">
        <w:rPr>
          <w:i/>
        </w:rPr>
        <w:t>Owner</w:t>
      </w:r>
      <w:r w:rsidR="00E830C7">
        <w:t xml:space="preserve"> táblák és </w:t>
      </w:r>
      <w:proofErr w:type="gramStart"/>
      <w:r w:rsidR="00E830C7">
        <w:t>a</w:t>
      </w:r>
      <w:proofErr w:type="gramEnd"/>
      <w:r w:rsidR="00E830C7">
        <w:t xml:space="preserve"> </w:t>
      </w:r>
      <w:r w:rsidR="00E830C7" w:rsidRPr="00E830C7">
        <w:rPr>
          <w:i/>
        </w:rPr>
        <w:t>User</w:t>
      </w:r>
      <w:r w:rsidR="00E830C7">
        <w:t xml:space="preserve"> tábla között polimorfikus kapcsolat áll fenn. Ez azt jelenti, hogy </w:t>
      </w:r>
      <w:proofErr w:type="gramStart"/>
      <w:r w:rsidR="00E830C7">
        <w:t>a</w:t>
      </w:r>
      <w:proofErr w:type="gramEnd"/>
      <w:r w:rsidR="00E830C7">
        <w:t xml:space="preserve"> </w:t>
      </w:r>
      <w:r w:rsidR="00E830C7" w:rsidRPr="00E830C7">
        <w:rPr>
          <w:i/>
        </w:rPr>
        <w:t>User</w:t>
      </w:r>
      <w:r w:rsidR="00E830C7">
        <w:t xml:space="preserve"> tábla kapcsolódik a három felhasználói tábla egyikéhez, a </w:t>
      </w:r>
      <w:r w:rsidR="00E830C7" w:rsidRPr="00E830C7">
        <w:rPr>
          <w:i/>
        </w:rPr>
        <w:t>role_id</w:t>
      </w:r>
      <w:r w:rsidR="00E830C7">
        <w:t xml:space="preserve"> attribútumban külső kulcsként tárolva annak elsődleges kulcsát, és a </w:t>
      </w:r>
      <w:r w:rsidR="00E830C7" w:rsidRPr="00E830C7">
        <w:rPr>
          <w:i/>
        </w:rPr>
        <w:t>role_type</w:t>
      </w:r>
      <w:r w:rsidR="00E830C7">
        <w:t xml:space="preserve"> mezőben tárolva a hivatkozott tábla nevét. Tehát egy </w:t>
      </w:r>
      <w:r w:rsidR="00E830C7" w:rsidRPr="00E830C7">
        <w:rPr>
          <w:i/>
        </w:rPr>
        <w:t>User</w:t>
      </w:r>
      <w:r w:rsidR="00E830C7">
        <w:t xml:space="preserve"> entitás rendelkezik egy szerepkörrel, amit az </w:t>
      </w:r>
      <w:r w:rsidR="00E830C7" w:rsidRPr="00E830C7">
        <w:rPr>
          <w:i/>
        </w:rPr>
        <w:t>Admin</w:t>
      </w:r>
      <w:r w:rsidR="00E830C7">
        <w:t xml:space="preserve">, </w:t>
      </w:r>
      <w:r w:rsidR="00E830C7" w:rsidRPr="00E830C7">
        <w:rPr>
          <w:i/>
        </w:rPr>
        <w:t>Guest</w:t>
      </w:r>
      <w:r w:rsidR="00E830C7">
        <w:t xml:space="preserve"> vagy </w:t>
      </w:r>
      <w:r w:rsidR="00E830C7" w:rsidRPr="00E830C7">
        <w:rPr>
          <w:i/>
        </w:rPr>
        <w:t>Owner</w:t>
      </w:r>
      <w:r w:rsidR="00E830C7">
        <w:t xml:space="preserve"> táblákkal képzett kapcsolat azonosít.</w:t>
      </w:r>
    </w:p>
    <w:p w14:paraId="31C359A9" w14:textId="77777777" w:rsidR="00E830C7" w:rsidRDefault="00E830C7" w:rsidP="00E830C7">
      <w:pPr>
        <w:pStyle w:val="ThesisSzveg"/>
      </w:pPr>
      <w:r>
        <w:t xml:space="preserve">Hasonlóan a felhasználói táblákhoz, az </w:t>
      </w:r>
      <w:r w:rsidRPr="00E830C7">
        <w:rPr>
          <w:i/>
        </w:rPr>
        <w:t>Address</w:t>
      </w:r>
      <w:r>
        <w:t xml:space="preserve"> táblához is polimorfikus kapcsolatot terveztem. Címe a szálláskereső (</w:t>
      </w:r>
      <w:r w:rsidRPr="00E830C7">
        <w:rPr>
          <w:i/>
        </w:rPr>
        <w:t>Guest</w:t>
      </w:r>
      <w:r>
        <w:t>) felhasználónak és egy szálláshelynek (</w:t>
      </w:r>
      <w:r w:rsidRPr="00E830C7">
        <w:rPr>
          <w:i/>
        </w:rPr>
        <w:t>Accommodation</w:t>
      </w:r>
      <w:r>
        <w:t xml:space="preserve">) van. Az </w:t>
      </w:r>
      <w:r w:rsidRPr="00E830C7">
        <w:rPr>
          <w:i/>
        </w:rPr>
        <w:t>Address</w:t>
      </w:r>
      <w:r>
        <w:t xml:space="preserve"> tábla az </w:t>
      </w:r>
      <w:r w:rsidRPr="00E830C7">
        <w:rPr>
          <w:i/>
        </w:rPr>
        <w:t>addressable_id</w:t>
      </w:r>
      <w:r>
        <w:t xml:space="preserve"> attribútumban tárolja külső kulcsként annak az entitásnak az elsődleges kulcsát, amihez a cím tartozik, és az </w:t>
      </w:r>
      <w:r w:rsidRPr="00E830C7">
        <w:rPr>
          <w:i/>
        </w:rPr>
        <w:t>addressable_type</w:t>
      </w:r>
      <w:r>
        <w:t xml:space="preserve"> mező azonosítja a hivatkozott tábla nevét.</w:t>
      </w:r>
    </w:p>
    <w:p w14:paraId="522E66B2" w14:textId="77777777" w:rsidR="009A1A0A" w:rsidRDefault="009A1A0A" w:rsidP="009A1A0A">
      <w:pPr>
        <w:pStyle w:val="ThesisSzveg"/>
      </w:pPr>
      <w:r>
        <w:t xml:space="preserve">A </w:t>
      </w:r>
      <w:r w:rsidRPr="005C65AD">
        <w:rPr>
          <w:i/>
        </w:rPr>
        <w:t>Booking</w:t>
      </w:r>
      <w:r>
        <w:t xml:space="preserve"> tábla tárolja a szobafoglalásokat. Minden szálláskereső (</w:t>
      </w:r>
      <w:r w:rsidRPr="005C65AD">
        <w:rPr>
          <w:i/>
        </w:rPr>
        <w:t>Guest</w:t>
      </w:r>
      <w:r>
        <w:t xml:space="preserve">) felhasználó rendelkezik legalább egy </w:t>
      </w:r>
      <w:r w:rsidRPr="005C65AD">
        <w:rPr>
          <w:i/>
        </w:rPr>
        <w:t>Booking</w:t>
      </w:r>
      <w:r>
        <w:t xml:space="preserve"> példánnyal, ami a virtuális kosaraként van dedikálva. A </w:t>
      </w:r>
      <w:r w:rsidRPr="005C65AD">
        <w:rPr>
          <w:i/>
        </w:rPr>
        <w:t>Booking</w:t>
      </w:r>
      <w:r>
        <w:t xml:space="preserve"> tábla </w:t>
      </w:r>
      <w:r w:rsidRPr="005C65AD">
        <w:rPr>
          <w:i/>
        </w:rPr>
        <w:t>guest_id</w:t>
      </w:r>
      <w:r>
        <w:t xml:space="preserve"> külső kulcsa azonosítja a foglalás tulajdonosát. A </w:t>
      </w:r>
      <w:r w:rsidRPr="005C65AD">
        <w:rPr>
          <w:i/>
        </w:rPr>
        <w:t>Booking</w:t>
      </w:r>
      <w:r>
        <w:t xml:space="preserve"> táblához két kapcsolótáblát terveztem.</w:t>
      </w:r>
    </w:p>
    <w:p w14:paraId="59269EB1" w14:textId="77777777" w:rsidR="009A1A0A" w:rsidRDefault="009A1A0A" w:rsidP="009A1A0A">
      <w:pPr>
        <w:pStyle w:val="ThesisSzveg"/>
      </w:pPr>
      <w:r>
        <w:t xml:space="preserve">A </w:t>
      </w:r>
      <w:r w:rsidRPr="005C65AD">
        <w:rPr>
          <w:i/>
        </w:rPr>
        <w:t>BookingRoom</w:t>
      </w:r>
      <w:r>
        <w:t xml:space="preserve"> kapcsolótábla a foglaláshoz tartozó szobákat tárolja. Mivel a szobák a </w:t>
      </w:r>
      <w:r w:rsidRPr="005C65AD">
        <w:rPr>
          <w:i/>
        </w:rPr>
        <w:t>Room</w:t>
      </w:r>
      <w:r>
        <w:t xml:space="preserve"> táblában nem egyedi példányok, hanem szobatípusok, amelyek a </w:t>
      </w:r>
      <w:r w:rsidRPr="005C65AD">
        <w:rPr>
          <w:i/>
        </w:rPr>
        <w:t>num_of_this</w:t>
      </w:r>
      <w:r>
        <w:t xml:space="preserve"> mezőben jelölik számosságukat, ezért minden, a foglalásba beválasztott szobához hozzárendelek egy, a foglalás során egyedi azonosítót, amit </w:t>
      </w:r>
      <w:r>
        <w:lastRenderedPageBreak/>
        <w:t xml:space="preserve">az </w:t>
      </w:r>
      <w:r w:rsidRPr="005C65AD">
        <w:rPr>
          <w:i/>
        </w:rPr>
        <w:t>index</w:t>
      </w:r>
      <w:r>
        <w:t xml:space="preserve"> mező tárol. Ez az egyedi azonosító teszi lehetővé, hogy a foglalásban szereplő vendégeket a szobához lehessen csatolni.</w:t>
      </w:r>
    </w:p>
    <w:p w14:paraId="6AD085B2" w14:textId="77777777" w:rsidR="00702842" w:rsidRDefault="00702842" w:rsidP="00702842">
      <w:pPr>
        <w:pStyle w:val="ThesisSzveg"/>
      </w:pPr>
      <w:r>
        <w:t xml:space="preserve">A </w:t>
      </w:r>
      <w:r w:rsidRPr="005C65AD">
        <w:rPr>
          <w:i/>
        </w:rPr>
        <w:t>BookingGuest</w:t>
      </w:r>
      <w:r>
        <w:t xml:space="preserve"> kapcsolótábla a foglalásban szereplő vendégeket, és azok elhelyezését tárolja A </w:t>
      </w:r>
      <w:r w:rsidRPr="005C65AD">
        <w:rPr>
          <w:i/>
        </w:rPr>
        <w:t>room_index</w:t>
      </w:r>
      <w:r>
        <w:t xml:space="preserve"> mező a </w:t>
      </w:r>
      <w:r w:rsidRPr="005C65AD">
        <w:rPr>
          <w:i/>
        </w:rPr>
        <w:t>BookingRoom</w:t>
      </w:r>
      <w:r>
        <w:t xml:space="preserve"> táblában bejegyzett </w:t>
      </w:r>
      <w:r w:rsidRPr="005C65AD">
        <w:rPr>
          <w:i/>
        </w:rPr>
        <w:t>index</w:t>
      </w:r>
      <w:r>
        <w:t xml:space="preserve"> mezőre hivatkozik, és azt jelenti, hogy a vendég melyik szobáb</w:t>
      </w:r>
      <w:r w:rsidR="005C65AD">
        <w:t>an kerül elhelyezésre. Ezen kívü</w:t>
      </w:r>
      <w:r>
        <w:t xml:space="preserve">l, a </w:t>
      </w:r>
      <w:r w:rsidRPr="005C65AD">
        <w:rPr>
          <w:i/>
        </w:rPr>
        <w:t>bed</w:t>
      </w:r>
      <w:r>
        <w:t xml:space="preserve"> mező jelenti azt, hogy a </w:t>
      </w:r>
      <w:r w:rsidR="005C65AD">
        <w:t xml:space="preserve">vendég a </w:t>
      </w:r>
      <w:r>
        <w:t xml:space="preserve">szobában melyik ágyon kap helyet. A </w:t>
      </w:r>
      <w:r w:rsidRPr="005C65AD">
        <w:rPr>
          <w:i/>
        </w:rPr>
        <w:t>bed</w:t>
      </w:r>
      <w:r>
        <w:t xml:space="preserve"> mező főként a weboldalon megjelenő űrlap</w:t>
      </w:r>
      <w:r w:rsidR="005C65AD">
        <w:t>ok</w:t>
      </w:r>
      <w:r>
        <w:t xml:space="preserve"> mezőinek azonosításakor használatos. A foglalás számából, a szobaindexből és az á</w:t>
      </w:r>
      <w:r w:rsidR="005C65AD">
        <w:t>gy sorszámából képzett azonosító egyedi a teljes rendszerben.</w:t>
      </w:r>
    </w:p>
    <w:p w14:paraId="5CA5DD32" w14:textId="77777777" w:rsidR="005C65AD" w:rsidRDefault="005C65AD" w:rsidP="00702842">
      <w:pPr>
        <w:pStyle w:val="ThesisSzveg"/>
      </w:pPr>
      <w:r>
        <w:t xml:space="preserve">A szálláshelyek szolgáltatásait az </w:t>
      </w:r>
      <w:r w:rsidRPr="005C65AD">
        <w:rPr>
          <w:i/>
        </w:rPr>
        <w:t>Accommodation</w:t>
      </w:r>
      <w:r>
        <w:t xml:space="preserve"> táblához az </w:t>
      </w:r>
      <w:r w:rsidRPr="005C65AD">
        <w:rPr>
          <w:i/>
        </w:rPr>
        <w:t>AccommodationServiice</w:t>
      </w:r>
      <w:r>
        <w:t xml:space="preserve"> kapcsolótáblán keresztül hozzárendelt </w:t>
      </w:r>
      <w:r w:rsidRPr="005C65AD">
        <w:rPr>
          <w:i/>
        </w:rPr>
        <w:t>Serviice</w:t>
      </w:r>
      <w:r>
        <w:t xml:space="preserve"> entitásokkal lehet tárolni. A </w:t>
      </w:r>
      <w:r w:rsidRPr="005C65AD">
        <w:rPr>
          <w:i/>
        </w:rPr>
        <w:t>Serviice</w:t>
      </w:r>
      <w:r>
        <w:t xml:space="preserve"> tábla neve azért tartalmaz két </w:t>
      </w:r>
      <w:r w:rsidRPr="005C65AD">
        <w:rPr>
          <w:i/>
        </w:rPr>
        <w:t>i</w:t>
      </w:r>
      <w:r>
        <w:t xml:space="preserve"> betűt, mert a Ruby on Rails keretrendszer egy védett kulcsszava a </w:t>
      </w:r>
      <w:r w:rsidRPr="005C65AD">
        <w:rPr>
          <w:i/>
        </w:rPr>
        <w:t>service</w:t>
      </w:r>
      <w:r>
        <w:t xml:space="preserve">. A </w:t>
      </w:r>
      <w:r w:rsidRPr="005C65AD">
        <w:rPr>
          <w:i/>
        </w:rPr>
        <w:t>category</w:t>
      </w:r>
      <w:r>
        <w:t xml:space="preserve"> szintén védett szó, ezért kell a szálláshely kategóriákat tároló táblát </w:t>
      </w:r>
      <w:r w:rsidRPr="005C65AD">
        <w:rPr>
          <w:i/>
        </w:rPr>
        <w:t>Categry</w:t>
      </w:r>
      <w:r>
        <w:t>-nek nevezni. A szobák (</w:t>
      </w:r>
      <w:r w:rsidRPr="005C65AD">
        <w:rPr>
          <w:i/>
        </w:rPr>
        <w:t>Room</w:t>
      </w:r>
      <w:r>
        <w:t xml:space="preserve">) felszereltségét az </w:t>
      </w:r>
      <w:r w:rsidRPr="005C65AD">
        <w:rPr>
          <w:i/>
        </w:rPr>
        <w:t>Equipment</w:t>
      </w:r>
      <w:r>
        <w:t xml:space="preserve"> tábla tárolja és az </w:t>
      </w:r>
      <w:r w:rsidRPr="005C65AD">
        <w:rPr>
          <w:i/>
        </w:rPr>
        <w:t>EquipmentRoom</w:t>
      </w:r>
      <w:r>
        <w:t xml:space="preserve"> táblán keresztül kapcsolódnak a szobákhoz.</w:t>
      </w:r>
    </w:p>
    <w:p w14:paraId="6223B7C8" w14:textId="77777777" w:rsidR="005C65AD" w:rsidRDefault="005C65AD" w:rsidP="00702842">
      <w:pPr>
        <w:pStyle w:val="ThesisSzveg"/>
      </w:pPr>
      <w:r>
        <w:t xml:space="preserve">Az értékeléseket a </w:t>
      </w:r>
      <w:r w:rsidRPr="00C02AB8">
        <w:rPr>
          <w:i/>
        </w:rPr>
        <w:t>Comment</w:t>
      </w:r>
      <w:r>
        <w:t xml:space="preserve"> tábla tárolja. A </w:t>
      </w:r>
      <w:r w:rsidRPr="00C02AB8">
        <w:rPr>
          <w:i/>
        </w:rPr>
        <w:t>Comment</w:t>
      </w:r>
      <w:r>
        <w:t xml:space="preserve"> táblában hivatkozás van a foglalásra</w:t>
      </w:r>
      <w:r w:rsidR="00C02AB8">
        <w:t xml:space="preserve"> az </w:t>
      </w:r>
      <w:r w:rsidR="00C02AB8">
        <w:rPr>
          <w:i/>
        </w:rPr>
        <w:t>booking</w:t>
      </w:r>
      <w:r w:rsidR="00C02AB8" w:rsidRPr="00C02AB8">
        <w:rPr>
          <w:i/>
        </w:rPr>
        <w:t>_id</w:t>
      </w:r>
      <w:r w:rsidR="00C02AB8">
        <w:t xml:space="preserve"> külső kulccsal</w:t>
      </w:r>
      <w:r>
        <w:t xml:space="preserve">, mert egy vendég több foglalás útján újra és újra tehet értékelést. Az értékelés egy szálláshelyről szól, azért szükséges az </w:t>
      </w:r>
      <w:r w:rsidRPr="00C02AB8">
        <w:rPr>
          <w:i/>
        </w:rPr>
        <w:t>accommodation_id</w:t>
      </w:r>
      <w:r>
        <w:t xml:space="preserve"> külső kulcs. </w:t>
      </w:r>
      <w:r w:rsidR="00C02AB8">
        <w:t xml:space="preserve">A </w:t>
      </w:r>
      <w:r w:rsidR="00C02AB8" w:rsidRPr="00C02AB8">
        <w:rPr>
          <w:i/>
        </w:rPr>
        <w:t xml:space="preserve">guest_id </w:t>
      </w:r>
      <w:r w:rsidR="00C02AB8">
        <w:t>külső kulcs azonosítja az értékelő vendéget.</w:t>
      </w:r>
    </w:p>
    <w:p w14:paraId="0F4E4DB9" w14:textId="77777777" w:rsidR="00C02AB8" w:rsidRPr="00E53C9B" w:rsidRDefault="00C02AB8" w:rsidP="00702842">
      <w:pPr>
        <w:pStyle w:val="ThesisSzveg"/>
      </w:pPr>
      <w:r>
        <w:t xml:space="preserve">A rendszer beállításait és paramétereit a </w:t>
      </w:r>
      <w:r w:rsidRPr="00C02AB8">
        <w:rPr>
          <w:i/>
        </w:rPr>
        <w:t>Property</w:t>
      </w:r>
      <w:r>
        <w:t xml:space="preserve"> tábla tárolja. A </w:t>
      </w:r>
      <w:r w:rsidRPr="00C02AB8">
        <w:rPr>
          <w:i/>
        </w:rPr>
        <w:t>Property</w:t>
      </w:r>
      <w:r>
        <w:t xml:space="preserve"> táblában az sorok kulcs-érték pároknak tekinthetők. A </w:t>
      </w:r>
      <w:r w:rsidRPr="00C02AB8">
        <w:rPr>
          <w:i/>
        </w:rPr>
        <w:t>group</w:t>
      </w:r>
      <w:r>
        <w:t xml:space="preserve"> mező az összetartozó bejegyzéseket jelöli.</w:t>
      </w:r>
    </w:p>
    <w:p w14:paraId="4A08726C" w14:textId="77777777" w:rsidR="00E40DAB" w:rsidRDefault="00E40DAB" w:rsidP="00E40DAB">
      <w:pPr>
        <w:pStyle w:val="Cmsor2"/>
        <w:rPr>
          <w:szCs w:val="24"/>
        </w:rPr>
      </w:pPr>
      <w:bookmarkStart w:id="83" w:name="_Toc417288139"/>
      <w:r w:rsidRPr="00964772">
        <w:rPr>
          <w:szCs w:val="24"/>
        </w:rPr>
        <w:t>Technológia</w:t>
      </w:r>
      <w:bookmarkEnd w:id="83"/>
    </w:p>
    <w:p w14:paraId="411A6643" w14:textId="77777777" w:rsidR="00530FAE" w:rsidRPr="00530FAE" w:rsidRDefault="00725C57" w:rsidP="00C3557E">
      <w:pPr>
        <w:pStyle w:val="ThesisSzvegElsBekezds"/>
      </w:pPr>
      <w:r>
        <w:t>Ebben a fejezetben a fejlesztés során felhasznált technológiák kerülnek bemutatásra.</w:t>
      </w:r>
    </w:p>
    <w:p w14:paraId="2CD1E7B1" w14:textId="36102783" w:rsidR="00965E6C" w:rsidRDefault="00C97E1F" w:rsidP="002B53A1">
      <w:pPr>
        <w:pStyle w:val="Cmsor3"/>
      </w:pPr>
      <w:bookmarkStart w:id="84" w:name="_Toc417288140"/>
      <w:r>
        <w:t>Keretrendszer</w:t>
      </w:r>
      <w:bookmarkEnd w:id="84"/>
    </w:p>
    <w:p w14:paraId="0BB2327E" w14:textId="77777777" w:rsidR="00530FAE" w:rsidRDefault="00E67576" w:rsidP="00C3557E">
      <w:pPr>
        <w:pStyle w:val="ThesisSzvegElsBekezds"/>
      </w:pPr>
      <w:r>
        <w:t xml:space="preserve">Az </w:t>
      </w:r>
      <w:r>
        <w:fldChar w:fldCharType="begin"/>
      </w:r>
      <w:r>
        <w:instrText xml:space="preserve"> REF _Ref416280987 \r \h </w:instrText>
      </w:r>
      <w:r>
        <w:fldChar w:fldCharType="separate"/>
      </w:r>
      <w:r w:rsidR="00B65813">
        <w:t>5</w:t>
      </w:r>
      <w:r>
        <w:fldChar w:fldCharType="end"/>
      </w:r>
      <w:r>
        <w:t xml:space="preserve">. fejezetben meghatározott cél, hogy a feladatot egy webalkalmazás képében oldjam meg. </w:t>
      </w:r>
      <w:r w:rsidR="00710CD5">
        <w:t xml:space="preserve">Ehhez több programozási nyelv még több keretrendszere közül </w:t>
      </w:r>
      <w:r w:rsidR="00710CD5">
        <w:lastRenderedPageBreak/>
        <w:t xml:space="preserve">válogathattam. A tapasztalataim alapján a Ruby on Rails keretrendszert választottam, amit a </w:t>
      </w:r>
      <w:r w:rsidR="00710CD5">
        <w:fldChar w:fldCharType="begin"/>
      </w:r>
      <w:r w:rsidR="00710CD5">
        <w:instrText xml:space="preserve"> REF _Ref416281637 \r \h </w:instrText>
      </w:r>
      <w:r w:rsidR="00710CD5">
        <w:fldChar w:fldCharType="separate"/>
      </w:r>
      <w:r w:rsidR="00B65813">
        <w:t>4</w:t>
      </w:r>
      <w:r w:rsidR="00710CD5">
        <w:fldChar w:fldCharType="end"/>
      </w:r>
      <w:r w:rsidR="00710CD5">
        <w:t>. fejezetben részletesen bemutatok.</w:t>
      </w:r>
    </w:p>
    <w:p w14:paraId="4E47C04C" w14:textId="77777777" w:rsidR="008C745F" w:rsidRDefault="008C745F" w:rsidP="008C745F">
      <w:pPr>
        <w:pStyle w:val="ThesisSzveg"/>
      </w:pPr>
      <w:r>
        <w:t>A Ruby on Rails keretrendszerben való fejlesztés előfeltétele, hogy telepítve legyen a Ruby nyelvcsomag a számítógépre.</w:t>
      </w:r>
      <w:r w:rsidR="005C6E8C">
        <w:t xml:space="preserve"> A Ruby nyelvcsomag telepítése után telepíteni a kell a </w:t>
      </w:r>
      <w:r w:rsidR="005C6E8C" w:rsidRPr="005C6E8C">
        <w:rPr>
          <w:i/>
        </w:rPr>
        <w:t>rails</w:t>
      </w:r>
      <w:r w:rsidR="005C6E8C">
        <w:t xml:space="preserve"> gem-et, aminek segítségével lehetővé válik Ruby on Rails projektek készítése és futtatása.</w:t>
      </w:r>
    </w:p>
    <w:p w14:paraId="3CF5C098" w14:textId="77777777" w:rsidR="00965E6C" w:rsidRDefault="00C97E1F" w:rsidP="002B53A1">
      <w:pPr>
        <w:pStyle w:val="Cmsor3"/>
      </w:pPr>
      <w:bookmarkStart w:id="85" w:name="_Toc417288141"/>
      <w:r>
        <w:t>Adatbázis</w:t>
      </w:r>
      <w:bookmarkEnd w:id="85"/>
    </w:p>
    <w:p w14:paraId="3AEA5AB1" w14:textId="77777777" w:rsidR="00530FAE" w:rsidRDefault="00785EB0" w:rsidP="00C3557E">
      <w:pPr>
        <w:pStyle w:val="ThesisSzvegElsBekezds"/>
      </w:pPr>
      <w:r>
        <w:t xml:space="preserve">A webalkalmazás adatbázis megvalósításának a </w:t>
      </w:r>
      <w:r w:rsidRPr="00DB0D36">
        <w:t>PostgreSQL</w:t>
      </w:r>
      <w:r>
        <w:t xml:space="preserve">-t választottam. A </w:t>
      </w:r>
      <w:r w:rsidRPr="00DB0D36">
        <w:t>PostgreSQL</w:t>
      </w:r>
      <w:r>
        <w:t xml:space="preserve"> egy több mint 15 éves múltra visszatekintő, nyílt forráskódú megbízhatónak és stabilnak tartott adatbázis motor. Magába foglalja a legtöbb az </w:t>
      </w:r>
      <w:r w:rsidRPr="00DB0D36">
        <w:t>SQL:2008</w:t>
      </w:r>
      <w:r>
        <w:t xml:space="preserve"> szabványban meghatározott adattípust. Szinte minden népszerű progra</w:t>
      </w:r>
      <w:r w:rsidR="00535835">
        <w:t>mozási nyelvhez létezik kommunikációs interfésze. Kiválóan illeszkedi a Ruby on Rails környezetbe.</w:t>
      </w:r>
    </w:p>
    <w:p w14:paraId="4BA5F91D" w14:textId="77777777" w:rsidR="00535835" w:rsidRDefault="00535835" w:rsidP="00535835">
      <w:pPr>
        <w:pStyle w:val="ThesisSzveg"/>
        <w:rPr>
          <w:rStyle w:val="apple-converted-space"/>
        </w:rPr>
      </w:pPr>
      <w:r w:rsidRPr="00535835">
        <w:t xml:space="preserve">A PostgreSQL adatbázis kétszer is elnyerte a </w:t>
      </w:r>
      <w:r w:rsidRPr="00DB0D36">
        <w:rPr>
          <w:i/>
        </w:rPr>
        <w:t>Linux New Media Award For Best Database</w:t>
      </w:r>
      <w:r w:rsidRPr="00535835">
        <w:t xml:space="preserve"> díjat, a </w:t>
      </w:r>
      <w:r w:rsidRPr="00DB0D36">
        <w:rPr>
          <w:i/>
        </w:rPr>
        <w:t xml:space="preserve">Linux Journal </w:t>
      </w:r>
      <w:r w:rsidRPr="00535835">
        <w:t xml:space="preserve">újságírói pedig ötször is neki ítélték az </w:t>
      </w:r>
      <w:r w:rsidRPr="00DB0D36">
        <w:rPr>
          <w:i/>
        </w:rPr>
        <w:t>Editors' Choice Awards for Best Database</w:t>
      </w:r>
      <w:r w:rsidRPr="00535835">
        <w:rPr>
          <w:rStyle w:val="apple-converted-space"/>
        </w:rPr>
        <w:t xml:space="preserve"> díjat.</w:t>
      </w:r>
    </w:p>
    <w:p w14:paraId="3952ABF2" w14:textId="77777777" w:rsidR="00DD7243" w:rsidRPr="00535835" w:rsidRDefault="008C745F" w:rsidP="00535835">
      <w:pPr>
        <w:pStyle w:val="ThesisSzveg"/>
      </w:pPr>
      <w:r>
        <w:rPr>
          <w:rStyle w:val="apple-converted-space"/>
        </w:rPr>
        <w:t>A P</w:t>
      </w:r>
      <w:r w:rsidR="00DD7243">
        <w:rPr>
          <w:rStyle w:val="apple-converted-space"/>
        </w:rPr>
        <w:t>ostgreSQL adatbázis</w:t>
      </w:r>
      <w:r>
        <w:rPr>
          <w:rStyle w:val="apple-converted-space"/>
        </w:rPr>
        <w:t xml:space="preserve"> használatához a rendelkezni kell egy lokális vagy távoli kiszolgálóval, amihez a</w:t>
      </w:r>
      <w:r w:rsidR="00DD7243">
        <w:rPr>
          <w:rStyle w:val="apple-converted-space"/>
        </w:rPr>
        <w:t xml:space="preserve"> Ruby on Rails alkalmazásban a </w:t>
      </w:r>
      <w:r w:rsidR="00DD7243" w:rsidRPr="00DD7243">
        <w:rPr>
          <w:i/>
        </w:rPr>
        <w:t>pg</w:t>
      </w:r>
      <w:r>
        <w:rPr>
          <w:rStyle w:val="apple-converted-space"/>
        </w:rPr>
        <w:t xml:space="preserve"> gem telepítésével lehet kapcsolódni</w:t>
      </w:r>
      <w:r w:rsidR="00DD7243">
        <w:rPr>
          <w:rStyle w:val="apple-converted-space"/>
        </w:rPr>
        <w:t>.</w:t>
      </w:r>
    </w:p>
    <w:p w14:paraId="339B37A9" w14:textId="77777777" w:rsidR="00965E6C" w:rsidRDefault="00C97E1F" w:rsidP="002B53A1">
      <w:pPr>
        <w:pStyle w:val="Cmsor3"/>
      </w:pPr>
      <w:bookmarkStart w:id="86" w:name="_Toc417288142"/>
      <w:r>
        <w:t>Optimalizálási modellezés</w:t>
      </w:r>
      <w:bookmarkEnd w:id="86"/>
    </w:p>
    <w:p w14:paraId="64B31294" w14:textId="77777777" w:rsidR="00530FAE" w:rsidRDefault="00535835" w:rsidP="00C3557E">
      <w:pPr>
        <w:pStyle w:val="ThesisSzvegElsBekezds"/>
      </w:pPr>
      <w:r>
        <w:t>Az AMPL egy modellező</w:t>
      </w:r>
      <w:r w:rsidR="00C97E1F">
        <w:t xml:space="preserve"> eszköz, amivel az optimalizálás</w:t>
      </w:r>
      <w:r>
        <w:t xml:space="preserve"> teljes életciklusát le lehet fedni. Az AMPL része egy</w:t>
      </w:r>
      <w:r w:rsidR="00F119DF">
        <w:t xml:space="preserve"> részletes és jól dokumentált mode</w:t>
      </w:r>
      <w:r>
        <w:t>llező nyelv. A modellező</w:t>
      </w:r>
      <w:r w:rsidR="00C97E1F">
        <w:t xml:space="preserve"> </w:t>
      </w:r>
      <w:r w:rsidR="00F119DF">
        <w:t xml:space="preserve">nyelv </w:t>
      </w:r>
      <w:r w:rsidR="00C97E1F">
        <w:t>használatával az optimalizálási</w:t>
      </w:r>
      <w:r>
        <w:t xml:space="preserve"> feladat minden eleme leírható kezdve az adattól, a </w:t>
      </w:r>
      <w:r w:rsidR="00D125F2">
        <w:t>korlátozásokon</w:t>
      </w:r>
      <w:r>
        <w:t xml:space="preserve"> át a célfüggvényekig. Emellett a nyelv gazdag </w:t>
      </w:r>
      <w:r w:rsidR="00D125F2">
        <w:t>programozási</w:t>
      </w:r>
      <w:r>
        <w:t xml:space="preserve"> lehetőségeket kínál </w:t>
      </w:r>
      <w:r w:rsidR="00D125F2">
        <w:t>ciklusok és elágazások használatával. Rendelkezik számos beépített matematikai függvénnyel és operátorral. Képes az adatot a modelltől elválasztani és ezáltal paraméterezhető modelleket előállítani. Az AMPL-hez modulárisan illeszthetők különféle, az igények szerint választott lineáris és nemlineáris megoldók. Az AMPL mindhárom (Windows, UNIX, Linux) népszerű operációs rendszert támogatja.</w:t>
      </w:r>
    </w:p>
    <w:p w14:paraId="44DC9CD8" w14:textId="77777777" w:rsidR="00D125F2" w:rsidRDefault="00F119DF" w:rsidP="00D125F2">
      <w:pPr>
        <w:pStyle w:val="ThesisSzveg"/>
      </w:pPr>
      <w:r>
        <w:lastRenderedPageBreak/>
        <w:t>A</w:t>
      </w:r>
      <w:r w:rsidR="00D125F2">
        <w:t xml:space="preserve">z AMPL nem </w:t>
      </w:r>
      <w:r>
        <w:t>egy ingyenes eszköz, de kínál</w:t>
      </w:r>
      <w:r w:rsidR="00D125F2">
        <w:t xml:space="preserve"> lehetőséget a ki</w:t>
      </w:r>
      <w:r w:rsidR="00AC5916">
        <w:t xml:space="preserve">próbálásra. A legegyszerűbben </w:t>
      </w:r>
      <w:r w:rsidR="00D125F2">
        <w:t>hozzáférhető verzió az AMPL Demo Version, amely nem funkcionalitásban, hanem teljesítményben van korlátozva. Az AMPL Demo Version egy lineáris modellezési feladatnál 500 változót és 500 korlátozást, míg nemlineáris feladat esetén 300 változót és 300 korlátozást képes feldolgozni. A Demo Version-ön kívül létezik egy 30 napos teljes próbaverzió diákoknak. A 30 nap nem hosszabbítható meg és számítógépenként korlátozott. A szakdolgozatomban az AMPL Demo Version-t használtam.</w:t>
      </w:r>
    </w:p>
    <w:p w14:paraId="5E79E594" w14:textId="77777777" w:rsidR="00DD7243" w:rsidRPr="00D125F2" w:rsidRDefault="00DD7243" w:rsidP="00D125F2">
      <w:pPr>
        <w:pStyle w:val="ThesisSzveg"/>
      </w:pPr>
      <w:r>
        <w:t>Az AMPL telepítő fájljai letölthetők az AMPL weboldaláról.</w:t>
      </w:r>
    </w:p>
    <w:p w14:paraId="05695A2D" w14:textId="77777777" w:rsidR="002B53A1" w:rsidRDefault="00C97E1F" w:rsidP="002B53A1">
      <w:pPr>
        <w:pStyle w:val="Cmsor3"/>
      </w:pPr>
      <w:bookmarkStart w:id="87" w:name="_Toc417288143"/>
      <w:r>
        <w:t>Nemlineáris megoldó</w:t>
      </w:r>
      <w:bookmarkEnd w:id="87"/>
    </w:p>
    <w:p w14:paraId="35B52A0B" w14:textId="77777777" w:rsidR="009D47D8" w:rsidRDefault="001F330E" w:rsidP="00C3557E">
      <w:pPr>
        <w:pStyle w:val="ThesisSzvegElsBekezds"/>
      </w:pPr>
      <w:r>
        <w:t>Az AMPL modellező eszközhöz számos lineáris és nemlineáris megoldó is választható. Ezek egy részéért fizetni kell, de vannak nyílt forráskódú, ingyenes megoldók is. A nemlineáris megoldók közül három ingyen letölthető csomagot kínálnak: az Ipopt-ot, a Bonmin-t és a Couenne-t. Mindhárom termék a COIN-OR projekt része, de kül</w:t>
      </w:r>
      <w:r w:rsidR="009D47D8">
        <w:t>önböző tulajdonságokkal bírnak.</w:t>
      </w:r>
    </w:p>
    <w:p w14:paraId="021ABC98" w14:textId="77777777" w:rsidR="009D47D8" w:rsidRDefault="001F330E" w:rsidP="009D47D8">
      <w:pPr>
        <w:pStyle w:val="ThesisSzveg"/>
      </w:pPr>
      <w:r>
        <w:t xml:space="preserve">Az Ipopt csak folyamatos </w:t>
      </w:r>
      <w:r w:rsidR="009D47D8">
        <w:t xml:space="preserve">nemlineáris problémákat tud megoldani belső pont módszerrel. Mivel az általam felírt probléma </w:t>
      </w:r>
      <w:r w:rsidR="00846FB7">
        <w:t>diszkrét bináris változókat használ, ezért nem alkalmazható. Megpróbáltam azonban futtatni, és a megoldó képes optimális megoldást találni, de figyelmen kívül hagyja változók bináris korlátozását.</w:t>
      </w:r>
    </w:p>
    <w:p w14:paraId="56C1C977" w14:textId="77777777" w:rsidR="009D47D8" w:rsidRDefault="009D47D8" w:rsidP="009D47D8">
      <w:pPr>
        <w:pStyle w:val="ThesisSzveg"/>
      </w:pPr>
      <w:r>
        <w:t xml:space="preserve">A Bonmin folytonos és diszkrét változójú konvex problémák globális optimumát szolgáltatja és heurisztikus úton képes </w:t>
      </w:r>
      <w:r w:rsidR="00CC1289">
        <w:t>nemkonvex</w:t>
      </w:r>
      <w:r>
        <w:t xml:space="preserve"> problémák megoldására is.</w:t>
      </w:r>
    </w:p>
    <w:p w14:paraId="635AC78D" w14:textId="77777777" w:rsidR="00530FAE" w:rsidRDefault="009D47D8" w:rsidP="009D47D8">
      <w:pPr>
        <w:pStyle w:val="ThesisSzveg"/>
      </w:pPr>
      <w:r>
        <w:t>A Couenne megoldó a konvexitástól függetlenül képes megoldani folytonos vagy diszktér változókkal rendelkező nemlineáris problémákat.</w:t>
      </w:r>
    </w:p>
    <w:p w14:paraId="2CA65D97" w14:textId="77777777" w:rsidR="009D47D8" w:rsidRDefault="009D47D8" w:rsidP="009D47D8">
      <w:pPr>
        <w:pStyle w:val="ThesisSzveg"/>
      </w:pPr>
      <w:r>
        <w:t>Az általam felírt problémához tehát használhattam a Bonmin és Couenne megoldókat, de a fent bemutatott tulajdonságok miatt</w:t>
      </w:r>
      <w:r w:rsidR="00033126">
        <w:t xml:space="preserve"> előszö</w:t>
      </w:r>
      <w:r>
        <w:t>r a Couenne-t választottam. A kísérletek azonban rácáfoltak az elképzelésekre. A Couenne megoldó</w:t>
      </w:r>
      <w:r w:rsidR="00846FB7">
        <w:t>, az Ipopt-hoz hasonlóan figyelmen kívü</w:t>
      </w:r>
      <w:r>
        <w:t xml:space="preserve">l hagyta a változók bináris jellegét </w:t>
      </w:r>
      <w:r>
        <w:lastRenderedPageBreak/>
        <w:t>és hely</w:t>
      </w:r>
      <w:r w:rsidR="00033126">
        <w:t>telen megoldásokat adott</w:t>
      </w:r>
      <w:r>
        <w:t>. Ezzel szemben a Bonmin használata jónak bizonyult, bármilyen adathalmazon jó megoldást kínált.</w:t>
      </w:r>
    </w:p>
    <w:p w14:paraId="05613CE1" w14:textId="77777777" w:rsidR="00C97E1F" w:rsidRDefault="00C97E1F" w:rsidP="009D47D8">
      <w:pPr>
        <w:pStyle w:val="ThesisSzveg"/>
      </w:pPr>
      <w:r>
        <w:t>A Bonmin megoldó négy különböző megoldó algoritmust tartalmaz, amelyek a következők:</w:t>
      </w:r>
    </w:p>
    <w:p w14:paraId="7E69411A" w14:textId="77777777" w:rsidR="00C97E1F" w:rsidRPr="00DB0D36" w:rsidRDefault="00C97E1F" w:rsidP="00A35656">
      <w:pPr>
        <w:pStyle w:val="ThesisSzveg"/>
        <w:numPr>
          <w:ilvl w:val="0"/>
          <w:numId w:val="12"/>
        </w:numPr>
        <w:ind w:left="993"/>
      </w:pPr>
      <w:r w:rsidRPr="00DB0D36">
        <w:t xml:space="preserve">B-BB: Nemlineáris programozás (NLP) alapú </w:t>
      </w:r>
      <w:r w:rsidR="00846FB7" w:rsidRPr="00DB0D36">
        <w:t xml:space="preserve">korlátozás és </w:t>
      </w:r>
      <w:r w:rsidR="003041DD">
        <w:t>szétválasztás</w:t>
      </w:r>
      <w:r w:rsidR="00846FB7" w:rsidRPr="00DB0D36">
        <w:t xml:space="preserve"> (branch and bound) algoritmus</w:t>
      </w:r>
    </w:p>
    <w:p w14:paraId="26F37995" w14:textId="77777777" w:rsidR="00C97E1F" w:rsidRPr="00DB0D36" w:rsidRDefault="00A35656" w:rsidP="00A35656">
      <w:pPr>
        <w:pStyle w:val="ThesisSzveg"/>
        <w:numPr>
          <w:ilvl w:val="0"/>
          <w:numId w:val="12"/>
        </w:numPr>
        <w:ind w:left="993"/>
      </w:pPr>
      <w:r w:rsidRPr="00DB0D36">
        <w:t>B-OA: Külső közelítéses algoritmus kimondottan vegyes-egész (mixed-integer) nemlineáris problémák megoldására fejlesztve</w:t>
      </w:r>
    </w:p>
    <w:p w14:paraId="658C1BC6" w14:textId="77777777" w:rsidR="00C97E1F" w:rsidRPr="00DB0D36" w:rsidRDefault="00A35656" w:rsidP="00A35656">
      <w:pPr>
        <w:pStyle w:val="ThesisSzveg"/>
        <w:numPr>
          <w:ilvl w:val="0"/>
          <w:numId w:val="12"/>
        </w:numPr>
        <w:ind w:left="993"/>
      </w:pPr>
      <w:r w:rsidRPr="00DB0D36">
        <w:t>B-QG: Quesada és Grossmann korlátozás és vágás (branch and cut) algoritmusa</w:t>
      </w:r>
    </w:p>
    <w:p w14:paraId="4B12622E" w14:textId="77777777" w:rsidR="00C97E1F" w:rsidRPr="00DB0D36" w:rsidRDefault="00A35656" w:rsidP="00A35656">
      <w:pPr>
        <w:pStyle w:val="ThesisSzveg"/>
        <w:numPr>
          <w:ilvl w:val="0"/>
          <w:numId w:val="12"/>
        </w:numPr>
        <w:ind w:left="993"/>
      </w:pPr>
      <w:r w:rsidRPr="00DB0D36">
        <w:t>B-Hyb: Egy hibrid,</w:t>
      </w:r>
      <w:r w:rsidR="00DB0D36">
        <w:t xml:space="preserve"> külső közelítés alapú</w:t>
      </w:r>
      <w:r w:rsidRPr="00DB0D36">
        <w:t xml:space="preserve"> korlátozás és vágás algoritmus</w:t>
      </w:r>
    </w:p>
    <w:p w14:paraId="1B4D6417" w14:textId="77777777" w:rsidR="00C97E1F" w:rsidRDefault="00C97E1F" w:rsidP="009D47D8">
      <w:pPr>
        <w:pStyle w:val="ThesisSzveg"/>
      </w:pPr>
      <w:r>
        <w:t>Ezek közül kísérleti úton választottam ki a B-OA algoritmust, mert szignifikáns különbséget mutatott futási időben a többi algoritmushoz képest.</w:t>
      </w:r>
    </w:p>
    <w:p w14:paraId="030596FB" w14:textId="77777777" w:rsidR="00DD7243" w:rsidRPr="00530FAE" w:rsidRDefault="00DD7243" w:rsidP="009D47D8">
      <w:pPr>
        <w:pStyle w:val="ThesisSzveg"/>
      </w:pPr>
      <w:r>
        <w:t>A nemlineáris megoldó telepítő fájljai letölthetők az AMPL weboldaláról.</w:t>
      </w:r>
    </w:p>
    <w:p w14:paraId="087DDFBF" w14:textId="77777777" w:rsidR="002B53A1" w:rsidRDefault="00C97E1F" w:rsidP="002B53A1">
      <w:pPr>
        <w:pStyle w:val="Cmsor3"/>
      </w:pPr>
      <w:bookmarkStart w:id="88" w:name="_Toc417288144"/>
      <w:r>
        <w:t>Megjelenés</w:t>
      </w:r>
      <w:bookmarkEnd w:id="88"/>
    </w:p>
    <w:p w14:paraId="5FFD5D95" w14:textId="77777777" w:rsidR="00DB0D36" w:rsidRDefault="005D5CA2" w:rsidP="00C3557E">
      <w:pPr>
        <w:pStyle w:val="ThesisSzvegElsBekezds"/>
      </w:pPr>
      <w:r>
        <w:t>A webalkalmazás célcsoportját tekintve fontos, hogy a megjelenő felületek átláthatóak, a szemnek kellemesek és divatosak legyenek. Manapság nem szükséges, hogy egy weboldalhoz a fejlesztője egyedi megjelenésű gombokat, szövegmezőket és egyéb alkotóelemeket</w:t>
      </w:r>
      <w:r w:rsidR="00DB0D36">
        <w:t xml:space="preserve"> tervezzen.</w:t>
      </w:r>
    </w:p>
    <w:p w14:paraId="15FBFAA2" w14:textId="77777777" w:rsidR="00530FAE" w:rsidRDefault="005D5CA2" w:rsidP="00DB0D36">
      <w:pPr>
        <w:pStyle w:val="ThesisSzveg"/>
      </w:pPr>
      <w:r>
        <w:t xml:space="preserve">A gyors fejlesztés és a trendek egyszerű követése hívta életre az általános webes megjelenítési csomagokat (angolul: </w:t>
      </w:r>
      <w:r w:rsidRPr="00DB0D36">
        <w:rPr>
          <w:i/>
        </w:rPr>
        <w:t>UI kit</w:t>
      </w:r>
      <w:r>
        <w:t xml:space="preserve">). Ezek olyan ingyenes vagy megvásárolható csomagok, amelyek egy egységes kinézetet biztosító megjelenést ígérnek. A csomagok jellemzően CSS és Javascript fájlokat rejtenek. A CSS fájlokban meghatározott osztályokat az egyszerű HTML </w:t>
      </w:r>
      <w:r w:rsidR="00DB0D36">
        <w:t>elemeken kell alkalmazni. A HTML elemek átmaszkolásán túl a legtöbb csomaghoz tartozhatnak animációk,</w:t>
      </w:r>
      <w:r w:rsidR="000F362A">
        <w:t xml:space="preserve"> ikonok,</w:t>
      </w:r>
      <w:r w:rsidR="00DB0D36">
        <w:t xml:space="preserve"> összetett építőelemek (pl.: legördülő menü, lebegő ablak, menüsáv) és komplett, az elrendezést segítő rácsszerkezetek (</w:t>
      </w:r>
      <w:r w:rsidR="00DB0D36" w:rsidRPr="00DB0D36">
        <w:rPr>
          <w:i/>
        </w:rPr>
        <w:t>grid system</w:t>
      </w:r>
      <w:r w:rsidR="00DB0D36">
        <w:t xml:space="preserve">). A legtöbb megjelenítési csomag a rácsszerkezetek használatával képes </w:t>
      </w:r>
      <w:r w:rsidR="000F362A">
        <w:t xml:space="preserve">automatikusan </w:t>
      </w:r>
      <w:r w:rsidR="00DB0D36">
        <w:t>a megjelenést</w:t>
      </w:r>
      <w:r w:rsidR="000F362A">
        <w:t xml:space="preserve"> bármilyen méretű</w:t>
      </w:r>
      <w:r w:rsidR="00DB0D36">
        <w:t xml:space="preserve"> képernyőhöz</w:t>
      </w:r>
      <w:r w:rsidR="000F362A">
        <w:t xml:space="preserve"> igazítani.</w:t>
      </w:r>
    </w:p>
    <w:p w14:paraId="7ECAD76A" w14:textId="77777777" w:rsidR="000F362A" w:rsidRDefault="000F362A" w:rsidP="00DB0D36">
      <w:pPr>
        <w:pStyle w:val="ThesisSzveg"/>
      </w:pPr>
      <w:r>
        <w:lastRenderedPageBreak/>
        <w:t>A webalkalmazás elkészítéséhez a Bootstrap nevű megjelenítési csomagot választottam. A Bootstrap a Twitter által kifejlesztett és nyílt forráskódúvá tett megjelenítési csomag. Mivel a Twitter is Ruby on Rails keretrendszert használ, ezért a Bootstrap remekül illeszkedik az én környezetembe is. A Bootstrap a HTML szabvány minden kezelőelemét egyedivé teszi, ezen kívül rendelkezik egy 12 oszloppal operáló rácsszerkezettel, valamint többféle, az összetartozó elemeket egybezáró konténer-elemmel.</w:t>
      </w:r>
    </w:p>
    <w:p w14:paraId="46B6F10C" w14:textId="77777777" w:rsidR="000F362A" w:rsidRDefault="000F362A" w:rsidP="00DB0D36">
      <w:pPr>
        <w:pStyle w:val="ThesisSzveg"/>
      </w:pPr>
      <w:r>
        <w:t>A kellemes megjelenés mellett fontos volt, hogy az egyes űrlapelemek és gombok funkcióit ikonok jelezzék a könnyebb érthetőség miatt. A Bootstrap csomag rendelkezik egy korlátozott ikonkészletettel, azonban az általam választott FontAwesome csomag több, mint 500 ikonja gazdagabb megjelenést biztosít.</w:t>
      </w:r>
    </w:p>
    <w:p w14:paraId="734A36CB" w14:textId="77777777" w:rsidR="000F362A" w:rsidRPr="00DD7243" w:rsidRDefault="000F362A" w:rsidP="00DD7243">
      <w:pPr>
        <w:pStyle w:val="ThesisSzveg"/>
      </w:pPr>
      <w:r w:rsidRPr="00DD7243">
        <w:t xml:space="preserve">A </w:t>
      </w:r>
      <w:r w:rsidR="00DD7243" w:rsidRPr="00DD7243">
        <w:t xml:space="preserve">fenti csomagokat Ruby gem-ek telepítésével lehet Ruby on Rails alkalmazásban használni. A Bootstrap csomaghoz a </w:t>
      </w:r>
      <w:r w:rsidR="00DD7243" w:rsidRPr="00DD7243">
        <w:rPr>
          <w:i/>
        </w:rPr>
        <w:t>bootstrap-sass</w:t>
      </w:r>
      <w:r w:rsidR="00DD7243" w:rsidRPr="00DD7243">
        <w:t xml:space="preserve"> gem-et, a FontAwesome csomaghoz a </w:t>
      </w:r>
      <w:r w:rsidR="00DD7243" w:rsidRPr="00DD7243">
        <w:rPr>
          <w:i/>
        </w:rPr>
        <w:t>font-awesome-sass</w:t>
      </w:r>
      <w:r w:rsidR="00DD7243" w:rsidRPr="00DD7243">
        <w:t xml:space="preserve"> gem-et kell telepíteni.</w:t>
      </w:r>
    </w:p>
    <w:p w14:paraId="0124F6FF" w14:textId="77777777" w:rsidR="002B53A1" w:rsidRDefault="00C97E1F" w:rsidP="002B53A1">
      <w:pPr>
        <w:pStyle w:val="Cmsor3"/>
      </w:pPr>
      <w:bookmarkStart w:id="89" w:name="_Ref417042072"/>
      <w:bookmarkStart w:id="90" w:name="_Toc417288145"/>
      <w:r>
        <w:t>Autentikáció és autorizáció</w:t>
      </w:r>
      <w:bookmarkEnd w:id="89"/>
      <w:bookmarkEnd w:id="90"/>
    </w:p>
    <w:p w14:paraId="022441D3" w14:textId="578BF518" w:rsidR="00E864E8" w:rsidRDefault="007372C5" w:rsidP="00C3557E">
      <w:pPr>
        <w:pStyle w:val="ThesisSzvegElsBekezds"/>
      </w:pPr>
      <w:r>
        <w:t xml:space="preserve">Az </w:t>
      </w:r>
      <w:r>
        <w:fldChar w:fldCharType="begin"/>
      </w:r>
      <w:r>
        <w:instrText xml:space="preserve"> REF _Ref416275175 \r \h </w:instrText>
      </w:r>
      <w:r>
        <w:fldChar w:fldCharType="separate"/>
      </w:r>
      <w:r w:rsidR="00B65813">
        <w:t>5.2.1</w:t>
      </w:r>
      <w:r>
        <w:fldChar w:fldCharType="end"/>
      </w:r>
      <w:r>
        <w:t xml:space="preserve">-ben meghatározott követelmények valamilyen autentikációs és autorizációs modul kialakítását teszik kötelezővé. A Ruby </w:t>
      </w:r>
      <w:r w:rsidR="00AA3717">
        <w:t>on Rails alkalmazásokhoz több k</w:t>
      </w:r>
      <w:r>
        <w:t>é</w:t>
      </w:r>
      <w:r w:rsidR="00AA3717">
        <w:t>s</w:t>
      </w:r>
      <w:r>
        <w:t>z megoldás is kínálkozik. Ezek közül én a Devise nevű implementációt választottam.</w:t>
      </w:r>
    </w:p>
    <w:p w14:paraId="43FDDD12" w14:textId="77777777" w:rsidR="007372C5" w:rsidRDefault="007372C5" w:rsidP="007372C5">
      <w:pPr>
        <w:pStyle w:val="ThesisSzveg"/>
      </w:pPr>
      <w:r>
        <w:t xml:space="preserve">A Devise egy Warden alapú, a Rails alkalmazások számára készült autentikációs és autorizációs megoldás. A Warden a Rack környezetet használó Ruby alkalmazásoknak autentikációs megoldást. A Devise teljes egészében támogatja a Rails alkalmazások MVC (Model-View-Controller) architektúráját. Képes egyszerre több felhasználót beléptetve tartani és kezelni. Ezen kívül moduláris felépítésű, így konfigurálható az alkalmazásban való használata. A fő szolgáltatásai, hogy a felhasználókat adatbázisból azonosítja, a jelszavakat BCrypt algoritmussal titkosítva tárolja, </w:t>
      </w:r>
      <w:r w:rsidR="009774D1">
        <w:t>kezeli az elfelejtett jelszavakat, képes email értesítéseket küldeni, használ email és jelszó validálást, valamint, hogy használatával időben korlátozhatók a munkamenetek.</w:t>
      </w:r>
    </w:p>
    <w:p w14:paraId="7D16E153" w14:textId="77777777" w:rsidR="009774D1" w:rsidRPr="007372C5" w:rsidRDefault="009774D1" w:rsidP="007372C5">
      <w:pPr>
        <w:pStyle w:val="ThesisSzveg"/>
      </w:pPr>
      <w:r>
        <w:t xml:space="preserve">A Devise használatához a </w:t>
      </w:r>
      <w:r w:rsidRPr="009774D1">
        <w:rPr>
          <w:i/>
        </w:rPr>
        <w:t>devise</w:t>
      </w:r>
      <w:r>
        <w:t xml:space="preserve"> gem-et kell telepíteni.</w:t>
      </w:r>
    </w:p>
    <w:p w14:paraId="71CF2050" w14:textId="77777777" w:rsidR="00864D34" w:rsidRDefault="00C97E1F" w:rsidP="00E864E8">
      <w:pPr>
        <w:pStyle w:val="Cmsor3"/>
      </w:pPr>
      <w:bookmarkStart w:id="91" w:name="_Toc417288146"/>
      <w:r>
        <w:lastRenderedPageBreak/>
        <w:t>Geolokáció</w:t>
      </w:r>
      <w:bookmarkEnd w:id="91"/>
    </w:p>
    <w:p w14:paraId="3217A44F" w14:textId="77777777" w:rsidR="00E864E8" w:rsidRDefault="002331A3" w:rsidP="00E864E8">
      <w:pPr>
        <w:pStyle w:val="ThesisSzveg"/>
      </w:pPr>
      <w:r>
        <w:t>A szálláskeresők számára előnyös, ha szobák és szálláshelyek böngészése közben a szálláshelyek címeik szerint megjelenítésre kerülnek térképen is. A térképes megjelenítés segítségével a felhasználó könnyebben elhelyezi a szálláshelyet a környezetében.</w:t>
      </w:r>
    </w:p>
    <w:p w14:paraId="50073F4B" w14:textId="77777777" w:rsidR="002331A3" w:rsidRDefault="002331A3" w:rsidP="00E864E8">
      <w:pPr>
        <w:pStyle w:val="ThesisSzveg"/>
      </w:pPr>
      <w:r>
        <w:t xml:space="preserve">A szálláshelyek térképen való megjelenítéséhez az első lépés a regisztráció során felvitt teljes cím leképzése koordinátákká. Ehhez egyszerű és kézenfekvő megoldást kínál a Gecoder nevű megoldás. A Geocoder a geokódolásra megjelölt modelleket az adatbázisba mentés előtt megvizsgálja, és a megadott mezők alapján meghatározza a címhez tartozó koordinátákat, amiket a modell </w:t>
      </w:r>
      <w:r w:rsidRPr="002331A3">
        <w:rPr>
          <w:i/>
        </w:rPr>
        <w:t>latitude</w:t>
      </w:r>
      <w:r>
        <w:t xml:space="preserve"> és </w:t>
      </w:r>
      <w:r w:rsidRPr="002331A3">
        <w:rPr>
          <w:i/>
        </w:rPr>
        <w:t>longitude</w:t>
      </w:r>
      <w:r>
        <w:t xml:space="preserve"> mezőibe ment. Alapértelmezetten a Google térkép szolgáltatását használja.</w:t>
      </w:r>
    </w:p>
    <w:p w14:paraId="4113FCDC" w14:textId="77777777" w:rsidR="002331A3" w:rsidRDefault="002331A3" w:rsidP="00E864E8">
      <w:pPr>
        <w:pStyle w:val="ThesisSzveg"/>
      </w:pPr>
      <w:r>
        <w:t>A koordináták megjelenítéséhe</w:t>
      </w:r>
      <w:r w:rsidR="00733040">
        <w:t>z a Google Maps-et szerettem vol</w:t>
      </w:r>
      <w:r>
        <w:t>na haszná</w:t>
      </w:r>
      <w:r w:rsidR="00733040">
        <w:t>lni népszerűsége</w:t>
      </w:r>
      <w:r>
        <w:t xml:space="preserve"> miatt. </w:t>
      </w:r>
      <w:r w:rsidR="00733040">
        <w:t>A Google Maps Ruby on Rails alkalmazásokba való egyszerű integrálását ígéri a Gmaps4Rails nevű megoldás. Használatával nem kell az alkalmazáshoz API kulcsot regisztrálni, a legtöbb konfigurációt elrejti, és kényelmes interfészt biztosít a térkép személyre szabására. A térképen megjelenítendő pontokat egy JSON tömbbe foglalva várja.</w:t>
      </w:r>
    </w:p>
    <w:p w14:paraId="36D84AE1" w14:textId="77777777" w:rsidR="00733040" w:rsidRPr="00E864E8" w:rsidRDefault="00733040" w:rsidP="00E864E8">
      <w:pPr>
        <w:pStyle w:val="ThesisSzveg"/>
      </w:pPr>
      <w:r>
        <w:t xml:space="preserve">A fent bemutatott szolgáltatások használatához a </w:t>
      </w:r>
      <w:r w:rsidRPr="00733040">
        <w:rPr>
          <w:i/>
        </w:rPr>
        <w:t>geocoder</w:t>
      </w:r>
      <w:r>
        <w:t xml:space="preserve"> és a </w:t>
      </w:r>
      <w:r w:rsidRPr="00733040">
        <w:rPr>
          <w:i/>
        </w:rPr>
        <w:t>gmaps4rails</w:t>
      </w:r>
      <w:r>
        <w:t xml:space="preserve"> gem-eket kell telepíteni a Ruby on Rails alkalmazásban.</w:t>
      </w:r>
    </w:p>
    <w:p w14:paraId="22BD741B" w14:textId="77777777" w:rsidR="00E864E8" w:rsidRDefault="00C97E1F" w:rsidP="00E864E8">
      <w:pPr>
        <w:pStyle w:val="Cmsor3"/>
      </w:pPr>
      <w:bookmarkStart w:id="92" w:name="_Toc417288147"/>
      <w:r>
        <w:t>Űrlap</w:t>
      </w:r>
      <w:r w:rsidR="00C63D29">
        <w:t>ok</w:t>
      </w:r>
      <w:bookmarkEnd w:id="92"/>
    </w:p>
    <w:p w14:paraId="591BE588" w14:textId="77777777" w:rsidR="00E864E8" w:rsidRDefault="00E474FA" w:rsidP="00C3557E">
      <w:pPr>
        <w:pStyle w:val="ThesisSzvegElsBekezds"/>
      </w:pPr>
      <w:r>
        <w:t>A Ruby on Rails keretrendszer alapértelmezett űrlapsegédjei megkönnyítik a modellekhez kapcsolódó űrlapok elkészítését, azonban még egyszerűbbé tehető a Simple Form nevű megoldás használatával.</w:t>
      </w:r>
    </w:p>
    <w:p w14:paraId="1E417550" w14:textId="77777777" w:rsidR="00E474FA" w:rsidRDefault="00E474FA" w:rsidP="00E474FA">
      <w:pPr>
        <w:pStyle w:val="ThesisSzveg"/>
      </w:pPr>
      <w:r>
        <w:t>A Simple Form egy olyan űrlapsegéd, amely használatával az űrlapok elkészítésekor nem kell foglalkozni a beviteli mezők típusával, mert azt a Simple Form maga választja ki a beviteli mezőhöz tartozó attribútum alapján. Ezen kívül a telepítéskor megadott opció eredményeként a beviteli mezőkbe integrálja a megfelelő Bootstrap osztályokat.</w:t>
      </w:r>
    </w:p>
    <w:p w14:paraId="503E4EE9" w14:textId="7837AF47" w:rsidR="00E474FA" w:rsidRDefault="00E474FA" w:rsidP="00E474FA">
      <w:pPr>
        <w:pStyle w:val="ThesisSzveg"/>
      </w:pPr>
      <w:r>
        <w:t xml:space="preserve">A webalkalmazás rendszeresen visszatérő eleme a dátumválasztó beviteli mező. Legtöbbször a szobák elérhetőségének vizsgálatakor és a foglalás </w:t>
      </w:r>
      <w:r>
        <w:lastRenderedPageBreak/>
        <w:t xml:space="preserve">időtartamának beállításához használatos. </w:t>
      </w:r>
      <w:r w:rsidR="007235FD">
        <w:t>Egy jól használható, intuitív megoldás a Bootstrap 3 Datepicker nevű kiegészítő. Használatával a beviteli mező alatt vagy fölött megjelenik egy ablak, amiben akár másodpercre pontos időpontok is kiválaszthatók. Ahogy az a nevéből is sejthető, megjelenése jól illeszkedik a Bootstrap stílusához. A Bootstrap 3 Datepick</w:t>
      </w:r>
      <w:r w:rsidR="007C1914">
        <w:t>er a MomentJS Javascript könyvtá</w:t>
      </w:r>
      <w:r w:rsidR="007235FD">
        <w:t>r használja a dátumkezeléshez.</w:t>
      </w:r>
    </w:p>
    <w:p w14:paraId="01661A1D" w14:textId="77777777" w:rsidR="007235FD" w:rsidRDefault="007235FD" w:rsidP="00E474FA">
      <w:pPr>
        <w:pStyle w:val="ThesisSzveg"/>
      </w:pPr>
      <w:r>
        <w:t>Az intelligens keresés felületén a felhasználónak ki kell választania, hogy milyen szempont szerint (ár, távolság) keressen a rendszer a szobák között. Ehhez az egyszerű jelölőnégyzet helyett valamilyen látványosabb elemet választottam. A Bootstrap Switch nevű megoldás a jelölőnégyzetekből nagy, színes felirattal ellátott kétállású kapcsolókat készít.</w:t>
      </w:r>
    </w:p>
    <w:p w14:paraId="4504795E" w14:textId="77777777" w:rsidR="007235FD" w:rsidRPr="000B616A" w:rsidRDefault="007235FD" w:rsidP="000B616A">
      <w:pPr>
        <w:pStyle w:val="ThesisSzveg"/>
      </w:pPr>
      <w:r w:rsidRPr="000B616A">
        <w:t xml:space="preserve">A Simple Form használatához a </w:t>
      </w:r>
      <w:r w:rsidRPr="000B616A">
        <w:rPr>
          <w:i/>
        </w:rPr>
        <w:t>simple_form</w:t>
      </w:r>
      <w:r w:rsidRPr="000B616A">
        <w:t xml:space="preserve">, a Bootstrap 3 Datepickerhez a </w:t>
      </w:r>
      <w:r w:rsidRPr="000B616A">
        <w:rPr>
          <w:i/>
        </w:rPr>
        <w:t>bootstrap3-datetimepicker-rails</w:t>
      </w:r>
      <w:r w:rsidRPr="000B616A">
        <w:t xml:space="preserve"> és </w:t>
      </w:r>
      <w:r w:rsidRPr="000B616A">
        <w:rPr>
          <w:i/>
        </w:rPr>
        <w:t>momentjs-rails</w:t>
      </w:r>
      <w:r w:rsidR="000B616A" w:rsidRPr="000B616A">
        <w:t xml:space="preserve">, a Bootstrap Switch kiegészítőhöz pedig a </w:t>
      </w:r>
      <w:r w:rsidR="000B616A" w:rsidRPr="000B616A">
        <w:rPr>
          <w:i/>
        </w:rPr>
        <w:t>bootstrap-switch-rails</w:t>
      </w:r>
      <w:r w:rsidR="000B616A" w:rsidRPr="000B616A">
        <w:t xml:space="preserve"> gem-eket kell telepíteni.</w:t>
      </w:r>
    </w:p>
    <w:p w14:paraId="57B0D2C8" w14:textId="77777777" w:rsidR="00E864E8" w:rsidRPr="00E864E8" w:rsidRDefault="00C97E1F" w:rsidP="00E864E8">
      <w:pPr>
        <w:pStyle w:val="Cmsor3"/>
      </w:pPr>
      <w:bookmarkStart w:id="93" w:name="_Toc417288148"/>
      <w:r>
        <w:t>Képek tárolása és megjelenítése</w:t>
      </w:r>
      <w:bookmarkEnd w:id="93"/>
    </w:p>
    <w:p w14:paraId="35931A79" w14:textId="77777777" w:rsidR="000726F6" w:rsidRDefault="001B485C" w:rsidP="00C3557E">
      <w:pPr>
        <w:pStyle w:val="ThesisSzvegElsBekezds"/>
      </w:pPr>
      <w:r>
        <w:t>A szálláskeresők számára előnyös, ha a szobákról és a szálláshelyekről képeket is láthat. A képek növelik a szálláskereső bizalmát és szűrőként is funkcionálnak. A Ruby on Rails alkalmazásokban megjelenő modellekhez a Paperclip nevű megoldással lehet hatékonyan képeket és egyéb fájlokat csatolni.</w:t>
      </w:r>
    </w:p>
    <w:p w14:paraId="676B694C" w14:textId="77777777" w:rsidR="001B485C" w:rsidRDefault="001B485C" w:rsidP="001B485C">
      <w:pPr>
        <w:pStyle w:val="ThesisSzveg"/>
      </w:pPr>
      <w:r>
        <w:t xml:space="preserve">A Paperclip kiegészítő a fájlok modellekhez </w:t>
      </w:r>
      <w:r w:rsidR="001A3C62">
        <w:t>való csatolásán kívü</w:t>
      </w:r>
      <w:r>
        <w:t xml:space="preserve">l elvégzi azok típus szerinti validációját, </w:t>
      </w:r>
      <w:r w:rsidR="001A3C62">
        <w:t>a képeket ké</w:t>
      </w:r>
      <w:r>
        <w:t>p</w:t>
      </w:r>
      <w:r w:rsidR="001A3C62">
        <w:t>e</w:t>
      </w:r>
      <w:r>
        <w:t xml:space="preserve">s átméretezni </w:t>
      </w:r>
      <w:r w:rsidR="001A3C62">
        <w:t>és előnézeti képeket készíteni.</w:t>
      </w:r>
      <w:r w:rsidR="00D770AE">
        <w:t xml:space="preserve"> Képek tárolásához szükség van az ImageMagick nevű képfeldolgozó könyvtárra.</w:t>
      </w:r>
    </w:p>
    <w:p w14:paraId="1EB3848B" w14:textId="77777777" w:rsidR="00506171" w:rsidRDefault="00657670" w:rsidP="00506171">
      <w:pPr>
        <w:pStyle w:val="ThesisSzveg"/>
      </w:pPr>
      <w:r>
        <w:t>A P</w:t>
      </w:r>
      <w:r w:rsidR="001A3C62">
        <w:t xml:space="preserve">aperclip kiegészítő használatához a </w:t>
      </w:r>
      <w:r w:rsidR="001A3C62" w:rsidRPr="001A3C62">
        <w:rPr>
          <w:i/>
        </w:rPr>
        <w:t>paperclip</w:t>
      </w:r>
      <w:r w:rsidR="001A3C62">
        <w:t xml:space="preserve"> gem-et kell telepíteni.</w:t>
      </w:r>
    </w:p>
    <w:p w14:paraId="67F08C9B" w14:textId="77777777" w:rsidR="00506171" w:rsidRPr="00506171" w:rsidRDefault="00506171" w:rsidP="001A3C62">
      <w:pPr>
        <w:pStyle w:val="ThesisSzveg"/>
        <w:ind w:firstLine="0"/>
        <w:sectPr w:rsidR="00506171" w:rsidRPr="00506171" w:rsidSect="00FD5FB2">
          <w:headerReference w:type="default" r:id="rId36"/>
          <w:pgSz w:w="11907" w:h="16839" w:code="9"/>
          <w:pgMar w:top="1701" w:right="1701" w:bottom="1701" w:left="0" w:header="709" w:footer="709" w:gutter="2268"/>
          <w:cols w:space="708"/>
          <w:docGrid w:linePitch="360"/>
        </w:sectPr>
      </w:pPr>
    </w:p>
    <w:p w14:paraId="124EF46C" w14:textId="77777777" w:rsidR="00E40DAB" w:rsidRDefault="00E40DAB" w:rsidP="000C21EE">
      <w:pPr>
        <w:pStyle w:val="Cmsor1"/>
      </w:pPr>
      <w:bookmarkStart w:id="94" w:name="_Toc417288149"/>
      <w:r w:rsidRPr="00964772">
        <w:lastRenderedPageBreak/>
        <w:t>Megvalósítás</w:t>
      </w:r>
      <w:bookmarkEnd w:id="94"/>
    </w:p>
    <w:p w14:paraId="1F87A5B8" w14:textId="13C8D8D5" w:rsidR="008C3B7B" w:rsidRPr="008C3B7B" w:rsidRDefault="008C3B7B" w:rsidP="00C3557E">
      <w:pPr>
        <w:pStyle w:val="ThesisSzvegElsBekezds"/>
      </w:pPr>
      <w:r>
        <w:t>A köve</w:t>
      </w:r>
      <w:r w:rsidR="00B41A0B">
        <w:t xml:space="preserve">tkező fejezetek a webalkalmazás funkcionális működésének szempontjából fontos részeinek implementációját mutatják be. </w:t>
      </w:r>
    </w:p>
    <w:p w14:paraId="7A038C1A" w14:textId="672A480C" w:rsidR="00530FAE" w:rsidRDefault="005C6E8C" w:rsidP="005C6E8C">
      <w:pPr>
        <w:pStyle w:val="Cmsor2"/>
      </w:pPr>
      <w:bookmarkStart w:id="95" w:name="_Toc417288150"/>
      <w:r>
        <w:t>Adatbázis kapcsolat és modellek elkészítése</w:t>
      </w:r>
      <w:bookmarkEnd w:id="95"/>
    </w:p>
    <w:p w14:paraId="7522BC7A" w14:textId="77777777" w:rsidR="005C6E8C" w:rsidRDefault="00A45F80" w:rsidP="00C3557E">
      <w:pPr>
        <w:pStyle w:val="ThesisSzvegElsBekezds"/>
      </w:pPr>
      <w:r>
        <w:t>A fejlesztés során a fejlesztő gépen egy lokális adatbázist üzemeltettem, ehhez kapcsolódott a készülő webalkalmazás. Ruby on Rails környezetben a konfigurációs feladatok egyike az adatbázis kapcsolat beállítása. A Rails alkalmazások megkülönböztetnek fejlesztési (</w:t>
      </w:r>
      <w:r w:rsidRPr="00A45F80">
        <w:rPr>
          <w:i/>
        </w:rPr>
        <w:t>development</w:t>
      </w:r>
      <w:r>
        <w:t>), tesztelési (</w:t>
      </w:r>
      <w:r>
        <w:rPr>
          <w:i/>
        </w:rPr>
        <w:t>test</w:t>
      </w:r>
      <w:r>
        <w:t>) és éles (</w:t>
      </w:r>
      <w:r w:rsidRPr="00A45F80">
        <w:rPr>
          <w:i/>
        </w:rPr>
        <w:t>production</w:t>
      </w:r>
      <w:r>
        <w:t xml:space="preserve">) környezeteket. Ezek, mint névterek léteznek egy Rails alkalmazásban és hozzájuk konfigurációs beállítások és környezeti </w:t>
      </w:r>
      <w:proofErr w:type="gramStart"/>
      <w:r>
        <w:t>változók</w:t>
      </w:r>
      <w:proofErr w:type="gramEnd"/>
      <w:r>
        <w:t xml:space="preserve"> rendelhetők.</w:t>
      </w:r>
    </w:p>
    <w:p w14:paraId="50A5780D" w14:textId="77777777" w:rsidR="00A45F80" w:rsidRDefault="00A45F80" w:rsidP="00A45F80">
      <w:pPr>
        <w:pStyle w:val="ThesisSzveg"/>
      </w:pPr>
      <w:r>
        <w:t xml:space="preserve">Az adatbázis konfigurációját az alkalmazás gyökérkönyvtárában lévő </w:t>
      </w:r>
      <w:r w:rsidRPr="00A45F80">
        <w:rPr>
          <w:i/>
        </w:rPr>
        <w:t>config</w:t>
      </w:r>
      <w:r>
        <w:t xml:space="preserve"> mappában található </w:t>
      </w:r>
      <w:r w:rsidRPr="00A45F80">
        <w:rPr>
          <w:i/>
        </w:rPr>
        <w:t>database.yml</w:t>
      </w:r>
      <w:r>
        <w:t xml:space="preserve"> fájlban kell elvégezni. Egy tipikus konfiguráció a következőképpen néz ki:</w:t>
      </w:r>
    </w:p>
    <w:p w14:paraId="76FB5B91"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proofErr w:type="gramStart"/>
      <w:r>
        <w:rPr>
          <w:rFonts w:ascii="Menlo" w:hAnsi="Menlo" w:cs="Menlo"/>
          <w:sz w:val="24"/>
          <w:szCs w:val="24"/>
          <w:lang w:val="en-US"/>
        </w:rPr>
        <w:t>default</w:t>
      </w:r>
      <w:proofErr w:type="gramEnd"/>
      <w:r>
        <w:rPr>
          <w:rFonts w:ascii="Menlo" w:hAnsi="Menlo" w:cs="Menlo"/>
          <w:sz w:val="24"/>
          <w:szCs w:val="24"/>
          <w:lang w:val="en-US"/>
        </w:rPr>
        <w:t xml:space="preserve">: </w:t>
      </w:r>
      <w:r>
        <w:rPr>
          <w:rFonts w:ascii="Menlo" w:hAnsi="Menlo" w:cs="Menlo"/>
          <w:i/>
          <w:iCs/>
          <w:color w:val="336699"/>
          <w:sz w:val="24"/>
          <w:szCs w:val="24"/>
          <w:lang w:val="en-US"/>
        </w:rPr>
        <w:t>&amp;default</w:t>
      </w:r>
    </w:p>
    <w:p w14:paraId="23F4C981"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proofErr w:type="gramStart"/>
      <w:r>
        <w:rPr>
          <w:rFonts w:ascii="Menlo" w:hAnsi="Menlo" w:cs="Menlo"/>
          <w:sz w:val="24"/>
          <w:szCs w:val="24"/>
          <w:lang w:val="en-US"/>
        </w:rPr>
        <w:t>adapter</w:t>
      </w:r>
      <w:proofErr w:type="gramEnd"/>
      <w:r>
        <w:rPr>
          <w:rFonts w:ascii="Menlo" w:hAnsi="Menlo" w:cs="Menlo"/>
          <w:sz w:val="24"/>
          <w:szCs w:val="24"/>
          <w:lang w:val="en-US"/>
        </w:rPr>
        <w:t>: postgresql</w:t>
      </w:r>
    </w:p>
    <w:p w14:paraId="00E32F36"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proofErr w:type="gramStart"/>
      <w:r>
        <w:rPr>
          <w:rFonts w:ascii="Menlo" w:hAnsi="Menlo" w:cs="Menlo"/>
          <w:sz w:val="24"/>
          <w:szCs w:val="24"/>
          <w:lang w:val="en-US"/>
        </w:rPr>
        <w:t>encoding</w:t>
      </w:r>
      <w:proofErr w:type="gramEnd"/>
      <w:r>
        <w:rPr>
          <w:rFonts w:ascii="Menlo" w:hAnsi="Menlo" w:cs="Menlo"/>
          <w:sz w:val="24"/>
          <w:szCs w:val="24"/>
          <w:lang w:val="en-US"/>
        </w:rPr>
        <w:t>: utf8</w:t>
      </w:r>
    </w:p>
    <w:p w14:paraId="2696D9D3"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proofErr w:type="gramStart"/>
      <w:r>
        <w:rPr>
          <w:rFonts w:ascii="Menlo" w:hAnsi="Menlo" w:cs="Menlo"/>
          <w:sz w:val="24"/>
          <w:szCs w:val="24"/>
          <w:lang w:val="en-US"/>
        </w:rPr>
        <w:t>password</w:t>
      </w:r>
      <w:proofErr w:type="gramEnd"/>
      <w:r>
        <w:rPr>
          <w:rFonts w:ascii="Menlo" w:hAnsi="Menlo" w:cs="Menlo"/>
          <w:sz w:val="24"/>
          <w:szCs w:val="24"/>
          <w:lang w:val="en-US"/>
        </w:rPr>
        <w:t>: m3dw3</w:t>
      </w:r>
    </w:p>
    <w:p w14:paraId="042F37C4"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proofErr w:type="gramStart"/>
      <w:r>
        <w:rPr>
          <w:rFonts w:ascii="Menlo" w:hAnsi="Menlo" w:cs="Menlo"/>
          <w:sz w:val="24"/>
          <w:szCs w:val="24"/>
          <w:lang w:val="en-US"/>
        </w:rPr>
        <w:t>username</w:t>
      </w:r>
      <w:proofErr w:type="gramEnd"/>
      <w:r>
        <w:rPr>
          <w:rFonts w:ascii="Menlo" w:hAnsi="Menlo" w:cs="Menlo"/>
          <w:sz w:val="24"/>
          <w:szCs w:val="24"/>
          <w:lang w:val="en-US"/>
        </w:rPr>
        <w:t xml:space="preserve">: </w:t>
      </w:r>
      <w:r w:rsidR="004D6986">
        <w:rPr>
          <w:rFonts w:ascii="Menlo" w:hAnsi="Menlo" w:cs="Menlo"/>
          <w:sz w:val="24"/>
          <w:szCs w:val="24"/>
          <w:lang w:val="en-US"/>
        </w:rPr>
        <w:t>*****</w:t>
      </w:r>
    </w:p>
    <w:p w14:paraId="227B1D74" w14:textId="77777777" w:rsidR="005B7CA3" w:rsidRDefault="004F0A9C" w:rsidP="004F0A9C">
      <w:pPr>
        <w:autoSpaceDE w:val="0"/>
        <w:autoSpaceDN w:val="0"/>
        <w:adjustRightInd w:val="0"/>
        <w:spacing w:after="0" w:line="360" w:lineRule="auto"/>
        <w:ind w:left="720"/>
        <w:rPr>
          <w:rFonts w:ascii="Menlo" w:hAnsi="Menlo" w:cs="Menlo"/>
          <w:sz w:val="24"/>
          <w:szCs w:val="24"/>
          <w:lang w:val="en-US"/>
        </w:rPr>
      </w:pPr>
      <w:r>
        <w:rPr>
          <w:rFonts w:ascii="Menlo" w:hAnsi="Menlo" w:cs="Menlo"/>
          <w:sz w:val="24"/>
          <w:szCs w:val="24"/>
          <w:lang w:val="en-US"/>
        </w:rPr>
        <w:t xml:space="preserve">  </w:t>
      </w:r>
      <w:proofErr w:type="gramStart"/>
      <w:r>
        <w:rPr>
          <w:rFonts w:ascii="Menlo" w:hAnsi="Menlo" w:cs="Menlo"/>
          <w:sz w:val="24"/>
          <w:szCs w:val="24"/>
          <w:lang w:val="en-US"/>
        </w:rPr>
        <w:t>host</w:t>
      </w:r>
      <w:proofErr w:type="gramEnd"/>
      <w:r>
        <w:rPr>
          <w:rFonts w:ascii="Menlo" w:hAnsi="Menlo" w:cs="Menlo"/>
          <w:sz w:val="24"/>
          <w:szCs w:val="24"/>
          <w:lang w:val="en-US"/>
        </w:rPr>
        <w:t>: localhost</w:t>
      </w:r>
    </w:p>
    <w:p w14:paraId="6825B2A8"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proofErr w:type="gramStart"/>
      <w:r>
        <w:rPr>
          <w:rFonts w:ascii="Menlo" w:hAnsi="Menlo" w:cs="Menlo"/>
          <w:sz w:val="24"/>
          <w:szCs w:val="24"/>
          <w:lang w:val="en-US"/>
        </w:rPr>
        <w:t>development</w:t>
      </w:r>
      <w:proofErr w:type="gramEnd"/>
      <w:r>
        <w:rPr>
          <w:rFonts w:ascii="Menlo" w:hAnsi="Menlo" w:cs="Menlo"/>
          <w:sz w:val="24"/>
          <w:szCs w:val="24"/>
          <w:lang w:val="en-US"/>
        </w:rPr>
        <w:t>:</w:t>
      </w:r>
    </w:p>
    <w:p w14:paraId="0943D27B"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&lt;&lt;: </w:t>
      </w:r>
      <w:r>
        <w:rPr>
          <w:rFonts w:ascii="Menlo" w:hAnsi="Menlo" w:cs="Menlo"/>
          <w:color w:val="336699"/>
          <w:sz w:val="24"/>
          <w:szCs w:val="24"/>
          <w:lang w:val="en-US"/>
        </w:rPr>
        <w:t>*default</w:t>
      </w:r>
    </w:p>
    <w:p w14:paraId="09EE62A6" w14:textId="77777777" w:rsidR="005B7CA3" w:rsidRDefault="004F0A9C" w:rsidP="004F0A9C">
      <w:pPr>
        <w:autoSpaceDE w:val="0"/>
        <w:autoSpaceDN w:val="0"/>
        <w:adjustRightInd w:val="0"/>
        <w:spacing w:after="0" w:line="360" w:lineRule="auto"/>
        <w:ind w:left="720"/>
        <w:rPr>
          <w:rFonts w:ascii="Menlo" w:hAnsi="Menlo" w:cs="Menlo"/>
          <w:sz w:val="24"/>
          <w:szCs w:val="24"/>
          <w:lang w:val="en-US"/>
        </w:rPr>
      </w:pPr>
      <w:r>
        <w:rPr>
          <w:rFonts w:ascii="Menlo" w:hAnsi="Menlo" w:cs="Menlo"/>
          <w:sz w:val="24"/>
          <w:szCs w:val="24"/>
          <w:lang w:val="en-US"/>
        </w:rPr>
        <w:t xml:space="preserve">  </w:t>
      </w:r>
      <w:proofErr w:type="gramStart"/>
      <w:r>
        <w:rPr>
          <w:rFonts w:ascii="Menlo" w:hAnsi="Menlo" w:cs="Menlo"/>
          <w:sz w:val="24"/>
          <w:szCs w:val="24"/>
          <w:lang w:val="en-US"/>
        </w:rPr>
        <w:t>database</w:t>
      </w:r>
      <w:proofErr w:type="gramEnd"/>
      <w:r>
        <w:rPr>
          <w:rFonts w:ascii="Menlo" w:hAnsi="Menlo" w:cs="Menlo"/>
          <w:sz w:val="24"/>
          <w:szCs w:val="24"/>
          <w:lang w:val="en-US"/>
        </w:rPr>
        <w:t>: vagato</w:t>
      </w:r>
    </w:p>
    <w:p w14:paraId="194B22FE"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proofErr w:type="gramStart"/>
      <w:r>
        <w:rPr>
          <w:rFonts w:ascii="Menlo" w:hAnsi="Menlo" w:cs="Menlo"/>
          <w:sz w:val="24"/>
          <w:szCs w:val="24"/>
          <w:lang w:val="en-US"/>
        </w:rPr>
        <w:t>test</w:t>
      </w:r>
      <w:proofErr w:type="gramEnd"/>
      <w:r>
        <w:rPr>
          <w:rFonts w:ascii="Menlo" w:hAnsi="Menlo" w:cs="Menlo"/>
          <w:sz w:val="24"/>
          <w:szCs w:val="24"/>
          <w:lang w:val="en-US"/>
        </w:rPr>
        <w:t>:</w:t>
      </w:r>
    </w:p>
    <w:p w14:paraId="728A35F3"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&lt;&lt;: </w:t>
      </w:r>
      <w:r>
        <w:rPr>
          <w:rFonts w:ascii="Menlo" w:hAnsi="Menlo" w:cs="Menlo"/>
          <w:color w:val="336699"/>
          <w:sz w:val="24"/>
          <w:szCs w:val="24"/>
          <w:lang w:val="en-US"/>
        </w:rPr>
        <w:t>*default</w:t>
      </w:r>
    </w:p>
    <w:p w14:paraId="3B4496A6" w14:textId="77777777" w:rsidR="005B7CA3" w:rsidRDefault="004F0A9C" w:rsidP="004F0A9C">
      <w:pPr>
        <w:autoSpaceDE w:val="0"/>
        <w:autoSpaceDN w:val="0"/>
        <w:adjustRightInd w:val="0"/>
        <w:spacing w:after="0" w:line="360" w:lineRule="auto"/>
        <w:ind w:left="720"/>
        <w:rPr>
          <w:rFonts w:ascii="Menlo" w:hAnsi="Menlo" w:cs="Menlo"/>
          <w:sz w:val="24"/>
          <w:szCs w:val="24"/>
          <w:lang w:val="en-US"/>
        </w:rPr>
      </w:pPr>
      <w:r>
        <w:rPr>
          <w:rFonts w:ascii="Menlo" w:hAnsi="Menlo" w:cs="Menlo"/>
          <w:sz w:val="24"/>
          <w:szCs w:val="24"/>
          <w:lang w:val="en-US"/>
        </w:rPr>
        <w:t xml:space="preserve">  </w:t>
      </w:r>
      <w:proofErr w:type="gramStart"/>
      <w:r>
        <w:rPr>
          <w:rFonts w:ascii="Menlo" w:hAnsi="Menlo" w:cs="Menlo"/>
          <w:sz w:val="24"/>
          <w:szCs w:val="24"/>
          <w:lang w:val="en-US"/>
        </w:rPr>
        <w:t>database</w:t>
      </w:r>
      <w:proofErr w:type="gramEnd"/>
      <w:r>
        <w:rPr>
          <w:rFonts w:ascii="Menlo" w:hAnsi="Menlo" w:cs="Menlo"/>
          <w:sz w:val="24"/>
          <w:szCs w:val="24"/>
          <w:lang w:val="en-US"/>
        </w:rPr>
        <w:t>: vagato_test</w:t>
      </w:r>
    </w:p>
    <w:p w14:paraId="51544362"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proofErr w:type="gramStart"/>
      <w:r>
        <w:rPr>
          <w:rFonts w:ascii="Menlo" w:hAnsi="Menlo" w:cs="Menlo"/>
          <w:sz w:val="24"/>
          <w:szCs w:val="24"/>
          <w:lang w:val="en-US"/>
        </w:rPr>
        <w:t>production</w:t>
      </w:r>
      <w:proofErr w:type="gramEnd"/>
      <w:r>
        <w:rPr>
          <w:rFonts w:ascii="Menlo" w:hAnsi="Menlo" w:cs="Menlo"/>
          <w:sz w:val="24"/>
          <w:szCs w:val="24"/>
          <w:lang w:val="en-US"/>
        </w:rPr>
        <w:t>:</w:t>
      </w:r>
    </w:p>
    <w:p w14:paraId="28A9E1B7"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proofErr w:type="gramStart"/>
      <w:r>
        <w:rPr>
          <w:rFonts w:ascii="Menlo" w:hAnsi="Menlo" w:cs="Menlo"/>
          <w:sz w:val="24"/>
          <w:szCs w:val="24"/>
          <w:lang w:val="en-US"/>
        </w:rPr>
        <w:t>adapter</w:t>
      </w:r>
      <w:proofErr w:type="gramEnd"/>
      <w:r>
        <w:rPr>
          <w:rFonts w:ascii="Menlo" w:hAnsi="Menlo" w:cs="Menlo"/>
          <w:sz w:val="24"/>
          <w:szCs w:val="24"/>
          <w:lang w:val="en-US"/>
        </w:rPr>
        <w:t>: postgresql</w:t>
      </w:r>
    </w:p>
    <w:p w14:paraId="1844FE87"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proofErr w:type="gramStart"/>
      <w:r>
        <w:rPr>
          <w:rFonts w:ascii="Menlo" w:hAnsi="Menlo" w:cs="Menlo"/>
          <w:sz w:val="24"/>
          <w:szCs w:val="24"/>
          <w:lang w:val="en-US"/>
        </w:rPr>
        <w:t>encoding</w:t>
      </w:r>
      <w:proofErr w:type="gramEnd"/>
      <w:r>
        <w:rPr>
          <w:rFonts w:ascii="Menlo" w:hAnsi="Menlo" w:cs="Menlo"/>
          <w:sz w:val="24"/>
          <w:szCs w:val="24"/>
          <w:lang w:val="en-US"/>
        </w:rPr>
        <w:t>: utf8</w:t>
      </w:r>
    </w:p>
    <w:p w14:paraId="29E53ABD"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proofErr w:type="gramStart"/>
      <w:r>
        <w:rPr>
          <w:rFonts w:ascii="Menlo" w:hAnsi="Menlo" w:cs="Menlo"/>
          <w:sz w:val="24"/>
          <w:szCs w:val="24"/>
          <w:lang w:val="en-US"/>
        </w:rPr>
        <w:t>database</w:t>
      </w:r>
      <w:proofErr w:type="gramEnd"/>
      <w:r>
        <w:rPr>
          <w:rFonts w:ascii="Menlo" w:hAnsi="Menlo" w:cs="Menlo"/>
          <w:sz w:val="24"/>
          <w:szCs w:val="24"/>
          <w:lang w:val="en-US"/>
        </w:rPr>
        <w:t>: vagato</w:t>
      </w:r>
    </w:p>
    <w:p w14:paraId="5A0B3941"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proofErr w:type="gramStart"/>
      <w:r>
        <w:rPr>
          <w:rFonts w:ascii="Menlo" w:hAnsi="Menlo" w:cs="Menlo"/>
          <w:sz w:val="24"/>
          <w:szCs w:val="24"/>
          <w:lang w:val="en-US"/>
        </w:rPr>
        <w:t>username</w:t>
      </w:r>
      <w:proofErr w:type="gramEnd"/>
      <w:r>
        <w:rPr>
          <w:rFonts w:ascii="Menlo" w:hAnsi="Menlo" w:cs="Menlo"/>
          <w:sz w:val="24"/>
          <w:szCs w:val="24"/>
          <w:lang w:val="en-US"/>
        </w:rPr>
        <w:t>: deploy</w:t>
      </w:r>
    </w:p>
    <w:p w14:paraId="7BA04F39"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proofErr w:type="gramStart"/>
      <w:r>
        <w:rPr>
          <w:rFonts w:ascii="Menlo" w:hAnsi="Menlo" w:cs="Menlo"/>
          <w:sz w:val="24"/>
          <w:szCs w:val="24"/>
          <w:lang w:val="en-US"/>
        </w:rPr>
        <w:t>password</w:t>
      </w:r>
      <w:proofErr w:type="gramEnd"/>
      <w:r>
        <w:rPr>
          <w:rFonts w:ascii="Menlo" w:hAnsi="Menlo" w:cs="Menlo"/>
          <w:sz w:val="24"/>
          <w:szCs w:val="24"/>
          <w:lang w:val="en-US"/>
        </w:rPr>
        <w:t xml:space="preserve">: </w:t>
      </w:r>
      <w:r w:rsidR="004D6986">
        <w:rPr>
          <w:rFonts w:ascii="Menlo" w:hAnsi="Menlo" w:cs="Menlo"/>
          <w:sz w:val="24"/>
          <w:szCs w:val="24"/>
          <w:lang w:val="en-US"/>
        </w:rPr>
        <w:t>*****</w:t>
      </w:r>
    </w:p>
    <w:p w14:paraId="500C2B07" w14:textId="77777777" w:rsidR="00A45F80" w:rsidRDefault="005B7CA3" w:rsidP="00DB471F">
      <w:pPr>
        <w:autoSpaceDE w:val="0"/>
        <w:autoSpaceDN w:val="0"/>
        <w:adjustRightInd w:val="0"/>
        <w:spacing w:line="360" w:lineRule="auto"/>
        <w:ind w:left="720"/>
        <w:rPr>
          <w:ins w:id="96" w:author="Balázs Rozsenich" w:date="2015-04-13T09:40:00Z"/>
          <w:rFonts w:ascii="Menlo" w:hAnsi="Menlo" w:cs="Menlo"/>
          <w:sz w:val="24"/>
          <w:szCs w:val="24"/>
          <w:lang w:val="en-US"/>
        </w:rPr>
      </w:pPr>
      <w:r>
        <w:rPr>
          <w:rFonts w:ascii="Menlo" w:hAnsi="Menlo" w:cs="Menlo"/>
          <w:sz w:val="24"/>
          <w:szCs w:val="24"/>
          <w:lang w:val="en-US"/>
        </w:rPr>
        <w:t xml:space="preserve">  </w:t>
      </w:r>
      <w:proofErr w:type="gramStart"/>
      <w:r>
        <w:rPr>
          <w:rFonts w:ascii="Menlo" w:hAnsi="Menlo" w:cs="Menlo"/>
          <w:sz w:val="24"/>
          <w:szCs w:val="24"/>
          <w:lang w:val="en-US"/>
        </w:rPr>
        <w:t>host</w:t>
      </w:r>
      <w:proofErr w:type="gramEnd"/>
      <w:r>
        <w:rPr>
          <w:rFonts w:ascii="Menlo" w:hAnsi="Menlo" w:cs="Menlo"/>
          <w:sz w:val="24"/>
          <w:szCs w:val="24"/>
          <w:lang w:val="en-US"/>
        </w:rPr>
        <w:t>: localhost</w:t>
      </w:r>
    </w:p>
    <w:p w14:paraId="7DDB85FA" w14:textId="77777777" w:rsidR="005B7CA3" w:rsidRDefault="004D6986" w:rsidP="00DB471F">
      <w:pPr>
        <w:pStyle w:val="ThesisSzveg"/>
      </w:pPr>
      <w:r>
        <w:lastRenderedPageBreak/>
        <w:t>A fenti konfigurációból is látszik, hogy az egyező tulajdonságokat nem kell minden környezetben újra definiálni. A YAML típusú konfiguráció megengedi korábban definiált objektumok használatát későbbi bejegyzések tartalmaként.</w:t>
      </w:r>
    </w:p>
    <w:p w14:paraId="69AFD13D" w14:textId="77777777" w:rsidR="003E14A4" w:rsidRDefault="003E14A4" w:rsidP="003E14A4">
      <w:pPr>
        <w:pStyle w:val="ThesisSzveg"/>
      </w:pPr>
      <w:r>
        <w:t xml:space="preserve">A fenti konfigurációban egyedül az </w:t>
      </w:r>
      <w:r w:rsidRPr="003E14A4">
        <w:rPr>
          <w:i/>
        </w:rPr>
        <w:t>encoding</w:t>
      </w:r>
      <w:r>
        <w:t xml:space="preserve">, az adatbázis karakterkódolását beállító bejegyzés nem kötelező, minden más elengedhetetlen a sikeres kapcsolódáshoz és adatmanipulációhoz. Az </w:t>
      </w:r>
      <w:r w:rsidRPr="003E14A4">
        <w:rPr>
          <w:i/>
        </w:rPr>
        <w:t>adapter</w:t>
      </w:r>
      <w:r>
        <w:t xml:space="preserve"> az adatbázis típusa szerinti interfészt azonosítja, a </w:t>
      </w:r>
      <w:r w:rsidRPr="003E14A4">
        <w:rPr>
          <w:i/>
        </w:rPr>
        <w:t>host</w:t>
      </w:r>
      <w:r>
        <w:t xml:space="preserve"> az adatbázis elérési címe. </w:t>
      </w:r>
      <w:proofErr w:type="gramStart"/>
      <w:r>
        <w:t>A</w:t>
      </w:r>
      <w:proofErr w:type="gramEnd"/>
      <w:r>
        <w:t xml:space="preserve"> </w:t>
      </w:r>
      <w:r w:rsidRPr="003E14A4">
        <w:rPr>
          <w:i/>
        </w:rPr>
        <w:t>username</w:t>
      </w:r>
      <w:r>
        <w:t xml:space="preserve"> és </w:t>
      </w:r>
      <w:r w:rsidRPr="003E14A4">
        <w:rPr>
          <w:i/>
        </w:rPr>
        <w:t>password</w:t>
      </w:r>
      <w:r>
        <w:t xml:space="preserve"> mezők a védett adatbázisok bejelentkezési adatait tárolják.</w:t>
      </w:r>
    </w:p>
    <w:p w14:paraId="18FAF019" w14:textId="77777777" w:rsidR="004F0A9C" w:rsidRDefault="004F0A9C" w:rsidP="003E14A4">
      <w:pPr>
        <w:pStyle w:val="ThesisSzveg"/>
      </w:pPr>
      <w:r>
        <w:t xml:space="preserve">Az adatbázis kapcsolat beállítása után, ha még nem tettük meg létre kell hozni az adatbázis példányt. Ezt megtehetjük közvetlenül a kiszolgálón, a választott adatbázis saját mechanikájával, azonban a Rails környezet nyújt egy egyszerű megoldást. A Rake parancssori eszköz </w:t>
      </w:r>
      <w:r w:rsidRPr="004F0A9C">
        <w:rPr>
          <w:i/>
        </w:rPr>
        <w:t>db</w:t>
      </w:r>
      <w:r>
        <w:t xml:space="preserve"> névtere rendelkezik több, adatbázis műveleteket végrehajtó paranccsal. Egy adatbázis konfiguráció érvényesítéséhez a következő parancsot kell a parancssorban végrehajtani:</w:t>
      </w:r>
    </w:p>
    <w:p w14:paraId="6DD9A7E0" w14:textId="77777777" w:rsidR="004F0A9C" w:rsidRDefault="004F0A9C" w:rsidP="004F0A9C">
      <w:pPr>
        <w:autoSpaceDE w:val="0"/>
        <w:autoSpaceDN w:val="0"/>
        <w:adjustRightInd w:val="0"/>
        <w:spacing w:line="360" w:lineRule="auto"/>
        <w:ind w:left="709"/>
        <w:rPr>
          <w:rFonts w:ascii="Menlo" w:hAnsi="Menlo" w:cs="Menlo"/>
          <w:sz w:val="24"/>
          <w:szCs w:val="24"/>
          <w:lang w:val="en-US"/>
        </w:rPr>
      </w:pPr>
      <w:proofErr w:type="gramStart"/>
      <w:r>
        <w:rPr>
          <w:rFonts w:ascii="Menlo" w:hAnsi="Menlo" w:cs="Menlo"/>
          <w:sz w:val="24"/>
          <w:szCs w:val="24"/>
          <w:lang w:val="en-US"/>
        </w:rPr>
        <w:t>rake</w:t>
      </w:r>
      <w:proofErr w:type="gramEnd"/>
      <w:r>
        <w:rPr>
          <w:rFonts w:ascii="Menlo" w:hAnsi="Menlo" w:cs="Menlo"/>
          <w:sz w:val="24"/>
          <w:szCs w:val="24"/>
          <w:lang w:val="en-US"/>
        </w:rPr>
        <w:t xml:space="preserve"> db:create</w:t>
      </w:r>
    </w:p>
    <w:p w14:paraId="520A3070" w14:textId="5B7A0A3B" w:rsidR="004F0A9C" w:rsidRDefault="004F0A9C" w:rsidP="002000A8">
      <w:pPr>
        <w:pStyle w:val="ThesisSzveg"/>
      </w:pPr>
      <w:r>
        <w:t xml:space="preserve">A Ruby on Rails alkalmazásokban a modellek és az adatbázis megfelelő táblái között nagyon szoros kapcsolat áll fenn. </w:t>
      </w:r>
      <w:r w:rsidR="002000A8">
        <w:t>A modelleket, más nyeli megvalósításoktól eltérően, nem kell teljesen deklarálni. Ez azt jelenti, hogy nem szükséges felsorolni az attribútumokat, mert azokat a</w:t>
      </w:r>
      <w:r w:rsidR="00C00DA9">
        <w:t xml:space="preserve"> Rails motor az adatbázis táblái</w:t>
      </w:r>
      <w:r w:rsidR="002000A8">
        <w:t xml:space="preserve">ból </w:t>
      </w:r>
      <w:r w:rsidR="007C1914">
        <w:t>azonosítja,</w:t>
      </w:r>
      <w:r w:rsidR="002000A8">
        <w:t xml:space="preserve"> és az oszlopneveket használja. Egy Ruby on Rails alkalmazásban nem kell az adatelérési műveletek implementációjával foglalkozni, mert Az Active</w:t>
      </w:r>
      <w:r w:rsidR="005B5AED">
        <w:t xml:space="preserve"> </w:t>
      </w:r>
      <w:r w:rsidR="002000A8">
        <w:t xml:space="preserve">Record nevű szolgáltatás kész megoldást nyújt bármilyen adatmanipulációs művelet elvégzésére. Az egyszerű beillesztések, törlések és frissítések mellett képes bonyolult kapcsolatok és </w:t>
      </w:r>
      <w:r w:rsidR="002000A8" w:rsidRPr="002000A8">
        <w:t>egybeágyazott, összekapcsolt lekérések végrehajtására is. Minden, az</w:t>
      </w:r>
      <w:r w:rsidR="002000A8">
        <w:t xml:space="preserve"> </w:t>
      </w:r>
      <w:r w:rsidR="002000A8" w:rsidRPr="002000A8">
        <w:rPr>
          <w:i/>
        </w:rPr>
        <w:t>ActiveRecord</w:t>
      </w:r>
      <w:proofErr w:type="gramStart"/>
      <w:r w:rsidR="002000A8" w:rsidRPr="002000A8">
        <w:rPr>
          <w:i/>
        </w:rPr>
        <w:t>::</w:t>
      </w:r>
      <w:proofErr w:type="gramEnd"/>
      <w:r w:rsidR="002000A8" w:rsidRPr="002000A8">
        <w:rPr>
          <w:i/>
        </w:rPr>
        <w:t>Base</w:t>
      </w:r>
      <w:r w:rsidR="002000A8">
        <w:t xml:space="preserve"> osztályból származó modell </w:t>
      </w:r>
      <w:r w:rsidR="00C00DA9">
        <w:t>osztályon</w:t>
      </w:r>
      <w:r w:rsidR="002000A8">
        <w:t xml:space="preserve"> végrehajthatók adatbázis műveletek.</w:t>
      </w:r>
    </w:p>
    <w:p w14:paraId="6BF12076" w14:textId="77777777" w:rsidR="00C00DA9" w:rsidRDefault="00C00DA9" w:rsidP="002000A8">
      <w:pPr>
        <w:pStyle w:val="ThesisSzveg"/>
      </w:pPr>
      <w:r>
        <w:t xml:space="preserve">Az adatbázis szerkezeti változásait úgynevezett migrációs fájlokban kell </w:t>
      </w:r>
      <w:r w:rsidRPr="00C00DA9">
        <w:t xml:space="preserve">bejegyezni. Minden migrációs fájl egy </w:t>
      </w:r>
      <w:r>
        <w:t xml:space="preserve">olyan </w:t>
      </w:r>
      <w:r w:rsidRPr="00C00DA9">
        <w:t xml:space="preserve">Ruby osztály, amely az </w:t>
      </w:r>
      <w:r w:rsidRPr="00C00DA9">
        <w:rPr>
          <w:i/>
        </w:rPr>
        <w:t>ActiveRecord</w:t>
      </w:r>
      <w:proofErr w:type="gramStart"/>
      <w:r w:rsidRPr="00C00DA9">
        <w:rPr>
          <w:i/>
        </w:rPr>
        <w:t>::</w:t>
      </w:r>
      <w:proofErr w:type="gramEnd"/>
      <w:r w:rsidRPr="00C00DA9">
        <w:rPr>
          <w:i/>
        </w:rPr>
        <w:t>Migration</w:t>
      </w:r>
      <w:r>
        <w:t xml:space="preserve"> osztályból származik. A fájl nevének tükröznie kell a </w:t>
      </w:r>
      <w:r>
        <w:lastRenderedPageBreak/>
        <w:t xml:space="preserve">tartalmában leírt változást. A szobákat tároló </w:t>
      </w:r>
      <w:r w:rsidRPr="00C00DA9">
        <w:rPr>
          <w:i/>
        </w:rPr>
        <w:t>rooms</w:t>
      </w:r>
      <w:r>
        <w:t xml:space="preserve"> tábla – kapcsolódó modell: </w:t>
      </w:r>
      <w:r w:rsidRPr="00C00DA9">
        <w:rPr>
          <w:i/>
        </w:rPr>
        <w:t>Room</w:t>
      </w:r>
      <w:r>
        <w:t xml:space="preserve"> – létrehozása a következő migrációs kód futtatásával érhető el:</w:t>
      </w:r>
    </w:p>
    <w:p w14:paraId="1C773EAA"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proofErr w:type="gramStart"/>
      <w:r>
        <w:rPr>
          <w:rFonts w:ascii="Menlo" w:hAnsi="Menlo" w:cs="Menlo"/>
          <w:b/>
          <w:bCs/>
          <w:color w:val="008800"/>
          <w:sz w:val="24"/>
          <w:szCs w:val="24"/>
          <w:lang w:val="en-US"/>
        </w:rPr>
        <w:t>class</w:t>
      </w:r>
      <w:proofErr w:type="gramEnd"/>
      <w:r>
        <w:rPr>
          <w:rFonts w:ascii="Menlo" w:hAnsi="Menlo" w:cs="Menlo"/>
          <w:sz w:val="24"/>
          <w:szCs w:val="24"/>
          <w:lang w:val="en-US"/>
        </w:rPr>
        <w:t xml:space="preserve"> CreateRooms &lt; ActiveRecord::Migration</w:t>
      </w:r>
    </w:p>
    <w:p w14:paraId="25ABB389"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proofErr w:type="gramStart"/>
      <w:r>
        <w:rPr>
          <w:rFonts w:ascii="Menlo" w:hAnsi="Menlo" w:cs="Menlo"/>
          <w:sz w:val="24"/>
          <w:szCs w:val="24"/>
          <w:lang w:val="en-US"/>
        </w:rPr>
        <w:t>def</w:t>
      </w:r>
      <w:proofErr w:type="gramEnd"/>
      <w:r>
        <w:rPr>
          <w:rFonts w:ascii="Menlo" w:hAnsi="Menlo" w:cs="Menlo"/>
          <w:sz w:val="24"/>
          <w:szCs w:val="24"/>
          <w:lang w:val="en-US"/>
        </w:rPr>
        <w:t xml:space="preserve"> change</w:t>
      </w:r>
    </w:p>
    <w:p w14:paraId="471355F4"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proofErr w:type="gramStart"/>
      <w:r>
        <w:rPr>
          <w:rFonts w:ascii="Menlo" w:hAnsi="Menlo" w:cs="Menlo"/>
          <w:sz w:val="24"/>
          <w:szCs w:val="24"/>
          <w:lang w:val="en-US"/>
        </w:rPr>
        <w:t>create_table :rooms</w:t>
      </w:r>
      <w:proofErr w:type="gramEnd"/>
      <w:r>
        <w:rPr>
          <w:rFonts w:ascii="Menlo" w:hAnsi="Menlo" w:cs="Menlo"/>
          <w:sz w:val="24"/>
          <w:szCs w:val="24"/>
          <w:lang w:val="en-US"/>
        </w:rPr>
        <w:t xml:space="preserve"> </w:t>
      </w:r>
      <w:r>
        <w:rPr>
          <w:rFonts w:ascii="Menlo" w:hAnsi="Menlo" w:cs="Menlo"/>
          <w:b/>
          <w:bCs/>
          <w:color w:val="008800"/>
          <w:sz w:val="24"/>
          <w:szCs w:val="24"/>
          <w:lang w:val="en-US"/>
        </w:rPr>
        <w:t>do</w:t>
      </w:r>
      <w:r>
        <w:rPr>
          <w:rFonts w:ascii="Menlo" w:hAnsi="Menlo" w:cs="Menlo"/>
          <w:sz w:val="24"/>
          <w:szCs w:val="24"/>
          <w:lang w:val="en-US"/>
        </w:rPr>
        <w:t xml:space="preserve"> |t|</w:t>
      </w:r>
    </w:p>
    <w:p w14:paraId="4BD53A8C"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proofErr w:type="gramStart"/>
      <w:r>
        <w:rPr>
          <w:rFonts w:ascii="Menlo" w:hAnsi="Menlo" w:cs="Menlo"/>
          <w:sz w:val="24"/>
          <w:szCs w:val="24"/>
          <w:lang w:val="en-US"/>
        </w:rPr>
        <w:t>t.string :name</w:t>
      </w:r>
      <w:proofErr w:type="gramEnd"/>
    </w:p>
    <w:p w14:paraId="4E33DC95"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proofErr w:type="gramStart"/>
      <w:r>
        <w:rPr>
          <w:rFonts w:ascii="Menlo" w:hAnsi="Menlo" w:cs="Menlo"/>
          <w:sz w:val="24"/>
          <w:szCs w:val="24"/>
          <w:lang w:val="en-US"/>
        </w:rPr>
        <w:t>t.integer :</w:t>
      </w:r>
      <w:proofErr w:type="gramEnd"/>
      <w:r>
        <w:rPr>
          <w:rFonts w:ascii="Menlo" w:hAnsi="Menlo" w:cs="Menlo"/>
          <w:sz w:val="24"/>
          <w:szCs w:val="24"/>
          <w:lang w:val="en-US"/>
        </w:rPr>
        <w:t>accommodation_id</w:t>
      </w:r>
    </w:p>
    <w:p w14:paraId="36A22429"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proofErr w:type="gramStart"/>
      <w:r>
        <w:rPr>
          <w:rFonts w:ascii="Menlo" w:hAnsi="Menlo" w:cs="Menlo"/>
          <w:sz w:val="24"/>
          <w:szCs w:val="24"/>
          <w:lang w:val="en-US"/>
        </w:rPr>
        <w:t>t.integer :</w:t>
      </w:r>
      <w:proofErr w:type="gramEnd"/>
      <w:r>
        <w:rPr>
          <w:rFonts w:ascii="Menlo" w:hAnsi="Menlo" w:cs="Menlo"/>
          <w:sz w:val="24"/>
          <w:szCs w:val="24"/>
          <w:lang w:val="en-US"/>
        </w:rPr>
        <w:t>num_of_this</w:t>
      </w:r>
    </w:p>
    <w:p w14:paraId="0551FF2E"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proofErr w:type="gramStart"/>
      <w:r>
        <w:rPr>
          <w:rFonts w:ascii="Menlo" w:hAnsi="Menlo" w:cs="Menlo"/>
          <w:sz w:val="24"/>
          <w:szCs w:val="24"/>
          <w:lang w:val="en-US"/>
        </w:rPr>
        <w:t>t.integer :capacity</w:t>
      </w:r>
      <w:proofErr w:type="gramEnd"/>
    </w:p>
    <w:p w14:paraId="35B749B9"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proofErr w:type="gramStart"/>
      <w:r>
        <w:rPr>
          <w:rFonts w:ascii="Menlo" w:hAnsi="Menlo" w:cs="Menlo"/>
          <w:sz w:val="24"/>
          <w:szCs w:val="24"/>
          <w:lang w:val="en-US"/>
        </w:rPr>
        <w:t>t.text :description</w:t>
      </w:r>
      <w:proofErr w:type="gramEnd"/>
    </w:p>
    <w:p w14:paraId="53941905"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t.timestamps</w:t>
      </w:r>
    </w:p>
    <w:p w14:paraId="7390B459"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proofErr w:type="gramStart"/>
      <w:r>
        <w:rPr>
          <w:rFonts w:ascii="Menlo" w:hAnsi="Menlo" w:cs="Menlo"/>
          <w:color w:val="003388"/>
          <w:sz w:val="24"/>
          <w:szCs w:val="24"/>
          <w:lang w:val="en-US"/>
        </w:rPr>
        <w:t>end</w:t>
      </w:r>
      <w:proofErr w:type="gramEnd"/>
    </w:p>
    <w:p w14:paraId="1163AAE1"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proofErr w:type="gramStart"/>
      <w:r>
        <w:rPr>
          <w:rFonts w:ascii="Menlo" w:hAnsi="Menlo" w:cs="Menlo"/>
          <w:color w:val="003388"/>
          <w:sz w:val="24"/>
          <w:szCs w:val="24"/>
          <w:lang w:val="en-US"/>
        </w:rPr>
        <w:t>end</w:t>
      </w:r>
      <w:proofErr w:type="gramEnd"/>
    </w:p>
    <w:p w14:paraId="379F269F" w14:textId="77777777" w:rsidR="00C00DA9" w:rsidRDefault="00C00DA9" w:rsidP="00C00DA9">
      <w:pPr>
        <w:autoSpaceDE w:val="0"/>
        <w:autoSpaceDN w:val="0"/>
        <w:adjustRightInd w:val="0"/>
        <w:spacing w:line="360" w:lineRule="auto"/>
        <w:ind w:left="720"/>
        <w:rPr>
          <w:rFonts w:ascii="Menlo" w:hAnsi="Menlo" w:cs="Menlo"/>
          <w:sz w:val="24"/>
          <w:szCs w:val="24"/>
          <w:lang w:val="en-US"/>
        </w:rPr>
      </w:pPr>
      <w:proofErr w:type="gramStart"/>
      <w:r>
        <w:rPr>
          <w:rFonts w:ascii="Menlo" w:hAnsi="Menlo" w:cs="Menlo"/>
          <w:color w:val="003388"/>
          <w:sz w:val="24"/>
          <w:szCs w:val="24"/>
          <w:lang w:val="en-US"/>
        </w:rPr>
        <w:t>end</w:t>
      </w:r>
      <w:proofErr w:type="gramEnd"/>
    </w:p>
    <w:p w14:paraId="6F997408" w14:textId="77777777" w:rsidR="00C00DA9" w:rsidRDefault="00C00DA9" w:rsidP="002000A8">
      <w:pPr>
        <w:pStyle w:val="ThesisSzveg"/>
      </w:pPr>
      <w:r>
        <w:t xml:space="preserve">A migrációs fájlokat el lehet készíteni kézzel, menteni az alkalmazás gyökérkönyvtárában a </w:t>
      </w:r>
      <w:r w:rsidRPr="00C00DA9">
        <w:rPr>
          <w:i/>
        </w:rPr>
        <w:t>db</w:t>
      </w:r>
      <w:r>
        <w:t xml:space="preserve">, azon belül a </w:t>
      </w:r>
      <w:r w:rsidRPr="00C00DA9">
        <w:rPr>
          <w:i/>
        </w:rPr>
        <w:t>migrate</w:t>
      </w:r>
      <w:r>
        <w:t xml:space="preserve"> mappába kell. A kézi szerkesztést könnyíti meg a Rails környezet másik népszerű szolgáltatása, a generátorok. Sokféle generátor létezik, ezek közül egy, amelyik modelleket hoz létre. Ahhoz, hogy a fent bemutatott </w:t>
      </w:r>
      <w:r w:rsidRPr="00C00DA9">
        <w:rPr>
          <w:i/>
        </w:rPr>
        <w:t>Room</w:t>
      </w:r>
      <w:r>
        <w:t xml:space="preserve"> modellt, és annak </w:t>
      </w:r>
      <w:r w:rsidRPr="00C00DA9">
        <w:rPr>
          <w:i/>
        </w:rPr>
        <w:t>rooms</w:t>
      </w:r>
      <w:r>
        <w:t xml:space="preserve"> tábláját létrehozhassuk a következő parancsot kell futtatni a parancssorban:</w:t>
      </w:r>
    </w:p>
    <w:p w14:paraId="6D0541AD" w14:textId="77777777" w:rsidR="00182E2F" w:rsidRDefault="00182E2F" w:rsidP="00182E2F">
      <w:pPr>
        <w:autoSpaceDE w:val="0"/>
        <w:autoSpaceDN w:val="0"/>
        <w:adjustRightInd w:val="0"/>
        <w:spacing w:after="320" w:line="240" w:lineRule="auto"/>
        <w:ind w:left="709"/>
        <w:rPr>
          <w:rFonts w:ascii="Menlo" w:hAnsi="Menlo" w:cs="Menlo"/>
          <w:sz w:val="24"/>
          <w:szCs w:val="24"/>
          <w:lang w:val="en-US"/>
        </w:rPr>
      </w:pPr>
      <w:proofErr w:type="gramStart"/>
      <w:r>
        <w:rPr>
          <w:rFonts w:ascii="Menlo" w:hAnsi="Menlo" w:cs="Menlo"/>
          <w:sz w:val="24"/>
          <w:szCs w:val="24"/>
          <w:lang w:val="en-US"/>
        </w:rPr>
        <w:t>rails</w:t>
      </w:r>
      <w:proofErr w:type="gramEnd"/>
      <w:r>
        <w:rPr>
          <w:rFonts w:ascii="Menlo" w:hAnsi="Menlo" w:cs="Menlo"/>
          <w:sz w:val="24"/>
          <w:szCs w:val="24"/>
          <w:lang w:val="en-US"/>
        </w:rPr>
        <w:t xml:space="preserve"> generate model Room name:string description:text capacity:integer num_of_this_integer accommodation_id:integer</w:t>
      </w:r>
    </w:p>
    <w:p w14:paraId="7DB583E7" w14:textId="77777777" w:rsidR="00C00DA9" w:rsidRDefault="00182E2F" w:rsidP="002000A8">
      <w:pPr>
        <w:pStyle w:val="ThesisSzveg"/>
      </w:pPr>
      <w:r>
        <w:t xml:space="preserve">A fenti parancs sikeres futtatásakor a generátor létrehozza a korábban bemutatott migrációs fájlt. Ezen kívül a modellt bejegyzi az </w:t>
      </w:r>
      <w:r w:rsidRPr="00182E2F">
        <w:rPr>
          <w:i/>
        </w:rPr>
        <w:t>app/models</w:t>
      </w:r>
      <w:r>
        <w:t xml:space="preserve"> mappában </w:t>
      </w:r>
      <w:r w:rsidRPr="00182E2F">
        <w:rPr>
          <w:i/>
        </w:rPr>
        <w:t>Room.rb</w:t>
      </w:r>
      <w:r>
        <w:t xml:space="preserve"> névvel és a következő tartalommal:</w:t>
      </w:r>
    </w:p>
    <w:p w14:paraId="37923113" w14:textId="77777777" w:rsidR="00182E2F" w:rsidRDefault="00182E2F" w:rsidP="00182E2F">
      <w:pPr>
        <w:autoSpaceDE w:val="0"/>
        <w:autoSpaceDN w:val="0"/>
        <w:adjustRightInd w:val="0"/>
        <w:spacing w:after="0" w:line="240" w:lineRule="auto"/>
        <w:ind w:left="720"/>
        <w:rPr>
          <w:rFonts w:ascii="Menlo" w:hAnsi="Menlo" w:cs="Menlo"/>
          <w:sz w:val="24"/>
          <w:szCs w:val="24"/>
          <w:lang w:val="en-US"/>
        </w:rPr>
      </w:pPr>
      <w:proofErr w:type="gramStart"/>
      <w:r>
        <w:rPr>
          <w:rFonts w:ascii="Menlo" w:hAnsi="Menlo" w:cs="Menlo"/>
          <w:b/>
          <w:bCs/>
          <w:color w:val="008800"/>
          <w:sz w:val="24"/>
          <w:szCs w:val="24"/>
          <w:lang w:val="en-US"/>
        </w:rPr>
        <w:t>class</w:t>
      </w:r>
      <w:proofErr w:type="gramEnd"/>
      <w:r>
        <w:rPr>
          <w:rFonts w:ascii="Menlo" w:hAnsi="Menlo" w:cs="Menlo"/>
          <w:sz w:val="24"/>
          <w:szCs w:val="24"/>
          <w:lang w:val="en-US"/>
        </w:rPr>
        <w:t xml:space="preserve"> Room &lt; ActiveRecord::Base</w:t>
      </w:r>
    </w:p>
    <w:p w14:paraId="7E717EFD" w14:textId="77777777" w:rsidR="00182E2F" w:rsidRDefault="00182E2F" w:rsidP="00182E2F">
      <w:pPr>
        <w:autoSpaceDE w:val="0"/>
        <w:autoSpaceDN w:val="0"/>
        <w:adjustRightInd w:val="0"/>
        <w:spacing w:after="320" w:line="240" w:lineRule="auto"/>
        <w:ind w:left="720"/>
        <w:rPr>
          <w:rFonts w:ascii="Menlo" w:hAnsi="Menlo" w:cs="Menlo"/>
          <w:sz w:val="24"/>
          <w:szCs w:val="24"/>
          <w:lang w:val="en-US"/>
        </w:rPr>
      </w:pPr>
      <w:proofErr w:type="gramStart"/>
      <w:r>
        <w:rPr>
          <w:rFonts w:ascii="Menlo" w:hAnsi="Menlo" w:cs="Menlo"/>
          <w:color w:val="003388"/>
          <w:sz w:val="24"/>
          <w:szCs w:val="24"/>
          <w:lang w:val="en-US"/>
        </w:rPr>
        <w:t>end</w:t>
      </w:r>
      <w:proofErr w:type="gramEnd"/>
    </w:p>
    <w:p w14:paraId="6321AEFD" w14:textId="0EDF5A2C" w:rsidR="00182E2F" w:rsidRDefault="005B5AED" w:rsidP="00182E2F">
      <w:pPr>
        <w:pStyle w:val="ThesisSzveg"/>
      </w:pPr>
      <w:r>
        <w:t>A</w:t>
      </w:r>
      <w:r w:rsidR="00182E2F">
        <w:t xml:space="preserve"> </w:t>
      </w:r>
      <w:r>
        <w:t>változtatások lejegyzése</w:t>
      </w:r>
      <w:r w:rsidR="00182E2F">
        <w:t xml:space="preserve"> után frissíteni kell az </w:t>
      </w:r>
      <w:r w:rsidR="007C1914">
        <w:t xml:space="preserve">adatbázist, hogy </w:t>
      </w:r>
      <w:r>
        <w:t>azok</w:t>
      </w:r>
      <w:r w:rsidR="00182E2F">
        <w:t xml:space="preserve"> életbe lépjenek. Ehhez újra a Rake eszközt kell elővenni és annak </w:t>
      </w:r>
      <w:r w:rsidR="00182E2F" w:rsidRPr="00182E2F">
        <w:rPr>
          <w:i/>
        </w:rPr>
        <w:t>db</w:t>
      </w:r>
      <w:proofErr w:type="gramStart"/>
      <w:r w:rsidR="00182E2F" w:rsidRPr="00182E2F">
        <w:rPr>
          <w:i/>
        </w:rPr>
        <w:t>:migrate</w:t>
      </w:r>
      <w:proofErr w:type="gramEnd"/>
      <w:r w:rsidR="00182E2F">
        <w:t xml:space="preserve"> parancsát, ahogy az alább látható:</w:t>
      </w:r>
    </w:p>
    <w:p w14:paraId="1E42FC26" w14:textId="77777777" w:rsidR="00182E2F" w:rsidRDefault="00182E2F" w:rsidP="00182E2F">
      <w:pPr>
        <w:autoSpaceDE w:val="0"/>
        <w:autoSpaceDN w:val="0"/>
        <w:adjustRightInd w:val="0"/>
        <w:spacing w:after="320" w:line="240" w:lineRule="auto"/>
        <w:ind w:left="709"/>
        <w:rPr>
          <w:rFonts w:ascii="Menlo" w:hAnsi="Menlo" w:cs="Menlo"/>
          <w:sz w:val="24"/>
          <w:szCs w:val="24"/>
          <w:lang w:val="en-US"/>
        </w:rPr>
      </w:pPr>
      <w:proofErr w:type="gramStart"/>
      <w:r>
        <w:rPr>
          <w:rFonts w:ascii="Menlo" w:hAnsi="Menlo" w:cs="Menlo"/>
          <w:sz w:val="24"/>
          <w:szCs w:val="24"/>
          <w:lang w:val="en-US"/>
        </w:rPr>
        <w:t>rake</w:t>
      </w:r>
      <w:proofErr w:type="gramEnd"/>
      <w:r>
        <w:rPr>
          <w:rFonts w:ascii="Menlo" w:hAnsi="Menlo" w:cs="Menlo"/>
          <w:sz w:val="24"/>
          <w:szCs w:val="24"/>
          <w:lang w:val="en-US"/>
        </w:rPr>
        <w:t xml:space="preserve"> db:migrate</w:t>
      </w:r>
    </w:p>
    <w:p w14:paraId="0AD00849" w14:textId="77777777" w:rsidR="00182E2F" w:rsidRDefault="005B5AED" w:rsidP="00182E2F">
      <w:pPr>
        <w:pStyle w:val="ThesisSzveg"/>
      </w:pPr>
      <w:r>
        <w:lastRenderedPageBreak/>
        <w:t xml:space="preserve">A modellek létrehozása után a következő feladat a kapcsolatok kialakítása. A fenti </w:t>
      </w:r>
      <w:r w:rsidRPr="005B5AED">
        <w:rPr>
          <w:i/>
        </w:rPr>
        <w:t>Room</w:t>
      </w:r>
      <w:r>
        <w:t xml:space="preserve"> modell létrehozásánál már sejthető volt az accommodation_id mező a kapcsolat az Accommodation (szálláshely) modellel. Az Active Record szolgáltatás a táblák id mezője alapján azonosítja a kapcsolatokat és fontos, hogy a hivatkozó mező a {tábla_név}_id formátumot kövesse. Az Active Record hatféle kapcsolatot különböztet meg:</w:t>
      </w:r>
    </w:p>
    <w:p w14:paraId="69DAA11F" w14:textId="77777777" w:rsidR="005B5AED" w:rsidRPr="00A969AC" w:rsidRDefault="005B5AED" w:rsidP="005B5AED">
      <w:pPr>
        <w:pStyle w:val="ThesisSzveg"/>
        <w:numPr>
          <w:ilvl w:val="0"/>
          <w:numId w:val="20"/>
        </w:numPr>
        <w:ind w:left="1134" w:hanging="338"/>
        <w:rPr>
          <w:rFonts w:ascii="Helvetica" w:hAnsi="Helvetica" w:cs="Times New Roman"/>
          <w:color w:val="333333"/>
        </w:rPr>
      </w:pPr>
      <w:r w:rsidRPr="007C1914">
        <w:rPr>
          <w:i/>
          <w:bdr w:val="none" w:sz="0" w:space="0" w:color="auto" w:frame="1"/>
        </w:rPr>
        <w:t>belongs_to</w:t>
      </w:r>
      <w:r w:rsidRPr="00A969AC">
        <w:rPr>
          <w:bdr w:val="none" w:sz="0" w:space="0" w:color="auto" w:frame="1"/>
        </w:rPr>
        <w:t xml:space="preserve">: </w:t>
      </w:r>
      <w:r w:rsidR="00A969AC" w:rsidRPr="00A969AC">
        <w:rPr>
          <w:bdr w:val="none" w:sz="0" w:space="0" w:color="auto" w:frame="1"/>
        </w:rPr>
        <w:t>egy-egy kapcsolat. A modell az hivatkozott modellhez tartozik.</w:t>
      </w:r>
    </w:p>
    <w:p w14:paraId="036422D8" w14:textId="77777777" w:rsidR="005B5AED" w:rsidRPr="00A969AC" w:rsidRDefault="005B5AED" w:rsidP="005B5AED">
      <w:pPr>
        <w:pStyle w:val="ThesisSzveg"/>
        <w:numPr>
          <w:ilvl w:val="0"/>
          <w:numId w:val="20"/>
        </w:numPr>
        <w:ind w:left="1134" w:hanging="338"/>
        <w:rPr>
          <w:rFonts w:ascii="Helvetica" w:hAnsi="Helvetica" w:cs="Times New Roman"/>
          <w:color w:val="333333"/>
        </w:rPr>
      </w:pPr>
      <w:r w:rsidRPr="007C1914">
        <w:rPr>
          <w:i/>
          <w:bdr w:val="none" w:sz="0" w:space="0" w:color="auto" w:frame="1"/>
        </w:rPr>
        <w:t>has_one</w:t>
      </w:r>
      <w:r w:rsidR="00A969AC" w:rsidRPr="00A969AC">
        <w:rPr>
          <w:bdr w:val="none" w:sz="0" w:space="0" w:color="auto" w:frame="1"/>
        </w:rPr>
        <w:t xml:space="preserve">: egy-egy kapcsolat. </w:t>
      </w:r>
      <w:r w:rsidR="00A969AC">
        <w:rPr>
          <w:bdr w:val="none" w:sz="0" w:space="0" w:color="auto" w:frame="1"/>
        </w:rPr>
        <w:t>Egy</w:t>
      </w:r>
      <w:r w:rsidR="00A969AC" w:rsidRPr="00A969AC">
        <w:rPr>
          <w:bdr w:val="none" w:sz="0" w:space="0" w:color="auto" w:frame="1"/>
        </w:rPr>
        <w:t xml:space="preserve"> </w:t>
      </w:r>
      <w:r w:rsidR="00A969AC" w:rsidRPr="00A969AC">
        <w:rPr>
          <w:i/>
          <w:bdr w:val="none" w:sz="0" w:space="0" w:color="auto" w:frame="1"/>
        </w:rPr>
        <w:t>belongs_to</w:t>
      </w:r>
      <w:r w:rsidR="00A969AC" w:rsidRPr="00A969AC">
        <w:rPr>
          <w:bdr w:val="none" w:sz="0" w:space="0" w:color="auto" w:frame="1"/>
        </w:rPr>
        <w:t xml:space="preserve"> kapcsolat </w:t>
      </w:r>
      <w:r w:rsidR="00A969AC">
        <w:rPr>
          <w:bdr w:val="none" w:sz="0" w:space="0" w:color="auto" w:frame="1"/>
        </w:rPr>
        <w:t>másik oldala</w:t>
      </w:r>
      <w:r w:rsidR="00A969AC" w:rsidRPr="00A969AC">
        <w:rPr>
          <w:bdr w:val="none" w:sz="0" w:space="0" w:color="auto" w:frame="1"/>
        </w:rPr>
        <w:t>.</w:t>
      </w:r>
      <w:r w:rsidR="00A969AC">
        <w:rPr>
          <w:bdr w:val="none" w:sz="0" w:space="0" w:color="auto" w:frame="1"/>
        </w:rPr>
        <w:t xml:space="preserve"> A modellnek nincs idegen kulcsa a hivatkozó irányába.</w:t>
      </w:r>
    </w:p>
    <w:p w14:paraId="33996042" w14:textId="77777777" w:rsidR="005B5AED" w:rsidRPr="00A969AC" w:rsidRDefault="005B5AED" w:rsidP="005B5AED">
      <w:pPr>
        <w:pStyle w:val="ThesisSzveg"/>
        <w:numPr>
          <w:ilvl w:val="0"/>
          <w:numId w:val="20"/>
        </w:numPr>
        <w:ind w:left="1134" w:hanging="338"/>
        <w:rPr>
          <w:rFonts w:ascii="Helvetica" w:hAnsi="Helvetica" w:cs="Times New Roman"/>
          <w:color w:val="333333"/>
        </w:rPr>
      </w:pPr>
      <w:r w:rsidRPr="007C1914">
        <w:rPr>
          <w:i/>
          <w:bdr w:val="none" w:sz="0" w:space="0" w:color="auto" w:frame="1"/>
        </w:rPr>
        <w:t>has_many</w:t>
      </w:r>
      <w:r w:rsidR="00A969AC">
        <w:rPr>
          <w:bdr w:val="none" w:sz="0" w:space="0" w:color="auto" w:frame="1"/>
        </w:rPr>
        <w:t>: egy-sok kapcsolat. Egy</w:t>
      </w:r>
      <w:r w:rsidR="00A969AC" w:rsidRPr="00A969AC">
        <w:rPr>
          <w:bdr w:val="none" w:sz="0" w:space="0" w:color="auto" w:frame="1"/>
        </w:rPr>
        <w:t xml:space="preserve"> </w:t>
      </w:r>
      <w:r w:rsidR="00A969AC" w:rsidRPr="00A969AC">
        <w:rPr>
          <w:i/>
          <w:bdr w:val="none" w:sz="0" w:space="0" w:color="auto" w:frame="1"/>
        </w:rPr>
        <w:t>belongs_to</w:t>
      </w:r>
      <w:r w:rsidR="00A969AC" w:rsidRPr="00A969AC">
        <w:rPr>
          <w:bdr w:val="none" w:sz="0" w:space="0" w:color="auto" w:frame="1"/>
        </w:rPr>
        <w:t xml:space="preserve"> kapcsolat </w:t>
      </w:r>
      <w:r w:rsidR="00A969AC">
        <w:rPr>
          <w:bdr w:val="none" w:sz="0" w:space="0" w:color="auto" w:frame="1"/>
        </w:rPr>
        <w:t>másik oldala</w:t>
      </w:r>
      <w:r w:rsidR="00A969AC" w:rsidRPr="00A969AC">
        <w:rPr>
          <w:bdr w:val="none" w:sz="0" w:space="0" w:color="auto" w:frame="1"/>
        </w:rPr>
        <w:t>.</w:t>
      </w:r>
      <w:r w:rsidR="00A969AC">
        <w:rPr>
          <w:bdr w:val="none" w:sz="0" w:space="0" w:color="auto" w:frame="1"/>
        </w:rPr>
        <w:t xml:space="preserve"> A modellnek nincs idegen kulcsa a hivatkozó irányába.</w:t>
      </w:r>
    </w:p>
    <w:p w14:paraId="1E0E88C3" w14:textId="77777777" w:rsidR="005B5AED" w:rsidRPr="00A969AC" w:rsidRDefault="005B5AED" w:rsidP="005B5AED">
      <w:pPr>
        <w:pStyle w:val="ThesisSzveg"/>
        <w:numPr>
          <w:ilvl w:val="0"/>
          <w:numId w:val="20"/>
        </w:numPr>
        <w:ind w:left="1134" w:hanging="338"/>
        <w:rPr>
          <w:rFonts w:ascii="Helvetica" w:hAnsi="Helvetica" w:cs="Times New Roman"/>
          <w:color w:val="333333"/>
        </w:rPr>
      </w:pPr>
      <w:r w:rsidRPr="007C1914">
        <w:rPr>
          <w:i/>
          <w:bdr w:val="none" w:sz="0" w:space="0" w:color="auto" w:frame="1"/>
        </w:rPr>
        <w:t>has_</w:t>
      </w:r>
      <w:proofErr w:type="gramStart"/>
      <w:r w:rsidRPr="007C1914">
        <w:rPr>
          <w:i/>
          <w:bdr w:val="none" w:sz="0" w:space="0" w:color="auto" w:frame="1"/>
        </w:rPr>
        <w:t>many :through</w:t>
      </w:r>
      <w:proofErr w:type="gramEnd"/>
      <w:r w:rsidR="00A969AC">
        <w:rPr>
          <w:bdr w:val="none" w:sz="0" w:space="0" w:color="auto" w:frame="1"/>
        </w:rPr>
        <w:t>: sok-sok kapcsolat. A kapcsolat kapcsolótáblán keresztül valósul meg. A hivatkozott modellekben nincs idegen kulcs, amely a kapcsolótáblára vagy a másik félre mutatna.</w:t>
      </w:r>
    </w:p>
    <w:p w14:paraId="2EA170F1" w14:textId="77777777" w:rsidR="005B5AED" w:rsidRPr="00A969AC" w:rsidRDefault="005B5AED" w:rsidP="005B5AED">
      <w:pPr>
        <w:pStyle w:val="ThesisSzveg"/>
        <w:numPr>
          <w:ilvl w:val="0"/>
          <w:numId w:val="20"/>
        </w:numPr>
        <w:ind w:left="1134" w:hanging="338"/>
        <w:rPr>
          <w:rFonts w:ascii="Helvetica" w:hAnsi="Helvetica" w:cs="Times New Roman"/>
          <w:color w:val="333333"/>
        </w:rPr>
      </w:pPr>
      <w:r w:rsidRPr="007C1914">
        <w:rPr>
          <w:i/>
          <w:bdr w:val="none" w:sz="0" w:space="0" w:color="auto" w:frame="1"/>
        </w:rPr>
        <w:t>has_</w:t>
      </w:r>
      <w:proofErr w:type="gramStart"/>
      <w:r w:rsidRPr="007C1914">
        <w:rPr>
          <w:i/>
          <w:bdr w:val="none" w:sz="0" w:space="0" w:color="auto" w:frame="1"/>
        </w:rPr>
        <w:t>one :through</w:t>
      </w:r>
      <w:proofErr w:type="gramEnd"/>
      <w:r w:rsidR="00A969AC">
        <w:rPr>
          <w:bdr w:val="none" w:sz="0" w:space="0" w:color="auto" w:frame="1"/>
        </w:rPr>
        <w:t>: egy-sok kapcsolat. Egy másik modellt használ kapcsolótáblaként.</w:t>
      </w:r>
    </w:p>
    <w:p w14:paraId="027687B3" w14:textId="77777777" w:rsidR="005B5AED" w:rsidRPr="00A969AC" w:rsidRDefault="005B5AED" w:rsidP="005B5AED">
      <w:pPr>
        <w:pStyle w:val="ThesisSzveg"/>
        <w:numPr>
          <w:ilvl w:val="0"/>
          <w:numId w:val="20"/>
        </w:numPr>
        <w:ind w:left="1134" w:hanging="338"/>
        <w:rPr>
          <w:rFonts w:ascii="Helvetica" w:hAnsi="Helvetica" w:cs="Times New Roman"/>
          <w:color w:val="333333"/>
        </w:rPr>
      </w:pPr>
      <w:r w:rsidRPr="007C1914">
        <w:rPr>
          <w:i/>
          <w:bdr w:val="none" w:sz="0" w:space="0" w:color="auto" w:frame="1"/>
        </w:rPr>
        <w:t>has_and_belongs_to_many</w:t>
      </w:r>
      <w:r w:rsidR="00A969AC">
        <w:rPr>
          <w:bdr w:val="none" w:sz="0" w:space="0" w:color="auto" w:frame="1"/>
        </w:rPr>
        <w:t>: sok-sok kapcsolat. Direkt kapcsolótáblás kapcsolat, ahol a kapcsolótábla nem jelenik meg a modellként.</w:t>
      </w:r>
    </w:p>
    <w:p w14:paraId="18408FB5" w14:textId="77777777" w:rsidR="005B5AED" w:rsidRDefault="00A44FAB" w:rsidP="00182E2F">
      <w:pPr>
        <w:pStyle w:val="ThesisSzveg"/>
      </w:pPr>
      <w:r>
        <w:t xml:space="preserve">A </w:t>
      </w:r>
      <w:r>
        <w:fldChar w:fldCharType="begin"/>
      </w:r>
      <w:r>
        <w:instrText xml:space="preserve"> REF _Ref416253661 \h </w:instrText>
      </w:r>
      <w:r>
        <w:fldChar w:fldCharType="separate"/>
      </w:r>
      <w:r w:rsidR="00B65813">
        <w:rPr>
          <w:noProof/>
        </w:rPr>
        <w:t>6</w:t>
      </w:r>
      <w:r w:rsidR="00B65813">
        <w:t>.</w:t>
      </w:r>
      <w:r w:rsidR="00B65813">
        <w:rPr>
          <w:noProof/>
        </w:rPr>
        <w:t>10</w:t>
      </w:r>
      <w:r w:rsidR="00B65813">
        <w:t xml:space="preserve"> ábra</w:t>
      </w:r>
      <w:r>
        <w:fldChar w:fldCharType="end"/>
      </w:r>
      <w:r>
        <w:t xml:space="preserve"> alapján a Room modell kapcsolatait az alábbi módon kellett bejegyezni:</w:t>
      </w:r>
    </w:p>
    <w:p w14:paraId="7FD5D6A3" w14:textId="77777777" w:rsidR="00A44FAB" w:rsidRDefault="00A44FAB" w:rsidP="00A44FAB">
      <w:pPr>
        <w:autoSpaceDE w:val="0"/>
        <w:autoSpaceDN w:val="0"/>
        <w:adjustRightInd w:val="0"/>
        <w:spacing w:after="0" w:line="240" w:lineRule="auto"/>
        <w:ind w:left="720"/>
        <w:rPr>
          <w:rFonts w:ascii="Menlo" w:hAnsi="Menlo" w:cs="Menlo"/>
          <w:sz w:val="24"/>
          <w:szCs w:val="24"/>
          <w:lang w:val="en-US"/>
        </w:rPr>
      </w:pPr>
      <w:proofErr w:type="gramStart"/>
      <w:r>
        <w:rPr>
          <w:rFonts w:ascii="Menlo" w:hAnsi="Menlo" w:cs="Menlo"/>
          <w:b/>
          <w:bCs/>
          <w:color w:val="008800"/>
          <w:sz w:val="24"/>
          <w:szCs w:val="24"/>
          <w:lang w:val="en-US"/>
        </w:rPr>
        <w:t>class</w:t>
      </w:r>
      <w:proofErr w:type="gramEnd"/>
      <w:r>
        <w:rPr>
          <w:rFonts w:ascii="Menlo" w:hAnsi="Menlo" w:cs="Menlo"/>
          <w:sz w:val="24"/>
          <w:szCs w:val="24"/>
          <w:lang w:val="en-US"/>
        </w:rPr>
        <w:t xml:space="preserve"> Room &lt; ActiveRecord::Base</w:t>
      </w:r>
    </w:p>
    <w:p w14:paraId="499831C9" w14:textId="77777777" w:rsidR="00A44FAB" w:rsidRDefault="00A44FAB" w:rsidP="00A44FAB">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proofErr w:type="gramStart"/>
      <w:r>
        <w:rPr>
          <w:rFonts w:ascii="Menlo" w:hAnsi="Menlo" w:cs="Menlo"/>
          <w:sz w:val="24"/>
          <w:szCs w:val="24"/>
          <w:lang w:val="en-US"/>
        </w:rPr>
        <w:t>belongs_to :accommodation</w:t>
      </w:r>
      <w:proofErr w:type="gramEnd"/>
    </w:p>
    <w:p w14:paraId="6EBACE8C" w14:textId="77777777" w:rsidR="00A44FAB" w:rsidRDefault="00A44FAB" w:rsidP="00A44FAB">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proofErr w:type="gramStart"/>
      <w:r>
        <w:rPr>
          <w:rFonts w:ascii="Menlo" w:hAnsi="Menlo" w:cs="Menlo"/>
          <w:sz w:val="24"/>
          <w:szCs w:val="24"/>
          <w:lang w:val="en-US"/>
        </w:rPr>
        <w:t>has_one :price</w:t>
      </w:r>
      <w:proofErr w:type="gramEnd"/>
    </w:p>
    <w:p w14:paraId="0F92CB98" w14:textId="77777777" w:rsidR="00A44FAB" w:rsidRDefault="00A44FAB" w:rsidP="00A44FAB">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has_</w:t>
      </w:r>
      <w:proofErr w:type="gramStart"/>
      <w:r>
        <w:rPr>
          <w:rFonts w:ascii="Menlo" w:hAnsi="Menlo" w:cs="Menlo"/>
          <w:sz w:val="24"/>
          <w:szCs w:val="24"/>
          <w:lang w:val="en-US"/>
        </w:rPr>
        <w:t>many :</w:t>
      </w:r>
      <w:proofErr w:type="gramEnd"/>
      <w:r>
        <w:rPr>
          <w:rFonts w:ascii="Menlo" w:hAnsi="Menlo" w:cs="Menlo"/>
          <w:sz w:val="24"/>
          <w:szCs w:val="24"/>
          <w:lang w:val="en-US"/>
        </w:rPr>
        <w:t>bookings_rooms</w:t>
      </w:r>
    </w:p>
    <w:p w14:paraId="0D994E14" w14:textId="77777777" w:rsidR="00A44FAB" w:rsidRDefault="00A44FAB" w:rsidP="00A44FAB">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proofErr w:type="gramStart"/>
      <w:r>
        <w:rPr>
          <w:rFonts w:ascii="Menlo" w:hAnsi="Menlo" w:cs="Menlo"/>
          <w:sz w:val="24"/>
          <w:szCs w:val="24"/>
          <w:lang w:val="en-US"/>
        </w:rPr>
        <w:t>has_many :bookings</w:t>
      </w:r>
      <w:proofErr w:type="gramEnd"/>
      <w:r>
        <w:rPr>
          <w:rFonts w:ascii="Menlo" w:hAnsi="Menlo" w:cs="Menlo"/>
          <w:sz w:val="24"/>
          <w:szCs w:val="24"/>
          <w:lang w:val="en-US"/>
        </w:rPr>
        <w:t>, through: :bookings_rooms</w:t>
      </w:r>
    </w:p>
    <w:p w14:paraId="4D551029" w14:textId="77777777" w:rsidR="00A44FAB" w:rsidRDefault="00A44FAB" w:rsidP="00A44FAB">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has_</w:t>
      </w:r>
      <w:proofErr w:type="gramStart"/>
      <w:r>
        <w:rPr>
          <w:rFonts w:ascii="Menlo" w:hAnsi="Menlo" w:cs="Menlo"/>
          <w:sz w:val="24"/>
          <w:szCs w:val="24"/>
          <w:lang w:val="en-US"/>
        </w:rPr>
        <w:t>many :</w:t>
      </w:r>
      <w:proofErr w:type="gramEnd"/>
      <w:r>
        <w:rPr>
          <w:rFonts w:ascii="Menlo" w:hAnsi="Menlo" w:cs="Menlo"/>
          <w:sz w:val="24"/>
          <w:szCs w:val="24"/>
          <w:lang w:val="en-US"/>
        </w:rPr>
        <w:t>bookings_guests</w:t>
      </w:r>
    </w:p>
    <w:p w14:paraId="5359C5E4" w14:textId="77777777" w:rsidR="00A44FAB" w:rsidRDefault="00A44FAB" w:rsidP="00A44FAB">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proofErr w:type="gramStart"/>
      <w:r>
        <w:rPr>
          <w:rFonts w:ascii="Menlo" w:hAnsi="Menlo" w:cs="Menlo"/>
          <w:sz w:val="24"/>
          <w:szCs w:val="24"/>
          <w:lang w:val="en-US"/>
        </w:rPr>
        <w:t>has_many :guests</w:t>
      </w:r>
      <w:proofErr w:type="gramEnd"/>
      <w:r>
        <w:rPr>
          <w:rFonts w:ascii="Menlo" w:hAnsi="Menlo" w:cs="Menlo"/>
          <w:sz w:val="24"/>
          <w:szCs w:val="24"/>
          <w:lang w:val="en-US"/>
        </w:rPr>
        <w:t>, through: :bookings_guests</w:t>
      </w:r>
    </w:p>
    <w:p w14:paraId="3609A33B" w14:textId="77777777" w:rsidR="00A44FAB" w:rsidRDefault="00A44FAB" w:rsidP="00A44FAB">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proofErr w:type="gramStart"/>
      <w:r>
        <w:rPr>
          <w:rFonts w:ascii="Menlo" w:hAnsi="Menlo" w:cs="Menlo"/>
          <w:sz w:val="24"/>
          <w:szCs w:val="24"/>
          <w:lang w:val="en-US"/>
        </w:rPr>
        <w:t>has_and_belongs_to_many :equipments</w:t>
      </w:r>
      <w:proofErr w:type="gramEnd"/>
    </w:p>
    <w:p w14:paraId="2AC7DB63" w14:textId="77777777" w:rsidR="00A44FAB" w:rsidRPr="00DB471F" w:rsidRDefault="00A44FAB" w:rsidP="00A44FAB">
      <w:pPr>
        <w:autoSpaceDE w:val="0"/>
        <w:autoSpaceDN w:val="0"/>
        <w:adjustRightInd w:val="0"/>
        <w:spacing w:after="320" w:line="240" w:lineRule="auto"/>
        <w:ind w:left="720"/>
        <w:rPr>
          <w:rFonts w:ascii="Menlo" w:hAnsi="Menlo" w:cs="Menlo"/>
          <w:sz w:val="24"/>
          <w:szCs w:val="24"/>
          <w:lang w:val="en-US"/>
        </w:rPr>
      </w:pPr>
      <w:proofErr w:type="gramStart"/>
      <w:r>
        <w:rPr>
          <w:rFonts w:ascii="Menlo" w:hAnsi="Menlo" w:cs="Menlo"/>
          <w:color w:val="003388"/>
          <w:sz w:val="24"/>
          <w:szCs w:val="24"/>
          <w:lang w:val="en-US"/>
        </w:rPr>
        <w:t>end</w:t>
      </w:r>
      <w:proofErr w:type="gramEnd"/>
    </w:p>
    <w:p w14:paraId="50382D58" w14:textId="77777777" w:rsidR="00D1044B" w:rsidRDefault="00D1044B" w:rsidP="00D1044B">
      <w:pPr>
        <w:pStyle w:val="Cmsor2"/>
      </w:pPr>
      <w:bookmarkStart w:id="97" w:name="_Toc417288151"/>
      <w:r>
        <w:lastRenderedPageBreak/>
        <w:t>Autentikáció és autorizáció</w:t>
      </w:r>
      <w:bookmarkEnd w:id="97"/>
    </w:p>
    <w:p w14:paraId="163074A5" w14:textId="7ED5025A" w:rsidR="00530FAE" w:rsidRDefault="00394B42" w:rsidP="00C3557E">
      <w:pPr>
        <w:pStyle w:val="ThesisSzvegElsBekezds"/>
      </w:pPr>
      <w:r>
        <w:t xml:space="preserve">A webalkalmazás jellege és az </w:t>
      </w:r>
      <w:r>
        <w:fldChar w:fldCharType="begin"/>
      </w:r>
      <w:r>
        <w:instrText xml:space="preserve"> REF _Ref416274789 \r \h </w:instrText>
      </w:r>
      <w:r>
        <w:fldChar w:fldCharType="separate"/>
      </w:r>
      <w:r>
        <w:t>5.1</w:t>
      </w:r>
      <w:r>
        <w:fldChar w:fldCharType="end"/>
      </w:r>
      <w:r>
        <w:t xml:space="preserve"> fejezetben bemutatott szerepkörök megkövetelik valamilyen autentikációs és autorizációs rendszer megvalósítását. Ahogy azt a </w:t>
      </w:r>
      <w:r>
        <w:fldChar w:fldCharType="begin"/>
      </w:r>
      <w:r>
        <w:instrText xml:space="preserve"> REF _Ref417042072 \r \h </w:instrText>
      </w:r>
      <w:r>
        <w:fldChar w:fldCharType="separate"/>
      </w:r>
      <w:r>
        <w:t>6.4.6</w:t>
      </w:r>
      <w:r>
        <w:fldChar w:fldCharType="end"/>
      </w:r>
      <w:r>
        <w:t xml:space="preserve"> fejezetben bemutattam, a választás a Devise nevű megoldásra esett.</w:t>
      </w:r>
    </w:p>
    <w:p w14:paraId="64A70F05" w14:textId="528B3518" w:rsidR="00394B42" w:rsidRDefault="00394B42" w:rsidP="00394B42">
      <w:pPr>
        <w:pStyle w:val="ThesisSzveg"/>
      </w:pPr>
      <w:r>
        <w:t>A Devise használatáho</w:t>
      </w:r>
      <w:r w:rsidR="00C66C92">
        <w:t>z a Rails alkal</w:t>
      </w:r>
      <w:r>
        <w:t>m</w:t>
      </w:r>
      <w:r w:rsidR="00C66C92">
        <w:t>a</w:t>
      </w:r>
      <w:r>
        <w:t xml:space="preserve">zás függőségei közé fel kell venni a </w:t>
      </w:r>
      <w:r w:rsidRPr="00394B42">
        <w:rPr>
          <w:i/>
        </w:rPr>
        <w:t>devise</w:t>
      </w:r>
      <w:r w:rsidR="0038507E">
        <w:rPr>
          <w:i/>
          <w:u w:val="single"/>
        </w:rPr>
        <w:t>i</w:t>
      </w:r>
      <w:r w:rsidR="0038507E">
        <w:t xml:space="preserve"> és </w:t>
      </w:r>
      <w:r w:rsidR="0038507E">
        <w:rPr>
          <w:i/>
        </w:rPr>
        <w:t>bcypt</w:t>
      </w:r>
      <w:r>
        <w:t xml:space="preserve"> gem-e</w:t>
      </w:r>
      <w:r w:rsidR="0038507E">
        <w:t>ke</w:t>
      </w:r>
      <w:r>
        <w:t>t. Ezt az alkalmazás gyökérkönyvtárában található Gemfile szerkesztésével lehet megtenni. A következő sor</w:t>
      </w:r>
      <w:r w:rsidR="0038507E">
        <w:t>oka</w:t>
      </w:r>
      <w:r>
        <w:t>t kell a fájlhoz fűzni:</w:t>
      </w:r>
    </w:p>
    <w:p w14:paraId="774008BA" w14:textId="77777777" w:rsidR="0038507E" w:rsidRDefault="0038507E" w:rsidP="0038507E">
      <w:pPr>
        <w:autoSpaceDE w:val="0"/>
        <w:autoSpaceDN w:val="0"/>
        <w:adjustRightInd w:val="0"/>
        <w:spacing w:after="0" w:line="240" w:lineRule="auto"/>
        <w:ind w:left="709"/>
        <w:rPr>
          <w:rFonts w:ascii="Menlo" w:hAnsi="Menlo" w:cs="Menlo"/>
          <w:sz w:val="24"/>
          <w:szCs w:val="24"/>
          <w:lang w:val="en-US"/>
        </w:rPr>
      </w:pPr>
      <w:proofErr w:type="gramStart"/>
      <w:r>
        <w:rPr>
          <w:rFonts w:ascii="Menlo" w:hAnsi="Menlo" w:cs="Menlo"/>
          <w:sz w:val="24"/>
          <w:szCs w:val="24"/>
          <w:lang w:val="en-US"/>
        </w:rPr>
        <w:t>gem</w:t>
      </w:r>
      <w:proofErr w:type="gramEnd"/>
      <w:r>
        <w:rPr>
          <w:rFonts w:ascii="Menlo" w:hAnsi="Menlo" w:cs="Menlo"/>
          <w:sz w:val="24"/>
          <w:szCs w:val="24"/>
          <w:lang w:val="en-US"/>
        </w:rPr>
        <w:t xml:space="preserve"> </w:t>
      </w:r>
      <w:r>
        <w:rPr>
          <w:rFonts w:ascii="Menlo" w:hAnsi="Menlo" w:cs="Menlo"/>
          <w:color w:val="A61717"/>
          <w:sz w:val="24"/>
          <w:szCs w:val="24"/>
          <w:lang w:val="en-US"/>
        </w:rPr>
        <w:t>'</w:t>
      </w:r>
      <w:r>
        <w:rPr>
          <w:rFonts w:ascii="Menlo" w:hAnsi="Menlo" w:cs="Menlo"/>
          <w:sz w:val="24"/>
          <w:szCs w:val="24"/>
          <w:lang w:val="en-US"/>
        </w:rPr>
        <w:t>devise</w:t>
      </w:r>
      <w:r>
        <w:rPr>
          <w:rFonts w:ascii="Menlo" w:hAnsi="Menlo" w:cs="Menlo"/>
          <w:color w:val="A61717"/>
          <w:sz w:val="24"/>
          <w:szCs w:val="24"/>
          <w:lang w:val="en-US"/>
        </w:rPr>
        <w:t>'</w:t>
      </w:r>
    </w:p>
    <w:p w14:paraId="6E9BBE7B" w14:textId="77777777" w:rsidR="0038507E" w:rsidRDefault="0038507E" w:rsidP="0038507E">
      <w:pPr>
        <w:autoSpaceDE w:val="0"/>
        <w:autoSpaceDN w:val="0"/>
        <w:adjustRightInd w:val="0"/>
        <w:spacing w:after="320" w:line="240" w:lineRule="auto"/>
        <w:ind w:left="709"/>
        <w:rPr>
          <w:rFonts w:ascii="Menlo" w:hAnsi="Menlo" w:cs="Menlo"/>
          <w:sz w:val="24"/>
          <w:szCs w:val="24"/>
          <w:lang w:val="en-US"/>
        </w:rPr>
      </w:pPr>
      <w:proofErr w:type="gramStart"/>
      <w:r>
        <w:rPr>
          <w:rFonts w:ascii="Menlo" w:hAnsi="Menlo" w:cs="Menlo"/>
          <w:sz w:val="24"/>
          <w:szCs w:val="24"/>
          <w:lang w:val="en-US"/>
        </w:rPr>
        <w:t>gem</w:t>
      </w:r>
      <w:proofErr w:type="gramEnd"/>
      <w:r>
        <w:rPr>
          <w:rFonts w:ascii="Menlo" w:hAnsi="Menlo" w:cs="Menlo"/>
          <w:sz w:val="24"/>
          <w:szCs w:val="24"/>
          <w:lang w:val="en-US"/>
        </w:rPr>
        <w:t xml:space="preserve"> </w:t>
      </w:r>
      <w:r>
        <w:rPr>
          <w:rFonts w:ascii="Menlo" w:hAnsi="Menlo" w:cs="Menlo"/>
          <w:color w:val="A61717"/>
          <w:sz w:val="24"/>
          <w:szCs w:val="24"/>
          <w:lang w:val="en-US"/>
        </w:rPr>
        <w:t>'</w:t>
      </w:r>
      <w:r>
        <w:rPr>
          <w:rFonts w:ascii="Menlo" w:hAnsi="Menlo" w:cs="Menlo"/>
          <w:sz w:val="24"/>
          <w:szCs w:val="24"/>
          <w:lang w:val="en-US"/>
        </w:rPr>
        <w:t>bcrypt</w:t>
      </w:r>
      <w:r>
        <w:rPr>
          <w:rFonts w:ascii="Menlo" w:hAnsi="Menlo" w:cs="Menlo"/>
          <w:color w:val="A61717"/>
          <w:sz w:val="24"/>
          <w:szCs w:val="24"/>
          <w:lang w:val="en-US"/>
        </w:rPr>
        <w:t>'</w:t>
      </w:r>
    </w:p>
    <w:p w14:paraId="63C2C5B9" w14:textId="32B66AD0" w:rsidR="00394B42" w:rsidRDefault="0038507E" w:rsidP="00394B42">
      <w:pPr>
        <w:pStyle w:val="ThesisSzveg"/>
      </w:pPr>
      <w:r>
        <w:t xml:space="preserve">Miután a függőségek bejegyzésre kerültek a </w:t>
      </w:r>
      <w:r w:rsidRPr="0038507E">
        <w:rPr>
          <w:i/>
        </w:rPr>
        <w:t>bundle</w:t>
      </w:r>
      <w:r>
        <w:t xml:space="preserve"> parancssori eszköz segítségével lehet telepíteni őket a környezeten, ha még nem lettek volna telepítve. A művelethez a következő parancsot kell futtatni:</w:t>
      </w:r>
    </w:p>
    <w:p w14:paraId="5DF777B9" w14:textId="77777777" w:rsidR="0038507E" w:rsidRDefault="0038507E" w:rsidP="0038507E">
      <w:pPr>
        <w:autoSpaceDE w:val="0"/>
        <w:autoSpaceDN w:val="0"/>
        <w:adjustRightInd w:val="0"/>
        <w:spacing w:after="320" w:line="240" w:lineRule="auto"/>
        <w:ind w:left="709"/>
        <w:rPr>
          <w:rFonts w:ascii="Menlo" w:hAnsi="Menlo" w:cs="Menlo"/>
          <w:sz w:val="24"/>
          <w:szCs w:val="24"/>
          <w:lang w:val="en-US"/>
        </w:rPr>
      </w:pPr>
      <w:proofErr w:type="gramStart"/>
      <w:r>
        <w:rPr>
          <w:rFonts w:ascii="Menlo" w:hAnsi="Menlo" w:cs="Menlo"/>
          <w:sz w:val="24"/>
          <w:szCs w:val="24"/>
          <w:lang w:val="en-US"/>
        </w:rPr>
        <w:t>bundle</w:t>
      </w:r>
      <w:proofErr w:type="gramEnd"/>
      <w:r>
        <w:rPr>
          <w:rFonts w:ascii="Menlo" w:hAnsi="Menlo" w:cs="Menlo"/>
          <w:sz w:val="24"/>
          <w:szCs w:val="24"/>
          <w:lang w:val="en-US"/>
        </w:rPr>
        <w:t xml:space="preserve"> install</w:t>
      </w:r>
    </w:p>
    <w:p w14:paraId="6D1D8174" w14:textId="183A93FC" w:rsidR="0038507E" w:rsidRDefault="0038507E" w:rsidP="00394B42">
      <w:pPr>
        <w:pStyle w:val="ThesisSzveg"/>
      </w:pPr>
      <w:r>
        <w:t>A függőségek telepítése után a Rails alkalmazást fel kell készíteni a Devise használatára. Ehhez a korábban már említett generátor eszközt kell használni. A Devise telepítéskor létrehozza a saját generátor parancsait, amivel inicializálhatjuk az integrációt. A következő parancsot kell futtatni a parancssorban:</w:t>
      </w:r>
    </w:p>
    <w:p w14:paraId="6A694B2B" w14:textId="77777777" w:rsidR="0038507E" w:rsidRDefault="0038507E" w:rsidP="0038507E">
      <w:pPr>
        <w:autoSpaceDE w:val="0"/>
        <w:autoSpaceDN w:val="0"/>
        <w:adjustRightInd w:val="0"/>
        <w:spacing w:after="320" w:line="240" w:lineRule="auto"/>
        <w:ind w:left="709"/>
        <w:rPr>
          <w:rFonts w:ascii="Menlo" w:hAnsi="Menlo" w:cs="Menlo"/>
          <w:sz w:val="24"/>
          <w:szCs w:val="24"/>
          <w:lang w:val="en-US"/>
        </w:rPr>
      </w:pPr>
      <w:proofErr w:type="gramStart"/>
      <w:r>
        <w:rPr>
          <w:rFonts w:ascii="Menlo" w:hAnsi="Menlo" w:cs="Menlo"/>
          <w:sz w:val="24"/>
          <w:szCs w:val="24"/>
          <w:lang w:val="en-US"/>
        </w:rPr>
        <w:t>rails</w:t>
      </w:r>
      <w:proofErr w:type="gramEnd"/>
      <w:r>
        <w:rPr>
          <w:rFonts w:ascii="Menlo" w:hAnsi="Menlo" w:cs="Menlo"/>
          <w:sz w:val="24"/>
          <w:szCs w:val="24"/>
          <w:lang w:val="en-US"/>
        </w:rPr>
        <w:t xml:space="preserve"> generate devise:install</w:t>
      </w:r>
    </w:p>
    <w:p w14:paraId="5F13DE0D" w14:textId="3FEF6238" w:rsidR="0038507E" w:rsidRDefault="0038507E" w:rsidP="00394B42">
      <w:pPr>
        <w:pStyle w:val="ThesisSzveg"/>
      </w:pPr>
      <w:r>
        <w:t>A generálás eredménye egy devise.rb nevű konfigurációs fájl, ami a config/initializers mappában található. Itt lehet a Devise szolgáltatás működését beállítani.</w:t>
      </w:r>
      <w:r w:rsidR="008B767E">
        <w:t xml:space="preserve"> A Devise az autentikációhoz adatbázisbeli modelleket használ. Kézenfekvő tehát, hogy egy modell generátor kiegészítésével készíthető el az az entitás akit autentikálni kell a rendszerben. A modell nevének </w:t>
      </w:r>
      <w:proofErr w:type="gramStart"/>
      <w:r w:rsidR="008B767E">
        <w:t>a</w:t>
      </w:r>
      <w:proofErr w:type="gramEnd"/>
      <w:r w:rsidR="008B767E">
        <w:t xml:space="preserve"> User-t választottam. A Devise specifikus modellt a következő paranccsal lehet létrehozni:</w:t>
      </w:r>
    </w:p>
    <w:p w14:paraId="2613ABD3" w14:textId="77777777" w:rsidR="008B767E" w:rsidRDefault="008B767E" w:rsidP="0066437E">
      <w:pPr>
        <w:autoSpaceDE w:val="0"/>
        <w:autoSpaceDN w:val="0"/>
        <w:adjustRightInd w:val="0"/>
        <w:spacing w:after="320" w:line="240" w:lineRule="auto"/>
        <w:ind w:left="709"/>
        <w:rPr>
          <w:rFonts w:ascii="Menlo" w:hAnsi="Menlo" w:cs="Menlo"/>
          <w:sz w:val="24"/>
          <w:szCs w:val="24"/>
          <w:lang w:val="en-US"/>
        </w:rPr>
      </w:pPr>
      <w:proofErr w:type="gramStart"/>
      <w:r>
        <w:rPr>
          <w:rFonts w:ascii="Menlo" w:hAnsi="Menlo" w:cs="Menlo"/>
          <w:sz w:val="24"/>
          <w:szCs w:val="24"/>
          <w:lang w:val="en-US"/>
        </w:rPr>
        <w:t>rails</w:t>
      </w:r>
      <w:proofErr w:type="gramEnd"/>
      <w:r>
        <w:rPr>
          <w:rFonts w:ascii="Menlo" w:hAnsi="Menlo" w:cs="Menlo"/>
          <w:sz w:val="24"/>
          <w:szCs w:val="24"/>
          <w:lang w:val="en-US"/>
        </w:rPr>
        <w:t xml:space="preserve"> generate devise User</w:t>
      </w:r>
    </w:p>
    <w:p w14:paraId="1FF2C800" w14:textId="037160C1" w:rsidR="008B767E" w:rsidRDefault="0066437E" w:rsidP="00394B42">
      <w:pPr>
        <w:pStyle w:val="ThesisSzveg"/>
      </w:pPr>
      <w:r>
        <w:t xml:space="preserve">A generálás eredménye egy olyan </w:t>
      </w:r>
      <w:r w:rsidRPr="007273F3">
        <w:rPr>
          <w:i/>
        </w:rPr>
        <w:t>User</w:t>
      </w:r>
      <w:r>
        <w:t xml:space="preserve"> modell, amely több, az autentikációhoz elengedhetetlen (</w:t>
      </w:r>
      <w:r w:rsidRPr="0066437E">
        <w:rPr>
          <w:i/>
        </w:rPr>
        <w:t>email</w:t>
      </w:r>
      <w:r>
        <w:t xml:space="preserve">, </w:t>
      </w:r>
      <w:r w:rsidRPr="0066437E">
        <w:rPr>
          <w:i/>
        </w:rPr>
        <w:t>encrypted_password</w:t>
      </w:r>
      <w:r>
        <w:t>), valamint egyéb, a Devise s</w:t>
      </w:r>
      <w:r w:rsidR="007273F3">
        <w:t>zolgáltatásaihoz szükséges mezőt</w:t>
      </w:r>
      <w:r>
        <w:t xml:space="preserve"> (</w:t>
      </w:r>
      <w:r w:rsidRPr="0066437E">
        <w:rPr>
          <w:i/>
        </w:rPr>
        <w:t>last_sign_in_ip</w:t>
      </w:r>
      <w:r>
        <w:t xml:space="preserve">, </w:t>
      </w:r>
      <w:r w:rsidRPr="0066437E">
        <w:rPr>
          <w:i/>
        </w:rPr>
        <w:t>sign_in_count</w:t>
      </w:r>
      <w:r>
        <w:t xml:space="preserve">, </w:t>
      </w:r>
      <w:r w:rsidRPr="0066437E">
        <w:rPr>
          <w:i/>
        </w:rPr>
        <w:t>reset_password_token</w:t>
      </w:r>
      <w:r>
        <w:t>, stb.)</w:t>
      </w:r>
      <w:r w:rsidR="007273F3">
        <w:t xml:space="preserve"> tartalmaz</w:t>
      </w:r>
      <w:r>
        <w:t xml:space="preserve">. A felhasználók tehát az email címük és egy </w:t>
      </w:r>
      <w:r>
        <w:lastRenderedPageBreak/>
        <w:t xml:space="preserve">jelszó használatával léphetnek be az oldalra. A jelszavak hossza korábban említett </w:t>
      </w:r>
      <w:r w:rsidRPr="007273F3">
        <w:rPr>
          <w:i/>
        </w:rPr>
        <w:t>devise.rb</w:t>
      </w:r>
      <w:r>
        <w:t xml:space="preserve"> konfigurációs fájlban állítható be, én legalább 6 karakterben határoztam meg.</w:t>
      </w:r>
    </w:p>
    <w:p w14:paraId="02F7B876" w14:textId="0B6996E6" w:rsidR="00192EFA" w:rsidRDefault="0066437E" w:rsidP="00405A45">
      <w:pPr>
        <w:pStyle w:val="ThesisSzveg"/>
      </w:pPr>
      <w:r>
        <w:t xml:space="preserve">A három felhasználói szerepkörnek nem kívántam három különböző Devise modellt létrehozni, hanem ahogy azt a </w:t>
      </w:r>
      <w:r>
        <w:fldChar w:fldCharType="begin"/>
      </w:r>
      <w:r>
        <w:instrText xml:space="preserve"> REF _Ref416685989 \r \h </w:instrText>
      </w:r>
      <w:r>
        <w:fldChar w:fldCharType="separate"/>
      </w:r>
      <w:r>
        <w:t>6.3</w:t>
      </w:r>
      <w:r>
        <w:fldChar w:fldCharType="end"/>
      </w:r>
      <w:r>
        <w:t xml:space="preserve"> fejezetben bemutattam, polimorfikus kapcsolattal reprezentálom őket</w:t>
      </w:r>
      <w:r w:rsidR="007273F3">
        <w:t>. A bejelentkezést igénylő felhasználói szereplő</w:t>
      </w:r>
      <w:r>
        <w:t xml:space="preserve"> minden példányához tartozik egy </w:t>
      </w:r>
      <w:r w:rsidRPr="007273F3">
        <w:rPr>
          <w:i/>
        </w:rPr>
        <w:t>User</w:t>
      </w:r>
      <w:r w:rsidR="007273F3">
        <w:t xml:space="preserve"> entitás</w:t>
      </w:r>
      <w:r>
        <w:t>, amely az autentikációt valósítja meg. A polimorfikus kapcso</w:t>
      </w:r>
      <w:r w:rsidR="007273F3">
        <w:t>lathoz két új a</w:t>
      </w:r>
      <w:r>
        <w:t xml:space="preserve">ttribútumot kell </w:t>
      </w:r>
      <w:proofErr w:type="gramStart"/>
      <w:r>
        <w:t>a</w:t>
      </w:r>
      <w:proofErr w:type="gramEnd"/>
      <w:r>
        <w:t xml:space="preserve"> </w:t>
      </w:r>
      <w:r w:rsidRPr="007273F3">
        <w:rPr>
          <w:i/>
        </w:rPr>
        <w:t>User</w:t>
      </w:r>
      <w:r>
        <w:t xml:space="preserve"> modellhez rendeln</w:t>
      </w:r>
      <w:r w:rsidR="007273F3">
        <w:t>i. Ezek a</w:t>
      </w:r>
      <w:r>
        <w:t xml:space="preserve"> </w:t>
      </w:r>
      <w:r w:rsidRPr="007273F3">
        <w:rPr>
          <w:i/>
        </w:rPr>
        <w:t>role_id</w:t>
      </w:r>
      <w:r>
        <w:t xml:space="preserve"> és </w:t>
      </w:r>
      <w:r w:rsidRPr="007273F3">
        <w:rPr>
          <w:i/>
        </w:rPr>
        <w:t>role_type</w:t>
      </w:r>
      <w:r>
        <w:t xml:space="preserve">. </w:t>
      </w:r>
      <w:r w:rsidR="007273F3">
        <w:t>A két új mező létrehozását</w:t>
      </w:r>
      <w:r w:rsidR="00192EFA">
        <w:t xml:space="preserve"> </w:t>
      </w:r>
      <w:proofErr w:type="gramStart"/>
      <w:r w:rsidR="00192EFA">
        <w:t>a</w:t>
      </w:r>
      <w:proofErr w:type="gramEnd"/>
      <w:r w:rsidR="00192EFA">
        <w:t xml:space="preserve"> </w:t>
      </w:r>
      <w:r w:rsidR="00192EFA" w:rsidRPr="007273F3">
        <w:rPr>
          <w:i/>
        </w:rPr>
        <w:t>users</w:t>
      </w:r>
      <w:r w:rsidR="00192EFA">
        <w:t xml:space="preserve"> táblát létrehozó</w:t>
      </w:r>
      <w:r w:rsidR="007273F3">
        <w:t>, korábban a modell generálás során létrehozott migrációs fájlba jegyeztem</w:t>
      </w:r>
      <w:r w:rsidR="00192EFA">
        <w:t xml:space="preserve"> be. Az utolsó lépés a modell generálás érvényesítése az adatbázison</w:t>
      </w:r>
      <w:r w:rsidR="00405A45">
        <w:t>.</w:t>
      </w:r>
    </w:p>
    <w:p w14:paraId="2C7B4A5C" w14:textId="38642029" w:rsidR="00405A45" w:rsidRDefault="00405A45" w:rsidP="00405A45">
      <w:pPr>
        <w:pStyle w:val="ThesisSzveg"/>
      </w:pPr>
      <w:r>
        <w:t xml:space="preserve">Az modell generálás eredményeként a Devise </w:t>
      </w:r>
      <w:r w:rsidR="007273F3">
        <w:t xml:space="preserve">többek között </w:t>
      </w:r>
      <w:r>
        <w:t xml:space="preserve">létrehozza a bejelentkező és regisztrációs oldalt és a kijelentkezési útvonalat. </w:t>
      </w:r>
      <w:r w:rsidR="00074AA9">
        <w:t xml:space="preserve">A generált felületek személyre szabásához futtatni kell az alábbi parancsot, amelynek eredményeként az alkalmazás </w:t>
      </w:r>
      <w:r w:rsidR="00074AA9" w:rsidRPr="007273F3">
        <w:rPr>
          <w:i/>
        </w:rPr>
        <w:t>app/views</w:t>
      </w:r>
      <w:r w:rsidR="00074AA9">
        <w:t xml:space="preserve"> mappájában létrejön egy </w:t>
      </w:r>
      <w:r w:rsidR="00074AA9" w:rsidRPr="007273F3">
        <w:rPr>
          <w:i/>
        </w:rPr>
        <w:t>devise</w:t>
      </w:r>
      <w:r w:rsidR="00074AA9">
        <w:t xml:space="preserve"> nevű mappa, amely az összes g</w:t>
      </w:r>
      <w:r w:rsidR="007273F3">
        <w:t>enerált oldalt tartalmazza. Ezek az</w:t>
      </w:r>
      <w:r w:rsidR="00074AA9">
        <w:t xml:space="preserve"> oldalak szabadon módosíthatók.</w:t>
      </w:r>
    </w:p>
    <w:p w14:paraId="66DFE6B4" w14:textId="77777777" w:rsidR="00074AA9" w:rsidRDefault="00074AA9" w:rsidP="00074AA9">
      <w:pPr>
        <w:autoSpaceDE w:val="0"/>
        <w:autoSpaceDN w:val="0"/>
        <w:adjustRightInd w:val="0"/>
        <w:spacing w:after="320" w:line="240" w:lineRule="auto"/>
        <w:ind w:left="709"/>
        <w:rPr>
          <w:rFonts w:ascii="Menlo" w:hAnsi="Menlo" w:cs="Menlo"/>
          <w:sz w:val="24"/>
          <w:szCs w:val="24"/>
          <w:lang w:val="en-US"/>
        </w:rPr>
      </w:pPr>
      <w:proofErr w:type="gramStart"/>
      <w:r>
        <w:rPr>
          <w:rFonts w:ascii="Menlo" w:hAnsi="Menlo" w:cs="Menlo"/>
          <w:sz w:val="24"/>
          <w:szCs w:val="24"/>
          <w:lang w:val="en-US"/>
        </w:rPr>
        <w:t>rails</w:t>
      </w:r>
      <w:proofErr w:type="gramEnd"/>
      <w:r>
        <w:rPr>
          <w:rFonts w:ascii="Menlo" w:hAnsi="Menlo" w:cs="Menlo"/>
          <w:sz w:val="24"/>
          <w:szCs w:val="24"/>
          <w:lang w:val="en-US"/>
        </w:rPr>
        <w:t xml:space="preserve"> generate devise:views</w:t>
      </w:r>
    </w:p>
    <w:p w14:paraId="57C87BCF" w14:textId="137CBAD9" w:rsidR="00074AA9" w:rsidRDefault="00074AA9" w:rsidP="00405A45">
      <w:pPr>
        <w:pStyle w:val="ThesisSzveg"/>
      </w:pPr>
      <w:r>
        <w:t xml:space="preserve">Mivel </w:t>
      </w:r>
      <w:proofErr w:type="gramStart"/>
      <w:r>
        <w:t>a</w:t>
      </w:r>
      <w:proofErr w:type="gramEnd"/>
      <w:r>
        <w:t xml:space="preserve"> </w:t>
      </w:r>
      <w:r w:rsidRPr="007273F3">
        <w:rPr>
          <w:i/>
        </w:rPr>
        <w:t>User</w:t>
      </w:r>
      <w:r>
        <w:t xml:space="preserve"> modell csak egy segédentitás az autentikáció implementációjához, ezért új, a felhasználói szerepkör szerint specifikus regisztrációs oldalakat kellett készítenem. Önállóan regisztrálni csak a szálláskereső és a szállásadó tud, adminisztrátort csak adminisztrátor tud regisztrálni. A regisztrációs űrlapok elemei részben a regisztrálandó felhasználó attribútumaiból, részben </w:t>
      </w:r>
      <w:proofErr w:type="gramStart"/>
      <w:r>
        <w:t>a</w:t>
      </w:r>
      <w:proofErr w:type="gramEnd"/>
      <w:r>
        <w:t xml:space="preserve"> </w:t>
      </w:r>
      <w:r w:rsidRPr="007273F3">
        <w:rPr>
          <w:i/>
        </w:rPr>
        <w:t>User</w:t>
      </w:r>
      <w:r>
        <w:t xml:space="preserve"> modell attribútumaiból tevő</w:t>
      </w:r>
      <w:r w:rsidR="007273F3">
        <w:t xml:space="preserve">dnek össze. Az űrlapok inicializálását és mentését is </w:t>
      </w:r>
      <w:r w:rsidR="00904ABD">
        <w:t xml:space="preserve">az egyes modellekhez tartozó vezérlőkkel (controller) kellett megoldani </w:t>
      </w:r>
      <w:r w:rsidR="007273F3">
        <w:t xml:space="preserve">a Devise generálta </w:t>
      </w:r>
      <w:r w:rsidR="00904ABD">
        <w:t>vezérlők helyett</w:t>
      </w:r>
      <w:r w:rsidR="007273F3">
        <w:t>.</w:t>
      </w:r>
      <w:r w:rsidR="00904ABD">
        <w:t xml:space="preserve"> Az alábbiakban az </w:t>
      </w:r>
      <w:r w:rsidR="00904ABD" w:rsidRPr="00904ABD">
        <w:rPr>
          <w:i/>
        </w:rPr>
        <w:t>Owner</w:t>
      </w:r>
      <w:r w:rsidR="00904ABD">
        <w:t xml:space="preserve"> modellhez tartozó vezérlő regisztrációhoz köthető metódusai kerülnek bemutatásra.</w:t>
      </w:r>
    </w:p>
    <w:p w14:paraId="369DE9EF" w14:textId="7F540FCF"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color w:val="888888"/>
          <w:sz w:val="24"/>
          <w:szCs w:val="24"/>
          <w:lang w:val="en-US"/>
        </w:rPr>
        <w:t># GET /owners/new</w:t>
      </w:r>
    </w:p>
    <w:p w14:paraId="63244DF0" w14:textId="4FC57566" w:rsidR="00904ABD" w:rsidRDefault="00904ABD" w:rsidP="00904ABD">
      <w:pPr>
        <w:autoSpaceDE w:val="0"/>
        <w:autoSpaceDN w:val="0"/>
        <w:adjustRightInd w:val="0"/>
        <w:spacing w:after="0" w:line="240" w:lineRule="auto"/>
        <w:ind w:left="709"/>
        <w:rPr>
          <w:rFonts w:ascii="Menlo" w:hAnsi="Menlo" w:cs="Menlo"/>
          <w:sz w:val="24"/>
          <w:szCs w:val="24"/>
          <w:lang w:val="en-US"/>
        </w:rPr>
      </w:pPr>
      <w:proofErr w:type="gramStart"/>
      <w:r>
        <w:rPr>
          <w:rFonts w:ascii="Menlo" w:hAnsi="Menlo" w:cs="Menlo"/>
          <w:sz w:val="24"/>
          <w:szCs w:val="24"/>
          <w:lang w:val="en-US"/>
        </w:rPr>
        <w:t>def</w:t>
      </w:r>
      <w:proofErr w:type="gramEnd"/>
      <w:r>
        <w:rPr>
          <w:rFonts w:ascii="Menlo" w:hAnsi="Menlo" w:cs="Menlo"/>
          <w:sz w:val="24"/>
          <w:szCs w:val="24"/>
          <w:lang w:val="en-US"/>
        </w:rPr>
        <w:t xml:space="preserve"> </w:t>
      </w:r>
      <w:r>
        <w:rPr>
          <w:rFonts w:ascii="Menlo" w:hAnsi="Menlo" w:cs="Menlo"/>
          <w:color w:val="003388"/>
          <w:sz w:val="24"/>
          <w:szCs w:val="24"/>
          <w:lang w:val="en-US"/>
        </w:rPr>
        <w:t>new</w:t>
      </w:r>
    </w:p>
    <w:p w14:paraId="02CEE169" w14:textId="56534B90"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w:t>
      </w:r>
      <w:r>
        <w:rPr>
          <w:rFonts w:ascii="Menlo" w:hAnsi="Menlo" w:cs="Menlo"/>
          <w:color w:val="336699"/>
          <w:sz w:val="24"/>
          <w:szCs w:val="24"/>
          <w:lang w:val="en-US"/>
        </w:rPr>
        <w:t>@owner</w:t>
      </w:r>
      <w:r>
        <w:rPr>
          <w:rFonts w:ascii="Menlo" w:hAnsi="Menlo" w:cs="Menlo"/>
          <w:sz w:val="24"/>
          <w:szCs w:val="24"/>
          <w:lang w:val="en-US"/>
        </w:rPr>
        <w:t xml:space="preserve"> = Owner.</w:t>
      </w:r>
      <w:r>
        <w:rPr>
          <w:rFonts w:ascii="Menlo" w:hAnsi="Menlo" w:cs="Menlo"/>
          <w:color w:val="003388"/>
          <w:sz w:val="24"/>
          <w:szCs w:val="24"/>
          <w:lang w:val="en-US"/>
        </w:rPr>
        <w:t>new</w:t>
      </w:r>
    </w:p>
    <w:p w14:paraId="55AA17DD" w14:textId="4FAD2BD2"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w:t>
      </w:r>
      <w:r>
        <w:rPr>
          <w:rFonts w:ascii="Menlo" w:hAnsi="Menlo" w:cs="Menlo"/>
          <w:color w:val="336699"/>
          <w:sz w:val="24"/>
          <w:szCs w:val="24"/>
          <w:lang w:val="en-US"/>
        </w:rPr>
        <w:t>@owner</w:t>
      </w:r>
      <w:r>
        <w:rPr>
          <w:rFonts w:ascii="Menlo" w:hAnsi="Menlo" w:cs="Menlo"/>
          <w:sz w:val="24"/>
          <w:szCs w:val="24"/>
          <w:lang w:val="en-US"/>
        </w:rPr>
        <w:t>.build_user</w:t>
      </w:r>
    </w:p>
    <w:p w14:paraId="79626542" w14:textId="0A49D975" w:rsidR="00904ABD" w:rsidRDefault="00904ABD" w:rsidP="00904ABD">
      <w:pPr>
        <w:autoSpaceDE w:val="0"/>
        <w:autoSpaceDN w:val="0"/>
        <w:adjustRightInd w:val="0"/>
        <w:spacing w:after="0" w:line="240" w:lineRule="auto"/>
        <w:ind w:left="709"/>
        <w:rPr>
          <w:rFonts w:ascii="Menlo" w:hAnsi="Menlo" w:cs="Menlo"/>
          <w:sz w:val="24"/>
          <w:szCs w:val="24"/>
          <w:lang w:val="en-US"/>
        </w:rPr>
      </w:pPr>
      <w:proofErr w:type="gramStart"/>
      <w:r>
        <w:rPr>
          <w:rFonts w:ascii="Menlo" w:hAnsi="Menlo" w:cs="Menlo"/>
          <w:color w:val="003388"/>
          <w:sz w:val="24"/>
          <w:szCs w:val="24"/>
          <w:lang w:val="en-US"/>
        </w:rPr>
        <w:t>end</w:t>
      </w:r>
      <w:proofErr w:type="gramEnd"/>
    </w:p>
    <w:p w14:paraId="79083F78" w14:textId="77777777" w:rsidR="00904ABD" w:rsidRDefault="00904ABD" w:rsidP="00904ABD">
      <w:pPr>
        <w:autoSpaceDE w:val="0"/>
        <w:autoSpaceDN w:val="0"/>
        <w:adjustRightInd w:val="0"/>
        <w:spacing w:after="0" w:line="240" w:lineRule="auto"/>
        <w:rPr>
          <w:rFonts w:ascii="Menlo" w:hAnsi="Menlo" w:cs="Menlo"/>
          <w:sz w:val="24"/>
          <w:szCs w:val="24"/>
          <w:lang w:val="en-US"/>
        </w:rPr>
      </w:pPr>
    </w:p>
    <w:p w14:paraId="4C77DF65" w14:textId="39897495"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color w:val="888888"/>
          <w:sz w:val="24"/>
          <w:szCs w:val="24"/>
          <w:lang w:val="en-US"/>
        </w:rPr>
        <w:t># POST /owners</w:t>
      </w:r>
    </w:p>
    <w:p w14:paraId="2DC208D3" w14:textId="5BD1A6FE" w:rsidR="00904ABD" w:rsidRDefault="00904ABD" w:rsidP="00904ABD">
      <w:pPr>
        <w:autoSpaceDE w:val="0"/>
        <w:autoSpaceDN w:val="0"/>
        <w:adjustRightInd w:val="0"/>
        <w:spacing w:after="0" w:line="240" w:lineRule="auto"/>
        <w:ind w:left="709"/>
        <w:rPr>
          <w:rFonts w:ascii="Menlo" w:hAnsi="Menlo" w:cs="Menlo"/>
          <w:sz w:val="24"/>
          <w:szCs w:val="24"/>
          <w:lang w:val="en-US"/>
        </w:rPr>
      </w:pPr>
      <w:proofErr w:type="gramStart"/>
      <w:r>
        <w:rPr>
          <w:rFonts w:ascii="Menlo" w:hAnsi="Menlo" w:cs="Menlo"/>
          <w:sz w:val="24"/>
          <w:szCs w:val="24"/>
          <w:lang w:val="en-US"/>
        </w:rPr>
        <w:t>def</w:t>
      </w:r>
      <w:proofErr w:type="gramEnd"/>
      <w:r>
        <w:rPr>
          <w:rFonts w:ascii="Menlo" w:hAnsi="Menlo" w:cs="Menlo"/>
          <w:sz w:val="24"/>
          <w:szCs w:val="24"/>
          <w:lang w:val="en-US"/>
        </w:rPr>
        <w:t xml:space="preserve"> create</w:t>
      </w:r>
    </w:p>
    <w:p w14:paraId="07D9460C" w14:textId="44BA7F1A"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w:t>
      </w:r>
      <w:r>
        <w:rPr>
          <w:rFonts w:ascii="Menlo" w:hAnsi="Menlo" w:cs="Menlo"/>
          <w:color w:val="336699"/>
          <w:sz w:val="24"/>
          <w:szCs w:val="24"/>
          <w:lang w:val="en-US"/>
        </w:rPr>
        <w:t>@owner</w:t>
      </w:r>
      <w:r>
        <w:rPr>
          <w:rFonts w:ascii="Menlo" w:hAnsi="Menlo" w:cs="Menlo"/>
          <w:sz w:val="24"/>
          <w:szCs w:val="24"/>
          <w:lang w:val="en-US"/>
        </w:rPr>
        <w:t xml:space="preserve"> = </w:t>
      </w:r>
      <w:proofErr w:type="gramStart"/>
      <w:r>
        <w:rPr>
          <w:rFonts w:ascii="Menlo" w:hAnsi="Menlo" w:cs="Menlo"/>
          <w:sz w:val="24"/>
          <w:szCs w:val="24"/>
          <w:lang w:val="en-US"/>
        </w:rPr>
        <w:t>Owner.create(</w:t>
      </w:r>
      <w:proofErr w:type="gramEnd"/>
      <w:r>
        <w:rPr>
          <w:rFonts w:ascii="Menlo" w:hAnsi="Menlo" w:cs="Menlo"/>
          <w:sz w:val="24"/>
          <w:szCs w:val="24"/>
          <w:lang w:val="en-US"/>
        </w:rPr>
        <w:t>owner_params)</w:t>
      </w:r>
    </w:p>
    <w:p w14:paraId="3560E119" w14:textId="56138108"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w:t>
      </w:r>
      <w:proofErr w:type="gramStart"/>
      <w:r>
        <w:rPr>
          <w:rFonts w:ascii="Menlo" w:hAnsi="Menlo" w:cs="Menlo"/>
          <w:b/>
          <w:bCs/>
          <w:color w:val="008800"/>
          <w:sz w:val="24"/>
          <w:szCs w:val="24"/>
          <w:lang w:val="en-US"/>
        </w:rPr>
        <w:t>if</w:t>
      </w:r>
      <w:proofErr w:type="gramEnd"/>
      <w:r>
        <w:rPr>
          <w:rFonts w:ascii="Menlo" w:hAnsi="Menlo" w:cs="Menlo"/>
          <w:sz w:val="24"/>
          <w:szCs w:val="24"/>
          <w:lang w:val="en-US"/>
        </w:rPr>
        <w:t xml:space="preserve"> </w:t>
      </w:r>
      <w:r>
        <w:rPr>
          <w:rFonts w:ascii="Menlo" w:hAnsi="Menlo" w:cs="Menlo"/>
          <w:color w:val="336699"/>
          <w:sz w:val="24"/>
          <w:szCs w:val="24"/>
          <w:lang w:val="en-US"/>
        </w:rPr>
        <w:t>@owner</w:t>
      </w:r>
      <w:r>
        <w:rPr>
          <w:rFonts w:ascii="Menlo" w:hAnsi="Menlo" w:cs="Menlo"/>
          <w:sz w:val="24"/>
          <w:szCs w:val="24"/>
          <w:lang w:val="en-US"/>
        </w:rPr>
        <w:t>.save</w:t>
      </w:r>
    </w:p>
    <w:p w14:paraId="60A85266" w14:textId="4211799B"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redirect_to </w:t>
      </w:r>
      <w:r>
        <w:rPr>
          <w:rFonts w:ascii="Menlo" w:hAnsi="Menlo" w:cs="Menlo"/>
          <w:color w:val="DD2200"/>
          <w:sz w:val="24"/>
          <w:szCs w:val="24"/>
          <w:lang w:val="en-US"/>
        </w:rPr>
        <w:t>'/'</w:t>
      </w:r>
    </w:p>
    <w:p w14:paraId="346DF67C" w14:textId="613DF0F0"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w:t>
      </w:r>
      <w:proofErr w:type="gramStart"/>
      <w:r>
        <w:rPr>
          <w:rFonts w:ascii="Menlo" w:hAnsi="Menlo" w:cs="Menlo"/>
          <w:b/>
          <w:bCs/>
          <w:color w:val="008800"/>
          <w:sz w:val="24"/>
          <w:szCs w:val="24"/>
          <w:lang w:val="en-US"/>
        </w:rPr>
        <w:t>else</w:t>
      </w:r>
      <w:proofErr w:type="gramEnd"/>
    </w:p>
    <w:p w14:paraId="7995CE4E" w14:textId="61251E3E"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w:t>
      </w:r>
      <w:proofErr w:type="gramStart"/>
      <w:r>
        <w:rPr>
          <w:rFonts w:ascii="Menlo" w:hAnsi="Menlo" w:cs="Menlo"/>
          <w:sz w:val="24"/>
          <w:szCs w:val="24"/>
          <w:lang w:val="en-US"/>
        </w:rPr>
        <w:t>render</w:t>
      </w:r>
      <w:proofErr w:type="gramEnd"/>
      <w:r>
        <w:rPr>
          <w:rFonts w:ascii="Menlo" w:hAnsi="Menlo" w:cs="Menlo"/>
          <w:sz w:val="24"/>
          <w:szCs w:val="24"/>
          <w:lang w:val="en-US"/>
        </w:rPr>
        <w:t xml:space="preserve"> :template =&gt; </w:t>
      </w:r>
      <w:r>
        <w:rPr>
          <w:rFonts w:ascii="Menlo" w:hAnsi="Menlo" w:cs="Menlo"/>
          <w:color w:val="DD2200"/>
          <w:sz w:val="24"/>
          <w:szCs w:val="24"/>
          <w:lang w:val="en-US"/>
        </w:rPr>
        <w:t>"owners/new"</w:t>
      </w:r>
    </w:p>
    <w:p w14:paraId="03188FAF" w14:textId="501AE628"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w:t>
      </w:r>
      <w:proofErr w:type="gramStart"/>
      <w:r>
        <w:rPr>
          <w:rFonts w:ascii="Menlo" w:hAnsi="Menlo" w:cs="Menlo"/>
          <w:color w:val="003388"/>
          <w:sz w:val="24"/>
          <w:szCs w:val="24"/>
          <w:lang w:val="en-US"/>
        </w:rPr>
        <w:t>end</w:t>
      </w:r>
      <w:proofErr w:type="gramEnd"/>
    </w:p>
    <w:p w14:paraId="604CDE1A" w14:textId="18579788" w:rsidR="00904ABD" w:rsidRDefault="00904ABD" w:rsidP="00904ABD">
      <w:pPr>
        <w:autoSpaceDE w:val="0"/>
        <w:autoSpaceDN w:val="0"/>
        <w:adjustRightInd w:val="0"/>
        <w:spacing w:after="0" w:line="240" w:lineRule="auto"/>
        <w:ind w:left="709"/>
        <w:rPr>
          <w:rFonts w:ascii="Menlo" w:hAnsi="Menlo" w:cs="Menlo"/>
          <w:color w:val="003388"/>
          <w:sz w:val="24"/>
          <w:szCs w:val="24"/>
          <w:lang w:val="en-US"/>
        </w:rPr>
      </w:pPr>
      <w:proofErr w:type="gramStart"/>
      <w:r>
        <w:rPr>
          <w:rFonts w:ascii="Menlo" w:hAnsi="Menlo" w:cs="Menlo"/>
          <w:color w:val="003388"/>
          <w:sz w:val="24"/>
          <w:szCs w:val="24"/>
          <w:lang w:val="en-US"/>
        </w:rPr>
        <w:t>end</w:t>
      </w:r>
      <w:proofErr w:type="gramEnd"/>
    </w:p>
    <w:p w14:paraId="0A32E9F1" w14:textId="77777777" w:rsidR="00DF42B6" w:rsidRDefault="00DF42B6" w:rsidP="00DF42B6">
      <w:pPr>
        <w:autoSpaceDE w:val="0"/>
        <w:autoSpaceDN w:val="0"/>
        <w:adjustRightInd w:val="0"/>
        <w:spacing w:after="0" w:line="240" w:lineRule="auto"/>
        <w:ind w:left="709"/>
        <w:rPr>
          <w:rFonts w:ascii="Menlo" w:hAnsi="Menlo" w:cs="Menlo"/>
          <w:sz w:val="24"/>
          <w:szCs w:val="24"/>
          <w:lang w:val="en-US"/>
        </w:rPr>
      </w:pPr>
      <w:proofErr w:type="gramStart"/>
      <w:r>
        <w:rPr>
          <w:rFonts w:ascii="Menlo" w:hAnsi="Menlo" w:cs="Menlo"/>
          <w:sz w:val="24"/>
          <w:szCs w:val="24"/>
          <w:lang w:val="en-US"/>
        </w:rPr>
        <w:t>def</w:t>
      </w:r>
      <w:proofErr w:type="gramEnd"/>
      <w:r>
        <w:rPr>
          <w:rFonts w:ascii="Menlo" w:hAnsi="Menlo" w:cs="Menlo"/>
          <w:sz w:val="24"/>
          <w:szCs w:val="24"/>
          <w:lang w:val="en-US"/>
        </w:rPr>
        <w:t xml:space="preserve"> owner_params</w:t>
      </w:r>
    </w:p>
    <w:p w14:paraId="5E458071" w14:textId="71BE2EE1" w:rsidR="00DF42B6" w:rsidRDefault="00DF42B6" w:rsidP="00DF42B6">
      <w:pPr>
        <w:autoSpaceDE w:val="0"/>
        <w:autoSpaceDN w:val="0"/>
        <w:adjustRightInd w:val="0"/>
        <w:spacing w:after="0" w:line="240" w:lineRule="auto"/>
        <w:ind w:left="993"/>
        <w:rPr>
          <w:rFonts w:ascii="Menlo" w:hAnsi="Menlo" w:cs="Menlo"/>
          <w:sz w:val="24"/>
          <w:szCs w:val="24"/>
          <w:lang w:val="en-US"/>
        </w:rPr>
      </w:pPr>
      <w:proofErr w:type="gramStart"/>
      <w:r>
        <w:rPr>
          <w:rFonts w:ascii="Menlo" w:hAnsi="Menlo" w:cs="Menlo"/>
          <w:sz w:val="24"/>
          <w:szCs w:val="24"/>
          <w:lang w:val="en-US"/>
        </w:rPr>
        <w:t>params.require(</w:t>
      </w:r>
      <w:proofErr w:type="gramEnd"/>
      <w:r>
        <w:rPr>
          <w:rFonts w:ascii="Menlo" w:hAnsi="Menlo" w:cs="Menlo"/>
          <w:sz w:val="24"/>
          <w:szCs w:val="24"/>
          <w:lang w:val="en-US"/>
        </w:rPr>
        <w:t>:owner).permit(:name,</w:t>
      </w:r>
    </w:p>
    <w:p w14:paraId="2B5D4A3D" w14:textId="281959DD" w:rsidR="00DF42B6" w:rsidRDefault="00DF42B6" w:rsidP="00DF42B6">
      <w:pPr>
        <w:autoSpaceDE w:val="0"/>
        <w:autoSpaceDN w:val="0"/>
        <w:adjustRightInd w:val="0"/>
        <w:spacing w:after="0" w:line="240" w:lineRule="auto"/>
        <w:ind w:left="993"/>
        <w:rPr>
          <w:rFonts w:ascii="Menlo" w:hAnsi="Menlo" w:cs="Menlo"/>
          <w:sz w:val="24"/>
          <w:szCs w:val="24"/>
          <w:lang w:val="en-US"/>
        </w:rPr>
      </w:pPr>
      <w:r>
        <w:rPr>
          <w:rFonts w:ascii="Menlo" w:hAnsi="Menlo" w:cs="Menlo"/>
          <w:i/>
          <w:iCs/>
          <w:color w:val="336699"/>
          <w:sz w:val="24"/>
          <w:szCs w:val="24"/>
          <w:lang w:val="en-US"/>
        </w:rPr>
        <w:t>user_attributes:</w:t>
      </w:r>
      <w:r>
        <w:rPr>
          <w:rFonts w:ascii="Menlo" w:hAnsi="Menlo" w:cs="Menlo"/>
          <w:sz w:val="24"/>
          <w:szCs w:val="24"/>
          <w:lang w:val="en-US"/>
        </w:rPr>
        <w:t xml:space="preserve"> [</w:t>
      </w:r>
      <w:proofErr w:type="gramStart"/>
      <w:r>
        <w:rPr>
          <w:rFonts w:ascii="Menlo" w:hAnsi="Menlo" w:cs="Menlo"/>
          <w:sz w:val="24"/>
          <w:szCs w:val="24"/>
          <w:lang w:val="en-US"/>
        </w:rPr>
        <w:t>:email</w:t>
      </w:r>
      <w:proofErr w:type="gramEnd"/>
      <w:r>
        <w:rPr>
          <w:rFonts w:ascii="Menlo" w:hAnsi="Menlo" w:cs="Menlo"/>
          <w:sz w:val="24"/>
          <w:szCs w:val="24"/>
          <w:lang w:val="en-US"/>
        </w:rPr>
        <w:t>, :password, :password_confirmation])</w:t>
      </w:r>
    </w:p>
    <w:p w14:paraId="34F5E22C" w14:textId="6F992AF4" w:rsidR="00DF42B6" w:rsidRDefault="00DF42B6" w:rsidP="00DF42B6">
      <w:pPr>
        <w:autoSpaceDE w:val="0"/>
        <w:autoSpaceDN w:val="0"/>
        <w:adjustRightInd w:val="0"/>
        <w:spacing w:after="0" w:line="240" w:lineRule="auto"/>
        <w:ind w:left="709"/>
        <w:rPr>
          <w:rFonts w:ascii="Menlo" w:hAnsi="Menlo" w:cs="Menlo"/>
          <w:sz w:val="24"/>
          <w:szCs w:val="24"/>
          <w:lang w:val="en-US"/>
        </w:rPr>
      </w:pPr>
      <w:proofErr w:type="gramStart"/>
      <w:r>
        <w:rPr>
          <w:rFonts w:ascii="Menlo" w:hAnsi="Menlo" w:cs="Menlo"/>
          <w:sz w:val="24"/>
          <w:szCs w:val="24"/>
          <w:lang w:val="en-US"/>
        </w:rPr>
        <w:t>end</w:t>
      </w:r>
      <w:proofErr w:type="gramEnd"/>
    </w:p>
    <w:p w14:paraId="03F40A5E" w14:textId="77777777" w:rsidR="00DF42B6" w:rsidRDefault="00DF42B6" w:rsidP="00904ABD">
      <w:pPr>
        <w:autoSpaceDE w:val="0"/>
        <w:autoSpaceDN w:val="0"/>
        <w:adjustRightInd w:val="0"/>
        <w:spacing w:after="0" w:line="240" w:lineRule="auto"/>
        <w:ind w:left="709"/>
        <w:rPr>
          <w:rFonts w:ascii="Menlo" w:hAnsi="Menlo" w:cs="Menlo"/>
          <w:sz w:val="24"/>
          <w:szCs w:val="24"/>
          <w:lang w:val="en-US"/>
        </w:rPr>
      </w:pPr>
    </w:p>
    <w:p w14:paraId="0838F3C2" w14:textId="2F7B8D52" w:rsidR="00904ABD" w:rsidRDefault="00904ABD" w:rsidP="00904ABD">
      <w:pPr>
        <w:pStyle w:val="ThesisSzveg"/>
      </w:pPr>
      <w:r w:rsidRPr="00904ABD">
        <w:t>Amikor egy szál</w:t>
      </w:r>
      <w:r>
        <w:t>lásadó a r</w:t>
      </w:r>
      <w:r w:rsidR="00DF42B6">
        <w:t>e</w:t>
      </w:r>
      <w:r>
        <w:t xml:space="preserve">gisztrációhoz vezető linkre kattint, akkor a </w:t>
      </w:r>
      <w:r w:rsidR="00DF42B6">
        <w:t>webalkalmazás</w:t>
      </w:r>
      <w:r>
        <w:t xml:space="preserve"> az </w:t>
      </w:r>
      <w:r w:rsidR="00DF42B6">
        <w:t>/</w:t>
      </w:r>
      <w:r w:rsidRPr="00DF42B6">
        <w:rPr>
          <w:i/>
        </w:rPr>
        <w:t>owners/new</w:t>
      </w:r>
      <w:r w:rsidR="00DF42B6">
        <w:t xml:space="preserve"> URL-re irányít egy http GET kérést</w:t>
      </w:r>
      <w:r>
        <w:t xml:space="preserve">. Ezt a kérést az </w:t>
      </w:r>
      <w:r w:rsidRPr="00DF42B6">
        <w:rPr>
          <w:i/>
        </w:rPr>
        <w:t>OwnersController</w:t>
      </w:r>
      <w:r>
        <w:t xml:space="preserve"> vezérlőosztály </w:t>
      </w:r>
      <w:r w:rsidRPr="00DF42B6">
        <w:rPr>
          <w:i/>
        </w:rPr>
        <w:t>new</w:t>
      </w:r>
      <w:r>
        <w:t xml:space="preserve"> metódusa kezeli. A metódus feladata, hogy inicializálja azokat az objektumokat, amikhez a megjelenő űrlap kapcsolódik. Az első sorban létrehoz egy új </w:t>
      </w:r>
      <w:r w:rsidRPr="00904ABD">
        <w:rPr>
          <w:i/>
        </w:rPr>
        <w:t>Owner</w:t>
      </w:r>
      <w:r>
        <w:t xml:space="preserve"> entitást. A második sorban a </w:t>
      </w:r>
      <w:r w:rsidRPr="00904ABD">
        <w:rPr>
          <w:i/>
        </w:rPr>
        <w:t>build_user</w:t>
      </w:r>
      <w:r>
        <w:t xml:space="preserve"> paranccsal úgy hoz létre egy új </w:t>
      </w:r>
      <w:r w:rsidRPr="00904ABD">
        <w:rPr>
          <w:i/>
        </w:rPr>
        <w:t>User</w:t>
      </w:r>
      <w:r>
        <w:t xml:space="preserve"> entitást, hogy </w:t>
      </w:r>
      <w:r w:rsidR="00DF42B6">
        <w:t>abban a külső kulcs</w:t>
      </w:r>
      <w:r>
        <w:t xml:space="preserve"> a korábban létrehozott </w:t>
      </w:r>
      <w:r w:rsidRPr="00904ABD">
        <w:rPr>
          <w:i/>
        </w:rPr>
        <w:t>@owner</w:t>
      </w:r>
      <w:r w:rsidR="00DF42B6">
        <w:t xml:space="preserve"> objektumra mutat</w:t>
      </w:r>
      <w:r>
        <w:t>.</w:t>
      </w:r>
      <w:r w:rsidR="00DF42B6">
        <w:t xml:space="preserve"> A regisztrációs űrlap elküldésekor az </w:t>
      </w:r>
      <w:r w:rsidR="00DF42B6" w:rsidRPr="00DF42B6">
        <w:rPr>
          <w:i/>
        </w:rPr>
        <w:t>/owners</w:t>
      </w:r>
      <w:r w:rsidR="00DF42B6">
        <w:t xml:space="preserve"> URL-re egy POST kérés indul. Ezt a kérést a </w:t>
      </w:r>
      <w:r w:rsidR="00DF42B6" w:rsidRPr="00DF42B6">
        <w:rPr>
          <w:i/>
        </w:rPr>
        <w:t>create</w:t>
      </w:r>
      <w:r w:rsidR="00DF42B6">
        <w:t xml:space="preserve"> metódus kezeli le. A Rails környezetben minden kéréshez tartozó adatot a </w:t>
      </w:r>
      <w:r w:rsidR="00DF42B6" w:rsidRPr="00DF42B6">
        <w:rPr>
          <w:i/>
        </w:rPr>
        <w:t>params</w:t>
      </w:r>
      <w:r w:rsidR="00DF42B6">
        <w:t xml:space="preserve"> objektum tárol, amely globálisan elérhető, a kontextustól függő objektum. </w:t>
      </w:r>
      <w:r w:rsidR="007B740E">
        <w:t xml:space="preserve">A nem kívánt működést és gyanús behatolást megelőzendő a Rails környezet bevezetett egy paraméterkorlátozó eljárást. Ezt mutatja be az </w:t>
      </w:r>
      <w:r w:rsidR="007B740E">
        <w:rPr>
          <w:i/>
        </w:rPr>
        <w:t>owner</w:t>
      </w:r>
      <w:r w:rsidR="007B740E" w:rsidRPr="007B740E">
        <w:rPr>
          <w:i/>
        </w:rPr>
        <w:t>_params</w:t>
      </w:r>
      <w:r w:rsidR="007B740E">
        <w:t xml:space="preserve"> metódus. A metódus lényege, hogy a </w:t>
      </w:r>
      <w:r w:rsidR="007B740E" w:rsidRPr="007B740E">
        <w:rPr>
          <w:i/>
        </w:rPr>
        <w:t>params</w:t>
      </w:r>
      <w:r w:rsidR="007B740E">
        <w:t xml:space="preserve"> objektumból, csak a </w:t>
      </w:r>
      <w:r w:rsidR="007B740E" w:rsidRPr="007B740E">
        <w:rPr>
          <w:i/>
        </w:rPr>
        <w:t>require</w:t>
      </w:r>
      <w:r w:rsidR="007B740E">
        <w:t xml:space="preserve"> parancsban meghatározott objektumhoz és csak a </w:t>
      </w:r>
      <w:r w:rsidR="007B740E" w:rsidRPr="007B740E">
        <w:rPr>
          <w:i/>
        </w:rPr>
        <w:t>permit</w:t>
      </w:r>
      <w:r w:rsidR="007B740E">
        <w:t xml:space="preserve"> parancsban meghatározott paramétereket engedi tovább. A </w:t>
      </w:r>
      <w:r w:rsidR="007B740E" w:rsidRPr="007B740E">
        <w:rPr>
          <w:i/>
        </w:rPr>
        <w:t>create</w:t>
      </w:r>
      <w:r w:rsidR="007B740E">
        <w:t xml:space="preserve"> metódus az </w:t>
      </w:r>
      <w:r w:rsidR="007B740E" w:rsidRPr="007B740E">
        <w:rPr>
          <w:i/>
        </w:rPr>
        <w:t>owner_params</w:t>
      </w:r>
      <w:r w:rsidR="007B740E">
        <w:t xml:space="preserve"> metódus segítségével kinyert paraméterek alapján létrehozza és elmenti az </w:t>
      </w:r>
      <w:r w:rsidR="007B740E" w:rsidRPr="007B740E">
        <w:rPr>
          <w:i/>
        </w:rPr>
        <w:t>Owner</w:t>
      </w:r>
      <w:r w:rsidR="007B740E">
        <w:t xml:space="preserve"> entitást, miközben a beágyazott paramétereknek köszönhetően a kapcsolódó </w:t>
      </w:r>
      <w:r w:rsidR="007B740E" w:rsidRPr="007B740E">
        <w:rPr>
          <w:i/>
        </w:rPr>
        <w:t>User</w:t>
      </w:r>
      <w:r w:rsidR="007B740E">
        <w:t xml:space="preserve"> entitás is létrejön az adatbázisban.</w:t>
      </w:r>
    </w:p>
    <w:p w14:paraId="31E955E3" w14:textId="2BA7AA89" w:rsidR="007B740E" w:rsidRDefault="007B740E" w:rsidP="00904ABD">
      <w:pPr>
        <w:pStyle w:val="ThesisSzveg"/>
      </w:pPr>
      <w:r>
        <w:t xml:space="preserve">Az autorizációt két szinten lehet megvalósítani a Devise nyújtotta segéd metódusokkal. Az első megfontolás, hogy a vezérlő osztályok komplett metódusait </w:t>
      </w:r>
      <w:r>
        <w:lastRenderedPageBreak/>
        <w:t>megvédjük az illetéktelen kérésektől. Ehhez az alábbi kódit kell a vezérlő osztályhoz írni:</w:t>
      </w:r>
    </w:p>
    <w:p w14:paraId="4D754480" w14:textId="77777777" w:rsidR="007B740E" w:rsidRDefault="007B740E" w:rsidP="007B740E">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before_action :authenticate_user!, only: [:edit, :update, :destroy]</w:t>
      </w:r>
    </w:p>
    <w:p w14:paraId="4D395611" w14:textId="1F48A65B" w:rsidR="007B740E" w:rsidRDefault="007B740E" w:rsidP="00904ABD">
      <w:pPr>
        <w:pStyle w:val="ThesisSzveg"/>
      </w:pPr>
      <w:r>
        <w:t xml:space="preserve">A kód lényege, hogy mielőtt az </w:t>
      </w:r>
      <w:r w:rsidRPr="007B740E">
        <w:rPr>
          <w:i/>
        </w:rPr>
        <w:t>only</w:t>
      </w:r>
      <w:r>
        <w:t xml:space="preserve"> objektumban bejegyzett metódusok lefutnának a felhasználót autentikálni kell. Ha már van autentikált felhasználó, akkor a futás folytatódik, különben a bejelentkező oldalra navigál a rendszer. A bejelentkezés követően a felhasználó a korábban elérni kívánt oldalra jut.</w:t>
      </w:r>
    </w:p>
    <w:p w14:paraId="52462F96" w14:textId="50F6E658" w:rsidR="00B07845" w:rsidRDefault="00B07845" w:rsidP="00904ABD">
      <w:pPr>
        <w:pStyle w:val="ThesisSzveg"/>
      </w:pPr>
      <w:r>
        <w:t xml:space="preserve">A második szintű autorizáció az, hogy a megjelenő oldalak tartalma és a rendszer viselkedése a felhasználói körök szerint módosul. Ehhez a szintén Devise nyújtotta </w:t>
      </w:r>
      <w:r w:rsidRPr="00B07845">
        <w:rPr>
          <w:i/>
        </w:rPr>
        <w:t>current_user</w:t>
      </w:r>
      <w:r>
        <w:t xml:space="preserve"> segédmetódus használható. A metódus segítségével elkérhető az aktuálisan bejelentkezett User entitás. Erre példa a következő kód:</w:t>
      </w:r>
    </w:p>
    <w:p w14:paraId="5F78F5A6" w14:textId="77777777" w:rsidR="00B07845" w:rsidRDefault="00B07845" w:rsidP="00B07845">
      <w:pPr>
        <w:autoSpaceDE w:val="0"/>
        <w:autoSpaceDN w:val="0"/>
        <w:adjustRightInd w:val="0"/>
        <w:spacing w:after="0" w:line="240" w:lineRule="auto"/>
        <w:ind w:left="709"/>
        <w:rPr>
          <w:rFonts w:ascii="Menlo" w:hAnsi="Menlo" w:cs="Menlo"/>
          <w:sz w:val="24"/>
          <w:szCs w:val="24"/>
          <w:lang w:val="en-US"/>
        </w:rPr>
      </w:pPr>
      <w:proofErr w:type="gramStart"/>
      <w:r>
        <w:rPr>
          <w:rFonts w:ascii="Menlo" w:hAnsi="Menlo" w:cs="Menlo"/>
          <w:sz w:val="24"/>
          <w:szCs w:val="24"/>
          <w:lang w:val="en-US"/>
        </w:rPr>
        <w:t>def</w:t>
      </w:r>
      <w:proofErr w:type="gramEnd"/>
      <w:r>
        <w:rPr>
          <w:rFonts w:ascii="Menlo" w:hAnsi="Menlo" w:cs="Menlo"/>
          <w:sz w:val="24"/>
          <w:szCs w:val="24"/>
          <w:lang w:val="en-US"/>
        </w:rPr>
        <w:t xml:space="preserve"> check_user</w:t>
      </w:r>
    </w:p>
    <w:p w14:paraId="3E74D55E" w14:textId="77777777" w:rsidR="00B07845" w:rsidRDefault="00B07845" w:rsidP="00B07845">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w:t>
      </w:r>
      <w:proofErr w:type="gramStart"/>
      <w:r>
        <w:rPr>
          <w:rFonts w:ascii="Menlo" w:hAnsi="Menlo" w:cs="Menlo"/>
          <w:sz w:val="24"/>
          <w:szCs w:val="24"/>
          <w:lang w:val="en-US"/>
        </w:rPr>
        <w:t>unless</w:t>
      </w:r>
      <w:proofErr w:type="gramEnd"/>
      <w:r>
        <w:rPr>
          <w:rFonts w:ascii="Menlo" w:hAnsi="Menlo" w:cs="Menlo"/>
          <w:sz w:val="24"/>
          <w:szCs w:val="24"/>
          <w:lang w:val="en-US"/>
        </w:rPr>
        <w:t xml:space="preserve"> current_user == </w:t>
      </w:r>
      <w:r>
        <w:rPr>
          <w:rFonts w:ascii="Menlo" w:hAnsi="Menlo" w:cs="Menlo"/>
          <w:color w:val="A61717"/>
          <w:sz w:val="24"/>
          <w:szCs w:val="24"/>
          <w:lang w:val="en-US"/>
        </w:rPr>
        <w:t>@</w:t>
      </w:r>
      <w:r>
        <w:rPr>
          <w:rFonts w:ascii="Menlo" w:hAnsi="Menlo" w:cs="Menlo"/>
          <w:sz w:val="24"/>
          <w:szCs w:val="24"/>
          <w:lang w:val="en-US"/>
        </w:rPr>
        <w:t>accommodation.owner.user || current_user.role.is_a?(Admin)</w:t>
      </w:r>
    </w:p>
    <w:p w14:paraId="232A5EDA" w14:textId="77777777" w:rsidR="00B07845" w:rsidRDefault="00B07845" w:rsidP="00B07845">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redirect_to root_url, alert: </w:t>
      </w:r>
      <w:r>
        <w:rPr>
          <w:rFonts w:ascii="Menlo" w:hAnsi="Menlo" w:cs="Menlo"/>
          <w:color w:val="DD2200"/>
          <w:sz w:val="24"/>
          <w:szCs w:val="24"/>
          <w:lang w:val="en-US"/>
        </w:rPr>
        <w:t>"Nincs jogosultsaga!"</w:t>
      </w:r>
    </w:p>
    <w:p w14:paraId="2B8593A9" w14:textId="77777777" w:rsidR="00B07845" w:rsidRDefault="00B07845" w:rsidP="00B07845">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w:t>
      </w:r>
      <w:proofErr w:type="gramStart"/>
      <w:r>
        <w:rPr>
          <w:rFonts w:ascii="Menlo" w:hAnsi="Menlo" w:cs="Menlo"/>
          <w:sz w:val="24"/>
          <w:szCs w:val="24"/>
          <w:lang w:val="en-US"/>
        </w:rPr>
        <w:t>end</w:t>
      </w:r>
      <w:proofErr w:type="gramEnd"/>
    </w:p>
    <w:p w14:paraId="7BF7CBA7" w14:textId="2AEF9350" w:rsidR="00B07845" w:rsidRPr="00B07845" w:rsidRDefault="00B07845" w:rsidP="00B07845">
      <w:pPr>
        <w:autoSpaceDE w:val="0"/>
        <w:autoSpaceDN w:val="0"/>
        <w:adjustRightInd w:val="0"/>
        <w:spacing w:after="320" w:line="240" w:lineRule="auto"/>
        <w:ind w:left="709"/>
        <w:rPr>
          <w:rFonts w:ascii="Menlo" w:hAnsi="Menlo" w:cs="Menlo"/>
          <w:sz w:val="24"/>
          <w:szCs w:val="24"/>
          <w:lang w:val="en-US"/>
        </w:rPr>
      </w:pPr>
      <w:proofErr w:type="gramStart"/>
      <w:r>
        <w:rPr>
          <w:rFonts w:ascii="Menlo" w:hAnsi="Menlo" w:cs="Menlo"/>
          <w:sz w:val="24"/>
          <w:szCs w:val="24"/>
          <w:lang w:val="en-US"/>
        </w:rPr>
        <w:t>end</w:t>
      </w:r>
      <w:proofErr w:type="gramEnd"/>
    </w:p>
    <w:p w14:paraId="5BF79217" w14:textId="3318CE5B" w:rsidR="002B53A1" w:rsidRDefault="002B53A1" w:rsidP="002B53A1">
      <w:pPr>
        <w:pStyle w:val="Cmsor2"/>
        <w:rPr>
          <w:szCs w:val="24"/>
        </w:rPr>
      </w:pPr>
      <w:bookmarkStart w:id="98" w:name="_Toc417288152"/>
      <w:r w:rsidRPr="00964772">
        <w:rPr>
          <w:szCs w:val="24"/>
        </w:rPr>
        <w:t>Sz</w:t>
      </w:r>
      <w:r w:rsidR="00D1044B">
        <w:rPr>
          <w:szCs w:val="24"/>
        </w:rPr>
        <w:t>obák szűrése</w:t>
      </w:r>
      <w:bookmarkEnd w:id="98"/>
    </w:p>
    <w:p w14:paraId="79835594" w14:textId="5A60E6C9" w:rsidR="00AB2EBD" w:rsidRDefault="00046C6C" w:rsidP="00C3557E">
      <w:pPr>
        <w:pStyle w:val="ThesisSzvegElsBekezds"/>
      </w:pPr>
      <w:r>
        <w:t xml:space="preserve">A szálláskereső és a látogató felhasználók megkövetelik, hogy </w:t>
      </w:r>
      <w:r w:rsidR="00A9747B">
        <w:t xml:space="preserve">szobalista </w:t>
      </w:r>
      <w:r>
        <w:t>hosszas böngészés</w:t>
      </w:r>
      <w:r w:rsidR="00A9747B">
        <w:t>e</w:t>
      </w:r>
      <w:r>
        <w:t xml:space="preserve"> helyett, kiszűrhessék az igény</w:t>
      </w:r>
      <w:r w:rsidR="00A9747B">
        <w:t>eiknek megfelelő szobákat. Erre</w:t>
      </w:r>
      <w:r>
        <w:t xml:space="preserve"> a szobák listája felett megjelenő s</w:t>
      </w:r>
      <w:r w:rsidR="00AB2EBD">
        <w:t>zűrési panel nyújt lehetőséget.</w:t>
      </w:r>
    </w:p>
    <w:p w14:paraId="52829DA3" w14:textId="25F40D75" w:rsidR="00A9747B" w:rsidRDefault="00A9747B" w:rsidP="00A9747B">
      <w:pPr>
        <w:pStyle w:val="ThesisSzveg"/>
      </w:pPr>
      <w:r>
        <w:t>A szűrési panel egy űrlap, amely a következő látható beviteli mezőket tartalmazza: város, érkezés dátuma, távozás dátuma</w:t>
      </w:r>
      <w:r w:rsidR="00CE0F8D">
        <w:t xml:space="preserve">, szoba kapacitása, szoba felszereltsége és szálloda szolgáltatásai. A szűrési panelt a </w:t>
      </w:r>
      <w:r w:rsidR="00CE0F8D">
        <w:fldChar w:fldCharType="begin"/>
      </w:r>
      <w:r w:rsidR="00CE0F8D">
        <w:instrText xml:space="preserve"> REF _Ref417031495 \h </w:instrText>
      </w:r>
      <w:r w:rsidR="00CE0F8D">
        <w:fldChar w:fldCharType="separate"/>
      </w:r>
      <w:r w:rsidR="00CE0F8D">
        <w:rPr>
          <w:noProof/>
        </w:rPr>
        <w:t>8</w:t>
      </w:r>
      <w:r w:rsidR="00CE0F8D">
        <w:t>.</w:t>
      </w:r>
      <w:r w:rsidR="00CE0F8D">
        <w:rPr>
          <w:noProof/>
        </w:rPr>
        <w:t>6</w:t>
      </w:r>
      <w:r w:rsidR="00CE0F8D">
        <w:t xml:space="preserve"> ábra</w:t>
      </w:r>
      <w:r w:rsidR="00CE0F8D">
        <w:fldChar w:fldCharType="end"/>
      </w:r>
      <w:r w:rsidR="00CE0F8D">
        <w:t xml:space="preserve"> mutatja be. A szűrés mechanizmusa a következő. A felhasználó kitölti szűrési feltételeket és elküldi az űrlapot. Az alkalmazás ezt érzékeli és a szűrési feltételeket a szobák listájának címéhez fűzve képez egy URL-t, majd átirányítja a felhasználót erre a címre. Az alkalmazás ekkor új kérést érzékel a szobák listájának megjelenítésére, azonban most vannak szűrési feltételek is a kérésben, ezért a megjelenítendő szobákra azokat alkalmazza. E mechanizmus előnye, hogy a szűrések során képzett </w:t>
      </w:r>
      <w:r w:rsidR="00CE0F8D">
        <w:lastRenderedPageBreak/>
        <w:t>URL-ek bármikor újra megtekinthetők és a felhasználók által megoszthatók. A továbbiakban a lépések részletes bemutatása következik.</w:t>
      </w:r>
    </w:p>
    <w:p w14:paraId="758E34B9" w14:textId="77777777" w:rsidR="000265C7" w:rsidRDefault="000265C7" w:rsidP="000265C7">
      <w:pPr>
        <w:pStyle w:val="ThesisSzveg"/>
      </w:pPr>
      <w:r>
        <w:t xml:space="preserve">A szűrési panelben megjelenő űrlap mezőinek könnyebb kezelése céljából létrehoztam a </w:t>
      </w:r>
      <w:r w:rsidRPr="000265C7">
        <w:rPr>
          <w:i/>
        </w:rPr>
        <w:t>Filter</w:t>
      </w:r>
      <w:r>
        <w:t xml:space="preserve"> modellt. A modellhez kizárólag az Active Record működése miatt tartozik adatbázistábla, de adat nem kerül mentésre a táblába. Az Active Record származtatás a felszereltség (Equipment) és szolgáltatás (Serviice) mezők miatt szükségesek, amelyek egy-sok kapcsolatban állnak a </w:t>
      </w:r>
      <w:r w:rsidRPr="000265C7">
        <w:rPr>
          <w:i/>
        </w:rPr>
        <w:t>Filter</w:t>
      </w:r>
      <w:r>
        <w:t xml:space="preserve"> modellel. A modellhez tartozó osztály látható alább.</w:t>
      </w:r>
    </w:p>
    <w:p w14:paraId="6B899C78" w14:textId="77777777" w:rsidR="000265C7" w:rsidRDefault="000265C7" w:rsidP="000265C7">
      <w:pPr>
        <w:autoSpaceDE w:val="0"/>
        <w:autoSpaceDN w:val="0"/>
        <w:adjustRightInd w:val="0"/>
        <w:spacing w:after="0" w:line="240" w:lineRule="auto"/>
        <w:ind w:left="709"/>
        <w:rPr>
          <w:rFonts w:ascii="Menlo" w:hAnsi="Menlo" w:cs="Menlo"/>
          <w:sz w:val="24"/>
          <w:szCs w:val="24"/>
          <w:lang w:val="en-US"/>
        </w:rPr>
      </w:pPr>
      <w:proofErr w:type="gramStart"/>
      <w:r>
        <w:rPr>
          <w:rFonts w:ascii="Menlo" w:hAnsi="Menlo" w:cs="Menlo"/>
          <w:b/>
          <w:bCs/>
          <w:color w:val="008800"/>
          <w:sz w:val="24"/>
          <w:szCs w:val="24"/>
          <w:lang w:val="en-US"/>
        </w:rPr>
        <w:t>class</w:t>
      </w:r>
      <w:proofErr w:type="gramEnd"/>
      <w:r>
        <w:rPr>
          <w:rFonts w:ascii="Menlo" w:hAnsi="Menlo" w:cs="Menlo"/>
          <w:sz w:val="24"/>
          <w:szCs w:val="24"/>
          <w:lang w:val="en-US"/>
        </w:rPr>
        <w:t xml:space="preserve"> Filter &lt; ActiveRecord::Base</w:t>
      </w:r>
    </w:p>
    <w:p w14:paraId="1944A88C" w14:textId="77777777" w:rsidR="000265C7" w:rsidRDefault="000265C7" w:rsidP="000265C7">
      <w:pPr>
        <w:autoSpaceDE w:val="0"/>
        <w:autoSpaceDN w:val="0"/>
        <w:adjustRightInd w:val="0"/>
        <w:spacing w:after="0" w:line="240" w:lineRule="auto"/>
        <w:ind w:left="993"/>
        <w:rPr>
          <w:rFonts w:ascii="Menlo" w:hAnsi="Menlo" w:cs="Menlo"/>
          <w:sz w:val="24"/>
          <w:szCs w:val="24"/>
          <w:lang w:val="en-US"/>
        </w:rPr>
      </w:pPr>
      <w:proofErr w:type="gramStart"/>
      <w:r>
        <w:rPr>
          <w:rFonts w:ascii="Menlo" w:hAnsi="Menlo" w:cs="Menlo"/>
          <w:sz w:val="24"/>
          <w:szCs w:val="24"/>
          <w:lang w:val="en-US"/>
        </w:rPr>
        <w:t>has_many :equipments</w:t>
      </w:r>
      <w:proofErr w:type="gramEnd"/>
    </w:p>
    <w:p w14:paraId="7A02CD8F" w14:textId="77777777" w:rsidR="000265C7" w:rsidRDefault="000265C7" w:rsidP="000265C7">
      <w:pPr>
        <w:autoSpaceDE w:val="0"/>
        <w:autoSpaceDN w:val="0"/>
        <w:adjustRightInd w:val="0"/>
        <w:spacing w:after="0" w:line="240" w:lineRule="auto"/>
        <w:ind w:left="993"/>
        <w:rPr>
          <w:rFonts w:ascii="Menlo" w:hAnsi="Menlo" w:cs="Menlo"/>
          <w:sz w:val="24"/>
          <w:szCs w:val="24"/>
          <w:lang w:val="en-US"/>
        </w:rPr>
      </w:pPr>
      <w:proofErr w:type="gramStart"/>
      <w:r>
        <w:rPr>
          <w:rFonts w:ascii="Menlo" w:hAnsi="Menlo" w:cs="Menlo"/>
          <w:sz w:val="24"/>
          <w:szCs w:val="24"/>
          <w:lang w:val="en-US"/>
        </w:rPr>
        <w:t>has_many :serviices</w:t>
      </w:r>
      <w:proofErr w:type="gramEnd"/>
    </w:p>
    <w:p w14:paraId="5894EAD2" w14:textId="77777777" w:rsidR="000265C7" w:rsidRDefault="000265C7" w:rsidP="000265C7">
      <w:pPr>
        <w:autoSpaceDE w:val="0"/>
        <w:autoSpaceDN w:val="0"/>
        <w:adjustRightInd w:val="0"/>
        <w:spacing w:after="0" w:line="240" w:lineRule="auto"/>
        <w:ind w:left="993"/>
        <w:rPr>
          <w:rFonts w:ascii="Menlo" w:hAnsi="Menlo" w:cs="Menlo"/>
          <w:sz w:val="24"/>
          <w:szCs w:val="24"/>
          <w:lang w:val="en-US"/>
        </w:rPr>
      </w:pPr>
    </w:p>
    <w:p w14:paraId="64016E80" w14:textId="77777777" w:rsidR="000265C7" w:rsidRDefault="000265C7" w:rsidP="000265C7">
      <w:pPr>
        <w:autoSpaceDE w:val="0"/>
        <w:autoSpaceDN w:val="0"/>
        <w:adjustRightInd w:val="0"/>
        <w:spacing w:after="0" w:line="240" w:lineRule="auto"/>
        <w:ind w:left="993"/>
        <w:rPr>
          <w:rFonts w:ascii="Menlo" w:hAnsi="Menlo" w:cs="Menlo"/>
          <w:sz w:val="24"/>
          <w:szCs w:val="24"/>
          <w:lang w:val="en-US"/>
        </w:rPr>
      </w:pPr>
      <w:proofErr w:type="gramStart"/>
      <w:r>
        <w:rPr>
          <w:rFonts w:ascii="Menlo" w:hAnsi="Menlo" w:cs="Menlo"/>
          <w:sz w:val="24"/>
          <w:szCs w:val="24"/>
          <w:lang w:val="en-US"/>
        </w:rPr>
        <w:t>def</w:t>
      </w:r>
      <w:proofErr w:type="gramEnd"/>
      <w:r>
        <w:rPr>
          <w:rFonts w:ascii="Menlo" w:hAnsi="Menlo" w:cs="Menlo"/>
          <w:sz w:val="24"/>
          <w:szCs w:val="24"/>
          <w:lang w:val="en-US"/>
        </w:rPr>
        <w:t xml:space="preserve"> load_params(params)</w:t>
      </w:r>
    </w:p>
    <w:p w14:paraId="25F91A24"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 xml:space="preserve">.city = </w:t>
      </w:r>
      <w:proofErr w:type="gramStart"/>
      <w:r>
        <w:rPr>
          <w:rFonts w:ascii="Menlo" w:hAnsi="Menlo" w:cs="Menlo"/>
          <w:sz w:val="24"/>
          <w:szCs w:val="24"/>
          <w:lang w:val="en-US"/>
        </w:rPr>
        <w:t>params[</w:t>
      </w:r>
      <w:proofErr w:type="gramEnd"/>
      <w:r>
        <w:rPr>
          <w:rFonts w:ascii="Menlo" w:hAnsi="Menlo" w:cs="Menlo"/>
          <w:sz w:val="24"/>
          <w:szCs w:val="24"/>
          <w:lang w:val="en-US"/>
        </w:rPr>
        <w:t>:city]</w:t>
      </w:r>
    </w:p>
    <w:p w14:paraId="606C914C"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 xml:space="preserve">.start_date = </w:t>
      </w:r>
      <w:proofErr w:type="gramStart"/>
      <w:r>
        <w:rPr>
          <w:rFonts w:ascii="Menlo" w:hAnsi="Menlo" w:cs="Menlo"/>
          <w:sz w:val="24"/>
          <w:szCs w:val="24"/>
          <w:lang w:val="en-US"/>
        </w:rPr>
        <w:t>params[</w:t>
      </w:r>
      <w:proofErr w:type="gramEnd"/>
      <w:r>
        <w:rPr>
          <w:rFonts w:ascii="Menlo" w:hAnsi="Menlo" w:cs="Menlo"/>
          <w:sz w:val="24"/>
          <w:szCs w:val="24"/>
          <w:lang w:val="en-US"/>
        </w:rPr>
        <w:t>:start_date]</w:t>
      </w:r>
    </w:p>
    <w:p w14:paraId="400EEF9E"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 xml:space="preserve">.end_date = </w:t>
      </w:r>
      <w:proofErr w:type="gramStart"/>
      <w:r>
        <w:rPr>
          <w:rFonts w:ascii="Menlo" w:hAnsi="Menlo" w:cs="Menlo"/>
          <w:sz w:val="24"/>
          <w:szCs w:val="24"/>
          <w:lang w:val="en-US"/>
        </w:rPr>
        <w:t>params[</w:t>
      </w:r>
      <w:proofErr w:type="gramEnd"/>
      <w:r>
        <w:rPr>
          <w:rFonts w:ascii="Menlo" w:hAnsi="Menlo" w:cs="Menlo"/>
          <w:sz w:val="24"/>
          <w:szCs w:val="24"/>
          <w:lang w:val="en-US"/>
        </w:rPr>
        <w:t>:end_date]</w:t>
      </w:r>
    </w:p>
    <w:p w14:paraId="180B6687"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 xml:space="preserve">.capacity = </w:t>
      </w:r>
      <w:proofErr w:type="gramStart"/>
      <w:r>
        <w:rPr>
          <w:rFonts w:ascii="Menlo" w:hAnsi="Menlo" w:cs="Menlo"/>
          <w:sz w:val="24"/>
          <w:szCs w:val="24"/>
          <w:lang w:val="en-US"/>
        </w:rPr>
        <w:t>params[</w:t>
      </w:r>
      <w:proofErr w:type="gramEnd"/>
      <w:r>
        <w:rPr>
          <w:rFonts w:ascii="Menlo" w:hAnsi="Menlo" w:cs="Menlo"/>
          <w:sz w:val="24"/>
          <w:szCs w:val="24"/>
          <w:lang w:val="en-US"/>
        </w:rPr>
        <w:t xml:space="preserve">:capacity] </w:t>
      </w:r>
      <w:r>
        <w:rPr>
          <w:rFonts w:ascii="Menlo" w:hAnsi="Menlo" w:cs="Menlo"/>
          <w:b/>
          <w:bCs/>
          <w:color w:val="008800"/>
          <w:sz w:val="24"/>
          <w:szCs w:val="24"/>
          <w:lang w:val="en-US"/>
        </w:rPr>
        <w:t>if</w:t>
      </w:r>
      <w:r>
        <w:rPr>
          <w:rFonts w:ascii="Menlo" w:hAnsi="Menlo" w:cs="Menlo"/>
          <w:sz w:val="24"/>
          <w:szCs w:val="24"/>
          <w:lang w:val="en-US"/>
        </w:rPr>
        <w:t xml:space="preserve"> params.has_key? </w:t>
      </w:r>
      <w:proofErr w:type="gramStart"/>
      <w:r>
        <w:rPr>
          <w:rFonts w:ascii="Menlo" w:hAnsi="Menlo" w:cs="Menlo"/>
          <w:sz w:val="24"/>
          <w:szCs w:val="24"/>
          <w:lang w:val="en-US"/>
        </w:rPr>
        <w:t>:capacity</w:t>
      </w:r>
      <w:proofErr w:type="gramEnd"/>
    </w:p>
    <w:p w14:paraId="086912A0"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p>
    <w:p w14:paraId="41FC45D6"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proofErr w:type="gramStart"/>
      <w:r>
        <w:rPr>
          <w:rFonts w:ascii="Menlo" w:hAnsi="Menlo" w:cs="Menlo"/>
          <w:b/>
          <w:bCs/>
          <w:color w:val="008800"/>
          <w:sz w:val="24"/>
          <w:szCs w:val="24"/>
          <w:lang w:val="en-US"/>
        </w:rPr>
        <w:t>if</w:t>
      </w:r>
      <w:proofErr w:type="gramEnd"/>
      <w:r>
        <w:rPr>
          <w:rFonts w:ascii="Menlo" w:hAnsi="Menlo" w:cs="Menlo"/>
          <w:sz w:val="24"/>
          <w:szCs w:val="24"/>
          <w:lang w:val="en-US"/>
        </w:rPr>
        <w:t xml:space="preserve"> params.has_key? </w:t>
      </w:r>
      <w:proofErr w:type="gramStart"/>
      <w:r>
        <w:rPr>
          <w:rFonts w:ascii="Menlo" w:hAnsi="Menlo" w:cs="Menlo"/>
          <w:sz w:val="24"/>
          <w:szCs w:val="24"/>
          <w:lang w:val="en-US"/>
        </w:rPr>
        <w:t>:equipment</w:t>
      </w:r>
      <w:proofErr w:type="gramEnd"/>
      <w:r>
        <w:rPr>
          <w:rFonts w:ascii="Menlo" w:hAnsi="Menlo" w:cs="Menlo"/>
          <w:sz w:val="24"/>
          <w:szCs w:val="24"/>
          <w:lang w:val="en-US"/>
        </w:rPr>
        <w:t>_ids</w:t>
      </w:r>
    </w:p>
    <w:p w14:paraId="0610080D" w14:textId="77777777" w:rsidR="000265C7" w:rsidRDefault="000265C7" w:rsidP="000265C7">
      <w:pPr>
        <w:autoSpaceDE w:val="0"/>
        <w:autoSpaceDN w:val="0"/>
        <w:adjustRightInd w:val="0"/>
        <w:spacing w:after="0" w:line="240" w:lineRule="auto"/>
        <w:ind w:left="1560"/>
        <w:rPr>
          <w:rFonts w:ascii="Menlo" w:hAnsi="Menlo" w:cs="Menlo"/>
          <w:sz w:val="24"/>
          <w:szCs w:val="24"/>
          <w:lang w:val="en-US"/>
        </w:rPr>
      </w:pPr>
      <w:proofErr w:type="gramStart"/>
      <w:r>
        <w:rPr>
          <w:rFonts w:ascii="Menlo" w:hAnsi="Menlo" w:cs="Menlo"/>
          <w:sz w:val="24"/>
          <w:szCs w:val="24"/>
          <w:lang w:val="en-US"/>
        </w:rPr>
        <w:t>params[</w:t>
      </w:r>
      <w:proofErr w:type="gramEnd"/>
      <w:r>
        <w:rPr>
          <w:rFonts w:ascii="Menlo" w:hAnsi="Menlo" w:cs="Menlo"/>
          <w:sz w:val="24"/>
          <w:szCs w:val="24"/>
          <w:lang w:val="en-US"/>
        </w:rPr>
        <w:t>:equipment_ids].</w:t>
      </w:r>
      <w:r>
        <w:rPr>
          <w:rFonts w:ascii="Menlo" w:hAnsi="Menlo" w:cs="Menlo"/>
          <w:color w:val="003388"/>
          <w:sz w:val="24"/>
          <w:szCs w:val="24"/>
          <w:lang w:val="en-US"/>
        </w:rPr>
        <w:t>split</w:t>
      </w:r>
      <w:r>
        <w:rPr>
          <w:rFonts w:ascii="Menlo" w:hAnsi="Menlo" w:cs="Menlo"/>
          <w:sz w:val="24"/>
          <w:szCs w:val="24"/>
          <w:lang w:val="en-US"/>
        </w:rPr>
        <w:t>(</w:t>
      </w:r>
      <w:r>
        <w:rPr>
          <w:rFonts w:ascii="Menlo" w:hAnsi="Menlo" w:cs="Menlo"/>
          <w:color w:val="DD2200"/>
          <w:sz w:val="24"/>
          <w:szCs w:val="24"/>
          <w:lang w:val="en-US"/>
        </w:rPr>
        <w:t>','</w:t>
      </w:r>
      <w:r>
        <w:rPr>
          <w:rFonts w:ascii="Menlo" w:hAnsi="Menlo" w:cs="Menlo"/>
          <w:sz w:val="24"/>
          <w:szCs w:val="24"/>
          <w:lang w:val="en-US"/>
        </w:rPr>
        <w:t>).</w:t>
      </w:r>
      <w:r>
        <w:rPr>
          <w:rFonts w:ascii="Menlo" w:hAnsi="Menlo" w:cs="Menlo"/>
          <w:color w:val="003388"/>
          <w:sz w:val="24"/>
          <w:szCs w:val="24"/>
          <w:lang w:val="en-US"/>
        </w:rPr>
        <w:t>each</w:t>
      </w:r>
      <w:r>
        <w:rPr>
          <w:rFonts w:ascii="Menlo" w:hAnsi="Menlo" w:cs="Menlo"/>
          <w:sz w:val="24"/>
          <w:szCs w:val="24"/>
          <w:lang w:val="en-US"/>
        </w:rPr>
        <w:t xml:space="preserve"> </w:t>
      </w:r>
      <w:r>
        <w:rPr>
          <w:rFonts w:ascii="Menlo" w:hAnsi="Menlo" w:cs="Menlo"/>
          <w:b/>
          <w:bCs/>
          <w:color w:val="008800"/>
          <w:sz w:val="24"/>
          <w:szCs w:val="24"/>
          <w:lang w:val="en-US"/>
        </w:rPr>
        <w:t>do</w:t>
      </w:r>
      <w:r>
        <w:rPr>
          <w:rFonts w:ascii="Menlo" w:hAnsi="Menlo" w:cs="Menlo"/>
          <w:sz w:val="24"/>
          <w:szCs w:val="24"/>
          <w:lang w:val="en-US"/>
        </w:rPr>
        <w:t xml:space="preserve"> |</w:t>
      </w:r>
      <w:r>
        <w:rPr>
          <w:rFonts w:ascii="Menlo" w:hAnsi="Menlo" w:cs="Menlo"/>
          <w:color w:val="003388"/>
          <w:sz w:val="24"/>
          <w:szCs w:val="24"/>
          <w:lang w:val="en-US"/>
        </w:rPr>
        <w:t>e</w:t>
      </w:r>
      <w:r>
        <w:rPr>
          <w:rFonts w:ascii="Menlo" w:hAnsi="Menlo" w:cs="Menlo"/>
          <w:sz w:val="24"/>
          <w:szCs w:val="24"/>
          <w:lang w:val="en-US"/>
        </w:rPr>
        <w:t>|</w:t>
      </w:r>
    </w:p>
    <w:p w14:paraId="30117E04" w14:textId="77777777" w:rsidR="000265C7" w:rsidRDefault="000265C7" w:rsidP="000265C7">
      <w:pPr>
        <w:autoSpaceDE w:val="0"/>
        <w:autoSpaceDN w:val="0"/>
        <w:adjustRightInd w:val="0"/>
        <w:spacing w:after="0" w:line="240" w:lineRule="auto"/>
        <w:ind w:left="1843"/>
        <w:rPr>
          <w:rFonts w:ascii="Menlo" w:hAnsi="Menlo" w:cs="Menlo"/>
          <w:sz w:val="24"/>
          <w:szCs w:val="24"/>
          <w:lang w:val="en-US"/>
        </w:rPr>
      </w:pPr>
      <w:proofErr w:type="gramStart"/>
      <w:r>
        <w:rPr>
          <w:rFonts w:ascii="Menlo" w:hAnsi="Menlo" w:cs="Menlo"/>
          <w:b/>
          <w:bCs/>
          <w:color w:val="008800"/>
          <w:sz w:val="24"/>
          <w:szCs w:val="24"/>
          <w:lang w:val="en-US"/>
        </w:rPr>
        <w:t>self</w:t>
      </w:r>
      <w:r>
        <w:rPr>
          <w:rFonts w:ascii="Menlo" w:hAnsi="Menlo" w:cs="Menlo"/>
          <w:sz w:val="24"/>
          <w:szCs w:val="24"/>
          <w:lang w:val="en-US"/>
        </w:rPr>
        <w:t>.equipments.</w:t>
      </w:r>
      <w:r>
        <w:rPr>
          <w:rFonts w:ascii="Menlo" w:hAnsi="Menlo" w:cs="Menlo"/>
          <w:color w:val="003388"/>
          <w:sz w:val="24"/>
          <w:szCs w:val="24"/>
          <w:lang w:val="en-US"/>
        </w:rPr>
        <w:t>push</w:t>
      </w:r>
      <w:r>
        <w:rPr>
          <w:rFonts w:ascii="Menlo" w:hAnsi="Menlo" w:cs="Menlo"/>
          <w:sz w:val="24"/>
          <w:szCs w:val="24"/>
          <w:lang w:val="en-US"/>
        </w:rPr>
        <w:t>(</w:t>
      </w:r>
      <w:proofErr w:type="gramEnd"/>
      <w:r>
        <w:rPr>
          <w:rFonts w:ascii="Menlo" w:hAnsi="Menlo" w:cs="Menlo"/>
          <w:sz w:val="24"/>
          <w:szCs w:val="24"/>
          <w:lang w:val="en-US"/>
        </w:rPr>
        <w:t>Equipment.find(</w:t>
      </w:r>
      <w:r>
        <w:rPr>
          <w:rFonts w:ascii="Menlo" w:hAnsi="Menlo" w:cs="Menlo"/>
          <w:color w:val="003388"/>
          <w:sz w:val="24"/>
          <w:szCs w:val="24"/>
          <w:lang w:val="en-US"/>
        </w:rPr>
        <w:t>e</w:t>
      </w:r>
      <w:r>
        <w:rPr>
          <w:rFonts w:ascii="Menlo" w:hAnsi="Menlo" w:cs="Menlo"/>
          <w:sz w:val="24"/>
          <w:szCs w:val="24"/>
          <w:lang w:val="en-US"/>
        </w:rPr>
        <w:t>))</w:t>
      </w:r>
    </w:p>
    <w:p w14:paraId="2A1C2823" w14:textId="77777777" w:rsidR="000265C7" w:rsidRDefault="000265C7" w:rsidP="000265C7">
      <w:pPr>
        <w:autoSpaceDE w:val="0"/>
        <w:autoSpaceDN w:val="0"/>
        <w:adjustRightInd w:val="0"/>
        <w:spacing w:after="0" w:line="240" w:lineRule="auto"/>
        <w:ind w:left="1560"/>
        <w:rPr>
          <w:rFonts w:ascii="Menlo" w:hAnsi="Menlo" w:cs="Menlo"/>
          <w:sz w:val="24"/>
          <w:szCs w:val="24"/>
          <w:lang w:val="en-US"/>
        </w:rPr>
      </w:pPr>
      <w:proofErr w:type="gramStart"/>
      <w:r>
        <w:rPr>
          <w:rFonts w:ascii="Menlo" w:hAnsi="Menlo" w:cs="Menlo"/>
          <w:color w:val="003388"/>
          <w:sz w:val="24"/>
          <w:szCs w:val="24"/>
          <w:lang w:val="en-US"/>
        </w:rPr>
        <w:t>end</w:t>
      </w:r>
      <w:proofErr w:type="gramEnd"/>
    </w:p>
    <w:p w14:paraId="153C8189"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proofErr w:type="gramStart"/>
      <w:r>
        <w:rPr>
          <w:rFonts w:ascii="Menlo" w:hAnsi="Menlo" w:cs="Menlo"/>
          <w:color w:val="003388"/>
          <w:sz w:val="24"/>
          <w:szCs w:val="24"/>
          <w:lang w:val="en-US"/>
        </w:rPr>
        <w:t>end</w:t>
      </w:r>
      <w:proofErr w:type="gramEnd"/>
    </w:p>
    <w:p w14:paraId="4D422ECC"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p>
    <w:p w14:paraId="7F0A33A1"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proofErr w:type="gramStart"/>
      <w:r>
        <w:rPr>
          <w:rFonts w:ascii="Menlo" w:hAnsi="Menlo" w:cs="Menlo"/>
          <w:b/>
          <w:bCs/>
          <w:color w:val="008800"/>
          <w:sz w:val="24"/>
          <w:szCs w:val="24"/>
          <w:lang w:val="en-US"/>
        </w:rPr>
        <w:t>if</w:t>
      </w:r>
      <w:proofErr w:type="gramEnd"/>
      <w:r>
        <w:rPr>
          <w:rFonts w:ascii="Menlo" w:hAnsi="Menlo" w:cs="Menlo"/>
          <w:sz w:val="24"/>
          <w:szCs w:val="24"/>
          <w:lang w:val="en-US"/>
        </w:rPr>
        <w:t xml:space="preserve"> params.has_key? </w:t>
      </w:r>
      <w:proofErr w:type="gramStart"/>
      <w:r>
        <w:rPr>
          <w:rFonts w:ascii="Menlo" w:hAnsi="Menlo" w:cs="Menlo"/>
          <w:sz w:val="24"/>
          <w:szCs w:val="24"/>
          <w:lang w:val="en-US"/>
        </w:rPr>
        <w:t>:serviice</w:t>
      </w:r>
      <w:proofErr w:type="gramEnd"/>
      <w:r>
        <w:rPr>
          <w:rFonts w:ascii="Menlo" w:hAnsi="Menlo" w:cs="Menlo"/>
          <w:sz w:val="24"/>
          <w:szCs w:val="24"/>
          <w:lang w:val="en-US"/>
        </w:rPr>
        <w:t>_ids</w:t>
      </w:r>
    </w:p>
    <w:p w14:paraId="456B9A6E" w14:textId="77777777" w:rsidR="000265C7" w:rsidRDefault="000265C7" w:rsidP="000265C7">
      <w:pPr>
        <w:autoSpaceDE w:val="0"/>
        <w:autoSpaceDN w:val="0"/>
        <w:adjustRightInd w:val="0"/>
        <w:spacing w:after="0" w:line="240" w:lineRule="auto"/>
        <w:ind w:left="1560"/>
        <w:rPr>
          <w:rFonts w:ascii="Menlo" w:hAnsi="Menlo" w:cs="Menlo"/>
          <w:sz w:val="24"/>
          <w:szCs w:val="24"/>
          <w:lang w:val="en-US"/>
        </w:rPr>
      </w:pPr>
      <w:proofErr w:type="gramStart"/>
      <w:r>
        <w:rPr>
          <w:rFonts w:ascii="Menlo" w:hAnsi="Menlo" w:cs="Menlo"/>
          <w:sz w:val="24"/>
          <w:szCs w:val="24"/>
          <w:lang w:val="en-US"/>
        </w:rPr>
        <w:t>params[</w:t>
      </w:r>
      <w:proofErr w:type="gramEnd"/>
      <w:r>
        <w:rPr>
          <w:rFonts w:ascii="Menlo" w:hAnsi="Menlo" w:cs="Menlo"/>
          <w:sz w:val="24"/>
          <w:szCs w:val="24"/>
          <w:lang w:val="en-US"/>
        </w:rPr>
        <w:t>:serviice_ids].</w:t>
      </w:r>
      <w:r>
        <w:rPr>
          <w:rFonts w:ascii="Menlo" w:hAnsi="Menlo" w:cs="Menlo"/>
          <w:color w:val="003388"/>
          <w:sz w:val="24"/>
          <w:szCs w:val="24"/>
          <w:lang w:val="en-US"/>
        </w:rPr>
        <w:t>split</w:t>
      </w:r>
      <w:r>
        <w:rPr>
          <w:rFonts w:ascii="Menlo" w:hAnsi="Menlo" w:cs="Menlo"/>
          <w:sz w:val="24"/>
          <w:szCs w:val="24"/>
          <w:lang w:val="en-US"/>
        </w:rPr>
        <w:t>(</w:t>
      </w:r>
      <w:r>
        <w:rPr>
          <w:rFonts w:ascii="Menlo" w:hAnsi="Menlo" w:cs="Menlo"/>
          <w:color w:val="DD2200"/>
          <w:sz w:val="24"/>
          <w:szCs w:val="24"/>
          <w:lang w:val="en-US"/>
        </w:rPr>
        <w:t>','</w:t>
      </w:r>
      <w:r>
        <w:rPr>
          <w:rFonts w:ascii="Menlo" w:hAnsi="Menlo" w:cs="Menlo"/>
          <w:sz w:val="24"/>
          <w:szCs w:val="24"/>
          <w:lang w:val="en-US"/>
        </w:rPr>
        <w:t>).</w:t>
      </w:r>
      <w:r>
        <w:rPr>
          <w:rFonts w:ascii="Menlo" w:hAnsi="Menlo" w:cs="Menlo"/>
          <w:color w:val="003388"/>
          <w:sz w:val="24"/>
          <w:szCs w:val="24"/>
          <w:lang w:val="en-US"/>
        </w:rPr>
        <w:t>each</w:t>
      </w:r>
      <w:r>
        <w:rPr>
          <w:rFonts w:ascii="Menlo" w:hAnsi="Menlo" w:cs="Menlo"/>
          <w:sz w:val="24"/>
          <w:szCs w:val="24"/>
          <w:lang w:val="en-US"/>
        </w:rPr>
        <w:t xml:space="preserve"> </w:t>
      </w:r>
      <w:r>
        <w:rPr>
          <w:rFonts w:ascii="Menlo" w:hAnsi="Menlo" w:cs="Menlo"/>
          <w:b/>
          <w:bCs/>
          <w:color w:val="008800"/>
          <w:sz w:val="24"/>
          <w:szCs w:val="24"/>
          <w:lang w:val="en-US"/>
        </w:rPr>
        <w:t>do</w:t>
      </w:r>
      <w:r>
        <w:rPr>
          <w:rFonts w:ascii="Menlo" w:hAnsi="Menlo" w:cs="Menlo"/>
          <w:sz w:val="24"/>
          <w:szCs w:val="24"/>
          <w:lang w:val="en-US"/>
        </w:rPr>
        <w:t xml:space="preserve"> |s|</w:t>
      </w:r>
    </w:p>
    <w:p w14:paraId="4C103A03" w14:textId="77777777" w:rsidR="000265C7" w:rsidRDefault="000265C7" w:rsidP="000265C7">
      <w:pPr>
        <w:autoSpaceDE w:val="0"/>
        <w:autoSpaceDN w:val="0"/>
        <w:adjustRightInd w:val="0"/>
        <w:spacing w:after="0" w:line="240" w:lineRule="auto"/>
        <w:ind w:left="1843"/>
        <w:rPr>
          <w:rFonts w:ascii="Menlo" w:hAnsi="Menlo" w:cs="Menlo"/>
          <w:sz w:val="24"/>
          <w:szCs w:val="24"/>
          <w:lang w:val="en-US"/>
        </w:rPr>
      </w:pPr>
      <w:proofErr w:type="gramStart"/>
      <w:r>
        <w:rPr>
          <w:rFonts w:ascii="Menlo" w:hAnsi="Menlo" w:cs="Menlo"/>
          <w:b/>
          <w:bCs/>
          <w:color w:val="008800"/>
          <w:sz w:val="24"/>
          <w:szCs w:val="24"/>
          <w:lang w:val="en-US"/>
        </w:rPr>
        <w:t>self</w:t>
      </w:r>
      <w:r>
        <w:rPr>
          <w:rFonts w:ascii="Menlo" w:hAnsi="Menlo" w:cs="Menlo"/>
          <w:sz w:val="24"/>
          <w:szCs w:val="24"/>
          <w:lang w:val="en-US"/>
        </w:rPr>
        <w:t>.serviices.</w:t>
      </w:r>
      <w:r>
        <w:rPr>
          <w:rFonts w:ascii="Menlo" w:hAnsi="Menlo" w:cs="Menlo"/>
          <w:color w:val="003388"/>
          <w:sz w:val="24"/>
          <w:szCs w:val="24"/>
          <w:lang w:val="en-US"/>
        </w:rPr>
        <w:t>push</w:t>
      </w:r>
      <w:r>
        <w:rPr>
          <w:rFonts w:ascii="Menlo" w:hAnsi="Menlo" w:cs="Menlo"/>
          <w:sz w:val="24"/>
          <w:szCs w:val="24"/>
          <w:lang w:val="en-US"/>
        </w:rPr>
        <w:t>(</w:t>
      </w:r>
      <w:proofErr w:type="gramEnd"/>
      <w:r>
        <w:rPr>
          <w:rFonts w:ascii="Menlo" w:hAnsi="Menlo" w:cs="Menlo"/>
          <w:sz w:val="24"/>
          <w:szCs w:val="24"/>
          <w:lang w:val="en-US"/>
        </w:rPr>
        <w:t>Serviice.find(s))</w:t>
      </w:r>
    </w:p>
    <w:p w14:paraId="258E6CF1" w14:textId="77777777" w:rsidR="000265C7" w:rsidRDefault="000265C7" w:rsidP="000265C7">
      <w:pPr>
        <w:autoSpaceDE w:val="0"/>
        <w:autoSpaceDN w:val="0"/>
        <w:adjustRightInd w:val="0"/>
        <w:spacing w:after="0" w:line="240" w:lineRule="auto"/>
        <w:ind w:left="1560"/>
        <w:rPr>
          <w:rFonts w:ascii="Menlo" w:hAnsi="Menlo" w:cs="Menlo"/>
          <w:sz w:val="24"/>
          <w:szCs w:val="24"/>
          <w:lang w:val="en-US"/>
        </w:rPr>
      </w:pPr>
      <w:proofErr w:type="gramStart"/>
      <w:r>
        <w:rPr>
          <w:rFonts w:ascii="Menlo" w:hAnsi="Menlo" w:cs="Menlo"/>
          <w:color w:val="003388"/>
          <w:sz w:val="24"/>
          <w:szCs w:val="24"/>
          <w:lang w:val="en-US"/>
        </w:rPr>
        <w:t>end</w:t>
      </w:r>
      <w:proofErr w:type="gramEnd"/>
    </w:p>
    <w:p w14:paraId="63F629F2"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proofErr w:type="gramStart"/>
      <w:r>
        <w:rPr>
          <w:rFonts w:ascii="Menlo" w:hAnsi="Menlo" w:cs="Menlo"/>
          <w:color w:val="003388"/>
          <w:sz w:val="24"/>
          <w:szCs w:val="24"/>
          <w:lang w:val="en-US"/>
        </w:rPr>
        <w:t>end</w:t>
      </w:r>
      <w:proofErr w:type="gramEnd"/>
    </w:p>
    <w:p w14:paraId="75B4254B"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p>
    <w:p w14:paraId="1B079C2B"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 xml:space="preserve">.guests = </w:t>
      </w:r>
      <w:proofErr w:type="gramStart"/>
      <w:r>
        <w:rPr>
          <w:rFonts w:ascii="Menlo" w:hAnsi="Menlo" w:cs="Menlo"/>
          <w:sz w:val="24"/>
          <w:szCs w:val="24"/>
          <w:lang w:val="en-US"/>
        </w:rPr>
        <w:t>params[</w:t>
      </w:r>
      <w:proofErr w:type="gramEnd"/>
      <w:r>
        <w:rPr>
          <w:rFonts w:ascii="Menlo" w:hAnsi="Menlo" w:cs="Menlo"/>
          <w:sz w:val="24"/>
          <w:szCs w:val="24"/>
          <w:lang w:val="en-US"/>
        </w:rPr>
        <w:t xml:space="preserve">:guests] </w:t>
      </w:r>
      <w:r>
        <w:rPr>
          <w:rFonts w:ascii="Menlo" w:hAnsi="Menlo" w:cs="Menlo"/>
          <w:b/>
          <w:bCs/>
          <w:color w:val="008800"/>
          <w:sz w:val="24"/>
          <w:szCs w:val="24"/>
          <w:lang w:val="en-US"/>
        </w:rPr>
        <w:t>if</w:t>
      </w:r>
      <w:r>
        <w:rPr>
          <w:rFonts w:ascii="Menlo" w:hAnsi="Menlo" w:cs="Menlo"/>
          <w:sz w:val="24"/>
          <w:szCs w:val="24"/>
          <w:lang w:val="en-US"/>
        </w:rPr>
        <w:t xml:space="preserve"> params.has_key? </w:t>
      </w:r>
      <w:proofErr w:type="gramStart"/>
      <w:r>
        <w:rPr>
          <w:rFonts w:ascii="Menlo" w:hAnsi="Menlo" w:cs="Menlo"/>
          <w:sz w:val="24"/>
          <w:szCs w:val="24"/>
          <w:lang w:val="en-US"/>
        </w:rPr>
        <w:t>:guests</w:t>
      </w:r>
      <w:proofErr w:type="gramEnd"/>
    </w:p>
    <w:p w14:paraId="0DFEE315"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 xml:space="preserve">.one_bed = </w:t>
      </w:r>
      <w:proofErr w:type="gramStart"/>
      <w:r>
        <w:rPr>
          <w:rFonts w:ascii="Menlo" w:hAnsi="Menlo" w:cs="Menlo"/>
          <w:sz w:val="24"/>
          <w:szCs w:val="24"/>
          <w:lang w:val="en-US"/>
        </w:rPr>
        <w:t>params[</w:t>
      </w:r>
      <w:proofErr w:type="gramEnd"/>
      <w:r>
        <w:rPr>
          <w:rFonts w:ascii="Menlo" w:hAnsi="Menlo" w:cs="Menlo"/>
          <w:sz w:val="24"/>
          <w:szCs w:val="24"/>
          <w:lang w:val="en-US"/>
        </w:rPr>
        <w:t xml:space="preserve">:one_bed] </w:t>
      </w:r>
      <w:r>
        <w:rPr>
          <w:rFonts w:ascii="Menlo" w:hAnsi="Menlo" w:cs="Menlo"/>
          <w:b/>
          <w:bCs/>
          <w:color w:val="008800"/>
          <w:sz w:val="24"/>
          <w:szCs w:val="24"/>
          <w:lang w:val="en-US"/>
        </w:rPr>
        <w:t>if</w:t>
      </w:r>
      <w:r>
        <w:rPr>
          <w:rFonts w:ascii="Menlo" w:hAnsi="Menlo" w:cs="Menlo"/>
          <w:sz w:val="24"/>
          <w:szCs w:val="24"/>
          <w:lang w:val="en-US"/>
        </w:rPr>
        <w:t xml:space="preserve"> params.has_key? </w:t>
      </w:r>
      <w:proofErr w:type="gramStart"/>
      <w:r>
        <w:rPr>
          <w:rFonts w:ascii="Menlo" w:hAnsi="Menlo" w:cs="Menlo"/>
          <w:sz w:val="24"/>
          <w:szCs w:val="24"/>
          <w:lang w:val="en-US"/>
        </w:rPr>
        <w:t>:one</w:t>
      </w:r>
      <w:proofErr w:type="gramEnd"/>
      <w:r>
        <w:rPr>
          <w:rFonts w:ascii="Menlo" w:hAnsi="Menlo" w:cs="Menlo"/>
          <w:sz w:val="24"/>
          <w:szCs w:val="24"/>
          <w:lang w:val="en-US"/>
        </w:rPr>
        <w:t>_bed</w:t>
      </w:r>
    </w:p>
    <w:p w14:paraId="065A5EB8"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 xml:space="preserve">.two_bed = </w:t>
      </w:r>
      <w:proofErr w:type="gramStart"/>
      <w:r>
        <w:rPr>
          <w:rFonts w:ascii="Menlo" w:hAnsi="Menlo" w:cs="Menlo"/>
          <w:sz w:val="24"/>
          <w:szCs w:val="24"/>
          <w:lang w:val="en-US"/>
        </w:rPr>
        <w:t>params[</w:t>
      </w:r>
      <w:proofErr w:type="gramEnd"/>
      <w:r>
        <w:rPr>
          <w:rFonts w:ascii="Menlo" w:hAnsi="Menlo" w:cs="Menlo"/>
          <w:sz w:val="24"/>
          <w:szCs w:val="24"/>
          <w:lang w:val="en-US"/>
        </w:rPr>
        <w:t xml:space="preserve">:two_bed] </w:t>
      </w:r>
      <w:r>
        <w:rPr>
          <w:rFonts w:ascii="Menlo" w:hAnsi="Menlo" w:cs="Menlo"/>
          <w:b/>
          <w:bCs/>
          <w:color w:val="008800"/>
          <w:sz w:val="24"/>
          <w:szCs w:val="24"/>
          <w:lang w:val="en-US"/>
        </w:rPr>
        <w:t>if</w:t>
      </w:r>
      <w:r>
        <w:rPr>
          <w:rFonts w:ascii="Menlo" w:hAnsi="Menlo" w:cs="Menlo"/>
          <w:sz w:val="24"/>
          <w:szCs w:val="24"/>
          <w:lang w:val="en-US"/>
        </w:rPr>
        <w:t xml:space="preserve"> params.has_key? </w:t>
      </w:r>
      <w:proofErr w:type="gramStart"/>
      <w:r>
        <w:rPr>
          <w:rFonts w:ascii="Menlo" w:hAnsi="Menlo" w:cs="Menlo"/>
          <w:sz w:val="24"/>
          <w:szCs w:val="24"/>
          <w:lang w:val="en-US"/>
        </w:rPr>
        <w:t>:two</w:t>
      </w:r>
      <w:proofErr w:type="gramEnd"/>
      <w:r>
        <w:rPr>
          <w:rFonts w:ascii="Menlo" w:hAnsi="Menlo" w:cs="Menlo"/>
          <w:sz w:val="24"/>
          <w:szCs w:val="24"/>
          <w:lang w:val="en-US"/>
        </w:rPr>
        <w:t>_bed</w:t>
      </w:r>
    </w:p>
    <w:p w14:paraId="53F07443"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 xml:space="preserve">.three_bed = </w:t>
      </w:r>
      <w:proofErr w:type="gramStart"/>
      <w:r>
        <w:rPr>
          <w:rFonts w:ascii="Menlo" w:hAnsi="Menlo" w:cs="Menlo"/>
          <w:sz w:val="24"/>
          <w:szCs w:val="24"/>
          <w:lang w:val="en-US"/>
        </w:rPr>
        <w:t>params[</w:t>
      </w:r>
      <w:proofErr w:type="gramEnd"/>
      <w:r>
        <w:rPr>
          <w:rFonts w:ascii="Menlo" w:hAnsi="Menlo" w:cs="Menlo"/>
          <w:sz w:val="24"/>
          <w:szCs w:val="24"/>
          <w:lang w:val="en-US"/>
        </w:rPr>
        <w:t xml:space="preserve">:three_bed] </w:t>
      </w:r>
      <w:r>
        <w:rPr>
          <w:rFonts w:ascii="Menlo" w:hAnsi="Menlo" w:cs="Menlo"/>
          <w:b/>
          <w:bCs/>
          <w:color w:val="008800"/>
          <w:sz w:val="24"/>
          <w:szCs w:val="24"/>
          <w:lang w:val="en-US"/>
        </w:rPr>
        <w:t>if</w:t>
      </w:r>
      <w:r>
        <w:rPr>
          <w:rFonts w:ascii="Menlo" w:hAnsi="Menlo" w:cs="Menlo"/>
          <w:sz w:val="24"/>
          <w:szCs w:val="24"/>
          <w:lang w:val="en-US"/>
        </w:rPr>
        <w:t xml:space="preserve"> params.has_key? </w:t>
      </w:r>
      <w:proofErr w:type="gramStart"/>
      <w:r>
        <w:rPr>
          <w:rFonts w:ascii="Menlo" w:hAnsi="Menlo" w:cs="Menlo"/>
          <w:sz w:val="24"/>
          <w:szCs w:val="24"/>
          <w:lang w:val="en-US"/>
        </w:rPr>
        <w:t>:three</w:t>
      </w:r>
      <w:proofErr w:type="gramEnd"/>
      <w:r>
        <w:rPr>
          <w:rFonts w:ascii="Menlo" w:hAnsi="Menlo" w:cs="Menlo"/>
          <w:sz w:val="24"/>
          <w:szCs w:val="24"/>
          <w:lang w:val="en-US"/>
        </w:rPr>
        <w:t>_bed</w:t>
      </w:r>
    </w:p>
    <w:p w14:paraId="4AA909C1"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 xml:space="preserve">.four_or_more_bed = </w:t>
      </w:r>
      <w:proofErr w:type="gramStart"/>
      <w:r>
        <w:rPr>
          <w:rFonts w:ascii="Menlo" w:hAnsi="Menlo" w:cs="Menlo"/>
          <w:sz w:val="24"/>
          <w:szCs w:val="24"/>
          <w:lang w:val="en-US"/>
        </w:rPr>
        <w:t>params[</w:t>
      </w:r>
      <w:proofErr w:type="gramEnd"/>
      <w:r>
        <w:rPr>
          <w:rFonts w:ascii="Menlo" w:hAnsi="Menlo" w:cs="Menlo"/>
          <w:sz w:val="24"/>
          <w:szCs w:val="24"/>
          <w:lang w:val="en-US"/>
        </w:rPr>
        <w:t xml:space="preserve">:four_or_more_bed] </w:t>
      </w:r>
      <w:r>
        <w:rPr>
          <w:rFonts w:ascii="Menlo" w:hAnsi="Menlo" w:cs="Menlo"/>
          <w:b/>
          <w:bCs/>
          <w:color w:val="008800"/>
          <w:sz w:val="24"/>
          <w:szCs w:val="24"/>
          <w:lang w:val="en-US"/>
        </w:rPr>
        <w:t>if</w:t>
      </w:r>
      <w:r>
        <w:rPr>
          <w:rFonts w:ascii="Menlo" w:hAnsi="Menlo" w:cs="Menlo"/>
          <w:sz w:val="24"/>
          <w:szCs w:val="24"/>
          <w:lang w:val="en-US"/>
        </w:rPr>
        <w:t xml:space="preserve"> params.has_key? </w:t>
      </w:r>
      <w:proofErr w:type="gramStart"/>
      <w:r>
        <w:rPr>
          <w:rFonts w:ascii="Menlo" w:hAnsi="Menlo" w:cs="Menlo"/>
          <w:sz w:val="24"/>
          <w:szCs w:val="24"/>
          <w:lang w:val="en-US"/>
        </w:rPr>
        <w:t>:four</w:t>
      </w:r>
      <w:proofErr w:type="gramEnd"/>
      <w:r>
        <w:rPr>
          <w:rFonts w:ascii="Menlo" w:hAnsi="Menlo" w:cs="Menlo"/>
          <w:sz w:val="24"/>
          <w:szCs w:val="24"/>
          <w:lang w:val="en-US"/>
        </w:rPr>
        <w:t>_or_more_bed</w:t>
      </w:r>
    </w:p>
    <w:p w14:paraId="51E7FBAB"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lastRenderedPageBreak/>
        <w:t>self</w:t>
      </w:r>
      <w:r>
        <w:rPr>
          <w:rFonts w:ascii="Menlo" w:hAnsi="Menlo" w:cs="Menlo"/>
          <w:sz w:val="24"/>
          <w:szCs w:val="24"/>
          <w:lang w:val="en-US"/>
        </w:rPr>
        <w:t>.cheap = params.has_key</w:t>
      </w:r>
      <w:proofErr w:type="gramStart"/>
      <w:r>
        <w:rPr>
          <w:rFonts w:ascii="Menlo" w:hAnsi="Menlo" w:cs="Menlo"/>
          <w:sz w:val="24"/>
          <w:szCs w:val="24"/>
          <w:lang w:val="en-US"/>
        </w:rPr>
        <w:t>?(</w:t>
      </w:r>
      <w:proofErr w:type="gramEnd"/>
      <w:r>
        <w:rPr>
          <w:rFonts w:ascii="Menlo" w:hAnsi="Menlo" w:cs="Menlo"/>
          <w:sz w:val="24"/>
          <w:szCs w:val="24"/>
          <w:lang w:val="en-US"/>
        </w:rPr>
        <w:t>:cheap) || (!params.has_key?(:cheap) &amp;&amp; !params.has_key?(:close))</w:t>
      </w:r>
    </w:p>
    <w:p w14:paraId="4BAE9EB2"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w:t>
      </w:r>
      <w:r>
        <w:rPr>
          <w:rFonts w:ascii="Menlo" w:hAnsi="Menlo" w:cs="Menlo"/>
          <w:color w:val="003388"/>
          <w:sz w:val="24"/>
          <w:szCs w:val="24"/>
          <w:lang w:val="en-US"/>
        </w:rPr>
        <w:t>close</w:t>
      </w:r>
      <w:r>
        <w:rPr>
          <w:rFonts w:ascii="Menlo" w:hAnsi="Menlo" w:cs="Menlo"/>
          <w:sz w:val="24"/>
          <w:szCs w:val="24"/>
          <w:lang w:val="en-US"/>
        </w:rPr>
        <w:t xml:space="preserve"> = </w:t>
      </w:r>
      <w:proofErr w:type="gramStart"/>
      <w:r>
        <w:rPr>
          <w:rFonts w:ascii="Menlo" w:hAnsi="Menlo" w:cs="Menlo"/>
          <w:sz w:val="24"/>
          <w:szCs w:val="24"/>
          <w:lang w:val="en-US"/>
        </w:rPr>
        <w:t>params[</w:t>
      </w:r>
      <w:proofErr w:type="gramEnd"/>
      <w:r>
        <w:rPr>
          <w:rFonts w:ascii="Menlo" w:hAnsi="Menlo" w:cs="Menlo"/>
          <w:sz w:val="24"/>
          <w:szCs w:val="24"/>
          <w:lang w:val="en-US"/>
        </w:rPr>
        <w:t xml:space="preserve">:close] </w:t>
      </w:r>
      <w:r>
        <w:rPr>
          <w:rFonts w:ascii="Menlo" w:hAnsi="Menlo" w:cs="Menlo"/>
          <w:b/>
          <w:bCs/>
          <w:color w:val="008800"/>
          <w:sz w:val="24"/>
          <w:szCs w:val="24"/>
          <w:lang w:val="en-US"/>
        </w:rPr>
        <w:t>if</w:t>
      </w:r>
      <w:r>
        <w:rPr>
          <w:rFonts w:ascii="Menlo" w:hAnsi="Menlo" w:cs="Menlo"/>
          <w:sz w:val="24"/>
          <w:szCs w:val="24"/>
          <w:lang w:val="en-US"/>
        </w:rPr>
        <w:t xml:space="preserve"> params.has_key? </w:t>
      </w:r>
      <w:proofErr w:type="gramStart"/>
      <w:r>
        <w:rPr>
          <w:rFonts w:ascii="Menlo" w:hAnsi="Menlo" w:cs="Menlo"/>
          <w:sz w:val="24"/>
          <w:szCs w:val="24"/>
          <w:lang w:val="en-US"/>
        </w:rPr>
        <w:t>:close</w:t>
      </w:r>
      <w:proofErr w:type="gramEnd"/>
    </w:p>
    <w:p w14:paraId="050AE8C3" w14:textId="77777777" w:rsidR="000265C7" w:rsidRDefault="000265C7" w:rsidP="000265C7">
      <w:pPr>
        <w:autoSpaceDE w:val="0"/>
        <w:autoSpaceDN w:val="0"/>
        <w:adjustRightInd w:val="0"/>
        <w:spacing w:after="0" w:line="240" w:lineRule="auto"/>
        <w:ind w:left="993"/>
        <w:rPr>
          <w:rFonts w:ascii="Menlo" w:hAnsi="Menlo" w:cs="Menlo"/>
          <w:sz w:val="24"/>
          <w:szCs w:val="24"/>
          <w:lang w:val="en-US"/>
        </w:rPr>
      </w:pPr>
      <w:proofErr w:type="gramStart"/>
      <w:r>
        <w:rPr>
          <w:rFonts w:ascii="Menlo" w:hAnsi="Menlo" w:cs="Menlo"/>
          <w:color w:val="003388"/>
          <w:sz w:val="24"/>
          <w:szCs w:val="24"/>
          <w:lang w:val="en-US"/>
        </w:rPr>
        <w:t>end</w:t>
      </w:r>
      <w:proofErr w:type="gramEnd"/>
    </w:p>
    <w:p w14:paraId="0E902901" w14:textId="77777777" w:rsidR="000265C7" w:rsidRPr="007B645E" w:rsidRDefault="000265C7" w:rsidP="000265C7">
      <w:pPr>
        <w:autoSpaceDE w:val="0"/>
        <w:autoSpaceDN w:val="0"/>
        <w:adjustRightInd w:val="0"/>
        <w:spacing w:after="320" w:line="240" w:lineRule="auto"/>
        <w:ind w:left="709"/>
        <w:rPr>
          <w:rFonts w:ascii="Menlo" w:hAnsi="Menlo" w:cs="Menlo"/>
          <w:sz w:val="24"/>
          <w:szCs w:val="24"/>
          <w:lang w:val="en-US"/>
        </w:rPr>
      </w:pPr>
      <w:proofErr w:type="gramStart"/>
      <w:r>
        <w:rPr>
          <w:rFonts w:ascii="Menlo" w:hAnsi="Menlo" w:cs="Menlo"/>
          <w:color w:val="003388"/>
          <w:sz w:val="24"/>
          <w:szCs w:val="24"/>
          <w:lang w:val="en-US"/>
        </w:rPr>
        <w:t>end</w:t>
      </w:r>
      <w:proofErr w:type="gramEnd"/>
    </w:p>
    <w:p w14:paraId="0727A309" w14:textId="4D93F7FB" w:rsidR="000265C7" w:rsidRDefault="000265C7" w:rsidP="000265C7">
      <w:pPr>
        <w:pStyle w:val="ThesisSzveg"/>
      </w:pPr>
      <w:r>
        <w:t xml:space="preserve">A </w:t>
      </w:r>
      <w:r w:rsidRPr="000265C7">
        <w:rPr>
          <w:i/>
        </w:rPr>
        <w:t>Filter</w:t>
      </w:r>
      <w:r>
        <w:t xml:space="preserve"> modell abban is segítséget nyújt, hogy a weboldal megjelenítése előtt, az attribútumait az URL paraméterlistája alapján kitöltve az űrlap az aktuális szűrés állapotát tartalmazza. A paraméterek betöltését a modell saját </w:t>
      </w:r>
      <w:r w:rsidRPr="007B645E">
        <w:rPr>
          <w:i/>
        </w:rPr>
        <w:t>load_params</w:t>
      </w:r>
      <w:r>
        <w:t xml:space="preserve"> metódusa végzi el.</w:t>
      </w:r>
    </w:p>
    <w:p w14:paraId="67BBAD4B" w14:textId="31E1AD9D" w:rsidR="00CE0F8D" w:rsidRPr="00CA4845" w:rsidRDefault="00CE0F8D" w:rsidP="00A9747B">
      <w:pPr>
        <w:pStyle w:val="ThesisSzveg"/>
      </w:pPr>
      <w:r>
        <w:t xml:space="preserve">A szűrési panel űrlapját a </w:t>
      </w:r>
      <w:r w:rsidRPr="004B5D28">
        <w:rPr>
          <w:i/>
        </w:rPr>
        <w:t>FilterController</w:t>
      </w:r>
      <w:r>
        <w:t xml:space="preserve"> vezérlő osztály filter metódusa dolgozza fel. A metódus feladata, hogy az </w:t>
      </w:r>
      <w:r w:rsidRPr="004B5D28">
        <w:rPr>
          <w:i/>
        </w:rPr>
        <w:t>UrlHelper</w:t>
      </w:r>
      <w:r>
        <w:t xml:space="preserve"> segédosztály segítségével összeállítsa a szűrést azonosító URL-t, és átirányítsa rá a felhasználót</w:t>
      </w:r>
      <w:r w:rsidR="00CA4845">
        <w:t xml:space="preserve">. Az URL összeállításának sikertelensége esetén </w:t>
      </w:r>
      <w:r>
        <w:t>nem történik áti</w:t>
      </w:r>
      <w:r w:rsidR="00CA4845">
        <w:t xml:space="preserve">rányítás és a hibáról üzenetben kap tájékoztatást a felhasználó. Az </w:t>
      </w:r>
      <w:r w:rsidR="00CA4845" w:rsidRPr="004B5D28">
        <w:rPr>
          <w:i/>
        </w:rPr>
        <w:t>UrlHelper</w:t>
      </w:r>
      <w:r w:rsidR="00CA4845">
        <w:t xml:space="preserve"> segédosztály </w:t>
      </w:r>
      <w:r w:rsidR="00CA4845" w:rsidRPr="004B5D28">
        <w:rPr>
          <w:i/>
        </w:rPr>
        <w:t>build_parameterised_url</w:t>
      </w:r>
      <w:r w:rsidR="00CA4845">
        <w:t xml:space="preserve"> metódusa két lépésben </w:t>
      </w:r>
      <w:r w:rsidR="004B5D28">
        <w:t>végzi el az URL képzését. Előszö</w:t>
      </w:r>
      <w:r w:rsidR="00CA4845">
        <w:t xml:space="preserve">r a paraméterként kapott </w:t>
      </w:r>
      <w:r w:rsidR="00CA4845" w:rsidRPr="004B5D28">
        <w:rPr>
          <w:i/>
        </w:rPr>
        <w:t>params</w:t>
      </w:r>
      <w:r w:rsidR="00CA4845">
        <w:t xml:space="preserve"> objektumból eltávolítja azokat a bejegyzéseket, amelyek az űrlap elküldésekor bekerültek, de nem tartozik hozzájuk érték. Ezt a </w:t>
      </w:r>
      <w:r w:rsidR="00CA4845" w:rsidRPr="00CA4845">
        <w:t xml:space="preserve">műveletet a </w:t>
      </w:r>
      <w:r w:rsidR="00CA4845" w:rsidRPr="004B5D28">
        <w:rPr>
          <w:i/>
        </w:rPr>
        <w:t>remove_empty_params</w:t>
      </w:r>
      <w:r w:rsidR="00CA4845" w:rsidRPr="00CA4845">
        <w:t xml:space="preserve"> metódus végzi el.</w:t>
      </w:r>
      <w:r w:rsidR="00CA4845">
        <w:t xml:space="preserve"> Fontos, hogy a képzett URL-ben ne legyenek üres paraméterek, mert a szűrés erősen támaszkodik a paraméter jelenlétére. A második lépésben a </w:t>
      </w:r>
      <w:r w:rsidR="00CA4845" w:rsidRPr="004B5D28">
        <w:rPr>
          <w:i/>
        </w:rPr>
        <w:t>write_params</w:t>
      </w:r>
      <w:r w:rsidR="00CA4845">
        <w:t xml:space="preserve"> metódus hozzáfűzi az űrlap rejtett, </w:t>
      </w:r>
      <w:r w:rsidR="00CA4845" w:rsidRPr="004B5D28">
        <w:rPr>
          <w:i/>
        </w:rPr>
        <w:t>base_url</w:t>
      </w:r>
      <w:r w:rsidR="00CA4845">
        <w:t xml:space="preserve"> mezőjének értékéhez a megmaradt paramétereket. A </w:t>
      </w:r>
      <w:r w:rsidR="00CA4845" w:rsidRPr="004B5D28">
        <w:rPr>
          <w:i/>
        </w:rPr>
        <w:t>base_url</w:t>
      </w:r>
      <w:r w:rsidR="00CA4845">
        <w:t xml:space="preserve"> mező </w:t>
      </w:r>
      <w:r w:rsidR="004B5D28">
        <w:t xml:space="preserve">azt a címet tartalmazza, ahova az átirányítás mutatni fog. </w:t>
      </w:r>
      <w:proofErr w:type="gramStart"/>
      <w:r w:rsidR="004B5D28">
        <w:t>A</w:t>
      </w:r>
      <w:proofErr w:type="gramEnd"/>
      <w:r w:rsidR="004B5D28">
        <w:t xml:space="preserve"> UrlHelper segédosztály és metódusai a </w:t>
      </w:r>
      <w:r w:rsidR="006643DE">
        <w:fldChar w:fldCharType="begin"/>
      </w:r>
      <w:r w:rsidR="006643DE">
        <w:instrText xml:space="preserve"> REF _Ref417215046 \r \h </w:instrText>
      </w:r>
      <w:r w:rsidR="006643DE">
        <w:fldChar w:fldCharType="separate"/>
      </w:r>
      <w:r w:rsidR="006643DE">
        <w:t>[2]</w:t>
      </w:r>
      <w:r w:rsidR="006643DE">
        <w:fldChar w:fldCharType="end"/>
      </w:r>
      <w:r w:rsidR="004B5D28">
        <w:t xml:space="preserve"> mellékletben tekinthetők meg.</w:t>
      </w:r>
    </w:p>
    <w:p w14:paraId="24D8714A" w14:textId="55A922EB" w:rsidR="00CE0F8D" w:rsidRDefault="004B5D28" w:rsidP="00A9747B">
      <w:pPr>
        <w:pStyle w:val="ThesisSzveg"/>
      </w:pPr>
      <w:r>
        <w:t>Szobaszűrés esetén a képzett URL szobalistára fog mutatni és tartalmazza a szűrési feltételeket, mint paramétereket. Egy ilyen URL-t mutat be az alábbi példa:</w:t>
      </w:r>
    </w:p>
    <w:p w14:paraId="1E4CAD64" w14:textId="77777777" w:rsidR="004B5D28" w:rsidRPr="004B5D28" w:rsidRDefault="004B5D28" w:rsidP="0084179A">
      <w:pPr>
        <w:autoSpaceDE w:val="0"/>
        <w:autoSpaceDN w:val="0"/>
        <w:adjustRightInd w:val="0"/>
        <w:spacing w:after="320" w:line="240" w:lineRule="auto"/>
        <w:rPr>
          <w:rFonts w:ascii="Menlo" w:hAnsi="Menlo" w:cs="Menlo"/>
          <w:sz w:val="24"/>
          <w:szCs w:val="24"/>
          <w:lang w:val="en-US"/>
        </w:rPr>
      </w:pPr>
      <w:r w:rsidRPr="004B5D28">
        <w:rPr>
          <w:rFonts w:ascii="Menlo" w:hAnsi="Menlo" w:cs="Menlo"/>
          <w:sz w:val="24"/>
          <w:szCs w:val="24"/>
          <w:lang w:val="en-US"/>
        </w:rPr>
        <w:t>/rooms?filter=</w:t>
      </w:r>
      <w:r w:rsidRPr="004B5D28">
        <w:rPr>
          <w:rFonts w:ascii="Menlo" w:hAnsi="Menlo" w:cs="Menlo"/>
          <w:b/>
          <w:sz w:val="24"/>
          <w:szCs w:val="24"/>
          <w:lang w:val="en-US"/>
        </w:rPr>
        <w:t>fine</w:t>
      </w:r>
      <w:r w:rsidRPr="004B5D28">
        <w:rPr>
          <w:rFonts w:ascii="Menlo" w:hAnsi="Menlo" w:cs="Menlo"/>
          <w:sz w:val="24"/>
          <w:szCs w:val="24"/>
          <w:lang w:val="en-US"/>
        </w:rPr>
        <w:t>&amp;city=</w:t>
      </w:r>
      <w:r w:rsidRPr="004B5D28">
        <w:rPr>
          <w:rFonts w:ascii="Menlo" w:hAnsi="Menlo" w:cs="Menlo"/>
          <w:b/>
          <w:sz w:val="24"/>
          <w:szCs w:val="24"/>
          <w:lang w:val="en-US"/>
        </w:rPr>
        <w:t>Budapest</w:t>
      </w:r>
      <w:r w:rsidRPr="004B5D28">
        <w:rPr>
          <w:rFonts w:ascii="Menlo" w:hAnsi="Menlo" w:cs="Menlo"/>
          <w:sz w:val="24"/>
          <w:szCs w:val="24"/>
          <w:lang w:val="en-US"/>
        </w:rPr>
        <w:t>&amp;start_date=</w:t>
      </w:r>
      <w:r w:rsidRPr="004B5D28">
        <w:rPr>
          <w:rFonts w:ascii="Menlo" w:hAnsi="Menlo" w:cs="Menlo"/>
          <w:b/>
          <w:bCs/>
          <w:sz w:val="24"/>
          <w:szCs w:val="24"/>
          <w:lang w:val="en-US"/>
        </w:rPr>
        <w:t>2015.04.19</w:t>
      </w:r>
      <w:r w:rsidRPr="004B5D28">
        <w:rPr>
          <w:rFonts w:ascii="Menlo" w:hAnsi="Menlo" w:cs="Menlo"/>
          <w:sz w:val="24"/>
          <w:szCs w:val="24"/>
          <w:lang w:val="en-US"/>
        </w:rPr>
        <w:t>&amp;end_date=</w:t>
      </w:r>
      <w:r w:rsidRPr="004B5D28">
        <w:rPr>
          <w:rFonts w:ascii="Menlo" w:hAnsi="Menlo" w:cs="Menlo"/>
          <w:b/>
          <w:bCs/>
          <w:sz w:val="24"/>
          <w:szCs w:val="24"/>
          <w:lang w:val="en-US"/>
        </w:rPr>
        <w:t>2015.04.20</w:t>
      </w:r>
      <w:r w:rsidRPr="004B5D28">
        <w:rPr>
          <w:rFonts w:ascii="Menlo" w:hAnsi="Menlo" w:cs="Menlo"/>
          <w:sz w:val="24"/>
          <w:szCs w:val="24"/>
          <w:lang w:val="en-US"/>
        </w:rPr>
        <w:t>&amp;capacity=</w:t>
      </w:r>
      <w:r w:rsidRPr="004B5D28">
        <w:rPr>
          <w:rFonts w:ascii="Menlo" w:hAnsi="Menlo" w:cs="Menlo"/>
          <w:b/>
          <w:bCs/>
          <w:sz w:val="24"/>
          <w:szCs w:val="24"/>
          <w:lang w:val="en-US"/>
        </w:rPr>
        <w:t>2</w:t>
      </w:r>
      <w:r w:rsidRPr="004B5D28">
        <w:rPr>
          <w:rFonts w:ascii="Menlo" w:hAnsi="Menlo" w:cs="Menlo"/>
          <w:sz w:val="24"/>
          <w:szCs w:val="24"/>
          <w:lang w:val="en-US"/>
        </w:rPr>
        <w:t>&amp;equipment_ids=</w:t>
      </w:r>
      <w:r w:rsidRPr="004B5D28">
        <w:rPr>
          <w:rFonts w:ascii="Menlo" w:hAnsi="Menlo" w:cs="Menlo"/>
          <w:b/>
          <w:bCs/>
          <w:sz w:val="24"/>
          <w:szCs w:val="24"/>
          <w:lang w:val="en-US"/>
        </w:rPr>
        <w:t>1</w:t>
      </w:r>
      <w:r w:rsidRPr="004B5D28">
        <w:rPr>
          <w:rFonts w:ascii="Menlo" w:hAnsi="Menlo" w:cs="Menlo"/>
          <w:sz w:val="24"/>
          <w:szCs w:val="24"/>
          <w:lang w:val="en-US"/>
        </w:rPr>
        <w:t>,</w:t>
      </w:r>
      <w:r w:rsidRPr="004B5D28">
        <w:rPr>
          <w:rFonts w:ascii="Menlo" w:hAnsi="Menlo" w:cs="Menlo"/>
          <w:b/>
          <w:bCs/>
          <w:sz w:val="24"/>
          <w:szCs w:val="24"/>
          <w:lang w:val="en-US"/>
        </w:rPr>
        <w:t>3</w:t>
      </w:r>
      <w:r w:rsidRPr="004B5D28">
        <w:rPr>
          <w:rFonts w:ascii="Menlo" w:hAnsi="Menlo" w:cs="Menlo"/>
          <w:sz w:val="24"/>
          <w:szCs w:val="24"/>
          <w:lang w:val="en-US"/>
        </w:rPr>
        <w:t>&amp;serviice_ids=</w:t>
      </w:r>
      <w:r w:rsidRPr="004B5D28">
        <w:rPr>
          <w:rFonts w:ascii="Menlo" w:hAnsi="Menlo" w:cs="Menlo"/>
          <w:b/>
          <w:bCs/>
          <w:sz w:val="24"/>
          <w:szCs w:val="24"/>
          <w:lang w:val="en-US"/>
        </w:rPr>
        <w:t>3</w:t>
      </w:r>
      <w:r w:rsidRPr="004B5D28">
        <w:rPr>
          <w:rFonts w:ascii="Menlo" w:hAnsi="Menlo" w:cs="Menlo"/>
          <w:sz w:val="24"/>
          <w:szCs w:val="24"/>
          <w:lang w:val="en-US"/>
        </w:rPr>
        <w:t>,</w:t>
      </w:r>
      <w:r w:rsidRPr="004B5D28">
        <w:rPr>
          <w:rFonts w:ascii="Menlo" w:hAnsi="Menlo" w:cs="Menlo"/>
          <w:b/>
          <w:bCs/>
          <w:sz w:val="24"/>
          <w:szCs w:val="24"/>
          <w:lang w:val="en-US"/>
        </w:rPr>
        <w:t>5</w:t>
      </w:r>
    </w:p>
    <w:p w14:paraId="79C6AB5E" w14:textId="0F606EFB" w:rsidR="004B5D28" w:rsidRDefault="0084179A" w:rsidP="00C3557E">
      <w:pPr>
        <w:pStyle w:val="ThesisSzvegElsBekezds"/>
      </w:pPr>
      <w:r>
        <w:t xml:space="preserve">Ez erre a címre érkező GET, tehát oldalletöltés kezdeményező kérést a </w:t>
      </w:r>
      <w:r w:rsidRPr="00EC4157">
        <w:rPr>
          <w:i/>
        </w:rPr>
        <w:t>RoomsController</w:t>
      </w:r>
      <w:r>
        <w:t xml:space="preserve"> </w:t>
      </w:r>
      <w:r w:rsidRPr="00EC4157">
        <w:rPr>
          <w:i/>
        </w:rPr>
        <w:t>index</w:t>
      </w:r>
      <w:r>
        <w:t xml:space="preserve"> metódusa kezeli. </w:t>
      </w:r>
      <w:r w:rsidR="00EC4157">
        <w:t xml:space="preserve">Az </w:t>
      </w:r>
      <w:r w:rsidR="00EC4157" w:rsidRPr="00EC4157">
        <w:rPr>
          <w:i/>
        </w:rPr>
        <w:t>index</w:t>
      </w:r>
      <w:r w:rsidR="00EC4157">
        <w:t xml:space="preserve"> metódus feladata, hogy összeállítsa a szobák halmazát, amiket a felhasználó számára meg kell jeleníteni. </w:t>
      </w:r>
      <w:r w:rsidR="00EC4157">
        <w:lastRenderedPageBreak/>
        <w:t xml:space="preserve">Azt, hogy a szobákon kell-e a szűrést alkalmazni, a </w:t>
      </w:r>
      <w:r w:rsidR="00EC4157" w:rsidRPr="00EC4157">
        <w:rPr>
          <w:i/>
        </w:rPr>
        <w:t>filter</w:t>
      </w:r>
      <w:r w:rsidR="00EC4157">
        <w:t xml:space="preserve"> paraméter jelenlétének ellenőrzésével dönti el. </w:t>
      </w:r>
      <w:r w:rsidR="00EC4157">
        <w:tab/>
        <w:t xml:space="preserve">Magát a szűrést a </w:t>
      </w:r>
      <w:r w:rsidR="00EC4157" w:rsidRPr="00EC4157">
        <w:rPr>
          <w:i/>
        </w:rPr>
        <w:t>FilterHelper</w:t>
      </w:r>
      <w:r w:rsidR="00EC4157">
        <w:t xml:space="preserve"> segédosztály </w:t>
      </w:r>
      <w:r w:rsidR="00EC4157" w:rsidRPr="00EC4157">
        <w:rPr>
          <w:i/>
        </w:rPr>
        <w:t>filter_rooms</w:t>
      </w:r>
      <w:r w:rsidR="00EC4157">
        <w:t xml:space="preserve"> metódusa végzi el. A </w:t>
      </w:r>
      <w:r w:rsidR="00EC4157" w:rsidRPr="006643DE">
        <w:rPr>
          <w:i/>
        </w:rPr>
        <w:t xml:space="preserve">filter_rooms </w:t>
      </w:r>
      <w:r w:rsidR="00EC4157">
        <w:t>metódus megkapja a teljes paraméterlistát</w:t>
      </w:r>
      <w:r w:rsidR="00F1177C">
        <w:t xml:space="preserve"> és az egyes paraméterek, mint feltételek szerint lekéri az adatbázisból a feltételt kielégítő szobákat. Minden paraméterhez tartozik ekkor egy szobák tartalmazó tömb. A következő lépésben a tömböket összefűzi a program, kiszűri az ismétlődő szobákat és feljegyzi az ismétlődések számát. A szűrési feltétel és az ismétlődések számából meghatározható, hogy mely szobák elégítik ki az összes szűrési feltételt, kerülnek megjelenítésre. Az a szoba, amely ismétlődéseinek száma megegyezik a szűrési feltételek számával, a szűrési eredmény része lesz.</w:t>
      </w:r>
      <w:r w:rsidR="006643DE">
        <w:t xml:space="preserve"> A </w:t>
      </w:r>
      <w:r w:rsidR="006643DE" w:rsidRPr="006643DE">
        <w:rPr>
          <w:i/>
        </w:rPr>
        <w:t>FilterHelper</w:t>
      </w:r>
      <w:r w:rsidR="006643DE">
        <w:t xml:space="preserve"> segédosztály szűrést elvégző metódusai a </w:t>
      </w:r>
      <w:r w:rsidR="006643DE">
        <w:fldChar w:fldCharType="begin"/>
      </w:r>
      <w:r w:rsidR="006643DE">
        <w:instrText xml:space="preserve"> REF _Ref417215119 \r \h </w:instrText>
      </w:r>
      <w:r w:rsidR="006643DE">
        <w:fldChar w:fldCharType="separate"/>
      </w:r>
      <w:r w:rsidR="006643DE">
        <w:t>[3]</w:t>
      </w:r>
      <w:r w:rsidR="006643DE">
        <w:fldChar w:fldCharType="end"/>
      </w:r>
      <w:r w:rsidR="006643DE">
        <w:t xml:space="preserve"> mellékletben tekinthetők meg.</w:t>
      </w:r>
    </w:p>
    <w:p w14:paraId="3A756F59" w14:textId="6325924E" w:rsidR="00787A42" w:rsidRDefault="00787A42" w:rsidP="00787A42">
      <w:pPr>
        <w:pStyle w:val="ThesisSzveg"/>
      </w:pPr>
      <w:r>
        <w:t xml:space="preserve">Az egyes paraméterek szerinti szűréseket adatbázis lekérések segítségével végzi el a program. A város feltétel ellenőrzéséhez a program összevonja a </w:t>
      </w:r>
      <w:r w:rsidRPr="00117F2B">
        <w:rPr>
          <w:i/>
        </w:rPr>
        <w:t>rooms</w:t>
      </w:r>
      <w:r>
        <w:t xml:space="preserve">, </w:t>
      </w:r>
      <w:r w:rsidRPr="00117F2B">
        <w:rPr>
          <w:i/>
        </w:rPr>
        <w:t>accommodations</w:t>
      </w:r>
      <w:r>
        <w:t xml:space="preserve"> és address táblákat egy kétszintű JOIN utasításban. A felszereltség és szolgáltatás feltételek ellenőrzéséhez az Active Record egy hasznos tulajdonságát használtam ki. A </w:t>
      </w:r>
      <w:r w:rsidRPr="00117F2B">
        <w:rPr>
          <w:i/>
        </w:rPr>
        <w:t>where</w:t>
      </w:r>
      <w:r>
        <w:t xml:space="preserve"> parancs feltéte</w:t>
      </w:r>
      <w:r w:rsidR="00117F2B">
        <w:t>le</w:t>
      </w:r>
      <w:r>
        <w:t xml:space="preserve">i közé lehetőség van tömb megadására, </w:t>
      </w:r>
      <w:r w:rsidR="00117F2B">
        <w:t xml:space="preserve">és ekkor az utasítás egy-sok vagy sok-sok kapcsolat összes, a tömbben megadott azonosítóval egyező találatát szolgáltatja. Az parancs eredményének és a feltételek összehasonlításával ellenőrizhető, hogy egy adott szoba rendelkezik-e minden felszereltséggel, vagy egy szálláshely rendelkezik-e minden szolgáltatással. A dátum szerinti szűrést a </w:t>
      </w:r>
      <w:r w:rsidR="00117F2B" w:rsidRPr="00117F2B">
        <w:rPr>
          <w:i/>
        </w:rPr>
        <w:t>BookingsHelper</w:t>
      </w:r>
      <w:r w:rsidR="00117F2B">
        <w:t xml:space="preserve"> </w:t>
      </w:r>
      <w:r w:rsidR="00117F2B" w:rsidRPr="00117F2B">
        <w:rPr>
          <w:i/>
        </w:rPr>
        <w:t>is_bookable</w:t>
      </w:r>
      <w:r w:rsidR="00117F2B">
        <w:t xml:space="preserve"> metódusa végzi. A metódus ellenőrzi, hogy az adott szoba szerepel-e olyan foglalásban, amelynek ideje a kiválasztott időszakkal egybeesik. Ha az egybeesések száma eléri a szobák mennyiségének számát, akkor az adott időszakra nincs szabad szoba a kiválasztott típusból.</w:t>
      </w:r>
    </w:p>
    <w:p w14:paraId="47E071E7" w14:textId="77777777" w:rsidR="00E40DAB" w:rsidRDefault="002B53A1" w:rsidP="00E40DAB">
      <w:pPr>
        <w:pStyle w:val="Cmsor2"/>
        <w:rPr>
          <w:szCs w:val="24"/>
        </w:rPr>
      </w:pPr>
      <w:bookmarkStart w:id="99" w:name="_Toc417288153"/>
      <w:r w:rsidRPr="00964772">
        <w:rPr>
          <w:szCs w:val="24"/>
        </w:rPr>
        <w:t>Intelligens keresés</w:t>
      </w:r>
      <w:bookmarkEnd w:id="99"/>
    </w:p>
    <w:p w14:paraId="087E7C85" w14:textId="77777777" w:rsidR="00530FAE" w:rsidRDefault="000D4C5B" w:rsidP="00C3557E">
      <w:pPr>
        <w:pStyle w:val="ThesisSzvegElsBekezds"/>
      </w:pPr>
      <w:r>
        <w:t xml:space="preserve">Az intelligens keresés funkcióhoz a </w:t>
      </w:r>
      <w:r>
        <w:fldChar w:fldCharType="begin"/>
      </w:r>
      <w:r>
        <w:instrText xml:space="preserve"> REF _Ref416689743 \r \h </w:instrText>
      </w:r>
      <w:r>
        <w:fldChar w:fldCharType="separate"/>
      </w:r>
      <w:r w:rsidR="00B65813">
        <w:t>6.2</w:t>
      </w:r>
      <w:r>
        <w:fldChar w:fldCharType="end"/>
      </w:r>
      <w:r>
        <w:t xml:space="preserve"> fejezetben bemutatott optimalizálási modelleket kellet az AMPL modellező eszköz számára feldolgozható formátummá alakítani. Az optimalizálási modelleket az AMPL</w:t>
      </w:r>
      <w:r w:rsidR="006D703E">
        <w:t xml:space="preserve"> modellező nyelv</w:t>
      </w:r>
      <w:r>
        <w:t>vel lehet deklarálni és hozzájuk adatot csatolni. Az AMPL képes arra, hogy az optimalizálási modelleket és az adatot szétválassza, így azok megadhatók két külön bemenetként.</w:t>
      </w:r>
    </w:p>
    <w:p w14:paraId="777BA65F" w14:textId="77777777" w:rsidR="005D18C7" w:rsidRDefault="005D18C7" w:rsidP="005D18C7">
      <w:pPr>
        <w:pStyle w:val="ThesisSzveg"/>
      </w:pPr>
      <w:r>
        <w:lastRenderedPageBreak/>
        <w:t xml:space="preserve">Az AMPL számára értelmezhető optimalizálási modellek elkészíthetők egy egyszerű szövegszerkesztő segítségével. Az elkészült fájlok kiterjesztése ajánlás </w:t>
      </w:r>
      <w:proofErr w:type="gramStart"/>
      <w:r>
        <w:t xml:space="preserve">szerint </w:t>
      </w:r>
      <w:r w:rsidRPr="005D18C7">
        <w:rPr>
          <w:i/>
        </w:rPr>
        <w:t>.mod</w:t>
      </w:r>
      <w:proofErr w:type="gramEnd"/>
      <w:r>
        <w:t xml:space="preserve">. </w:t>
      </w:r>
      <w:r w:rsidR="006D703E">
        <w:t xml:space="preserve">A </w:t>
      </w:r>
      <w:r w:rsidR="006D703E">
        <w:fldChar w:fldCharType="begin"/>
      </w:r>
      <w:r w:rsidR="006D703E">
        <w:instrText xml:space="preserve"> REF _Ref416700084 \r \h </w:instrText>
      </w:r>
      <w:r w:rsidR="006D703E">
        <w:fldChar w:fldCharType="separate"/>
      </w:r>
      <w:r w:rsidR="00B65813">
        <w:t>6.2.3</w:t>
      </w:r>
      <w:r w:rsidR="006D703E">
        <w:fldChar w:fldCharType="end"/>
      </w:r>
      <w:r w:rsidR="006D703E">
        <w:t xml:space="preserve"> fejezetben bemutatott, az ár és távolság szerint egyaránt optimalizáló modell az alábbi formában került leírásra:</w:t>
      </w:r>
    </w:p>
    <w:p w14:paraId="5DAA8338"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proofErr w:type="gramStart"/>
      <w:r>
        <w:rPr>
          <w:rFonts w:ascii="Menlo" w:hAnsi="Menlo" w:cs="Menlo"/>
          <w:sz w:val="24"/>
          <w:szCs w:val="24"/>
          <w:lang w:val="en-US"/>
        </w:rPr>
        <w:t>param</w:t>
      </w:r>
      <w:proofErr w:type="gramEnd"/>
      <w:r>
        <w:rPr>
          <w:rFonts w:ascii="Menlo" w:hAnsi="Menlo" w:cs="Menlo"/>
          <w:sz w:val="24"/>
          <w:szCs w:val="24"/>
          <w:lang w:val="en-US"/>
        </w:rPr>
        <w:t xml:space="preserve"> min_distance = </w:t>
      </w:r>
      <w:r>
        <w:rPr>
          <w:rFonts w:ascii="Menlo" w:hAnsi="Menlo" w:cs="Menlo"/>
          <w:b/>
          <w:bCs/>
          <w:color w:val="0000DD"/>
          <w:sz w:val="24"/>
          <w:szCs w:val="24"/>
          <w:lang w:val="en-US"/>
        </w:rPr>
        <w:t>1</w:t>
      </w:r>
      <w:r>
        <w:rPr>
          <w:rFonts w:ascii="Menlo" w:hAnsi="Menlo" w:cs="Menlo"/>
          <w:sz w:val="24"/>
          <w:szCs w:val="24"/>
          <w:lang w:val="en-US"/>
        </w:rPr>
        <w:t>;</w:t>
      </w:r>
    </w:p>
    <w:p w14:paraId="7178ED28"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proofErr w:type="gramStart"/>
      <w:r>
        <w:rPr>
          <w:rFonts w:ascii="Menlo" w:hAnsi="Menlo" w:cs="Menlo"/>
          <w:sz w:val="24"/>
          <w:szCs w:val="24"/>
          <w:lang w:val="en-US"/>
        </w:rPr>
        <w:t>param</w:t>
      </w:r>
      <w:proofErr w:type="gramEnd"/>
      <w:r>
        <w:rPr>
          <w:rFonts w:ascii="Menlo" w:hAnsi="Menlo" w:cs="Menlo"/>
          <w:sz w:val="24"/>
          <w:szCs w:val="24"/>
          <w:lang w:val="en-US"/>
        </w:rPr>
        <w:t xml:space="preserve"> min_price = </w:t>
      </w:r>
      <w:r>
        <w:rPr>
          <w:rFonts w:ascii="Menlo" w:hAnsi="Menlo" w:cs="Menlo"/>
          <w:b/>
          <w:bCs/>
          <w:color w:val="0000DD"/>
          <w:sz w:val="24"/>
          <w:szCs w:val="24"/>
          <w:lang w:val="en-US"/>
        </w:rPr>
        <w:t>1</w:t>
      </w:r>
      <w:r>
        <w:rPr>
          <w:rFonts w:ascii="Menlo" w:hAnsi="Menlo" w:cs="Menlo"/>
          <w:sz w:val="24"/>
          <w:szCs w:val="24"/>
          <w:lang w:val="en-US"/>
        </w:rPr>
        <w:t>;</w:t>
      </w:r>
    </w:p>
    <w:p w14:paraId="472F145D"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p>
    <w:p w14:paraId="742CFEEF"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proofErr w:type="gramStart"/>
      <w:r>
        <w:rPr>
          <w:rFonts w:ascii="Menlo" w:hAnsi="Menlo" w:cs="Menlo"/>
          <w:sz w:val="24"/>
          <w:szCs w:val="24"/>
          <w:lang w:val="en-US"/>
        </w:rPr>
        <w:t>param</w:t>
      </w:r>
      <w:proofErr w:type="gramEnd"/>
      <w:r>
        <w:rPr>
          <w:rFonts w:ascii="Menlo" w:hAnsi="Menlo" w:cs="Menlo"/>
          <w:sz w:val="24"/>
          <w:szCs w:val="24"/>
          <w:lang w:val="en-US"/>
        </w:rPr>
        <w:t xml:space="preserve"> guests &gt;= </w:t>
      </w:r>
      <w:r>
        <w:rPr>
          <w:rFonts w:ascii="Menlo" w:hAnsi="Menlo" w:cs="Menlo"/>
          <w:b/>
          <w:bCs/>
          <w:color w:val="0000DD"/>
          <w:sz w:val="24"/>
          <w:szCs w:val="24"/>
          <w:lang w:val="en-US"/>
        </w:rPr>
        <w:t>0</w:t>
      </w:r>
      <w:r>
        <w:rPr>
          <w:rFonts w:ascii="Menlo" w:hAnsi="Menlo" w:cs="Menlo"/>
          <w:sz w:val="24"/>
          <w:szCs w:val="24"/>
          <w:lang w:val="en-US"/>
        </w:rPr>
        <w:t>;</w:t>
      </w:r>
    </w:p>
    <w:p w14:paraId="7D3D1E24"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p>
    <w:p w14:paraId="2CBA4D15"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proofErr w:type="gramStart"/>
      <w:r>
        <w:rPr>
          <w:rFonts w:ascii="Menlo" w:hAnsi="Menlo" w:cs="Menlo"/>
          <w:sz w:val="24"/>
          <w:szCs w:val="24"/>
          <w:lang w:val="en-US"/>
        </w:rPr>
        <w:t>set</w:t>
      </w:r>
      <w:proofErr w:type="gramEnd"/>
      <w:r>
        <w:rPr>
          <w:rFonts w:ascii="Menlo" w:hAnsi="Menlo" w:cs="Menlo"/>
          <w:sz w:val="24"/>
          <w:szCs w:val="24"/>
          <w:lang w:val="en-US"/>
        </w:rPr>
        <w:t xml:space="preserve"> </w:t>
      </w:r>
      <w:r>
        <w:rPr>
          <w:rFonts w:ascii="Menlo" w:hAnsi="Menlo" w:cs="Menlo"/>
          <w:b/>
          <w:bCs/>
          <w:color w:val="003366"/>
          <w:sz w:val="24"/>
          <w:szCs w:val="24"/>
          <w:lang w:val="en-US"/>
        </w:rPr>
        <w:t>ROOMS</w:t>
      </w:r>
      <w:r>
        <w:rPr>
          <w:rFonts w:ascii="Menlo" w:hAnsi="Menlo" w:cs="Menlo"/>
          <w:sz w:val="24"/>
          <w:szCs w:val="24"/>
          <w:lang w:val="en-US"/>
        </w:rPr>
        <w:t>;</w:t>
      </w:r>
    </w:p>
    <w:p w14:paraId="022BD7CE"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p>
    <w:p w14:paraId="67029DA6"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proofErr w:type="gramStart"/>
      <w:r>
        <w:rPr>
          <w:rFonts w:ascii="Menlo" w:hAnsi="Menlo" w:cs="Menlo"/>
          <w:sz w:val="24"/>
          <w:szCs w:val="24"/>
          <w:lang w:val="en-US"/>
        </w:rPr>
        <w:t>param</w:t>
      </w:r>
      <w:proofErr w:type="gramEnd"/>
      <w:r>
        <w:rPr>
          <w:rFonts w:ascii="Menlo" w:hAnsi="Menlo" w:cs="Menlo"/>
          <w:sz w:val="24"/>
          <w:szCs w:val="24"/>
          <w:lang w:val="en-US"/>
        </w:rPr>
        <w:t xml:space="preserve"> capacity {</w:t>
      </w:r>
      <w:r>
        <w:rPr>
          <w:rFonts w:ascii="Menlo" w:hAnsi="Menlo" w:cs="Menlo"/>
          <w:b/>
          <w:bCs/>
          <w:color w:val="003366"/>
          <w:sz w:val="24"/>
          <w:szCs w:val="24"/>
          <w:lang w:val="en-US"/>
        </w:rPr>
        <w:t>ROOMS</w:t>
      </w:r>
      <w:r>
        <w:rPr>
          <w:rFonts w:ascii="Menlo" w:hAnsi="Menlo" w:cs="Menlo"/>
          <w:sz w:val="24"/>
          <w:szCs w:val="24"/>
          <w:lang w:val="en-US"/>
        </w:rPr>
        <w:t>} &gt;=</w:t>
      </w:r>
      <w:r>
        <w:rPr>
          <w:rFonts w:ascii="Menlo" w:hAnsi="Menlo" w:cs="Menlo"/>
          <w:b/>
          <w:bCs/>
          <w:color w:val="0000DD"/>
          <w:sz w:val="24"/>
          <w:szCs w:val="24"/>
          <w:lang w:val="en-US"/>
        </w:rPr>
        <w:t>0</w:t>
      </w:r>
      <w:r>
        <w:rPr>
          <w:rFonts w:ascii="Menlo" w:hAnsi="Menlo" w:cs="Menlo"/>
          <w:sz w:val="24"/>
          <w:szCs w:val="24"/>
          <w:lang w:val="en-US"/>
        </w:rPr>
        <w:t>;</w:t>
      </w:r>
    </w:p>
    <w:p w14:paraId="6A66E2C3"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proofErr w:type="gramStart"/>
      <w:r>
        <w:rPr>
          <w:rFonts w:ascii="Menlo" w:hAnsi="Menlo" w:cs="Menlo"/>
          <w:sz w:val="24"/>
          <w:szCs w:val="24"/>
          <w:lang w:val="en-US"/>
        </w:rPr>
        <w:t>param</w:t>
      </w:r>
      <w:proofErr w:type="gramEnd"/>
      <w:r>
        <w:rPr>
          <w:rFonts w:ascii="Menlo" w:hAnsi="Menlo" w:cs="Menlo"/>
          <w:sz w:val="24"/>
          <w:szCs w:val="24"/>
          <w:lang w:val="en-US"/>
        </w:rPr>
        <w:t xml:space="preserve"> stars {</w:t>
      </w:r>
      <w:r>
        <w:rPr>
          <w:rFonts w:ascii="Menlo" w:hAnsi="Menlo" w:cs="Menlo"/>
          <w:b/>
          <w:bCs/>
          <w:color w:val="003366"/>
          <w:sz w:val="24"/>
          <w:szCs w:val="24"/>
          <w:lang w:val="en-US"/>
        </w:rPr>
        <w:t>ROOMS</w:t>
      </w:r>
      <w:r>
        <w:rPr>
          <w:rFonts w:ascii="Menlo" w:hAnsi="Menlo" w:cs="Menlo"/>
          <w:sz w:val="24"/>
          <w:szCs w:val="24"/>
          <w:lang w:val="en-US"/>
        </w:rPr>
        <w:t>} &gt;=</w:t>
      </w:r>
      <w:r>
        <w:rPr>
          <w:rFonts w:ascii="Menlo" w:hAnsi="Menlo" w:cs="Menlo"/>
          <w:b/>
          <w:bCs/>
          <w:color w:val="0000DD"/>
          <w:sz w:val="24"/>
          <w:szCs w:val="24"/>
          <w:lang w:val="en-US"/>
        </w:rPr>
        <w:t>0</w:t>
      </w:r>
      <w:r>
        <w:rPr>
          <w:rFonts w:ascii="Menlo" w:hAnsi="Menlo" w:cs="Menlo"/>
          <w:sz w:val="24"/>
          <w:szCs w:val="24"/>
          <w:lang w:val="en-US"/>
        </w:rPr>
        <w:t>;</w:t>
      </w:r>
    </w:p>
    <w:p w14:paraId="0816548B"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proofErr w:type="gramStart"/>
      <w:r>
        <w:rPr>
          <w:rFonts w:ascii="Menlo" w:hAnsi="Menlo" w:cs="Menlo"/>
          <w:sz w:val="24"/>
          <w:szCs w:val="24"/>
          <w:lang w:val="en-US"/>
        </w:rPr>
        <w:t>param</w:t>
      </w:r>
      <w:proofErr w:type="gramEnd"/>
      <w:r>
        <w:rPr>
          <w:rFonts w:ascii="Menlo" w:hAnsi="Menlo" w:cs="Menlo"/>
          <w:sz w:val="24"/>
          <w:szCs w:val="24"/>
          <w:lang w:val="en-US"/>
        </w:rPr>
        <w:t xml:space="preserve"> price {</w:t>
      </w:r>
      <w:r>
        <w:rPr>
          <w:rFonts w:ascii="Menlo" w:hAnsi="Menlo" w:cs="Menlo"/>
          <w:b/>
          <w:bCs/>
          <w:color w:val="003366"/>
          <w:sz w:val="24"/>
          <w:szCs w:val="24"/>
          <w:lang w:val="en-US"/>
        </w:rPr>
        <w:t>ROOMS</w:t>
      </w:r>
      <w:r>
        <w:rPr>
          <w:rFonts w:ascii="Menlo" w:hAnsi="Menlo" w:cs="Menlo"/>
          <w:sz w:val="24"/>
          <w:szCs w:val="24"/>
          <w:lang w:val="en-US"/>
        </w:rPr>
        <w:t xml:space="preserve">} &gt;= </w:t>
      </w:r>
      <w:r>
        <w:rPr>
          <w:rFonts w:ascii="Menlo" w:hAnsi="Menlo" w:cs="Menlo"/>
          <w:b/>
          <w:bCs/>
          <w:color w:val="0000DD"/>
          <w:sz w:val="24"/>
          <w:szCs w:val="24"/>
          <w:lang w:val="en-US"/>
        </w:rPr>
        <w:t>0</w:t>
      </w:r>
      <w:r>
        <w:rPr>
          <w:rFonts w:ascii="Menlo" w:hAnsi="Menlo" w:cs="Menlo"/>
          <w:sz w:val="24"/>
          <w:szCs w:val="24"/>
          <w:lang w:val="en-US"/>
        </w:rPr>
        <w:t>;</w:t>
      </w:r>
    </w:p>
    <w:p w14:paraId="5BB61C14"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proofErr w:type="gramStart"/>
      <w:r>
        <w:rPr>
          <w:rFonts w:ascii="Menlo" w:hAnsi="Menlo" w:cs="Menlo"/>
          <w:sz w:val="24"/>
          <w:szCs w:val="24"/>
          <w:lang w:val="en-US"/>
        </w:rPr>
        <w:t>param</w:t>
      </w:r>
      <w:proofErr w:type="gramEnd"/>
      <w:r>
        <w:rPr>
          <w:rFonts w:ascii="Menlo" w:hAnsi="Menlo" w:cs="Menlo"/>
          <w:sz w:val="24"/>
          <w:szCs w:val="24"/>
          <w:lang w:val="en-US"/>
        </w:rPr>
        <w:t xml:space="preserve"> distance {</w:t>
      </w:r>
      <w:r>
        <w:rPr>
          <w:rFonts w:ascii="Menlo" w:hAnsi="Menlo" w:cs="Menlo"/>
          <w:b/>
          <w:bCs/>
          <w:color w:val="003366"/>
          <w:sz w:val="24"/>
          <w:szCs w:val="24"/>
          <w:lang w:val="en-US"/>
        </w:rPr>
        <w:t>ROOMS</w:t>
      </w:r>
      <w:r>
        <w:rPr>
          <w:rFonts w:ascii="Menlo" w:hAnsi="Menlo" w:cs="Menlo"/>
          <w:sz w:val="24"/>
          <w:szCs w:val="24"/>
          <w:lang w:val="en-US"/>
        </w:rPr>
        <w:t>,</w:t>
      </w:r>
      <w:r>
        <w:rPr>
          <w:rFonts w:ascii="Menlo" w:hAnsi="Menlo" w:cs="Menlo"/>
          <w:b/>
          <w:bCs/>
          <w:color w:val="003366"/>
          <w:sz w:val="24"/>
          <w:szCs w:val="24"/>
          <w:lang w:val="en-US"/>
        </w:rPr>
        <w:t>ROOMS</w:t>
      </w:r>
      <w:r>
        <w:rPr>
          <w:rFonts w:ascii="Menlo" w:hAnsi="Menlo" w:cs="Menlo"/>
          <w:sz w:val="24"/>
          <w:szCs w:val="24"/>
          <w:lang w:val="en-US"/>
        </w:rPr>
        <w:t xml:space="preserve">} &gt;= </w:t>
      </w:r>
      <w:r>
        <w:rPr>
          <w:rFonts w:ascii="Menlo" w:hAnsi="Menlo" w:cs="Menlo"/>
          <w:b/>
          <w:bCs/>
          <w:color w:val="0000DD"/>
          <w:sz w:val="24"/>
          <w:szCs w:val="24"/>
          <w:lang w:val="en-US"/>
        </w:rPr>
        <w:t>0</w:t>
      </w:r>
      <w:r>
        <w:rPr>
          <w:rFonts w:ascii="Menlo" w:hAnsi="Menlo" w:cs="Menlo"/>
          <w:sz w:val="24"/>
          <w:szCs w:val="24"/>
          <w:lang w:val="en-US"/>
        </w:rPr>
        <w:t>;</w:t>
      </w:r>
    </w:p>
    <w:p w14:paraId="74602552"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p>
    <w:p w14:paraId="2784B6DF"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proofErr w:type="gramStart"/>
      <w:r>
        <w:rPr>
          <w:rFonts w:ascii="Menlo" w:hAnsi="Menlo" w:cs="Menlo"/>
          <w:sz w:val="24"/>
          <w:szCs w:val="24"/>
          <w:lang w:val="en-US"/>
        </w:rPr>
        <w:t>var</w:t>
      </w:r>
      <w:proofErr w:type="gramEnd"/>
      <w:r>
        <w:rPr>
          <w:rFonts w:ascii="Menlo" w:hAnsi="Menlo" w:cs="Menlo"/>
          <w:sz w:val="24"/>
          <w:szCs w:val="24"/>
          <w:lang w:val="en-US"/>
        </w:rPr>
        <w:t xml:space="preserve"> </w:t>
      </w:r>
      <w:r>
        <w:rPr>
          <w:rFonts w:ascii="Menlo" w:hAnsi="Menlo" w:cs="Menlo"/>
          <w:b/>
          <w:bCs/>
          <w:color w:val="003366"/>
          <w:sz w:val="24"/>
          <w:szCs w:val="24"/>
          <w:lang w:val="en-US"/>
        </w:rPr>
        <w:t>Occupation</w:t>
      </w:r>
      <w:r>
        <w:rPr>
          <w:rFonts w:ascii="Menlo" w:hAnsi="Menlo" w:cs="Menlo"/>
          <w:sz w:val="24"/>
          <w:szCs w:val="24"/>
          <w:lang w:val="en-US"/>
        </w:rPr>
        <w:t xml:space="preserve"> {</w:t>
      </w:r>
      <w:r>
        <w:rPr>
          <w:rFonts w:ascii="Menlo" w:hAnsi="Menlo" w:cs="Menlo"/>
          <w:b/>
          <w:bCs/>
          <w:color w:val="003366"/>
          <w:sz w:val="24"/>
          <w:szCs w:val="24"/>
          <w:lang w:val="en-US"/>
        </w:rPr>
        <w:t>ROOMS</w:t>
      </w:r>
      <w:r>
        <w:rPr>
          <w:rFonts w:ascii="Menlo" w:hAnsi="Menlo" w:cs="Menlo"/>
          <w:sz w:val="24"/>
          <w:szCs w:val="24"/>
          <w:lang w:val="en-US"/>
        </w:rPr>
        <w:t>} binary;</w:t>
      </w:r>
    </w:p>
    <w:p w14:paraId="29685B0F"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proofErr w:type="gramStart"/>
      <w:r>
        <w:rPr>
          <w:rFonts w:ascii="Menlo" w:hAnsi="Menlo" w:cs="Menlo"/>
          <w:sz w:val="24"/>
          <w:szCs w:val="24"/>
          <w:lang w:val="en-US"/>
        </w:rPr>
        <w:t>var</w:t>
      </w:r>
      <w:proofErr w:type="gramEnd"/>
      <w:r>
        <w:rPr>
          <w:rFonts w:ascii="Menlo" w:hAnsi="Menlo" w:cs="Menlo"/>
          <w:sz w:val="24"/>
          <w:szCs w:val="24"/>
          <w:lang w:val="en-US"/>
        </w:rPr>
        <w:t xml:space="preserve"> occupied_rooms = sum {i </w:t>
      </w:r>
      <w:r>
        <w:rPr>
          <w:rFonts w:ascii="Menlo" w:hAnsi="Menlo" w:cs="Menlo"/>
          <w:b/>
          <w:bCs/>
          <w:color w:val="008800"/>
          <w:sz w:val="24"/>
          <w:szCs w:val="24"/>
          <w:lang w:val="en-US"/>
        </w:rPr>
        <w:t>in</w:t>
      </w:r>
      <w:r>
        <w:rPr>
          <w:rFonts w:ascii="Menlo" w:hAnsi="Menlo" w:cs="Menlo"/>
          <w:sz w:val="24"/>
          <w:szCs w:val="24"/>
          <w:lang w:val="en-US"/>
        </w:rPr>
        <w:t xml:space="preserve"> </w:t>
      </w:r>
      <w:r>
        <w:rPr>
          <w:rFonts w:ascii="Menlo" w:hAnsi="Menlo" w:cs="Menlo"/>
          <w:b/>
          <w:bCs/>
          <w:color w:val="003366"/>
          <w:sz w:val="24"/>
          <w:szCs w:val="24"/>
          <w:lang w:val="en-US"/>
        </w:rPr>
        <w:t>ROOMS</w:t>
      </w:r>
      <w:r>
        <w:rPr>
          <w:rFonts w:ascii="Menlo" w:hAnsi="Menlo" w:cs="Menlo"/>
          <w:sz w:val="24"/>
          <w:szCs w:val="24"/>
          <w:lang w:val="en-US"/>
        </w:rPr>
        <w:t xml:space="preserve">} </w:t>
      </w:r>
      <w:r>
        <w:rPr>
          <w:rFonts w:ascii="Menlo" w:hAnsi="Menlo" w:cs="Menlo"/>
          <w:b/>
          <w:bCs/>
          <w:color w:val="003366"/>
          <w:sz w:val="24"/>
          <w:szCs w:val="24"/>
          <w:lang w:val="en-US"/>
        </w:rPr>
        <w:t>Occupation</w:t>
      </w:r>
      <w:r>
        <w:rPr>
          <w:rFonts w:ascii="Menlo" w:hAnsi="Menlo" w:cs="Menlo"/>
          <w:sz w:val="24"/>
          <w:szCs w:val="24"/>
          <w:lang w:val="en-US"/>
        </w:rPr>
        <w:t>[i];</w:t>
      </w:r>
    </w:p>
    <w:p w14:paraId="237A2452"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p>
    <w:p w14:paraId="1FD01769"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proofErr w:type="gramStart"/>
      <w:r>
        <w:rPr>
          <w:rFonts w:ascii="Menlo" w:hAnsi="Menlo" w:cs="Menlo"/>
          <w:sz w:val="24"/>
          <w:szCs w:val="24"/>
          <w:lang w:val="en-US"/>
        </w:rPr>
        <w:t>subject</w:t>
      </w:r>
      <w:proofErr w:type="gramEnd"/>
      <w:r>
        <w:rPr>
          <w:rFonts w:ascii="Menlo" w:hAnsi="Menlo" w:cs="Menlo"/>
          <w:sz w:val="24"/>
          <w:szCs w:val="24"/>
          <w:lang w:val="en-US"/>
        </w:rPr>
        <w:t xml:space="preserve"> to </w:t>
      </w:r>
      <w:r>
        <w:rPr>
          <w:rFonts w:ascii="Menlo" w:hAnsi="Menlo" w:cs="Menlo"/>
          <w:color w:val="AA6600"/>
          <w:sz w:val="24"/>
          <w:szCs w:val="24"/>
          <w:lang w:val="en-US"/>
        </w:rPr>
        <w:t>Accommodation</w:t>
      </w:r>
      <w:r>
        <w:rPr>
          <w:rFonts w:ascii="Menlo" w:hAnsi="Menlo" w:cs="Menlo"/>
          <w:sz w:val="24"/>
          <w:szCs w:val="24"/>
          <w:lang w:val="en-US"/>
        </w:rPr>
        <w:t>:</w:t>
      </w:r>
    </w:p>
    <w:p w14:paraId="0D1EE4C6" w14:textId="77777777" w:rsidR="006D703E" w:rsidRDefault="006D703E" w:rsidP="001E0024">
      <w:pPr>
        <w:autoSpaceDE w:val="0"/>
        <w:autoSpaceDN w:val="0"/>
        <w:adjustRightInd w:val="0"/>
        <w:spacing w:after="0" w:line="240" w:lineRule="auto"/>
        <w:ind w:left="993"/>
        <w:rPr>
          <w:rFonts w:ascii="Menlo" w:hAnsi="Menlo" w:cs="Menlo"/>
          <w:sz w:val="24"/>
          <w:szCs w:val="24"/>
          <w:lang w:val="en-US"/>
        </w:rPr>
      </w:pPr>
      <w:proofErr w:type="gramStart"/>
      <w:r>
        <w:rPr>
          <w:rFonts w:ascii="Menlo" w:hAnsi="Menlo" w:cs="Menlo"/>
          <w:sz w:val="24"/>
          <w:szCs w:val="24"/>
          <w:lang w:val="en-US"/>
        </w:rPr>
        <w:t>sum</w:t>
      </w:r>
      <w:proofErr w:type="gramEnd"/>
      <w:r>
        <w:rPr>
          <w:rFonts w:ascii="Menlo" w:hAnsi="Menlo" w:cs="Menlo"/>
          <w:sz w:val="24"/>
          <w:szCs w:val="24"/>
          <w:lang w:val="en-US"/>
        </w:rPr>
        <w:t xml:space="preserve"> {i </w:t>
      </w:r>
      <w:r>
        <w:rPr>
          <w:rFonts w:ascii="Menlo" w:hAnsi="Menlo" w:cs="Menlo"/>
          <w:b/>
          <w:bCs/>
          <w:color w:val="008800"/>
          <w:sz w:val="24"/>
          <w:szCs w:val="24"/>
          <w:lang w:val="en-US"/>
        </w:rPr>
        <w:t>in</w:t>
      </w:r>
      <w:r>
        <w:rPr>
          <w:rFonts w:ascii="Menlo" w:hAnsi="Menlo" w:cs="Menlo"/>
          <w:sz w:val="24"/>
          <w:szCs w:val="24"/>
          <w:lang w:val="en-US"/>
        </w:rPr>
        <w:t xml:space="preserve"> </w:t>
      </w:r>
      <w:r>
        <w:rPr>
          <w:rFonts w:ascii="Menlo" w:hAnsi="Menlo" w:cs="Menlo"/>
          <w:b/>
          <w:bCs/>
          <w:color w:val="003366"/>
          <w:sz w:val="24"/>
          <w:szCs w:val="24"/>
          <w:lang w:val="en-US"/>
        </w:rPr>
        <w:t>ROOMS</w:t>
      </w:r>
      <w:r>
        <w:rPr>
          <w:rFonts w:ascii="Menlo" w:hAnsi="Menlo" w:cs="Menlo"/>
          <w:sz w:val="24"/>
          <w:szCs w:val="24"/>
          <w:lang w:val="en-US"/>
        </w:rPr>
        <w:t xml:space="preserve">} </w:t>
      </w:r>
      <w:r>
        <w:rPr>
          <w:rFonts w:ascii="Menlo" w:hAnsi="Menlo" w:cs="Menlo"/>
          <w:b/>
          <w:bCs/>
          <w:color w:val="003366"/>
          <w:sz w:val="24"/>
          <w:szCs w:val="24"/>
          <w:lang w:val="en-US"/>
        </w:rPr>
        <w:t>Occupation</w:t>
      </w:r>
      <w:r>
        <w:rPr>
          <w:rFonts w:ascii="Menlo" w:hAnsi="Menlo" w:cs="Menlo"/>
          <w:sz w:val="24"/>
          <w:szCs w:val="24"/>
          <w:lang w:val="en-US"/>
        </w:rPr>
        <w:t>[i]*capacity[i] = guests</w:t>
      </w:r>
    </w:p>
    <w:p w14:paraId="753B3A4C"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p>
    <w:p w14:paraId="7C38628D"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proofErr w:type="gramStart"/>
      <w:r>
        <w:rPr>
          <w:rFonts w:ascii="Menlo" w:hAnsi="Menlo" w:cs="Menlo"/>
          <w:sz w:val="24"/>
          <w:szCs w:val="24"/>
          <w:lang w:val="en-US"/>
        </w:rPr>
        <w:t>minimize</w:t>
      </w:r>
      <w:proofErr w:type="gramEnd"/>
      <w:r>
        <w:rPr>
          <w:rFonts w:ascii="Menlo" w:hAnsi="Menlo" w:cs="Menlo"/>
          <w:sz w:val="24"/>
          <w:szCs w:val="24"/>
          <w:lang w:val="en-US"/>
        </w:rPr>
        <w:t xml:space="preserve"> </w:t>
      </w:r>
      <w:r>
        <w:rPr>
          <w:rFonts w:ascii="Menlo" w:hAnsi="Menlo" w:cs="Menlo"/>
          <w:color w:val="AA6600"/>
          <w:sz w:val="24"/>
          <w:szCs w:val="24"/>
          <w:lang w:val="en-US"/>
        </w:rPr>
        <w:t>OPTIMUM</w:t>
      </w:r>
      <w:r>
        <w:rPr>
          <w:rFonts w:ascii="Menlo" w:hAnsi="Menlo" w:cs="Menlo"/>
          <w:sz w:val="24"/>
          <w:szCs w:val="24"/>
          <w:lang w:val="en-US"/>
        </w:rPr>
        <w:t>:</w:t>
      </w:r>
    </w:p>
    <w:p w14:paraId="1A29BFA0" w14:textId="77777777" w:rsidR="006D703E" w:rsidRDefault="006D703E" w:rsidP="001E0024">
      <w:pPr>
        <w:autoSpaceDE w:val="0"/>
        <w:autoSpaceDN w:val="0"/>
        <w:adjustRightInd w:val="0"/>
        <w:spacing w:after="0" w:line="240" w:lineRule="auto"/>
        <w:ind w:left="993"/>
        <w:rPr>
          <w:rFonts w:ascii="Menlo" w:hAnsi="Menlo" w:cs="Menlo"/>
          <w:sz w:val="24"/>
          <w:szCs w:val="24"/>
          <w:lang w:val="en-US"/>
        </w:rPr>
      </w:pPr>
      <w:proofErr w:type="gramStart"/>
      <w:r>
        <w:rPr>
          <w:rFonts w:ascii="Menlo" w:hAnsi="Menlo" w:cs="Menlo"/>
          <w:sz w:val="24"/>
          <w:szCs w:val="24"/>
          <w:lang w:val="en-US"/>
        </w:rPr>
        <w:t>sqrt(</w:t>
      </w:r>
      <w:proofErr w:type="gramEnd"/>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 xml:space="preserve">sum{i </w:t>
      </w:r>
      <w:r>
        <w:rPr>
          <w:rFonts w:ascii="Menlo" w:hAnsi="Menlo" w:cs="Menlo"/>
          <w:b/>
          <w:bCs/>
          <w:color w:val="008800"/>
          <w:sz w:val="24"/>
          <w:szCs w:val="24"/>
          <w:lang w:val="en-US"/>
        </w:rPr>
        <w:t>in</w:t>
      </w:r>
      <w:r>
        <w:rPr>
          <w:rFonts w:ascii="Menlo" w:hAnsi="Menlo" w:cs="Menlo"/>
          <w:sz w:val="24"/>
          <w:szCs w:val="24"/>
          <w:lang w:val="en-US"/>
        </w:rPr>
        <w:t xml:space="preserve"> </w:t>
      </w:r>
      <w:r>
        <w:rPr>
          <w:rFonts w:ascii="Menlo" w:hAnsi="Menlo" w:cs="Menlo"/>
          <w:b/>
          <w:bCs/>
          <w:color w:val="003366"/>
          <w:sz w:val="24"/>
          <w:szCs w:val="24"/>
          <w:lang w:val="en-US"/>
        </w:rPr>
        <w:t>ROOMS</w:t>
      </w:r>
      <w:r>
        <w:rPr>
          <w:rFonts w:ascii="Menlo" w:hAnsi="Menlo" w:cs="Menlo"/>
          <w:sz w:val="24"/>
          <w:szCs w:val="24"/>
          <w:lang w:val="en-US"/>
        </w:rPr>
        <w:t xml:space="preserve">} </w:t>
      </w:r>
      <w:r>
        <w:rPr>
          <w:rFonts w:ascii="Menlo" w:hAnsi="Menlo" w:cs="Menlo"/>
          <w:b/>
          <w:bCs/>
          <w:color w:val="003366"/>
          <w:sz w:val="24"/>
          <w:szCs w:val="24"/>
          <w:lang w:val="en-US"/>
        </w:rPr>
        <w:t>Occupation</w:t>
      </w:r>
      <w:r>
        <w:rPr>
          <w:rFonts w:ascii="Menlo" w:hAnsi="Menlo" w:cs="Menlo"/>
          <w:sz w:val="24"/>
          <w:szCs w:val="24"/>
          <w:lang w:val="en-US"/>
        </w:rPr>
        <w:t>[i] * (price[i]</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min_price)^</w:t>
      </w:r>
      <w:r>
        <w:rPr>
          <w:rFonts w:ascii="Menlo" w:hAnsi="Menlo" w:cs="Menlo"/>
          <w:b/>
          <w:bCs/>
          <w:color w:val="0000DD"/>
          <w:sz w:val="24"/>
          <w:szCs w:val="24"/>
          <w:lang w:val="en-US"/>
        </w:rPr>
        <w:t>2</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 xml:space="preserve">occupied_rooms + </w:t>
      </w:r>
      <w:r>
        <w:rPr>
          <w:rFonts w:ascii="Menlo" w:hAnsi="Menlo" w:cs="Menlo"/>
          <w:b/>
          <w:bCs/>
          <w:color w:val="0000DD"/>
          <w:sz w:val="24"/>
          <w:szCs w:val="24"/>
          <w:lang w:val="en-US"/>
        </w:rPr>
        <w:t>1</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min_price +</w:t>
      </w:r>
    </w:p>
    <w:p w14:paraId="4EA90F1A" w14:textId="77777777" w:rsidR="001E0024" w:rsidRDefault="006D703E" w:rsidP="001E0024">
      <w:pPr>
        <w:autoSpaceDE w:val="0"/>
        <w:autoSpaceDN w:val="0"/>
        <w:adjustRightInd w:val="0"/>
        <w:spacing w:after="0" w:line="240" w:lineRule="auto"/>
        <w:ind w:left="993"/>
        <w:rPr>
          <w:rFonts w:ascii="Menlo" w:hAnsi="Menlo" w:cs="Menlo"/>
          <w:sz w:val="24"/>
          <w:szCs w:val="24"/>
          <w:lang w:val="en-US"/>
        </w:rPr>
      </w:pPr>
      <w:proofErr w:type="gramStart"/>
      <w:r>
        <w:rPr>
          <w:rFonts w:ascii="Menlo" w:hAnsi="Menlo" w:cs="Menlo"/>
          <w:b/>
          <w:bCs/>
          <w:color w:val="008800"/>
          <w:sz w:val="24"/>
          <w:szCs w:val="24"/>
          <w:lang w:val="en-US"/>
        </w:rPr>
        <w:t>if</w:t>
      </w:r>
      <w:proofErr w:type="gramEnd"/>
      <w:r>
        <w:rPr>
          <w:rFonts w:ascii="Menlo" w:hAnsi="Menlo" w:cs="Menlo"/>
          <w:sz w:val="24"/>
          <w:szCs w:val="24"/>
          <w:lang w:val="en-US"/>
        </w:rPr>
        <w:t xml:space="preserve"> occupied_rooms &gt; </w:t>
      </w:r>
      <w:r>
        <w:rPr>
          <w:rFonts w:ascii="Menlo" w:hAnsi="Menlo" w:cs="Menlo"/>
          <w:b/>
          <w:bCs/>
          <w:color w:val="0000DD"/>
          <w:sz w:val="24"/>
          <w:szCs w:val="24"/>
          <w:lang w:val="en-US"/>
        </w:rPr>
        <w:t>1</w:t>
      </w:r>
      <w:r>
        <w:rPr>
          <w:rFonts w:ascii="Menlo" w:hAnsi="Menlo" w:cs="Menlo"/>
          <w:sz w:val="24"/>
          <w:szCs w:val="24"/>
          <w:lang w:val="en-US"/>
        </w:rPr>
        <w:t xml:space="preserve"> </w:t>
      </w:r>
      <w:r>
        <w:rPr>
          <w:rFonts w:ascii="Menlo" w:hAnsi="Menlo" w:cs="Menlo"/>
          <w:b/>
          <w:bCs/>
          <w:color w:val="008800"/>
          <w:sz w:val="24"/>
          <w:szCs w:val="24"/>
          <w:lang w:val="en-US"/>
        </w:rPr>
        <w:t>then</w:t>
      </w:r>
      <w:r w:rsidR="001E0024">
        <w:rPr>
          <w:rFonts w:ascii="Menlo" w:hAnsi="Menlo" w:cs="Menlo"/>
          <w:sz w:val="24"/>
          <w:szCs w:val="24"/>
          <w:lang w:val="en-US"/>
        </w:rPr>
        <w:t xml:space="preserve"> (</w:t>
      </w:r>
    </w:p>
    <w:p w14:paraId="46B53834" w14:textId="77777777" w:rsidR="006D703E" w:rsidRDefault="006D703E" w:rsidP="001E0024">
      <w:pPr>
        <w:autoSpaceDE w:val="0"/>
        <w:autoSpaceDN w:val="0"/>
        <w:adjustRightInd w:val="0"/>
        <w:spacing w:after="0" w:line="240" w:lineRule="auto"/>
        <w:ind w:left="1418"/>
        <w:rPr>
          <w:rFonts w:ascii="Menlo" w:hAnsi="Menlo" w:cs="Menlo"/>
          <w:sz w:val="24"/>
          <w:szCs w:val="24"/>
          <w:lang w:val="en-US"/>
        </w:rPr>
      </w:pPr>
      <w:proofErr w:type="gramStart"/>
      <w:r>
        <w:rPr>
          <w:rFonts w:ascii="Menlo" w:hAnsi="Menlo" w:cs="Menlo"/>
          <w:sz w:val="24"/>
          <w:szCs w:val="24"/>
          <w:lang w:val="en-US"/>
        </w:rPr>
        <w:t>sqrt(</w:t>
      </w:r>
      <w:proofErr w:type="gramEnd"/>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 xml:space="preserve">sum{(i,j) </w:t>
      </w:r>
      <w:r>
        <w:rPr>
          <w:rFonts w:ascii="Menlo" w:hAnsi="Menlo" w:cs="Menlo"/>
          <w:b/>
          <w:bCs/>
          <w:color w:val="008800"/>
          <w:sz w:val="24"/>
          <w:szCs w:val="24"/>
          <w:lang w:val="en-US"/>
        </w:rPr>
        <w:t>in</w:t>
      </w:r>
      <w:r>
        <w:rPr>
          <w:rFonts w:ascii="Menlo" w:hAnsi="Menlo" w:cs="Menlo"/>
          <w:sz w:val="24"/>
          <w:szCs w:val="24"/>
          <w:lang w:val="en-US"/>
        </w:rPr>
        <w:t xml:space="preserve"> {</w:t>
      </w:r>
      <w:r>
        <w:rPr>
          <w:rFonts w:ascii="Menlo" w:hAnsi="Menlo" w:cs="Menlo"/>
          <w:b/>
          <w:bCs/>
          <w:color w:val="003366"/>
          <w:sz w:val="24"/>
          <w:szCs w:val="24"/>
          <w:lang w:val="en-US"/>
        </w:rPr>
        <w:t>ROOMS</w:t>
      </w:r>
      <w:r>
        <w:rPr>
          <w:rFonts w:ascii="Menlo" w:hAnsi="Menlo" w:cs="Menlo"/>
          <w:sz w:val="24"/>
          <w:szCs w:val="24"/>
          <w:lang w:val="en-US"/>
        </w:rPr>
        <w:t>,</w:t>
      </w:r>
      <w:r>
        <w:rPr>
          <w:rFonts w:ascii="Menlo" w:hAnsi="Menlo" w:cs="Menlo"/>
          <w:b/>
          <w:bCs/>
          <w:color w:val="003366"/>
          <w:sz w:val="24"/>
          <w:szCs w:val="24"/>
          <w:lang w:val="en-US"/>
        </w:rPr>
        <w:t>ROOMS</w:t>
      </w:r>
      <w:r>
        <w:rPr>
          <w:rFonts w:ascii="Menlo" w:hAnsi="Menlo" w:cs="Menlo"/>
          <w:sz w:val="24"/>
          <w:szCs w:val="24"/>
          <w:lang w:val="en-US"/>
        </w:rPr>
        <w:t>}} (</w:t>
      </w:r>
      <w:r>
        <w:rPr>
          <w:rFonts w:ascii="Menlo" w:hAnsi="Menlo" w:cs="Menlo"/>
          <w:b/>
          <w:bCs/>
          <w:color w:val="003366"/>
          <w:sz w:val="24"/>
          <w:szCs w:val="24"/>
          <w:lang w:val="en-US"/>
        </w:rPr>
        <w:t>Occupation</w:t>
      </w:r>
      <w:r>
        <w:rPr>
          <w:rFonts w:ascii="Menlo" w:hAnsi="Menlo" w:cs="Menlo"/>
          <w:sz w:val="24"/>
          <w:szCs w:val="24"/>
          <w:lang w:val="en-US"/>
        </w:rPr>
        <w:t>[i]</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b/>
          <w:bCs/>
          <w:color w:val="003366"/>
          <w:sz w:val="24"/>
          <w:szCs w:val="24"/>
          <w:lang w:val="en-US"/>
        </w:rPr>
        <w:t>Occupation</w:t>
      </w:r>
      <w:r>
        <w:rPr>
          <w:rFonts w:ascii="Menlo" w:hAnsi="Menlo" w:cs="Menlo"/>
          <w:sz w:val="24"/>
          <w:szCs w:val="24"/>
          <w:lang w:val="en-US"/>
        </w:rPr>
        <w:t>[j])</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((distance[i,j]</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min_distance)^</w:t>
      </w:r>
      <w:r>
        <w:rPr>
          <w:rFonts w:ascii="Menlo" w:hAnsi="Menlo" w:cs="Menlo"/>
          <w:b/>
          <w:bCs/>
          <w:color w:val="0000DD"/>
          <w:sz w:val="24"/>
          <w:szCs w:val="24"/>
          <w:lang w:val="en-US"/>
        </w:rPr>
        <w:t>2</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 xml:space="preserve">occupied_rooms + </w:t>
      </w:r>
      <w:r>
        <w:rPr>
          <w:rFonts w:ascii="Menlo" w:hAnsi="Menlo" w:cs="Menlo"/>
          <w:b/>
          <w:bCs/>
          <w:color w:val="0000DD"/>
          <w:sz w:val="24"/>
          <w:szCs w:val="24"/>
          <w:lang w:val="en-US"/>
        </w:rPr>
        <w:t>1</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min_dist</w:t>
      </w:r>
    </w:p>
    <w:p w14:paraId="313A01FA" w14:textId="77777777" w:rsidR="006D703E" w:rsidRDefault="006D703E" w:rsidP="001E0024">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 xml:space="preserve">) + </w:t>
      </w:r>
    </w:p>
    <w:p w14:paraId="196A9A8E" w14:textId="77777777" w:rsidR="006D703E" w:rsidRDefault="006D703E" w:rsidP="001E0024">
      <w:pPr>
        <w:autoSpaceDE w:val="0"/>
        <w:autoSpaceDN w:val="0"/>
        <w:adjustRightInd w:val="0"/>
        <w:spacing w:after="320" w:line="240" w:lineRule="auto"/>
        <w:ind w:left="992"/>
        <w:rPr>
          <w:rFonts w:ascii="Menlo" w:hAnsi="Menlo" w:cs="Menlo"/>
          <w:sz w:val="24"/>
          <w:szCs w:val="24"/>
          <w:lang w:val="en-US"/>
        </w:rPr>
      </w:pPr>
      <w:proofErr w:type="gramStart"/>
      <w:r>
        <w:rPr>
          <w:rFonts w:ascii="Menlo" w:hAnsi="Menlo" w:cs="Menlo"/>
          <w:sz w:val="24"/>
          <w:szCs w:val="24"/>
          <w:lang w:val="en-US"/>
        </w:rPr>
        <w:t>sqrt(</w:t>
      </w:r>
      <w:proofErr w:type="gramEnd"/>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 xml:space="preserve">sum{i </w:t>
      </w:r>
      <w:r>
        <w:rPr>
          <w:rFonts w:ascii="Menlo" w:hAnsi="Menlo" w:cs="Menlo"/>
          <w:b/>
          <w:bCs/>
          <w:color w:val="008800"/>
          <w:sz w:val="24"/>
          <w:szCs w:val="24"/>
          <w:lang w:val="en-US"/>
        </w:rPr>
        <w:t>in</w:t>
      </w:r>
      <w:r>
        <w:rPr>
          <w:rFonts w:ascii="Menlo" w:hAnsi="Menlo" w:cs="Menlo"/>
          <w:sz w:val="24"/>
          <w:szCs w:val="24"/>
          <w:lang w:val="en-US"/>
        </w:rPr>
        <w:t xml:space="preserve"> </w:t>
      </w:r>
      <w:r>
        <w:rPr>
          <w:rFonts w:ascii="Menlo" w:hAnsi="Menlo" w:cs="Menlo"/>
          <w:b/>
          <w:bCs/>
          <w:color w:val="003366"/>
          <w:sz w:val="24"/>
          <w:szCs w:val="24"/>
          <w:lang w:val="en-US"/>
        </w:rPr>
        <w:t>ROOMS</w:t>
      </w:r>
      <w:r>
        <w:rPr>
          <w:rFonts w:ascii="Menlo" w:hAnsi="Menlo" w:cs="Menlo"/>
          <w:sz w:val="24"/>
          <w:szCs w:val="24"/>
          <w:lang w:val="en-US"/>
        </w:rPr>
        <w:t xml:space="preserve">} </w:t>
      </w:r>
      <w:r>
        <w:rPr>
          <w:rFonts w:ascii="Menlo" w:hAnsi="Menlo" w:cs="Menlo"/>
          <w:b/>
          <w:bCs/>
          <w:color w:val="003366"/>
          <w:sz w:val="24"/>
          <w:szCs w:val="24"/>
          <w:lang w:val="en-US"/>
        </w:rPr>
        <w:t>Occupation</w:t>
      </w:r>
      <w:r>
        <w:rPr>
          <w:rFonts w:ascii="Menlo" w:hAnsi="Menlo" w:cs="Menlo"/>
          <w:sz w:val="24"/>
          <w:szCs w:val="24"/>
          <w:lang w:val="en-US"/>
        </w:rPr>
        <w:t>[i]</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((stars[i]</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b/>
          <w:bCs/>
          <w:color w:val="0000DD"/>
          <w:sz w:val="24"/>
          <w:szCs w:val="24"/>
          <w:lang w:val="en-US"/>
        </w:rPr>
        <w:t>10</w:t>
      </w:r>
      <w:r>
        <w:rPr>
          <w:rFonts w:ascii="Menlo" w:hAnsi="Menlo" w:cs="Menlo"/>
          <w:sz w:val="24"/>
          <w:szCs w:val="24"/>
          <w:lang w:val="en-US"/>
        </w:rPr>
        <w:t>)^</w:t>
      </w:r>
      <w:r>
        <w:rPr>
          <w:rFonts w:ascii="Menlo" w:hAnsi="Menlo" w:cs="Menlo"/>
          <w:b/>
          <w:bCs/>
          <w:color w:val="0000DD"/>
          <w:sz w:val="24"/>
          <w:szCs w:val="24"/>
          <w:lang w:val="en-US"/>
        </w:rPr>
        <w:t>2</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 xml:space="preserve">occupied_rooms + </w:t>
      </w:r>
      <w:r>
        <w:rPr>
          <w:rFonts w:ascii="Menlo" w:hAnsi="Menlo" w:cs="Menlo"/>
          <w:b/>
          <w:bCs/>
          <w:color w:val="0000DD"/>
          <w:sz w:val="24"/>
          <w:szCs w:val="24"/>
          <w:lang w:val="en-US"/>
        </w:rPr>
        <w:t>1</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b/>
          <w:bCs/>
          <w:color w:val="0000DD"/>
          <w:sz w:val="24"/>
          <w:szCs w:val="24"/>
          <w:lang w:val="en-US"/>
        </w:rPr>
        <w:t>10</w:t>
      </w:r>
      <w:r>
        <w:rPr>
          <w:rFonts w:ascii="Menlo" w:hAnsi="Menlo" w:cs="Menlo"/>
          <w:sz w:val="24"/>
          <w:szCs w:val="24"/>
          <w:lang w:val="en-US"/>
        </w:rPr>
        <w:t>;</w:t>
      </w:r>
    </w:p>
    <w:p w14:paraId="29B7FF0C" w14:textId="77777777" w:rsidR="006D703E" w:rsidRDefault="00B65813" w:rsidP="005D18C7">
      <w:pPr>
        <w:pStyle w:val="ThesisSzveg"/>
      </w:pPr>
      <w:r>
        <w:t xml:space="preserve">A modell első felében a paraméterek és változók vannak rögzítve, a második felében a </w:t>
      </w:r>
      <w:r w:rsidR="00070899">
        <w:t>korlátozások és a célfüggvényt.</w:t>
      </w:r>
    </w:p>
    <w:p w14:paraId="12C03173" w14:textId="05DBF783" w:rsidR="00070899" w:rsidRDefault="00070899" w:rsidP="005D18C7">
      <w:pPr>
        <w:pStyle w:val="ThesisSzveg"/>
      </w:pPr>
      <w:r>
        <w:t xml:space="preserve">A </w:t>
      </w:r>
      <w:r w:rsidRPr="00070899">
        <w:rPr>
          <w:i/>
        </w:rPr>
        <w:t>min_distance</w:t>
      </w:r>
      <w:r>
        <w:t xml:space="preserve"> és </w:t>
      </w:r>
      <w:r w:rsidRPr="00070899">
        <w:rPr>
          <w:i/>
        </w:rPr>
        <w:t>min_price</w:t>
      </w:r>
      <w:r>
        <w:t xml:space="preserve"> paraméterek nem változtathatók, mert a </w:t>
      </w:r>
      <w:r>
        <w:fldChar w:fldCharType="begin"/>
      </w:r>
      <w:r>
        <w:instrText xml:space="preserve"> REF _Ref416701623 \r \h </w:instrText>
      </w:r>
      <w:r>
        <w:fldChar w:fldCharType="separate"/>
      </w:r>
      <w:r>
        <w:t>6.2</w:t>
      </w:r>
      <w:r>
        <w:fldChar w:fldCharType="end"/>
      </w:r>
      <w:r>
        <w:t xml:space="preserve"> fejezetben bemutatott kategorizálás után a legkisebb érték mindig 1. A </w:t>
      </w:r>
      <w:r w:rsidRPr="00070899">
        <w:rPr>
          <w:i/>
        </w:rPr>
        <w:t>guests</w:t>
      </w:r>
      <w:r>
        <w:t xml:space="preserve"> paraméter a vendégek számát tárolja. Ezt követi a szobák halmazának deklarálása </w:t>
      </w:r>
      <w:r w:rsidRPr="00070899">
        <w:rPr>
          <w:i/>
        </w:rPr>
        <w:t>ROOMS</w:t>
      </w:r>
      <w:r>
        <w:t xml:space="preserve"> névvel. A szobák halmazához tartozik a </w:t>
      </w:r>
      <w:r w:rsidRPr="00070899">
        <w:rPr>
          <w:i/>
        </w:rPr>
        <w:t>capacity</w:t>
      </w:r>
      <w:r>
        <w:t xml:space="preserve">, mint kapacitás, a </w:t>
      </w:r>
      <w:r w:rsidRPr="00070899">
        <w:rPr>
          <w:i/>
        </w:rPr>
        <w:t>price</w:t>
      </w:r>
      <w:r>
        <w:t xml:space="preserve"> mint ár és a </w:t>
      </w:r>
      <w:r w:rsidRPr="00070899">
        <w:rPr>
          <w:i/>
        </w:rPr>
        <w:t>stars</w:t>
      </w:r>
      <w:r>
        <w:t xml:space="preserve">, mint átlagos értékelés paraméter. A szobák közti távolságot a </w:t>
      </w:r>
      <w:r w:rsidRPr="00070899">
        <w:rPr>
          <w:i/>
        </w:rPr>
        <w:lastRenderedPageBreak/>
        <w:t>distance</w:t>
      </w:r>
      <w:r>
        <w:t xml:space="preserve"> paraméter tárolja, amely a szobák halmazából képzett két dimenziós mátrixhoz tartozik. A modell fő változója </w:t>
      </w:r>
      <w:r w:rsidRPr="00070899">
        <w:rPr>
          <w:i/>
        </w:rPr>
        <w:t>Occupation</w:t>
      </w:r>
      <w:r>
        <w:t xml:space="preserve"> névre hallgat és a </w:t>
      </w:r>
      <w:r w:rsidRPr="00070899">
        <w:rPr>
          <w:i/>
        </w:rPr>
        <w:t>ROOMS</w:t>
      </w:r>
      <w:r>
        <w:t xml:space="preserve"> halmaz felett van értelmezve. Az </w:t>
      </w:r>
      <w:r w:rsidRPr="00070899">
        <w:rPr>
          <w:i/>
        </w:rPr>
        <w:t>occupied_rooms</w:t>
      </w:r>
      <w:r>
        <w:t xml:space="preserve"> egy segédváltozó, a célfüggvé</w:t>
      </w:r>
      <w:r w:rsidR="007C1914">
        <w:t>ny átláthatóbbá tétele, és a re</w:t>
      </w:r>
      <w:r>
        <w:t>dundancia elkerülése miatt került bevezetésre.</w:t>
      </w:r>
    </w:p>
    <w:p w14:paraId="7235C431" w14:textId="77777777" w:rsidR="00070899" w:rsidRDefault="00070899" w:rsidP="005D18C7">
      <w:pPr>
        <w:pStyle w:val="ThesisSzveg"/>
      </w:pPr>
      <w:r>
        <w:t>A modellnek egy korlátozása van, mégpedig, hogy a kiválasztott szobák kapacitásának egyenlőnek kell lennie a vendégek számával. Ezt</w:t>
      </w:r>
      <w:r w:rsidR="0053708F">
        <w:t xml:space="preserve"> a korlátozást fogalmazza meg az </w:t>
      </w:r>
      <w:r w:rsidR="0053708F" w:rsidRPr="001E3C8B">
        <w:rPr>
          <w:i/>
        </w:rPr>
        <w:t>Accommodation</w:t>
      </w:r>
      <w:r w:rsidR="0053708F">
        <w:t xml:space="preserve"> nevű kifejezés. A modell utolsó eleme az </w:t>
      </w:r>
      <w:r w:rsidR="0053708F" w:rsidRPr="001E3C8B">
        <w:rPr>
          <w:i/>
        </w:rPr>
        <w:t>OPTIMUM</w:t>
      </w:r>
      <w:r w:rsidR="0053708F">
        <w:t xml:space="preserve"> elnevezésű célfüggvény. A </w:t>
      </w:r>
      <w:r w:rsidR="0053708F">
        <w:fldChar w:fldCharType="begin"/>
      </w:r>
      <w:r w:rsidR="0053708F">
        <w:instrText xml:space="preserve"> REF _Ref416702335 \r \h </w:instrText>
      </w:r>
      <w:r w:rsidR="0053708F">
        <w:fldChar w:fldCharType="separate"/>
      </w:r>
      <w:r w:rsidR="0053708F">
        <w:t>6.2.3</w:t>
      </w:r>
      <w:r w:rsidR="0053708F">
        <w:fldChar w:fldCharType="end"/>
      </w:r>
      <w:r w:rsidR="0053708F">
        <w:t xml:space="preserve"> fejezetben bemutatott célfüggvényhez képest az implementáció alkalmaz egy kiegészítést. A nemlineáris megoldó az optimalizálás során választhatja azt, hogy az összes változó 0. Ekkor a gyökvonás operátor hibát jelez, és a folyamat leáll. Ezt elkerülendő, a gyökjel alatti kifejezéshez hozzáadok egyet, ami az eredményt nem befolyásolja, de segítségével a megoldó minden esetben helyesen fut.</w:t>
      </w:r>
    </w:p>
    <w:p w14:paraId="13B48D94" w14:textId="77777777" w:rsidR="001E3C8B" w:rsidRDefault="001E3C8B" w:rsidP="009D202D">
      <w:pPr>
        <w:pStyle w:val="ThesisSzveg"/>
      </w:pPr>
      <w:r>
        <w:t xml:space="preserve">Az optimalizálási modell megszerkesztése után össze kell állítani azt az adathalmazt, amelyen az optimalizálást el kell végezni. Amint, azt korábban említettem, az adatokat a modelltől függetlenül, egy másik fájlban is meg lehet adni. Egy ilyen adatfájl kiterjesztése ajánlás </w:t>
      </w:r>
      <w:proofErr w:type="gramStart"/>
      <w:r>
        <w:t xml:space="preserve">szerint </w:t>
      </w:r>
      <w:r w:rsidRPr="001E3C8B">
        <w:rPr>
          <w:i/>
        </w:rPr>
        <w:t>.dat</w:t>
      </w:r>
      <w:proofErr w:type="gramEnd"/>
      <w:r>
        <w:t>. Egy, a modellhez illeszthető adatfájl tar</w:t>
      </w:r>
      <w:r w:rsidR="009D202D">
        <w:t>talma a következőképpen néz ki:</w:t>
      </w:r>
    </w:p>
    <w:p w14:paraId="10A83153"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proofErr w:type="gramStart"/>
      <w:r>
        <w:rPr>
          <w:rFonts w:ascii="Menlo" w:hAnsi="Menlo" w:cs="Menlo"/>
          <w:sz w:val="24"/>
          <w:szCs w:val="24"/>
          <w:lang w:val="en-US"/>
        </w:rPr>
        <w:t>param</w:t>
      </w:r>
      <w:proofErr w:type="gramEnd"/>
      <w:r>
        <w:rPr>
          <w:rFonts w:ascii="Menlo" w:hAnsi="Menlo" w:cs="Menlo"/>
          <w:sz w:val="24"/>
          <w:szCs w:val="24"/>
          <w:lang w:val="en-US"/>
        </w:rPr>
        <w:t xml:space="preserve"> guests := </w:t>
      </w:r>
      <w:r>
        <w:rPr>
          <w:rFonts w:ascii="Menlo" w:hAnsi="Menlo" w:cs="Menlo"/>
          <w:b/>
          <w:bCs/>
          <w:color w:val="0000DD"/>
          <w:sz w:val="24"/>
          <w:szCs w:val="24"/>
          <w:lang w:val="en-US"/>
        </w:rPr>
        <w:t>8</w:t>
      </w:r>
      <w:r>
        <w:rPr>
          <w:rFonts w:ascii="Menlo" w:hAnsi="Menlo" w:cs="Menlo"/>
          <w:sz w:val="24"/>
          <w:szCs w:val="24"/>
          <w:lang w:val="en-US"/>
        </w:rPr>
        <w:t>;</w:t>
      </w:r>
    </w:p>
    <w:p w14:paraId="1F78E65D"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p>
    <w:p w14:paraId="7C2A53E0"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proofErr w:type="gramStart"/>
      <w:r>
        <w:rPr>
          <w:rFonts w:ascii="Menlo" w:hAnsi="Menlo" w:cs="Menlo"/>
          <w:sz w:val="24"/>
          <w:szCs w:val="24"/>
          <w:lang w:val="en-US"/>
        </w:rPr>
        <w:t>set</w:t>
      </w:r>
      <w:proofErr w:type="gramEnd"/>
      <w:r>
        <w:rPr>
          <w:rFonts w:ascii="Menlo" w:hAnsi="Menlo" w:cs="Menlo"/>
          <w:sz w:val="24"/>
          <w:szCs w:val="24"/>
          <w:lang w:val="en-US"/>
        </w:rPr>
        <w:t xml:space="preserve"> </w:t>
      </w:r>
      <w:r>
        <w:rPr>
          <w:rFonts w:ascii="Menlo" w:hAnsi="Menlo" w:cs="Menlo"/>
          <w:color w:val="AA6600"/>
          <w:sz w:val="24"/>
          <w:szCs w:val="24"/>
          <w:lang w:val="en-US"/>
        </w:rPr>
        <w:t>ROOMS</w:t>
      </w:r>
      <w:r>
        <w:rPr>
          <w:rFonts w:ascii="Menlo" w:hAnsi="Menlo" w:cs="Menlo"/>
          <w:sz w:val="24"/>
          <w:szCs w:val="24"/>
          <w:lang w:val="en-US"/>
        </w:rPr>
        <w:t xml:space="preserve">:= </w:t>
      </w:r>
      <w:r>
        <w:rPr>
          <w:rFonts w:ascii="Menlo" w:hAnsi="Menlo" w:cs="Menlo"/>
          <w:b/>
          <w:bCs/>
          <w:color w:val="003366"/>
          <w:sz w:val="24"/>
          <w:szCs w:val="24"/>
          <w:lang w:val="en-US"/>
        </w:rPr>
        <w:t>R1</w:t>
      </w:r>
      <w:r>
        <w:rPr>
          <w:rFonts w:ascii="Menlo" w:hAnsi="Menlo" w:cs="Menlo"/>
          <w:sz w:val="24"/>
          <w:szCs w:val="24"/>
          <w:lang w:val="en-US"/>
        </w:rPr>
        <w:t xml:space="preserve"> </w:t>
      </w:r>
      <w:r>
        <w:rPr>
          <w:rFonts w:ascii="Menlo" w:hAnsi="Menlo" w:cs="Menlo"/>
          <w:b/>
          <w:bCs/>
          <w:color w:val="003366"/>
          <w:sz w:val="24"/>
          <w:szCs w:val="24"/>
          <w:lang w:val="en-US"/>
        </w:rPr>
        <w:t>R2</w:t>
      </w:r>
      <w:r>
        <w:rPr>
          <w:rFonts w:ascii="Menlo" w:hAnsi="Menlo" w:cs="Menlo"/>
          <w:sz w:val="24"/>
          <w:szCs w:val="24"/>
          <w:lang w:val="en-US"/>
        </w:rPr>
        <w:t xml:space="preserve"> </w:t>
      </w:r>
      <w:r>
        <w:rPr>
          <w:rFonts w:ascii="Menlo" w:hAnsi="Menlo" w:cs="Menlo"/>
          <w:b/>
          <w:bCs/>
          <w:color w:val="003366"/>
          <w:sz w:val="24"/>
          <w:szCs w:val="24"/>
          <w:lang w:val="en-US"/>
        </w:rPr>
        <w:t>R3</w:t>
      </w:r>
      <w:r>
        <w:rPr>
          <w:rFonts w:ascii="Menlo" w:hAnsi="Menlo" w:cs="Menlo"/>
          <w:sz w:val="24"/>
          <w:szCs w:val="24"/>
          <w:lang w:val="en-US"/>
        </w:rPr>
        <w:t xml:space="preserve"> </w:t>
      </w:r>
      <w:r>
        <w:rPr>
          <w:rFonts w:ascii="Menlo" w:hAnsi="Menlo" w:cs="Menlo"/>
          <w:b/>
          <w:bCs/>
          <w:color w:val="003366"/>
          <w:sz w:val="24"/>
          <w:szCs w:val="24"/>
          <w:lang w:val="en-US"/>
        </w:rPr>
        <w:t>R4</w:t>
      </w:r>
      <w:r>
        <w:rPr>
          <w:rFonts w:ascii="Menlo" w:hAnsi="Menlo" w:cs="Menlo"/>
          <w:sz w:val="24"/>
          <w:szCs w:val="24"/>
          <w:lang w:val="en-US"/>
        </w:rPr>
        <w:t xml:space="preserve"> </w:t>
      </w:r>
      <w:r>
        <w:rPr>
          <w:rFonts w:ascii="Menlo" w:hAnsi="Menlo" w:cs="Menlo"/>
          <w:b/>
          <w:bCs/>
          <w:color w:val="003366"/>
          <w:sz w:val="24"/>
          <w:szCs w:val="24"/>
          <w:lang w:val="en-US"/>
        </w:rPr>
        <w:t>R5</w:t>
      </w:r>
      <w:r>
        <w:rPr>
          <w:rFonts w:ascii="Menlo" w:hAnsi="Menlo" w:cs="Menlo"/>
          <w:sz w:val="24"/>
          <w:szCs w:val="24"/>
          <w:lang w:val="en-US"/>
        </w:rPr>
        <w:t xml:space="preserve"> </w:t>
      </w:r>
      <w:r>
        <w:rPr>
          <w:rFonts w:ascii="Menlo" w:hAnsi="Menlo" w:cs="Menlo"/>
          <w:b/>
          <w:bCs/>
          <w:color w:val="003366"/>
          <w:sz w:val="24"/>
          <w:szCs w:val="24"/>
          <w:lang w:val="en-US"/>
        </w:rPr>
        <w:t>R6</w:t>
      </w:r>
      <w:r>
        <w:rPr>
          <w:rFonts w:ascii="Menlo" w:hAnsi="Menlo" w:cs="Menlo"/>
          <w:sz w:val="24"/>
          <w:szCs w:val="24"/>
          <w:lang w:val="en-US"/>
        </w:rPr>
        <w:t>;</w:t>
      </w:r>
    </w:p>
    <w:p w14:paraId="7EE0AD42"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p>
    <w:p w14:paraId="0C63CAF8"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proofErr w:type="gramStart"/>
      <w:r>
        <w:rPr>
          <w:rFonts w:ascii="Menlo" w:hAnsi="Menlo" w:cs="Menlo"/>
          <w:color w:val="AA6600"/>
          <w:sz w:val="24"/>
          <w:szCs w:val="24"/>
          <w:lang w:val="en-US"/>
        </w:rPr>
        <w:t>param</w:t>
      </w:r>
      <w:proofErr w:type="gramEnd"/>
      <w:r>
        <w:rPr>
          <w:rFonts w:ascii="Menlo" w:hAnsi="Menlo" w:cs="Menlo"/>
          <w:sz w:val="24"/>
          <w:szCs w:val="24"/>
          <w:lang w:val="en-US"/>
        </w:rPr>
        <w:t xml:space="preserve">:  capacity  stars </w:t>
      </w:r>
      <w:r w:rsidR="00FC54AF">
        <w:rPr>
          <w:rFonts w:ascii="Menlo" w:hAnsi="Menlo" w:cs="Menlo"/>
          <w:sz w:val="24"/>
          <w:szCs w:val="24"/>
          <w:lang w:val="en-US"/>
        </w:rPr>
        <w:t xml:space="preserve"> </w:t>
      </w:r>
      <w:r>
        <w:rPr>
          <w:rFonts w:ascii="Menlo" w:hAnsi="Menlo" w:cs="Menlo"/>
          <w:sz w:val="24"/>
          <w:szCs w:val="24"/>
          <w:lang w:val="en-US"/>
        </w:rPr>
        <w:t>price :=</w:t>
      </w:r>
    </w:p>
    <w:p w14:paraId="6B6E47A9"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R1</w:t>
      </w:r>
      <w:r>
        <w:rPr>
          <w:rFonts w:ascii="Menlo" w:hAnsi="Menlo" w:cs="Menlo"/>
          <w:sz w:val="24"/>
          <w:szCs w:val="24"/>
          <w:lang w:val="en-US"/>
        </w:rPr>
        <w:t xml:space="preserve">    </w:t>
      </w:r>
      <w:r>
        <w:rPr>
          <w:rFonts w:ascii="Menlo" w:hAnsi="Menlo" w:cs="Menlo"/>
          <w:b/>
          <w:bCs/>
          <w:color w:val="0000DD"/>
          <w:sz w:val="24"/>
          <w:szCs w:val="24"/>
          <w:lang w:val="en-US"/>
        </w:rPr>
        <w:t>2</w:t>
      </w:r>
      <w:r>
        <w:rPr>
          <w:rFonts w:ascii="Menlo" w:hAnsi="Menlo" w:cs="Menlo"/>
          <w:sz w:val="24"/>
          <w:szCs w:val="24"/>
          <w:lang w:val="en-US"/>
        </w:rPr>
        <w:t xml:space="preserve">         </w:t>
      </w:r>
      <w:r>
        <w:rPr>
          <w:rFonts w:ascii="Menlo" w:hAnsi="Menlo" w:cs="Menlo"/>
          <w:b/>
          <w:bCs/>
          <w:color w:val="0000DD"/>
          <w:sz w:val="24"/>
          <w:szCs w:val="24"/>
          <w:lang w:val="en-US"/>
        </w:rPr>
        <w:t>8</w:t>
      </w:r>
      <w:r>
        <w:rPr>
          <w:rFonts w:ascii="Menlo" w:hAnsi="Menlo" w:cs="Menlo"/>
          <w:sz w:val="24"/>
          <w:szCs w:val="24"/>
          <w:lang w:val="en-US"/>
        </w:rPr>
        <w:t xml:space="preserve">     </w:t>
      </w:r>
      <w:r w:rsidR="00FC54AF">
        <w:rPr>
          <w:rFonts w:ascii="Menlo" w:hAnsi="Menlo" w:cs="Menlo"/>
          <w:sz w:val="24"/>
          <w:szCs w:val="24"/>
          <w:lang w:val="en-US"/>
        </w:rPr>
        <w:t xml:space="preserve"> </w:t>
      </w:r>
      <w:r>
        <w:rPr>
          <w:rFonts w:ascii="Menlo" w:hAnsi="Menlo" w:cs="Menlo"/>
          <w:b/>
          <w:bCs/>
          <w:color w:val="0000DD"/>
          <w:sz w:val="24"/>
          <w:szCs w:val="24"/>
          <w:lang w:val="en-US"/>
        </w:rPr>
        <w:t>15000</w:t>
      </w:r>
    </w:p>
    <w:p w14:paraId="00C007BF"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R2</w:t>
      </w:r>
      <w:r>
        <w:rPr>
          <w:rFonts w:ascii="Menlo" w:hAnsi="Menlo" w:cs="Menlo"/>
          <w:sz w:val="24"/>
          <w:szCs w:val="24"/>
          <w:lang w:val="en-US"/>
        </w:rPr>
        <w:t xml:space="preserve">    </w:t>
      </w:r>
      <w:r>
        <w:rPr>
          <w:rFonts w:ascii="Menlo" w:hAnsi="Menlo" w:cs="Menlo"/>
          <w:b/>
          <w:bCs/>
          <w:color w:val="0000DD"/>
          <w:sz w:val="24"/>
          <w:szCs w:val="24"/>
          <w:lang w:val="en-US"/>
        </w:rPr>
        <w:t>3</w:t>
      </w:r>
      <w:r>
        <w:rPr>
          <w:rFonts w:ascii="Menlo" w:hAnsi="Menlo" w:cs="Menlo"/>
          <w:sz w:val="24"/>
          <w:szCs w:val="24"/>
          <w:lang w:val="en-US"/>
        </w:rPr>
        <w:t xml:space="preserve">         </w:t>
      </w:r>
      <w:r>
        <w:rPr>
          <w:rFonts w:ascii="Menlo" w:hAnsi="Menlo" w:cs="Menlo"/>
          <w:b/>
          <w:bCs/>
          <w:color w:val="0000DD"/>
          <w:sz w:val="24"/>
          <w:szCs w:val="24"/>
          <w:lang w:val="en-US"/>
        </w:rPr>
        <w:t>7</w:t>
      </w:r>
      <w:r>
        <w:rPr>
          <w:rFonts w:ascii="Menlo" w:hAnsi="Menlo" w:cs="Menlo"/>
          <w:sz w:val="24"/>
          <w:szCs w:val="24"/>
          <w:lang w:val="en-US"/>
        </w:rPr>
        <w:t>.</w:t>
      </w:r>
      <w:r>
        <w:rPr>
          <w:rFonts w:ascii="Menlo" w:hAnsi="Menlo" w:cs="Menlo"/>
          <w:b/>
          <w:bCs/>
          <w:color w:val="0000DD"/>
          <w:sz w:val="24"/>
          <w:szCs w:val="24"/>
          <w:lang w:val="en-US"/>
        </w:rPr>
        <w:t>5</w:t>
      </w:r>
      <w:r>
        <w:rPr>
          <w:rFonts w:ascii="Menlo" w:hAnsi="Menlo" w:cs="Menlo"/>
          <w:sz w:val="24"/>
          <w:szCs w:val="24"/>
          <w:lang w:val="en-US"/>
        </w:rPr>
        <w:t xml:space="preserve">   </w:t>
      </w:r>
      <w:r w:rsidR="00FC54AF">
        <w:rPr>
          <w:rFonts w:ascii="Menlo" w:hAnsi="Menlo" w:cs="Menlo"/>
          <w:sz w:val="24"/>
          <w:szCs w:val="24"/>
          <w:lang w:val="en-US"/>
        </w:rPr>
        <w:t xml:space="preserve"> </w:t>
      </w:r>
      <w:r>
        <w:rPr>
          <w:rFonts w:ascii="Menlo" w:hAnsi="Menlo" w:cs="Menlo"/>
          <w:b/>
          <w:bCs/>
          <w:color w:val="0000DD"/>
          <w:sz w:val="24"/>
          <w:szCs w:val="24"/>
          <w:lang w:val="en-US"/>
        </w:rPr>
        <w:t>27000</w:t>
      </w:r>
    </w:p>
    <w:p w14:paraId="61F5ECD9"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R3</w:t>
      </w:r>
      <w:r>
        <w:rPr>
          <w:rFonts w:ascii="Menlo" w:hAnsi="Menlo" w:cs="Menlo"/>
          <w:sz w:val="24"/>
          <w:szCs w:val="24"/>
          <w:lang w:val="en-US"/>
        </w:rPr>
        <w:t xml:space="preserve">    </w:t>
      </w:r>
      <w:r>
        <w:rPr>
          <w:rFonts w:ascii="Menlo" w:hAnsi="Menlo" w:cs="Menlo"/>
          <w:b/>
          <w:bCs/>
          <w:color w:val="0000DD"/>
          <w:sz w:val="24"/>
          <w:szCs w:val="24"/>
          <w:lang w:val="en-US"/>
        </w:rPr>
        <w:t>2</w:t>
      </w:r>
      <w:r>
        <w:rPr>
          <w:rFonts w:ascii="Menlo" w:hAnsi="Menlo" w:cs="Menlo"/>
          <w:sz w:val="24"/>
          <w:szCs w:val="24"/>
          <w:lang w:val="en-US"/>
        </w:rPr>
        <w:t xml:space="preserve">         </w:t>
      </w:r>
      <w:r>
        <w:rPr>
          <w:rFonts w:ascii="Menlo" w:hAnsi="Menlo" w:cs="Menlo"/>
          <w:b/>
          <w:bCs/>
          <w:color w:val="0000DD"/>
          <w:sz w:val="24"/>
          <w:szCs w:val="24"/>
          <w:lang w:val="en-US"/>
        </w:rPr>
        <w:t>8</w:t>
      </w:r>
      <w:r>
        <w:rPr>
          <w:rFonts w:ascii="Menlo" w:hAnsi="Menlo" w:cs="Menlo"/>
          <w:sz w:val="24"/>
          <w:szCs w:val="24"/>
          <w:lang w:val="en-US"/>
        </w:rPr>
        <w:t>.</w:t>
      </w:r>
      <w:r>
        <w:rPr>
          <w:rFonts w:ascii="Menlo" w:hAnsi="Menlo" w:cs="Menlo"/>
          <w:b/>
          <w:bCs/>
          <w:color w:val="0000DD"/>
          <w:sz w:val="24"/>
          <w:szCs w:val="24"/>
          <w:lang w:val="en-US"/>
        </w:rPr>
        <w:t>2</w:t>
      </w:r>
      <w:r>
        <w:rPr>
          <w:rFonts w:ascii="Menlo" w:hAnsi="Menlo" w:cs="Menlo"/>
          <w:sz w:val="24"/>
          <w:szCs w:val="24"/>
          <w:lang w:val="en-US"/>
        </w:rPr>
        <w:t xml:space="preserve">   </w:t>
      </w:r>
      <w:r w:rsidR="00FC54AF">
        <w:rPr>
          <w:rFonts w:ascii="Menlo" w:hAnsi="Menlo" w:cs="Menlo"/>
          <w:sz w:val="24"/>
          <w:szCs w:val="24"/>
          <w:lang w:val="en-US"/>
        </w:rPr>
        <w:t xml:space="preserve"> </w:t>
      </w:r>
      <w:r>
        <w:rPr>
          <w:rFonts w:ascii="Menlo" w:hAnsi="Menlo" w:cs="Menlo"/>
          <w:b/>
          <w:bCs/>
          <w:color w:val="0000DD"/>
          <w:sz w:val="24"/>
          <w:szCs w:val="24"/>
          <w:lang w:val="en-US"/>
        </w:rPr>
        <w:t>16000</w:t>
      </w:r>
    </w:p>
    <w:p w14:paraId="328C1F18"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R4</w:t>
      </w:r>
      <w:r>
        <w:rPr>
          <w:rFonts w:ascii="Menlo" w:hAnsi="Menlo" w:cs="Menlo"/>
          <w:sz w:val="24"/>
          <w:szCs w:val="24"/>
          <w:lang w:val="en-US"/>
        </w:rPr>
        <w:t xml:space="preserve">    </w:t>
      </w:r>
      <w:r>
        <w:rPr>
          <w:rFonts w:ascii="Menlo" w:hAnsi="Menlo" w:cs="Menlo"/>
          <w:b/>
          <w:bCs/>
          <w:color w:val="0000DD"/>
          <w:sz w:val="24"/>
          <w:szCs w:val="24"/>
          <w:lang w:val="en-US"/>
        </w:rPr>
        <w:t>2</w:t>
      </w:r>
      <w:r>
        <w:rPr>
          <w:rFonts w:ascii="Menlo" w:hAnsi="Menlo" w:cs="Menlo"/>
          <w:sz w:val="24"/>
          <w:szCs w:val="24"/>
          <w:lang w:val="en-US"/>
        </w:rPr>
        <w:t xml:space="preserve">         </w:t>
      </w:r>
      <w:r>
        <w:rPr>
          <w:rFonts w:ascii="Menlo" w:hAnsi="Menlo" w:cs="Menlo"/>
          <w:b/>
          <w:bCs/>
          <w:color w:val="0000DD"/>
          <w:sz w:val="24"/>
          <w:szCs w:val="24"/>
          <w:lang w:val="en-US"/>
        </w:rPr>
        <w:t>8</w:t>
      </w:r>
      <w:r>
        <w:rPr>
          <w:rFonts w:ascii="Menlo" w:hAnsi="Menlo" w:cs="Menlo"/>
          <w:sz w:val="24"/>
          <w:szCs w:val="24"/>
          <w:lang w:val="en-US"/>
        </w:rPr>
        <w:t>.</w:t>
      </w:r>
      <w:r>
        <w:rPr>
          <w:rFonts w:ascii="Menlo" w:hAnsi="Menlo" w:cs="Menlo"/>
          <w:b/>
          <w:bCs/>
          <w:color w:val="0000DD"/>
          <w:sz w:val="24"/>
          <w:szCs w:val="24"/>
          <w:lang w:val="en-US"/>
        </w:rPr>
        <w:t>2</w:t>
      </w:r>
      <w:r>
        <w:rPr>
          <w:rFonts w:ascii="Menlo" w:hAnsi="Menlo" w:cs="Menlo"/>
          <w:sz w:val="24"/>
          <w:szCs w:val="24"/>
          <w:lang w:val="en-US"/>
        </w:rPr>
        <w:t xml:space="preserve">   </w:t>
      </w:r>
      <w:r w:rsidR="00FC54AF">
        <w:rPr>
          <w:rFonts w:ascii="Menlo" w:hAnsi="Menlo" w:cs="Menlo"/>
          <w:sz w:val="24"/>
          <w:szCs w:val="24"/>
          <w:lang w:val="en-US"/>
        </w:rPr>
        <w:t xml:space="preserve"> </w:t>
      </w:r>
      <w:r>
        <w:rPr>
          <w:rFonts w:ascii="Menlo" w:hAnsi="Menlo" w:cs="Menlo"/>
          <w:b/>
          <w:bCs/>
          <w:color w:val="0000DD"/>
          <w:sz w:val="24"/>
          <w:szCs w:val="24"/>
          <w:lang w:val="en-US"/>
        </w:rPr>
        <w:t>16000</w:t>
      </w:r>
    </w:p>
    <w:p w14:paraId="4491ADFD"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R5</w:t>
      </w:r>
      <w:r>
        <w:rPr>
          <w:rFonts w:ascii="Menlo" w:hAnsi="Menlo" w:cs="Menlo"/>
          <w:sz w:val="24"/>
          <w:szCs w:val="24"/>
          <w:lang w:val="en-US"/>
        </w:rPr>
        <w:t xml:space="preserve">    </w:t>
      </w:r>
      <w:r>
        <w:rPr>
          <w:rFonts w:ascii="Menlo" w:hAnsi="Menlo" w:cs="Menlo"/>
          <w:b/>
          <w:bCs/>
          <w:color w:val="0000DD"/>
          <w:sz w:val="24"/>
          <w:szCs w:val="24"/>
          <w:lang w:val="en-US"/>
        </w:rPr>
        <w:t>4</w:t>
      </w:r>
      <w:r>
        <w:rPr>
          <w:rFonts w:ascii="Menlo" w:hAnsi="Menlo" w:cs="Menlo"/>
          <w:sz w:val="24"/>
          <w:szCs w:val="24"/>
          <w:lang w:val="en-US"/>
        </w:rPr>
        <w:t xml:space="preserve">         </w:t>
      </w:r>
      <w:r>
        <w:rPr>
          <w:rFonts w:ascii="Menlo" w:hAnsi="Menlo" w:cs="Menlo"/>
          <w:b/>
          <w:bCs/>
          <w:color w:val="0000DD"/>
          <w:sz w:val="24"/>
          <w:szCs w:val="24"/>
          <w:lang w:val="en-US"/>
        </w:rPr>
        <w:t>9</w:t>
      </w:r>
      <w:r>
        <w:rPr>
          <w:rFonts w:ascii="Menlo" w:hAnsi="Menlo" w:cs="Menlo"/>
          <w:sz w:val="24"/>
          <w:szCs w:val="24"/>
          <w:lang w:val="en-US"/>
        </w:rPr>
        <w:t xml:space="preserve">    </w:t>
      </w:r>
      <w:r w:rsidR="00FC54AF">
        <w:rPr>
          <w:rFonts w:ascii="Menlo" w:hAnsi="Menlo" w:cs="Menlo"/>
          <w:sz w:val="24"/>
          <w:szCs w:val="24"/>
          <w:lang w:val="en-US"/>
        </w:rPr>
        <w:t xml:space="preserve"> </w:t>
      </w:r>
      <w:r>
        <w:rPr>
          <w:rFonts w:ascii="Menlo" w:hAnsi="Menlo" w:cs="Menlo"/>
          <w:sz w:val="24"/>
          <w:szCs w:val="24"/>
          <w:lang w:val="en-US"/>
        </w:rPr>
        <w:t xml:space="preserve"> </w:t>
      </w:r>
      <w:r>
        <w:rPr>
          <w:rFonts w:ascii="Menlo" w:hAnsi="Menlo" w:cs="Menlo"/>
          <w:b/>
          <w:bCs/>
          <w:color w:val="0000DD"/>
          <w:sz w:val="24"/>
          <w:szCs w:val="24"/>
          <w:lang w:val="en-US"/>
        </w:rPr>
        <w:t>15000</w:t>
      </w:r>
    </w:p>
    <w:p w14:paraId="23CCADAF"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R6</w:t>
      </w:r>
      <w:r>
        <w:rPr>
          <w:rFonts w:ascii="Menlo" w:hAnsi="Menlo" w:cs="Menlo"/>
          <w:sz w:val="24"/>
          <w:szCs w:val="24"/>
          <w:lang w:val="en-US"/>
        </w:rPr>
        <w:t xml:space="preserve">    </w:t>
      </w:r>
      <w:r>
        <w:rPr>
          <w:rFonts w:ascii="Menlo" w:hAnsi="Menlo" w:cs="Menlo"/>
          <w:b/>
          <w:bCs/>
          <w:color w:val="0000DD"/>
          <w:sz w:val="24"/>
          <w:szCs w:val="24"/>
          <w:lang w:val="en-US"/>
        </w:rPr>
        <w:t>2</w:t>
      </w:r>
      <w:r>
        <w:rPr>
          <w:rFonts w:ascii="Menlo" w:hAnsi="Menlo" w:cs="Menlo"/>
          <w:sz w:val="24"/>
          <w:szCs w:val="24"/>
          <w:lang w:val="en-US"/>
        </w:rPr>
        <w:t xml:space="preserve">         </w:t>
      </w:r>
      <w:r>
        <w:rPr>
          <w:rFonts w:ascii="Menlo" w:hAnsi="Menlo" w:cs="Menlo"/>
          <w:b/>
          <w:bCs/>
          <w:color w:val="0000DD"/>
          <w:sz w:val="24"/>
          <w:szCs w:val="24"/>
          <w:lang w:val="en-US"/>
        </w:rPr>
        <w:t>8</w:t>
      </w:r>
      <w:r>
        <w:rPr>
          <w:rFonts w:ascii="Menlo" w:hAnsi="Menlo" w:cs="Menlo"/>
          <w:sz w:val="24"/>
          <w:szCs w:val="24"/>
          <w:lang w:val="en-US"/>
        </w:rPr>
        <w:t>.</w:t>
      </w:r>
      <w:r>
        <w:rPr>
          <w:rFonts w:ascii="Menlo" w:hAnsi="Menlo" w:cs="Menlo"/>
          <w:b/>
          <w:bCs/>
          <w:color w:val="0000DD"/>
          <w:sz w:val="24"/>
          <w:szCs w:val="24"/>
          <w:lang w:val="en-US"/>
        </w:rPr>
        <w:t>1</w:t>
      </w:r>
      <w:r>
        <w:rPr>
          <w:rFonts w:ascii="Menlo" w:hAnsi="Menlo" w:cs="Menlo"/>
          <w:sz w:val="24"/>
          <w:szCs w:val="24"/>
          <w:lang w:val="en-US"/>
        </w:rPr>
        <w:t xml:space="preserve">  </w:t>
      </w:r>
      <w:r w:rsidR="00FC54AF">
        <w:rPr>
          <w:rFonts w:ascii="Menlo" w:hAnsi="Menlo" w:cs="Menlo"/>
          <w:sz w:val="24"/>
          <w:szCs w:val="24"/>
          <w:lang w:val="en-US"/>
        </w:rPr>
        <w:t xml:space="preserve"> </w:t>
      </w:r>
      <w:r>
        <w:rPr>
          <w:rFonts w:ascii="Menlo" w:hAnsi="Menlo" w:cs="Menlo"/>
          <w:sz w:val="24"/>
          <w:szCs w:val="24"/>
          <w:lang w:val="en-US"/>
        </w:rPr>
        <w:t xml:space="preserve"> </w:t>
      </w:r>
      <w:r>
        <w:rPr>
          <w:rFonts w:ascii="Menlo" w:hAnsi="Menlo" w:cs="Menlo"/>
          <w:b/>
          <w:bCs/>
          <w:color w:val="0000DD"/>
          <w:sz w:val="24"/>
          <w:szCs w:val="24"/>
          <w:lang w:val="en-US"/>
        </w:rPr>
        <w:t>14000</w:t>
      </w:r>
      <w:r>
        <w:rPr>
          <w:rFonts w:ascii="Menlo" w:hAnsi="Menlo" w:cs="Menlo"/>
          <w:sz w:val="24"/>
          <w:szCs w:val="24"/>
          <w:lang w:val="en-US"/>
        </w:rPr>
        <w:t>;</w:t>
      </w:r>
    </w:p>
    <w:p w14:paraId="7E2FE631"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p>
    <w:p w14:paraId="0E9EDAEB"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proofErr w:type="gramStart"/>
      <w:r>
        <w:rPr>
          <w:rFonts w:ascii="Menlo" w:hAnsi="Menlo" w:cs="Menlo"/>
          <w:sz w:val="24"/>
          <w:szCs w:val="24"/>
          <w:lang w:val="en-US"/>
        </w:rPr>
        <w:t>param</w:t>
      </w:r>
      <w:proofErr w:type="gramEnd"/>
      <w:r>
        <w:rPr>
          <w:rFonts w:ascii="Menlo" w:hAnsi="Menlo" w:cs="Menlo"/>
          <w:sz w:val="24"/>
          <w:szCs w:val="24"/>
          <w:lang w:val="en-US"/>
        </w:rPr>
        <w:t xml:space="preserve"> </w:t>
      </w:r>
      <w:r>
        <w:rPr>
          <w:rFonts w:ascii="Menlo" w:hAnsi="Menlo" w:cs="Menlo"/>
          <w:color w:val="AA6600"/>
          <w:sz w:val="24"/>
          <w:szCs w:val="24"/>
          <w:lang w:val="en-US"/>
        </w:rPr>
        <w:t>distance</w:t>
      </w:r>
      <w:r>
        <w:rPr>
          <w:rFonts w:ascii="Menlo" w:hAnsi="Menlo" w:cs="Menlo"/>
          <w:sz w:val="24"/>
          <w:szCs w:val="24"/>
          <w:lang w:val="en-US"/>
        </w:rPr>
        <w:t xml:space="preserve">: </w:t>
      </w:r>
    </w:p>
    <w:p w14:paraId="7F41193F"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proofErr w:type="gramStart"/>
      <w:r>
        <w:rPr>
          <w:rFonts w:ascii="Menlo" w:hAnsi="Menlo" w:cs="Menlo"/>
          <w:b/>
          <w:bCs/>
          <w:color w:val="003366"/>
          <w:sz w:val="24"/>
          <w:szCs w:val="24"/>
          <w:lang w:val="en-US"/>
        </w:rPr>
        <w:t>R1</w:t>
      </w:r>
      <w:r>
        <w:rPr>
          <w:rFonts w:ascii="Menlo" w:hAnsi="Menlo" w:cs="Menlo"/>
          <w:sz w:val="24"/>
          <w:szCs w:val="24"/>
          <w:lang w:val="en-US"/>
        </w:rPr>
        <w:t xml:space="preserve">  </w:t>
      </w:r>
      <w:r>
        <w:rPr>
          <w:rFonts w:ascii="Menlo" w:hAnsi="Menlo" w:cs="Menlo"/>
          <w:b/>
          <w:bCs/>
          <w:color w:val="003366"/>
          <w:sz w:val="24"/>
          <w:szCs w:val="24"/>
          <w:lang w:val="en-US"/>
        </w:rPr>
        <w:t>R2</w:t>
      </w:r>
      <w:proofErr w:type="gramEnd"/>
      <w:r>
        <w:rPr>
          <w:rFonts w:ascii="Menlo" w:hAnsi="Menlo" w:cs="Menlo"/>
          <w:sz w:val="24"/>
          <w:szCs w:val="24"/>
          <w:lang w:val="en-US"/>
        </w:rPr>
        <w:t xml:space="preserve">  </w:t>
      </w:r>
      <w:r>
        <w:rPr>
          <w:rFonts w:ascii="Menlo" w:hAnsi="Menlo" w:cs="Menlo"/>
          <w:b/>
          <w:bCs/>
          <w:color w:val="003366"/>
          <w:sz w:val="24"/>
          <w:szCs w:val="24"/>
          <w:lang w:val="en-US"/>
        </w:rPr>
        <w:t>R3</w:t>
      </w:r>
      <w:r>
        <w:rPr>
          <w:rFonts w:ascii="Menlo" w:hAnsi="Menlo" w:cs="Menlo"/>
          <w:sz w:val="24"/>
          <w:szCs w:val="24"/>
          <w:lang w:val="en-US"/>
        </w:rPr>
        <w:t xml:space="preserve">  </w:t>
      </w:r>
      <w:r>
        <w:rPr>
          <w:rFonts w:ascii="Menlo" w:hAnsi="Menlo" w:cs="Menlo"/>
          <w:b/>
          <w:bCs/>
          <w:color w:val="003366"/>
          <w:sz w:val="24"/>
          <w:szCs w:val="24"/>
          <w:lang w:val="en-US"/>
        </w:rPr>
        <w:t>R4</w:t>
      </w:r>
      <w:r>
        <w:rPr>
          <w:rFonts w:ascii="Menlo" w:hAnsi="Menlo" w:cs="Menlo"/>
          <w:sz w:val="24"/>
          <w:szCs w:val="24"/>
          <w:lang w:val="en-US"/>
        </w:rPr>
        <w:t xml:space="preserve">  </w:t>
      </w:r>
      <w:r>
        <w:rPr>
          <w:rFonts w:ascii="Menlo" w:hAnsi="Menlo" w:cs="Menlo"/>
          <w:b/>
          <w:bCs/>
          <w:color w:val="003366"/>
          <w:sz w:val="24"/>
          <w:szCs w:val="24"/>
          <w:lang w:val="en-US"/>
        </w:rPr>
        <w:t>R5</w:t>
      </w:r>
      <w:r>
        <w:rPr>
          <w:rFonts w:ascii="Menlo" w:hAnsi="Menlo" w:cs="Menlo"/>
          <w:sz w:val="24"/>
          <w:szCs w:val="24"/>
          <w:lang w:val="en-US"/>
        </w:rPr>
        <w:t xml:space="preserve">  </w:t>
      </w:r>
      <w:r>
        <w:rPr>
          <w:rFonts w:ascii="Menlo" w:hAnsi="Menlo" w:cs="Menlo"/>
          <w:b/>
          <w:bCs/>
          <w:color w:val="003366"/>
          <w:sz w:val="24"/>
          <w:szCs w:val="24"/>
          <w:lang w:val="en-US"/>
        </w:rPr>
        <w:t>R6</w:t>
      </w:r>
      <w:r>
        <w:rPr>
          <w:rFonts w:ascii="Menlo" w:hAnsi="Menlo" w:cs="Menlo"/>
          <w:sz w:val="24"/>
          <w:szCs w:val="24"/>
          <w:lang w:val="en-US"/>
        </w:rPr>
        <w:t xml:space="preserve"> :=</w:t>
      </w:r>
    </w:p>
    <w:p w14:paraId="7F7288B5"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proofErr w:type="gramStart"/>
      <w:r>
        <w:rPr>
          <w:rFonts w:ascii="Menlo" w:hAnsi="Menlo" w:cs="Menlo"/>
          <w:b/>
          <w:bCs/>
          <w:color w:val="003366"/>
          <w:sz w:val="24"/>
          <w:szCs w:val="24"/>
          <w:lang w:val="en-US"/>
        </w:rPr>
        <w:t>R1</w:t>
      </w:r>
      <w:r>
        <w:rPr>
          <w:rFonts w:ascii="Menlo" w:hAnsi="Menlo" w:cs="Menlo"/>
          <w:sz w:val="24"/>
          <w:szCs w:val="24"/>
          <w:lang w:val="en-US"/>
        </w:rPr>
        <w:t xml:space="preserve">  </w:t>
      </w:r>
      <w:r>
        <w:rPr>
          <w:rFonts w:ascii="Menlo" w:hAnsi="Menlo" w:cs="Menlo"/>
          <w:b/>
          <w:bCs/>
          <w:color w:val="0000DD"/>
          <w:sz w:val="24"/>
          <w:szCs w:val="24"/>
          <w:lang w:val="en-US"/>
        </w:rPr>
        <w:t>0</w:t>
      </w:r>
      <w:proofErr w:type="gramEnd"/>
      <w:r>
        <w:rPr>
          <w:rFonts w:ascii="Menlo" w:hAnsi="Menlo" w:cs="Menlo"/>
          <w:sz w:val="24"/>
          <w:szCs w:val="24"/>
          <w:lang w:val="en-US"/>
        </w:rPr>
        <w:t xml:space="preserve">   </w:t>
      </w:r>
      <w:r>
        <w:rPr>
          <w:rFonts w:ascii="Menlo" w:hAnsi="Menlo" w:cs="Menlo"/>
          <w:b/>
          <w:bCs/>
          <w:color w:val="0000DD"/>
          <w:sz w:val="24"/>
          <w:szCs w:val="24"/>
          <w:lang w:val="en-US"/>
        </w:rPr>
        <w:t>6</w:t>
      </w:r>
      <w:r>
        <w:rPr>
          <w:rFonts w:ascii="Menlo" w:hAnsi="Menlo" w:cs="Menlo"/>
          <w:sz w:val="24"/>
          <w:szCs w:val="24"/>
          <w:lang w:val="en-US"/>
        </w:rPr>
        <w:t xml:space="preserve">   </w:t>
      </w:r>
      <w:r>
        <w:rPr>
          <w:rFonts w:ascii="Menlo" w:hAnsi="Menlo" w:cs="Menlo"/>
          <w:b/>
          <w:bCs/>
          <w:color w:val="0000DD"/>
          <w:sz w:val="24"/>
          <w:szCs w:val="24"/>
          <w:lang w:val="en-US"/>
        </w:rPr>
        <w:t>5</w:t>
      </w:r>
      <w:r>
        <w:rPr>
          <w:rFonts w:ascii="Menlo" w:hAnsi="Menlo" w:cs="Menlo"/>
          <w:sz w:val="24"/>
          <w:szCs w:val="24"/>
          <w:lang w:val="en-US"/>
        </w:rPr>
        <w:t xml:space="preserve">   </w:t>
      </w:r>
      <w:r>
        <w:rPr>
          <w:rFonts w:ascii="Menlo" w:hAnsi="Menlo" w:cs="Menlo"/>
          <w:b/>
          <w:bCs/>
          <w:color w:val="0000DD"/>
          <w:sz w:val="24"/>
          <w:szCs w:val="24"/>
          <w:lang w:val="en-US"/>
        </w:rPr>
        <w:t>2</w:t>
      </w:r>
      <w:r>
        <w:rPr>
          <w:rFonts w:ascii="Menlo" w:hAnsi="Menlo" w:cs="Menlo"/>
          <w:sz w:val="24"/>
          <w:szCs w:val="24"/>
          <w:lang w:val="en-US"/>
        </w:rPr>
        <w:t xml:space="preserve">   </w:t>
      </w:r>
      <w:r>
        <w:rPr>
          <w:rFonts w:ascii="Menlo" w:hAnsi="Menlo" w:cs="Menlo"/>
          <w:b/>
          <w:bCs/>
          <w:color w:val="0000DD"/>
          <w:sz w:val="24"/>
          <w:szCs w:val="24"/>
          <w:lang w:val="en-US"/>
        </w:rPr>
        <w:t>2</w:t>
      </w:r>
      <w:r>
        <w:rPr>
          <w:rFonts w:ascii="Menlo" w:hAnsi="Menlo" w:cs="Menlo"/>
          <w:sz w:val="24"/>
          <w:szCs w:val="24"/>
          <w:lang w:val="en-US"/>
        </w:rPr>
        <w:t xml:space="preserve">   </w:t>
      </w:r>
      <w:r>
        <w:rPr>
          <w:rFonts w:ascii="Menlo" w:hAnsi="Menlo" w:cs="Menlo"/>
          <w:b/>
          <w:bCs/>
          <w:color w:val="0000DD"/>
          <w:sz w:val="24"/>
          <w:szCs w:val="24"/>
          <w:lang w:val="en-US"/>
        </w:rPr>
        <w:t>4</w:t>
      </w:r>
    </w:p>
    <w:p w14:paraId="67F38DA6"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proofErr w:type="gramStart"/>
      <w:r>
        <w:rPr>
          <w:rFonts w:ascii="Menlo" w:hAnsi="Menlo" w:cs="Menlo"/>
          <w:b/>
          <w:bCs/>
          <w:color w:val="003366"/>
          <w:sz w:val="24"/>
          <w:szCs w:val="24"/>
          <w:lang w:val="en-US"/>
        </w:rPr>
        <w:t>R2</w:t>
      </w:r>
      <w:r>
        <w:rPr>
          <w:rFonts w:ascii="Menlo" w:hAnsi="Menlo" w:cs="Menlo"/>
          <w:sz w:val="24"/>
          <w:szCs w:val="24"/>
          <w:lang w:val="en-US"/>
        </w:rPr>
        <w:t xml:space="preserve">  </w:t>
      </w:r>
      <w:r>
        <w:rPr>
          <w:rFonts w:ascii="Menlo" w:hAnsi="Menlo" w:cs="Menlo"/>
          <w:b/>
          <w:bCs/>
          <w:color w:val="0000DD"/>
          <w:sz w:val="24"/>
          <w:szCs w:val="24"/>
          <w:lang w:val="en-US"/>
        </w:rPr>
        <w:t>6</w:t>
      </w:r>
      <w:proofErr w:type="gramEnd"/>
      <w:r>
        <w:rPr>
          <w:rFonts w:ascii="Menlo" w:hAnsi="Menlo" w:cs="Menlo"/>
          <w:sz w:val="24"/>
          <w:szCs w:val="24"/>
          <w:lang w:val="en-US"/>
        </w:rPr>
        <w:t xml:space="preserve">   </w:t>
      </w:r>
      <w:r>
        <w:rPr>
          <w:rFonts w:ascii="Menlo" w:hAnsi="Menlo" w:cs="Menlo"/>
          <w:b/>
          <w:bCs/>
          <w:color w:val="0000DD"/>
          <w:sz w:val="24"/>
          <w:szCs w:val="24"/>
          <w:lang w:val="en-US"/>
        </w:rPr>
        <w:t>0</w:t>
      </w:r>
      <w:r>
        <w:rPr>
          <w:rFonts w:ascii="Menlo" w:hAnsi="Menlo" w:cs="Menlo"/>
          <w:sz w:val="24"/>
          <w:szCs w:val="24"/>
          <w:lang w:val="en-US"/>
        </w:rPr>
        <w:t xml:space="preserve">   </w:t>
      </w:r>
      <w:r>
        <w:rPr>
          <w:rFonts w:ascii="Menlo" w:hAnsi="Menlo" w:cs="Menlo"/>
          <w:b/>
          <w:bCs/>
          <w:color w:val="0000DD"/>
          <w:sz w:val="24"/>
          <w:szCs w:val="24"/>
          <w:lang w:val="en-US"/>
        </w:rPr>
        <w:t>8</w:t>
      </w:r>
      <w:r>
        <w:rPr>
          <w:rFonts w:ascii="Menlo" w:hAnsi="Menlo" w:cs="Menlo"/>
          <w:sz w:val="24"/>
          <w:szCs w:val="24"/>
          <w:lang w:val="en-US"/>
        </w:rPr>
        <w:t xml:space="preserve">   </w:t>
      </w:r>
      <w:r>
        <w:rPr>
          <w:rFonts w:ascii="Menlo" w:hAnsi="Menlo" w:cs="Menlo"/>
          <w:b/>
          <w:bCs/>
          <w:color w:val="0000DD"/>
          <w:sz w:val="24"/>
          <w:szCs w:val="24"/>
          <w:lang w:val="en-US"/>
        </w:rPr>
        <w:t>4</w:t>
      </w:r>
      <w:r>
        <w:rPr>
          <w:rFonts w:ascii="Menlo" w:hAnsi="Menlo" w:cs="Menlo"/>
          <w:sz w:val="24"/>
          <w:szCs w:val="24"/>
          <w:lang w:val="en-US"/>
        </w:rPr>
        <w:t xml:space="preserve">   </w:t>
      </w:r>
      <w:r>
        <w:rPr>
          <w:rFonts w:ascii="Menlo" w:hAnsi="Menlo" w:cs="Menlo"/>
          <w:b/>
          <w:bCs/>
          <w:color w:val="0000DD"/>
          <w:sz w:val="24"/>
          <w:szCs w:val="24"/>
          <w:lang w:val="en-US"/>
        </w:rPr>
        <w:t>5</w:t>
      </w:r>
      <w:r>
        <w:rPr>
          <w:rFonts w:ascii="Menlo" w:hAnsi="Menlo" w:cs="Menlo"/>
          <w:sz w:val="24"/>
          <w:szCs w:val="24"/>
          <w:lang w:val="en-US"/>
        </w:rPr>
        <w:t xml:space="preserve">   </w:t>
      </w:r>
      <w:r>
        <w:rPr>
          <w:rFonts w:ascii="Menlo" w:hAnsi="Menlo" w:cs="Menlo"/>
          <w:b/>
          <w:bCs/>
          <w:color w:val="0000DD"/>
          <w:sz w:val="24"/>
          <w:szCs w:val="24"/>
          <w:lang w:val="en-US"/>
        </w:rPr>
        <w:t>9</w:t>
      </w:r>
    </w:p>
    <w:p w14:paraId="058E09ED"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proofErr w:type="gramStart"/>
      <w:r>
        <w:rPr>
          <w:rFonts w:ascii="Menlo" w:hAnsi="Menlo" w:cs="Menlo"/>
          <w:b/>
          <w:bCs/>
          <w:color w:val="003366"/>
          <w:sz w:val="24"/>
          <w:szCs w:val="24"/>
          <w:lang w:val="en-US"/>
        </w:rPr>
        <w:t>R3</w:t>
      </w:r>
      <w:r>
        <w:rPr>
          <w:rFonts w:ascii="Menlo" w:hAnsi="Menlo" w:cs="Menlo"/>
          <w:sz w:val="24"/>
          <w:szCs w:val="24"/>
          <w:lang w:val="en-US"/>
        </w:rPr>
        <w:t xml:space="preserve">  </w:t>
      </w:r>
      <w:r>
        <w:rPr>
          <w:rFonts w:ascii="Menlo" w:hAnsi="Menlo" w:cs="Menlo"/>
          <w:b/>
          <w:bCs/>
          <w:color w:val="0000DD"/>
          <w:sz w:val="24"/>
          <w:szCs w:val="24"/>
          <w:lang w:val="en-US"/>
        </w:rPr>
        <w:t>5</w:t>
      </w:r>
      <w:proofErr w:type="gramEnd"/>
      <w:r>
        <w:rPr>
          <w:rFonts w:ascii="Menlo" w:hAnsi="Menlo" w:cs="Menlo"/>
          <w:sz w:val="24"/>
          <w:szCs w:val="24"/>
          <w:lang w:val="en-US"/>
        </w:rPr>
        <w:t xml:space="preserve">   </w:t>
      </w:r>
      <w:r>
        <w:rPr>
          <w:rFonts w:ascii="Menlo" w:hAnsi="Menlo" w:cs="Menlo"/>
          <w:b/>
          <w:bCs/>
          <w:color w:val="0000DD"/>
          <w:sz w:val="24"/>
          <w:szCs w:val="24"/>
          <w:lang w:val="en-US"/>
        </w:rPr>
        <w:t>8</w:t>
      </w:r>
      <w:r>
        <w:rPr>
          <w:rFonts w:ascii="Menlo" w:hAnsi="Menlo" w:cs="Menlo"/>
          <w:sz w:val="24"/>
          <w:szCs w:val="24"/>
          <w:lang w:val="en-US"/>
        </w:rPr>
        <w:t xml:space="preserve">   </w:t>
      </w:r>
      <w:r>
        <w:rPr>
          <w:rFonts w:ascii="Menlo" w:hAnsi="Menlo" w:cs="Menlo"/>
          <w:b/>
          <w:bCs/>
          <w:color w:val="0000DD"/>
          <w:sz w:val="24"/>
          <w:szCs w:val="24"/>
          <w:lang w:val="en-US"/>
        </w:rPr>
        <w:t>0</w:t>
      </w:r>
      <w:r>
        <w:rPr>
          <w:rFonts w:ascii="Menlo" w:hAnsi="Menlo" w:cs="Menlo"/>
          <w:sz w:val="24"/>
          <w:szCs w:val="24"/>
          <w:lang w:val="en-US"/>
        </w:rPr>
        <w:t xml:space="preserve">   </w:t>
      </w:r>
      <w:r>
        <w:rPr>
          <w:rFonts w:ascii="Menlo" w:hAnsi="Menlo" w:cs="Menlo"/>
          <w:b/>
          <w:bCs/>
          <w:color w:val="0000DD"/>
          <w:sz w:val="24"/>
          <w:szCs w:val="24"/>
          <w:lang w:val="en-US"/>
        </w:rPr>
        <w:t>6</w:t>
      </w:r>
      <w:r>
        <w:rPr>
          <w:rFonts w:ascii="Menlo" w:hAnsi="Menlo" w:cs="Menlo"/>
          <w:sz w:val="24"/>
          <w:szCs w:val="24"/>
          <w:lang w:val="en-US"/>
        </w:rPr>
        <w:t xml:space="preserve">   </w:t>
      </w:r>
      <w:r>
        <w:rPr>
          <w:rFonts w:ascii="Menlo" w:hAnsi="Menlo" w:cs="Menlo"/>
          <w:b/>
          <w:bCs/>
          <w:color w:val="0000DD"/>
          <w:sz w:val="24"/>
          <w:szCs w:val="24"/>
          <w:lang w:val="en-US"/>
        </w:rPr>
        <w:t>4</w:t>
      </w:r>
      <w:r>
        <w:rPr>
          <w:rFonts w:ascii="Menlo" w:hAnsi="Menlo" w:cs="Menlo"/>
          <w:sz w:val="24"/>
          <w:szCs w:val="24"/>
          <w:lang w:val="en-US"/>
        </w:rPr>
        <w:t xml:space="preserve">   </w:t>
      </w:r>
      <w:r>
        <w:rPr>
          <w:rFonts w:ascii="Menlo" w:hAnsi="Menlo" w:cs="Menlo"/>
          <w:b/>
          <w:bCs/>
          <w:color w:val="0000DD"/>
          <w:sz w:val="24"/>
          <w:szCs w:val="24"/>
          <w:lang w:val="en-US"/>
        </w:rPr>
        <w:t>7</w:t>
      </w:r>
    </w:p>
    <w:p w14:paraId="351F7CCD"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proofErr w:type="gramStart"/>
      <w:r>
        <w:rPr>
          <w:rFonts w:ascii="Menlo" w:hAnsi="Menlo" w:cs="Menlo"/>
          <w:b/>
          <w:bCs/>
          <w:color w:val="003366"/>
          <w:sz w:val="24"/>
          <w:szCs w:val="24"/>
          <w:lang w:val="en-US"/>
        </w:rPr>
        <w:t>R4</w:t>
      </w:r>
      <w:r>
        <w:rPr>
          <w:rFonts w:ascii="Menlo" w:hAnsi="Menlo" w:cs="Menlo"/>
          <w:sz w:val="24"/>
          <w:szCs w:val="24"/>
          <w:lang w:val="en-US"/>
        </w:rPr>
        <w:t xml:space="preserve">  </w:t>
      </w:r>
      <w:r>
        <w:rPr>
          <w:rFonts w:ascii="Menlo" w:hAnsi="Menlo" w:cs="Menlo"/>
          <w:b/>
          <w:bCs/>
          <w:color w:val="0000DD"/>
          <w:sz w:val="24"/>
          <w:szCs w:val="24"/>
          <w:lang w:val="en-US"/>
        </w:rPr>
        <w:t>2</w:t>
      </w:r>
      <w:proofErr w:type="gramEnd"/>
      <w:r>
        <w:rPr>
          <w:rFonts w:ascii="Menlo" w:hAnsi="Menlo" w:cs="Menlo"/>
          <w:sz w:val="24"/>
          <w:szCs w:val="24"/>
          <w:lang w:val="en-US"/>
        </w:rPr>
        <w:t xml:space="preserve">   </w:t>
      </w:r>
      <w:r>
        <w:rPr>
          <w:rFonts w:ascii="Menlo" w:hAnsi="Menlo" w:cs="Menlo"/>
          <w:b/>
          <w:bCs/>
          <w:color w:val="0000DD"/>
          <w:sz w:val="24"/>
          <w:szCs w:val="24"/>
          <w:lang w:val="en-US"/>
        </w:rPr>
        <w:t>4</w:t>
      </w:r>
      <w:r>
        <w:rPr>
          <w:rFonts w:ascii="Menlo" w:hAnsi="Menlo" w:cs="Menlo"/>
          <w:sz w:val="24"/>
          <w:szCs w:val="24"/>
          <w:lang w:val="en-US"/>
        </w:rPr>
        <w:t xml:space="preserve">   </w:t>
      </w:r>
      <w:r>
        <w:rPr>
          <w:rFonts w:ascii="Menlo" w:hAnsi="Menlo" w:cs="Menlo"/>
          <w:b/>
          <w:bCs/>
          <w:color w:val="0000DD"/>
          <w:sz w:val="24"/>
          <w:szCs w:val="24"/>
          <w:lang w:val="en-US"/>
        </w:rPr>
        <w:t>6</w:t>
      </w:r>
      <w:r>
        <w:rPr>
          <w:rFonts w:ascii="Menlo" w:hAnsi="Menlo" w:cs="Menlo"/>
          <w:sz w:val="24"/>
          <w:szCs w:val="24"/>
          <w:lang w:val="en-US"/>
        </w:rPr>
        <w:t xml:space="preserve">   </w:t>
      </w:r>
      <w:r>
        <w:rPr>
          <w:rFonts w:ascii="Menlo" w:hAnsi="Menlo" w:cs="Menlo"/>
          <w:b/>
          <w:bCs/>
          <w:color w:val="0000DD"/>
          <w:sz w:val="24"/>
          <w:szCs w:val="24"/>
          <w:lang w:val="en-US"/>
        </w:rPr>
        <w:t>0</w:t>
      </w:r>
      <w:r>
        <w:rPr>
          <w:rFonts w:ascii="Menlo" w:hAnsi="Menlo" w:cs="Menlo"/>
          <w:sz w:val="24"/>
          <w:szCs w:val="24"/>
          <w:lang w:val="en-US"/>
        </w:rPr>
        <w:t xml:space="preserve">   </w:t>
      </w:r>
      <w:r>
        <w:rPr>
          <w:rFonts w:ascii="Menlo" w:hAnsi="Menlo" w:cs="Menlo"/>
          <w:b/>
          <w:bCs/>
          <w:color w:val="0000DD"/>
          <w:sz w:val="24"/>
          <w:szCs w:val="24"/>
          <w:lang w:val="en-US"/>
        </w:rPr>
        <w:t>1</w:t>
      </w:r>
      <w:r>
        <w:rPr>
          <w:rFonts w:ascii="Menlo" w:hAnsi="Menlo" w:cs="Menlo"/>
          <w:sz w:val="24"/>
          <w:szCs w:val="24"/>
          <w:lang w:val="en-US"/>
        </w:rPr>
        <w:t xml:space="preserve">   </w:t>
      </w:r>
      <w:r>
        <w:rPr>
          <w:rFonts w:ascii="Menlo" w:hAnsi="Menlo" w:cs="Menlo"/>
          <w:b/>
          <w:bCs/>
          <w:color w:val="0000DD"/>
          <w:sz w:val="24"/>
          <w:szCs w:val="24"/>
          <w:lang w:val="en-US"/>
        </w:rPr>
        <w:t>7</w:t>
      </w:r>
    </w:p>
    <w:p w14:paraId="140384B0"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proofErr w:type="gramStart"/>
      <w:r>
        <w:rPr>
          <w:rFonts w:ascii="Menlo" w:hAnsi="Menlo" w:cs="Menlo"/>
          <w:b/>
          <w:bCs/>
          <w:color w:val="003366"/>
          <w:sz w:val="24"/>
          <w:szCs w:val="24"/>
          <w:lang w:val="en-US"/>
        </w:rPr>
        <w:t>R5</w:t>
      </w:r>
      <w:r>
        <w:rPr>
          <w:rFonts w:ascii="Menlo" w:hAnsi="Menlo" w:cs="Menlo"/>
          <w:sz w:val="24"/>
          <w:szCs w:val="24"/>
          <w:lang w:val="en-US"/>
        </w:rPr>
        <w:t xml:space="preserve">  </w:t>
      </w:r>
      <w:r>
        <w:rPr>
          <w:rFonts w:ascii="Menlo" w:hAnsi="Menlo" w:cs="Menlo"/>
          <w:b/>
          <w:bCs/>
          <w:color w:val="0000DD"/>
          <w:sz w:val="24"/>
          <w:szCs w:val="24"/>
          <w:lang w:val="en-US"/>
        </w:rPr>
        <w:t>2</w:t>
      </w:r>
      <w:proofErr w:type="gramEnd"/>
      <w:r>
        <w:rPr>
          <w:rFonts w:ascii="Menlo" w:hAnsi="Menlo" w:cs="Menlo"/>
          <w:sz w:val="24"/>
          <w:szCs w:val="24"/>
          <w:lang w:val="en-US"/>
        </w:rPr>
        <w:t xml:space="preserve">   </w:t>
      </w:r>
      <w:r>
        <w:rPr>
          <w:rFonts w:ascii="Menlo" w:hAnsi="Menlo" w:cs="Menlo"/>
          <w:b/>
          <w:bCs/>
          <w:color w:val="0000DD"/>
          <w:sz w:val="24"/>
          <w:szCs w:val="24"/>
          <w:lang w:val="en-US"/>
        </w:rPr>
        <w:t>5</w:t>
      </w:r>
      <w:r>
        <w:rPr>
          <w:rFonts w:ascii="Menlo" w:hAnsi="Menlo" w:cs="Menlo"/>
          <w:sz w:val="24"/>
          <w:szCs w:val="24"/>
          <w:lang w:val="en-US"/>
        </w:rPr>
        <w:t xml:space="preserve">   </w:t>
      </w:r>
      <w:r>
        <w:rPr>
          <w:rFonts w:ascii="Menlo" w:hAnsi="Menlo" w:cs="Menlo"/>
          <w:b/>
          <w:bCs/>
          <w:color w:val="0000DD"/>
          <w:sz w:val="24"/>
          <w:szCs w:val="24"/>
          <w:lang w:val="en-US"/>
        </w:rPr>
        <w:t>4</w:t>
      </w:r>
      <w:r>
        <w:rPr>
          <w:rFonts w:ascii="Menlo" w:hAnsi="Menlo" w:cs="Menlo"/>
          <w:sz w:val="24"/>
          <w:szCs w:val="24"/>
          <w:lang w:val="en-US"/>
        </w:rPr>
        <w:t xml:space="preserve">   </w:t>
      </w:r>
      <w:r>
        <w:rPr>
          <w:rFonts w:ascii="Menlo" w:hAnsi="Menlo" w:cs="Menlo"/>
          <w:b/>
          <w:bCs/>
          <w:color w:val="0000DD"/>
          <w:sz w:val="24"/>
          <w:szCs w:val="24"/>
          <w:lang w:val="en-US"/>
        </w:rPr>
        <w:t>1</w:t>
      </w:r>
      <w:r>
        <w:rPr>
          <w:rFonts w:ascii="Menlo" w:hAnsi="Menlo" w:cs="Menlo"/>
          <w:sz w:val="24"/>
          <w:szCs w:val="24"/>
          <w:lang w:val="en-US"/>
        </w:rPr>
        <w:t xml:space="preserve">   </w:t>
      </w:r>
      <w:r>
        <w:rPr>
          <w:rFonts w:ascii="Menlo" w:hAnsi="Menlo" w:cs="Menlo"/>
          <w:b/>
          <w:bCs/>
          <w:color w:val="0000DD"/>
          <w:sz w:val="24"/>
          <w:szCs w:val="24"/>
          <w:lang w:val="en-US"/>
        </w:rPr>
        <w:t>0</w:t>
      </w:r>
      <w:r>
        <w:rPr>
          <w:rFonts w:ascii="Menlo" w:hAnsi="Menlo" w:cs="Menlo"/>
          <w:sz w:val="24"/>
          <w:szCs w:val="24"/>
          <w:lang w:val="en-US"/>
        </w:rPr>
        <w:t xml:space="preserve">   </w:t>
      </w:r>
      <w:r>
        <w:rPr>
          <w:rFonts w:ascii="Menlo" w:hAnsi="Menlo" w:cs="Menlo"/>
          <w:b/>
          <w:bCs/>
          <w:color w:val="0000DD"/>
          <w:sz w:val="24"/>
          <w:szCs w:val="24"/>
          <w:lang w:val="en-US"/>
        </w:rPr>
        <w:t>6</w:t>
      </w:r>
    </w:p>
    <w:p w14:paraId="660620F6" w14:textId="77777777" w:rsidR="007F30CD" w:rsidRDefault="007F30CD" w:rsidP="007F30CD">
      <w:pPr>
        <w:autoSpaceDE w:val="0"/>
        <w:autoSpaceDN w:val="0"/>
        <w:adjustRightInd w:val="0"/>
        <w:spacing w:after="320" w:line="240" w:lineRule="auto"/>
        <w:ind w:left="720"/>
        <w:rPr>
          <w:rFonts w:ascii="Menlo" w:hAnsi="Menlo" w:cs="Menlo"/>
          <w:sz w:val="24"/>
          <w:szCs w:val="24"/>
          <w:lang w:val="en-US"/>
        </w:rPr>
      </w:pPr>
      <w:r>
        <w:rPr>
          <w:rFonts w:ascii="Menlo" w:hAnsi="Menlo" w:cs="Menlo"/>
          <w:sz w:val="24"/>
          <w:szCs w:val="24"/>
          <w:lang w:val="en-US"/>
        </w:rPr>
        <w:lastRenderedPageBreak/>
        <w:t xml:space="preserve">  </w:t>
      </w:r>
      <w:proofErr w:type="gramStart"/>
      <w:r>
        <w:rPr>
          <w:rFonts w:ascii="Menlo" w:hAnsi="Menlo" w:cs="Menlo"/>
          <w:b/>
          <w:bCs/>
          <w:color w:val="003366"/>
          <w:sz w:val="24"/>
          <w:szCs w:val="24"/>
          <w:lang w:val="en-US"/>
        </w:rPr>
        <w:t>R6</w:t>
      </w:r>
      <w:r>
        <w:rPr>
          <w:rFonts w:ascii="Menlo" w:hAnsi="Menlo" w:cs="Menlo"/>
          <w:sz w:val="24"/>
          <w:szCs w:val="24"/>
          <w:lang w:val="en-US"/>
        </w:rPr>
        <w:t xml:space="preserve">  </w:t>
      </w:r>
      <w:r>
        <w:rPr>
          <w:rFonts w:ascii="Menlo" w:hAnsi="Menlo" w:cs="Menlo"/>
          <w:b/>
          <w:bCs/>
          <w:color w:val="0000DD"/>
          <w:sz w:val="24"/>
          <w:szCs w:val="24"/>
          <w:lang w:val="en-US"/>
        </w:rPr>
        <w:t>4</w:t>
      </w:r>
      <w:proofErr w:type="gramEnd"/>
      <w:r>
        <w:rPr>
          <w:rFonts w:ascii="Menlo" w:hAnsi="Menlo" w:cs="Menlo"/>
          <w:sz w:val="24"/>
          <w:szCs w:val="24"/>
          <w:lang w:val="en-US"/>
        </w:rPr>
        <w:t xml:space="preserve">   </w:t>
      </w:r>
      <w:r>
        <w:rPr>
          <w:rFonts w:ascii="Menlo" w:hAnsi="Menlo" w:cs="Menlo"/>
          <w:b/>
          <w:bCs/>
          <w:color w:val="0000DD"/>
          <w:sz w:val="24"/>
          <w:szCs w:val="24"/>
          <w:lang w:val="en-US"/>
        </w:rPr>
        <w:t>9</w:t>
      </w:r>
      <w:r>
        <w:rPr>
          <w:rFonts w:ascii="Menlo" w:hAnsi="Menlo" w:cs="Menlo"/>
          <w:sz w:val="24"/>
          <w:szCs w:val="24"/>
          <w:lang w:val="en-US"/>
        </w:rPr>
        <w:t xml:space="preserve">   </w:t>
      </w:r>
      <w:r>
        <w:rPr>
          <w:rFonts w:ascii="Menlo" w:hAnsi="Menlo" w:cs="Menlo"/>
          <w:b/>
          <w:bCs/>
          <w:color w:val="0000DD"/>
          <w:sz w:val="24"/>
          <w:szCs w:val="24"/>
          <w:lang w:val="en-US"/>
        </w:rPr>
        <w:t>7</w:t>
      </w:r>
      <w:r>
        <w:rPr>
          <w:rFonts w:ascii="Menlo" w:hAnsi="Menlo" w:cs="Menlo"/>
          <w:sz w:val="24"/>
          <w:szCs w:val="24"/>
          <w:lang w:val="en-US"/>
        </w:rPr>
        <w:t xml:space="preserve">   </w:t>
      </w:r>
      <w:r>
        <w:rPr>
          <w:rFonts w:ascii="Menlo" w:hAnsi="Menlo" w:cs="Menlo"/>
          <w:b/>
          <w:bCs/>
          <w:color w:val="0000DD"/>
          <w:sz w:val="24"/>
          <w:szCs w:val="24"/>
          <w:lang w:val="en-US"/>
        </w:rPr>
        <w:t>7</w:t>
      </w:r>
      <w:r>
        <w:rPr>
          <w:rFonts w:ascii="Menlo" w:hAnsi="Menlo" w:cs="Menlo"/>
          <w:sz w:val="24"/>
          <w:szCs w:val="24"/>
          <w:lang w:val="en-US"/>
        </w:rPr>
        <w:t xml:space="preserve">   </w:t>
      </w:r>
      <w:r>
        <w:rPr>
          <w:rFonts w:ascii="Menlo" w:hAnsi="Menlo" w:cs="Menlo"/>
          <w:b/>
          <w:bCs/>
          <w:color w:val="0000DD"/>
          <w:sz w:val="24"/>
          <w:szCs w:val="24"/>
          <w:lang w:val="en-US"/>
        </w:rPr>
        <w:t>6</w:t>
      </w:r>
      <w:r>
        <w:rPr>
          <w:rFonts w:ascii="Menlo" w:hAnsi="Menlo" w:cs="Menlo"/>
          <w:sz w:val="24"/>
          <w:szCs w:val="24"/>
          <w:lang w:val="en-US"/>
        </w:rPr>
        <w:t xml:space="preserve">   </w:t>
      </w:r>
      <w:r>
        <w:rPr>
          <w:rFonts w:ascii="Menlo" w:hAnsi="Menlo" w:cs="Menlo"/>
          <w:b/>
          <w:bCs/>
          <w:color w:val="0000DD"/>
          <w:sz w:val="24"/>
          <w:szCs w:val="24"/>
          <w:lang w:val="en-US"/>
        </w:rPr>
        <w:t>0</w:t>
      </w:r>
      <w:r>
        <w:rPr>
          <w:rFonts w:ascii="Menlo" w:hAnsi="Menlo" w:cs="Menlo"/>
          <w:sz w:val="24"/>
          <w:szCs w:val="24"/>
          <w:lang w:val="en-US"/>
        </w:rPr>
        <w:t>;</w:t>
      </w:r>
    </w:p>
    <w:p w14:paraId="142B7315" w14:textId="77777777" w:rsidR="005D18C7" w:rsidRDefault="00FC54AF" w:rsidP="005D18C7">
      <w:pPr>
        <w:pStyle w:val="ThesisSzveg"/>
      </w:pPr>
      <w:r>
        <w:t>Az adatfájlban a modellben meghatározott paraméterekhez rendelünk értéket, tehát ugyanazokat az elnevezéseket kell alkalmazni. Fontos továbbá, hogy a mátrixok esetében az első index a sornak, a második index az oszlopnak felel meg, illetve egydimenziós halmaz esetén a sor a halmaz eleme és az oszlopok a hozzá tartozó paraméterek.</w:t>
      </w:r>
    </w:p>
    <w:p w14:paraId="61EAADD1" w14:textId="0DA64FF7" w:rsidR="00FC54AF" w:rsidRDefault="00FC54AF" w:rsidP="005D18C7">
      <w:pPr>
        <w:pStyle w:val="ThesisSzveg"/>
      </w:pPr>
      <w:r>
        <w:t>Ahhoz, hogy az AMPL-lel a fent definiált modell szerint a meghatározott adathalmazt optimalizálni lehessen</w:t>
      </w:r>
      <w:r w:rsidR="007C1914">
        <w:t>,</w:t>
      </w:r>
      <w:r>
        <w:t xml:space="preserve"> szükség</w:t>
      </w:r>
      <w:r w:rsidR="007C1914">
        <w:t xml:space="preserve"> </w:t>
      </w:r>
      <w:r>
        <w:t>van</w:t>
      </w:r>
      <w:r w:rsidR="007C1914">
        <w:t xml:space="preserve"> még</w:t>
      </w:r>
      <w:r>
        <w:t xml:space="preserve"> pár sornyi konfigurációra, amit a modell fájlban is megtehettem volna, de az egyértelműség kedvéért egy harmadik fájlban tettem meg. Ez a harmadik fájl a futtatási konfiguráció</w:t>
      </w:r>
      <w:r w:rsidR="00F4339A">
        <w:t xml:space="preserve">, </w:t>
      </w:r>
      <w:proofErr w:type="gramStart"/>
      <w:r w:rsidR="00F4339A">
        <w:t xml:space="preserve">kiterjesztése </w:t>
      </w:r>
      <w:r w:rsidR="00F4339A" w:rsidRPr="00F4339A">
        <w:rPr>
          <w:i/>
        </w:rPr>
        <w:t>.solve</w:t>
      </w:r>
      <w:proofErr w:type="gramEnd"/>
      <w:r>
        <w:t xml:space="preserve"> és tipikus tartalma a következő:</w:t>
      </w:r>
    </w:p>
    <w:p w14:paraId="031B05D1" w14:textId="77777777" w:rsidR="00FC54AF" w:rsidRDefault="00FC54AF" w:rsidP="00FC54AF">
      <w:pPr>
        <w:autoSpaceDE w:val="0"/>
        <w:autoSpaceDN w:val="0"/>
        <w:adjustRightInd w:val="0"/>
        <w:spacing w:after="0" w:line="240" w:lineRule="auto"/>
        <w:ind w:left="720"/>
        <w:rPr>
          <w:rFonts w:ascii="Menlo" w:hAnsi="Menlo" w:cs="Menlo"/>
          <w:sz w:val="24"/>
          <w:szCs w:val="24"/>
          <w:lang w:val="en-US"/>
        </w:rPr>
      </w:pPr>
      <w:proofErr w:type="gramStart"/>
      <w:r>
        <w:rPr>
          <w:rFonts w:ascii="Menlo" w:hAnsi="Menlo" w:cs="Menlo"/>
          <w:sz w:val="24"/>
          <w:szCs w:val="24"/>
          <w:lang w:val="en-US"/>
        </w:rPr>
        <w:t>option</w:t>
      </w:r>
      <w:proofErr w:type="gramEnd"/>
      <w:r>
        <w:rPr>
          <w:rFonts w:ascii="Menlo" w:hAnsi="Menlo" w:cs="Menlo"/>
          <w:sz w:val="24"/>
          <w:szCs w:val="24"/>
          <w:lang w:val="en-US"/>
        </w:rPr>
        <w:t xml:space="preserve"> solver bonmin;</w:t>
      </w:r>
    </w:p>
    <w:p w14:paraId="3EBAE311" w14:textId="77777777" w:rsidR="00FC54AF" w:rsidRDefault="00F4339A" w:rsidP="00FC54AF">
      <w:pPr>
        <w:autoSpaceDE w:val="0"/>
        <w:autoSpaceDN w:val="0"/>
        <w:adjustRightInd w:val="0"/>
        <w:spacing w:after="0" w:line="240" w:lineRule="auto"/>
        <w:ind w:left="720"/>
        <w:rPr>
          <w:rFonts w:ascii="Menlo" w:hAnsi="Menlo" w:cs="Menlo"/>
          <w:sz w:val="24"/>
          <w:szCs w:val="24"/>
          <w:lang w:val="en-US"/>
        </w:rPr>
      </w:pPr>
      <w:proofErr w:type="gramStart"/>
      <w:r>
        <w:rPr>
          <w:rFonts w:ascii="Menlo" w:hAnsi="Menlo" w:cs="Menlo"/>
          <w:sz w:val="24"/>
          <w:szCs w:val="24"/>
          <w:lang w:val="en-US"/>
        </w:rPr>
        <w:t>model</w:t>
      </w:r>
      <w:proofErr w:type="gramEnd"/>
      <w:r>
        <w:rPr>
          <w:rFonts w:ascii="Menlo" w:hAnsi="Menlo" w:cs="Menlo"/>
          <w:sz w:val="24"/>
          <w:szCs w:val="24"/>
          <w:lang w:val="en-US"/>
        </w:rPr>
        <w:t xml:space="preserve"> vopt</w:t>
      </w:r>
      <w:r w:rsidR="00FC54AF">
        <w:rPr>
          <w:rFonts w:ascii="Menlo" w:hAnsi="Menlo" w:cs="Menlo"/>
          <w:sz w:val="24"/>
          <w:szCs w:val="24"/>
          <w:lang w:val="en-US"/>
        </w:rPr>
        <w:t>.mod;</w:t>
      </w:r>
    </w:p>
    <w:p w14:paraId="22A5C93D" w14:textId="77777777" w:rsidR="00FC54AF" w:rsidRDefault="00F4339A" w:rsidP="00FC54AF">
      <w:pPr>
        <w:autoSpaceDE w:val="0"/>
        <w:autoSpaceDN w:val="0"/>
        <w:adjustRightInd w:val="0"/>
        <w:spacing w:after="0" w:line="240" w:lineRule="auto"/>
        <w:ind w:left="720"/>
        <w:rPr>
          <w:rFonts w:ascii="Menlo" w:hAnsi="Menlo" w:cs="Menlo"/>
          <w:sz w:val="24"/>
          <w:szCs w:val="24"/>
          <w:lang w:val="en-US"/>
        </w:rPr>
      </w:pPr>
      <w:proofErr w:type="gramStart"/>
      <w:r>
        <w:rPr>
          <w:rFonts w:ascii="Menlo" w:hAnsi="Menlo" w:cs="Menlo"/>
          <w:sz w:val="24"/>
          <w:szCs w:val="24"/>
          <w:lang w:val="en-US"/>
        </w:rPr>
        <w:t>data</w:t>
      </w:r>
      <w:proofErr w:type="gramEnd"/>
      <w:r>
        <w:rPr>
          <w:rFonts w:ascii="Menlo" w:hAnsi="Menlo" w:cs="Menlo"/>
          <w:sz w:val="24"/>
          <w:szCs w:val="24"/>
          <w:lang w:val="en-US"/>
        </w:rPr>
        <w:t xml:space="preserve"> vopt</w:t>
      </w:r>
      <w:r w:rsidR="00FC54AF">
        <w:rPr>
          <w:rFonts w:ascii="Menlo" w:hAnsi="Menlo" w:cs="Menlo"/>
          <w:sz w:val="24"/>
          <w:szCs w:val="24"/>
          <w:lang w:val="en-US"/>
        </w:rPr>
        <w:t>.dat;</w:t>
      </w:r>
    </w:p>
    <w:p w14:paraId="4D25ED45" w14:textId="77777777" w:rsidR="00FC54AF" w:rsidRDefault="00FC54AF" w:rsidP="00FC54AF">
      <w:pPr>
        <w:autoSpaceDE w:val="0"/>
        <w:autoSpaceDN w:val="0"/>
        <w:adjustRightInd w:val="0"/>
        <w:spacing w:after="0" w:line="240" w:lineRule="auto"/>
        <w:ind w:left="720"/>
        <w:rPr>
          <w:rFonts w:ascii="Menlo" w:hAnsi="Menlo" w:cs="Menlo"/>
          <w:sz w:val="24"/>
          <w:szCs w:val="24"/>
          <w:lang w:val="en-US"/>
        </w:rPr>
      </w:pPr>
      <w:proofErr w:type="gramStart"/>
      <w:r>
        <w:rPr>
          <w:rFonts w:ascii="Menlo" w:hAnsi="Menlo" w:cs="Menlo"/>
          <w:sz w:val="24"/>
          <w:szCs w:val="24"/>
          <w:lang w:val="en-US"/>
        </w:rPr>
        <w:t>solve</w:t>
      </w:r>
      <w:proofErr w:type="gramEnd"/>
      <w:r>
        <w:rPr>
          <w:rFonts w:ascii="Menlo" w:hAnsi="Menlo" w:cs="Menlo"/>
          <w:sz w:val="24"/>
          <w:szCs w:val="24"/>
          <w:lang w:val="en-US"/>
        </w:rPr>
        <w:t>;</w:t>
      </w:r>
    </w:p>
    <w:p w14:paraId="430C4E2D" w14:textId="77777777" w:rsidR="00FC54AF" w:rsidRDefault="00FC54AF" w:rsidP="00FC54AF">
      <w:pPr>
        <w:autoSpaceDE w:val="0"/>
        <w:autoSpaceDN w:val="0"/>
        <w:adjustRightInd w:val="0"/>
        <w:spacing w:after="0" w:line="240" w:lineRule="auto"/>
        <w:ind w:left="720"/>
        <w:rPr>
          <w:rFonts w:ascii="Menlo" w:hAnsi="Menlo" w:cs="Menlo"/>
          <w:sz w:val="24"/>
          <w:szCs w:val="24"/>
          <w:lang w:val="en-US"/>
        </w:rPr>
      </w:pPr>
      <w:proofErr w:type="gramStart"/>
      <w:r>
        <w:rPr>
          <w:rFonts w:ascii="Menlo" w:hAnsi="Menlo" w:cs="Menlo"/>
          <w:sz w:val="24"/>
          <w:szCs w:val="24"/>
          <w:lang w:val="en-US"/>
        </w:rPr>
        <w:t>option</w:t>
      </w:r>
      <w:proofErr w:type="gramEnd"/>
      <w:r>
        <w:rPr>
          <w:rFonts w:ascii="Menlo" w:hAnsi="Menlo" w:cs="Menlo"/>
          <w:sz w:val="24"/>
          <w:szCs w:val="24"/>
          <w:lang w:val="en-US"/>
        </w:rPr>
        <w:t xml:space="preserve"> display_1col </w:t>
      </w:r>
      <w:r>
        <w:rPr>
          <w:rFonts w:ascii="Menlo" w:hAnsi="Menlo" w:cs="Menlo"/>
          <w:b/>
          <w:bCs/>
          <w:color w:val="0000DD"/>
          <w:sz w:val="24"/>
          <w:szCs w:val="24"/>
          <w:lang w:val="en-US"/>
        </w:rPr>
        <w:t>1000000</w:t>
      </w:r>
      <w:r>
        <w:rPr>
          <w:rFonts w:ascii="Menlo" w:hAnsi="Menlo" w:cs="Menlo"/>
          <w:sz w:val="24"/>
          <w:szCs w:val="24"/>
          <w:lang w:val="en-US"/>
        </w:rPr>
        <w:t>;</w:t>
      </w:r>
    </w:p>
    <w:p w14:paraId="4A1FF395" w14:textId="77777777" w:rsidR="00FC54AF" w:rsidRDefault="00FC54AF" w:rsidP="00FC54AF">
      <w:pPr>
        <w:autoSpaceDE w:val="0"/>
        <w:autoSpaceDN w:val="0"/>
        <w:adjustRightInd w:val="0"/>
        <w:spacing w:after="320" w:line="240" w:lineRule="auto"/>
        <w:ind w:left="720"/>
        <w:rPr>
          <w:rFonts w:ascii="Menlo" w:hAnsi="Menlo" w:cs="Menlo"/>
          <w:sz w:val="24"/>
          <w:szCs w:val="24"/>
          <w:lang w:val="en-US"/>
        </w:rPr>
      </w:pPr>
      <w:proofErr w:type="gramStart"/>
      <w:r>
        <w:rPr>
          <w:rFonts w:ascii="Menlo" w:hAnsi="Menlo" w:cs="Menlo"/>
          <w:color w:val="003388"/>
          <w:sz w:val="24"/>
          <w:szCs w:val="24"/>
          <w:lang w:val="en-US"/>
        </w:rPr>
        <w:t>display</w:t>
      </w:r>
      <w:proofErr w:type="gramEnd"/>
      <w:r>
        <w:rPr>
          <w:rFonts w:ascii="Menlo" w:hAnsi="Menlo" w:cs="Menlo"/>
          <w:sz w:val="24"/>
          <w:szCs w:val="24"/>
          <w:lang w:val="en-US"/>
        </w:rPr>
        <w:t xml:space="preserve"> </w:t>
      </w:r>
      <w:r>
        <w:rPr>
          <w:rFonts w:ascii="Menlo" w:hAnsi="Menlo" w:cs="Menlo"/>
          <w:b/>
          <w:bCs/>
          <w:color w:val="003366"/>
          <w:sz w:val="24"/>
          <w:szCs w:val="24"/>
          <w:lang w:val="en-US"/>
        </w:rPr>
        <w:t>Occupation</w:t>
      </w:r>
      <w:r>
        <w:rPr>
          <w:rFonts w:ascii="Menlo" w:hAnsi="Menlo" w:cs="Menlo"/>
          <w:sz w:val="24"/>
          <w:szCs w:val="24"/>
          <w:lang w:val="en-US"/>
        </w:rPr>
        <w:t>;</w:t>
      </w:r>
    </w:p>
    <w:p w14:paraId="46D06FCC" w14:textId="77777777" w:rsidR="00FC54AF" w:rsidRDefault="00F4339A" w:rsidP="005D18C7">
      <w:pPr>
        <w:pStyle w:val="ThesisSzveg"/>
      </w:pPr>
      <w:r>
        <w:t xml:space="preserve">A konfiguráció első sora beállítja, hogy mely megoldóval történjen az optimalizáció. Jelen esetben ez a Bonmin. A második sor a modell fájlt, a harmadik sor pedig az adat fájlt csatolja a feladathoz. A negyedik </w:t>
      </w:r>
      <w:r w:rsidRPr="00F4339A">
        <w:rPr>
          <w:i/>
        </w:rPr>
        <w:t>solve</w:t>
      </w:r>
      <w:r>
        <w:t xml:space="preserve"> parancsának hatására az AMPL levezényli az optimalizálást, annak folyamatát kijelzi a parancssorban. Az utolsó két sor a végső eredmény kijelzését állítja be. Először az kerül meghatározásra, hogy az eredményhalmazt egy oszlopban jelezze maximum egymillió sorig. Végül a </w:t>
      </w:r>
      <w:r w:rsidRPr="00F4339A">
        <w:rPr>
          <w:i/>
        </w:rPr>
        <w:t>display</w:t>
      </w:r>
      <w:r>
        <w:t xml:space="preserve"> parancs paramétereként az AMPL utasítást kap arra, hogy az </w:t>
      </w:r>
      <w:r w:rsidRPr="00F4339A">
        <w:rPr>
          <w:i/>
        </w:rPr>
        <w:t>Occupation</w:t>
      </w:r>
      <w:r>
        <w:t xml:space="preserve"> nevű változóhalmazt írja a képernyőre.</w:t>
      </w:r>
    </w:p>
    <w:p w14:paraId="455DC8B0" w14:textId="77777777" w:rsidR="00F4339A" w:rsidRDefault="00F4339A" w:rsidP="005D18C7">
      <w:pPr>
        <w:pStyle w:val="ThesisSzveg"/>
      </w:pPr>
      <w:r>
        <w:t>Az optimalizálást a parancssorból lehet elindítani, és az eredményt is ott fogjuk megtekinteni. A művelet elvégzéséhez a következő parancsot kell kiadni:</w:t>
      </w:r>
    </w:p>
    <w:p w14:paraId="39E8F123" w14:textId="77777777" w:rsidR="00F4339A" w:rsidRDefault="00F4339A" w:rsidP="00F4339A">
      <w:pPr>
        <w:autoSpaceDE w:val="0"/>
        <w:autoSpaceDN w:val="0"/>
        <w:adjustRightInd w:val="0"/>
        <w:spacing w:after="320" w:line="240" w:lineRule="auto"/>
        <w:ind w:left="709"/>
        <w:rPr>
          <w:rFonts w:ascii="Menlo" w:hAnsi="Menlo" w:cs="Menlo"/>
          <w:sz w:val="24"/>
          <w:szCs w:val="24"/>
          <w:lang w:val="en-US"/>
        </w:rPr>
      </w:pPr>
      <w:proofErr w:type="gramStart"/>
      <w:r>
        <w:rPr>
          <w:rFonts w:ascii="Menlo" w:hAnsi="Menlo" w:cs="Menlo"/>
          <w:sz w:val="24"/>
          <w:szCs w:val="24"/>
          <w:lang w:val="en-US"/>
        </w:rPr>
        <w:t>ampl</w:t>
      </w:r>
      <w:proofErr w:type="gramEnd"/>
      <w:r>
        <w:rPr>
          <w:rFonts w:ascii="Menlo" w:hAnsi="Menlo" w:cs="Menlo"/>
          <w:sz w:val="24"/>
          <w:szCs w:val="24"/>
          <w:lang w:val="en-US"/>
        </w:rPr>
        <w:t xml:space="preserve"> vopt.solve</w:t>
      </w:r>
    </w:p>
    <w:p w14:paraId="3877A674" w14:textId="77777777" w:rsidR="00F4339A" w:rsidRDefault="00F4339A" w:rsidP="005D18C7">
      <w:pPr>
        <w:pStyle w:val="ThesisSzveg"/>
      </w:pPr>
      <w:r>
        <w:t xml:space="preserve">A művelet teljes kimenetét hely hiányában megcsonkítottam. A végső eredményt </w:t>
      </w:r>
      <w:r w:rsidR="001429B6">
        <w:t xml:space="preserve">a teljes kimenet végén, az alább látható módon jelzi ki a megoldó. </w:t>
      </w:r>
      <w:r w:rsidR="001429B6">
        <w:lastRenderedPageBreak/>
        <w:t>Értelemszerűen az egyesek az elfoglalt szobákat, míg a nullák az optimális eredményből kihagyott szobákat jelzik.</w:t>
      </w:r>
    </w:p>
    <w:p w14:paraId="613988B4"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3366"/>
          <w:sz w:val="24"/>
          <w:szCs w:val="24"/>
          <w:lang w:val="en-US"/>
        </w:rPr>
        <w:t>Occupation</w:t>
      </w:r>
      <w:r>
        <w:rPr>
          <w:rFonts w:ascii="Menlo" w:hAnsi="Menlo" w:cs="Menlo"/>
          <w:sz w:val="24"/>
          <w:szCs w:val="24"/>
          <w:lang w:val="en-US"/>
        </w:rPr>
        <w:t xml:space="preserve"> [*</w:t>
      </w:r>
      <w:proofErr w:type="gramStart"/>
      <w:r>
        <w:rPr>
          <w:rFonts w:ascii="Menlo" w:hAnsi="Menlo" w:cs="Menlo"/>
          <w:sz w:val="24"/>
          <w:szCs w:val="24"/>
          <w:lang w:val="en-US"/>
        </w:rPr>
        <w:t>] :</w:t>
      </w:r>
      <w:proofErr w:type="gramEnd"/>
      <w:r>
        <w:rPr>
          <w:rFonts w:ascii="Menlo" w:hAnsi="Menlo" w:cs="Menlo"/>
          <w:sz w:val="24"/>
          <w:szCs w:val="24"/>
          <w:lang w:val="en-US"/>
        </w:rPr>
        <w:t>=</w:t>
      </w:r>
    </w:p>
    <w:p w14:paraId="773E560D"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proofErr w:type="gramStart"/>
      <w:r>
        <w:rPr>
          <w:rFonts w:ascii="Menlo" w:hAnsi="Menlo" w:cs="Menlo"/>
          <w:b/>
          <w:bCs/>
          <w:color w:val="003366"/>
          <w:sz w:val="24"/>
          <w:szCs w:val="24"/>
          <w:lang w:val="en-US"/>
        </w:rPr>
        <w:t>R1</w:t>
      </w:r>
      <w:r>
        <w:rPr>
          <w:rFonts w:ascii="Menlo" w:hAnsi="Menlo" w:cs="Menlo"/>
          <w:sz w:val="24"/>
          <w:szCs w:val="24"/>
          <w:lang w:val="en-US"/>
        </w:rPr>
        <w:t xml:space="preserve">  </w:t>
      </w:r>
      <w:r>
        <w:rPr>
          <w:rFonts w:ascii="Menlo" w:hAnsi="Menlo" w:cs="Menlo"/>
          <w:b/>
          <w:bCs/>
          <w:color w:val="0000DD"/>
          <w:sz w:val="24"/>
          <w:szCs w:val="24"/>
          <w:lang w:val="en-US"/>
        </w:rPr>
        <w:t>0</w:t>
      </w:r>
      <w:proofErr w:type="gramEnd"/>
    </w:p>
    <w:p w14:paraId="2D7829CF"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proofErr w:type="gramStart"/>
      <w:r>
        <w:rPr>
          <w:rFonts w:ascii="Menlo" w:hAnsi="Menlo" w:cs="Menlo"/>
          <w:b/>
          <w:bCs/>
          <w:color w:val="003366"/>
          <w:sz w:val="24"/>
          <w:szCs w:val="24"/>
          <w:lang w:val="en-US"/>
        </w:rPr>
        <w:t>R2</w:t>
      </w:r>
      <w:r>
        <w:rPr>
          <w:rFonts w:ascii="Menlo" w:hAnsi="Menlo" w:cs="Menlo"/>
          <w:sz w:val="24"/>
          <w:szCs w:val="24"/>
          <w:lang w:val="en-US"/>
        </w:rPr>
        <w:t xml:space="preserve">  </w:t>
      </w:r>
      <w:r>
        <w:rPr>
          <w:rFonts w:ascii="Menlo" w:hAnsi="Menlo" w:cs="Menlo"/>
          <w:b/>
          <w:bCs/>
          <w:color w:val="0000DD"/>
          <w:sz w:val="24"/>
          <w:szCs w:val="24"/>
          <w:lang w:val="en-US"/>
        </w:rPr>
        <w:t>0</w:t>
      </w:r>
      <w:proofErr w:type="gramEnd"/>
    </w:p>
    <w:p w14:paraId="75E8B20D"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proofErr w:type="gramStart"/>
      <w:r>
        <w:rPr>
          <w:rFonts w:ascii="Menlo" w:hAnsi="Menlo" w:cs="Menlo"/>
          <w:b/>
          <w:bCs/>
          <w:color w:val="003366"/>
          <w:sz w:val="24"/>
          <w:szCs w:val="24"/>
          <w:lang w:val="en-US"/>
        </w:rPr>
        <w:t>R3</w:t>
      </w:r>
      <w:r>
        <w:rPr>
          <w:rFonts w:ascii="Menlo" w:hAnsi="Menlo" w:cs="Menlo"/>
          <w:sz w:val="24"/>
          <w:szCs w:val="24"/>
          <w:lang w:val="en-US"/>
        </w:rPr>
        <w:t xml:space="preserve">  </w:t>
      </w:r>
      <w:r>
        <w:rPr>
          <w:rFonts w:ascii="Menlo" w:hAnsi="Menlo" w:cs="Menlo"/>
          <w:b/>
          <w:bCs/>
          <w:color w:val="0000DD"/>
          <w:sz w:val="24"/>
          <w:szCs w:val="24"/>
          <w:lang w:val="en-US"/>
        </w:rPr>
        <w:t>0</w:t>
      </w:r>
      <w:proofErr w:type="gramEnd"/>
    </w:p>
    <w:p w14:paraId="7B03A457"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proofErr w:type="gramStart"/>
      <w:r>
        <w:rPr>
          <w:rFonts w:ascii="Menlo" w:hAnsi="Menlo" w:cs="Menlo"/>
          <w:b/>
          <w:bCs/>
          <w:color w:val="003366"/>
          <w:sz w:val="24"/>
          <w:szCs w:val="24"/>
          <w:lang w:val="en-US"/>
        </w:rPr>
        <w:t>R4</w:t>
      </w:r>
      <w:r>
        <w:rPr>
          <w:rFonts w:ascii="Menlo" w:hAnsi="Menlo" w:cs="Menlo"/>
          <w:sz w:val="24"/>
          <w:szCs w:val="24"/>
          <w:lang w:val="en-US"/>
        </w:rPr>
        <w:t xml:space="preserve">  </w:t>
      </w:r>
      <w:r>
        <w:rPr>
          <w:rFonts w:ascii="Menlo" w:hAnsi="Menlo" w:cs="Menlo"/>
          <w:b/>
          <w:bCs/>
          <w:color w:val="0000DD"/>
          <w:sz w:val="24"/>
          <w:szCs w:val="24"/>
          <w:lang w:val="en-US"/>
        </w:rPr>
        <w:t>0</w:t>
      </w:r>
      <w:proofErr w:type="gramEnd"/>
    </w:p>
    <w:p w14:paraId="55C4951D"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proofErr w:type="gramStart"/>
      <w:r>
        <w:rPr>
          <w:rFonts w:ascii="Menlo" w:hAnsi="Menlo" w:cs="Menlo"/>
          <w:b/>
          <w:bCs/>
          <w:color w:val="003366"/>
          <w:sz w:val="24"/>
          <w:szCs w:val="24"/>
          <w:lang w:val="en-US"/>
        </w:rPr>
        <w:t>R5</w:t>
      </w:r>
      <w:r>
        <w:rPr>
          <w:rFonts w:ascii="Menlo" w:hAnsi="Menlo" w:cs="Menlo"/>
          <w:sz w:val="24"/>
          <w:szCs w:val="24"/>
          <w:lang w:val="en-US"/>
        </w:rPr>
        <w:t xml:space="preserve">  </w:t>
      </w:r>
      <w:r>
        <w:rPr>
          <w:rFonts w:ascii="Menlo" w:hAnsi="Menlo" w:cs="Menlo"/>
          <w:b/>
          <w:bCs/>
          <w:color w:val="0000DD"/>
          <w:sz w:val="24"/>
          <w:szCs w:val="24"/>
          <w:lang w:val="en-US"/>
        </w:rPr>
        <w:t>1</w:t>
      </w:r>
      <w:proofErr w:type="gramEnd"/>
    </w:p>
    <w:p w14:paraId="71996EF2"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proofErr w:type="gramStart"/>
      <w:r>
        <w:rPr>
          <w:rFonts w:ascii="Menlo" w:hAnsi="Menlo" w:cs="Menlo"/>
          <w:b/>
          <w:bCs/>
          <w:color w:val="003366"/>
          <w:sz w:val="24"/>
          <w:szCs w:val="24"/>
          <w:lang w:val="en-US"/>
        </w:rPr>
        <w:t>R6</w:t>
      </w:r>
      <w:r>
        <w:rPr>
          <w:rFonts w:ascii="Menlo" w:hAnsi="Menlo" w:cs="Menlo"/>
          <w:sz w:val="24"/>
          <w:szCs w:val="24"/>
          <w:lang w:val="en-US"/>
        </w:rPr>
        <w:t xml:space="preserve">  </w:t>
      </w:r>
      <w:r>
        <w:rPr>
          <w:rFonts w:ascii="Menlo" w:hAnsi="Menlo" w:cs="Menlo"/>
          <w:b/>
          <w:bCs/>
          <w:color w:val="0000DD"/>
          <w:sz w:val="24"/>
          <w:szCs w:val="24"/>
          <w:lang w:val="en-US"/>
        </w:rPr>
        <w:t>0</w:t>
      </w:r>
      <w:proofErr w:type="gramEnd"/>
    </w:p>
    <w:p w14:paraId="26422BF5"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proofErr w:type="gramStart"/>
      <w:r>
        <w:rPr>
          <w:rFonts w:ascii="Menlo" w:hAnsi="Menlo" w:cs="Menlo"/>
          <w:b/>
          <w:bCs/>
          <w:color w:val="003366"/>
          <w:sz w:val="24"/>
          <w:szCs w:val="24"/>
          <w:lang w:val="en-US"/>
        </w:rPr>
        <w:t>R7</w:t>
      </w:r>
      <w:r>
        <w:rPr>
          <w:rFonts w:ascii="Menlo" w:hAnsi="Menlo" w:cs="Menlo"/>
          <w:sz w:val="24"/>
          <w:szCs w:val="24"/>
          <w:lang w:val="en-US"/>
        </w:rPr>
        <w:t xml:space="preserve">  </w:t>
      </w:r>
      <w:r>
        <w:rPr>
          <w:rFonts w:ascii="Menlo" w:hAnsi="Menlo" w:cs="Menlo"/>
          <w:b/>
          <w:bCs/>
          <w:color w:val="0000DD"/>
          <w:sz w:val="24"/>
          <w:szCs w:val="24"/>
          <w:lang w:val="en-US"/>
        </w:rPr>
        <w:t>1</w:t>
      </w:r>
      <w:proofErr w:type="gramEnd"/>
    </w:p>
    <w:p w14:paraId="539D1B29"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proofErr w:type="gramStart"/>
      <w:r>
        <w:rPr>
          <w:rFonts w:ascii="Menlo" w:hAnsi="Menlo" w:cs="Menlo"/>
          <w:b/>
          <w:bCs/>
          <w:color w:val="003366"/>
          <w:sz w:val="24"/>
          <w:szCs w:val="24"/>
          <w:lang w:val="en-US"/>
        </w:rPr>
        <w:t>R8</w:t>
      </w:r>
      <w:r>
        <w:rPr>
          <w:rFonts w:ascii="Menlo" w:hAnsi="Menlo" w:cs="Menlo"/>
          <w:sz w:val="24"/>
          <w:szCs w:val="24"/>
          <w:lang w:val="en-US"/>
        </w:rPr>
        <w:t xml:space="preserve">  </w:t>
      </w:r>
      <w:r>
        <w:rPr>
          <w:rFonts w:ascii="Menlo" w:hAnsi="Menlo" w:cs="Menlo"/>
          <w:b/>
          <w:bCs/>
          <w:color w:val="0000DD"/>
          <w:sz w:val="24"/>
          <w:szCs w:val="24"/>
          <w:lang w:val="en-US"/>
        </w:rPr>
        <w:t>1</w:t>
      </w:r>
      <w:proofErr w:type="gramEnd"/>
    </w:p>
    <w:p w14:paraId="4D27E6D6"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proofErr w:type="gramStart"/>
      <w:r>
        <w:rPr>
          <w:rFonts w:ascii="Menlo" w:hAnsi="Menlo" w:cs="Menlo"/>
          <w:b/>
          <w:bCs/>
          <w:color w:val="003366"/>
          <w:sz w:val="24"/>
          <w:szCs w:val="24"/>
          <w:lang w:val="en-US"/>
        </w:rPr>
        <w:t>R9</w:t>
      </w:r>
      <w:r>
        <w:rPr>
          <w:rFonts w:ascii="Menlo" w:hAnsi="Menlo" w:cs="Menlo"/>
          <w:sz w:val="24"/>
          <w:szCs w:val="24"/>
          <w:lang w:val="en-US"/>
        </w:rPr>
        <w:t xml:space="preserve">  </w:t>
      </w:r>
      <w:r>
        <w:rPr>
          <w:rFonts w:ascii="Menlo" w:hAnsi="Menlo" w:cs="Menlo"/>
          <w:b/>
          <w:bCs/>
          <w:color w:val="0000DD"/>
          <w:sz w:val="24"/>
          <w:szCs w:val="24"/>
          <w:lang w:val="en-US"/>
        </w:rPr>
        <w:t>1</w:t>
      </w:r>
      <w:proofErr w:type="gramEnd"/>
    </w:p>
    <w:p w14:paraId="0ECF6BA6" w14:textId="77777777" w:rsidR="001429B6" w:rsidRDefault="001429B6" w:rsidP="001429B6">
      <w:pPr>
        <w:autoSpaceDE w:val="0"/>
        <w:autoSpaceDN w:val="0"/>
        <w:adjustRightInd w:val="0"/>
        <w:spacing w:after="320" w:line="240" w:lineRule="auto"/>
        <w:ind w:left="720"/>
        <w:rPr>
          <w:rFonts w:ascii="Menlo" w:hAnsi="Menlo" w:cs="Menlo"/>
          <w:sz w:val="24"/>
          <w:szCs w:val="24"/>
          <w:lang w:val="en-US"/>
        </w:rPr>
      </w:pPr>
      <w:r>
        <w:rPr>
          <w:rFonts w:ascii="Menlo" w:hAnsi="Menlo" w:cs="Menlo"/>
          <w:sz w:val="24"/>
          <w:szCs w:val="24"/>
          <w:lang w:val="en-US"/>
        </w:rPr>
        <w:t>;</w:t>
      </w:r>
    </w:p>
    <w:p w14:paraId="466172DB" w14:textId="77777777" w:rsidR="001429B6" w:rsidRDefault="00FF54EA" w:rsidP="005D18C7">
      <w:pPr>
        <w:pStyle w:val="ThesisSzveg"/>
      </w:pPr>
      <w:r>
        <w:t>Mivel az AMPL egy önálló, parancssori program és nincs interfésze egy Ruby program számára</w:t>
      </w:r>
      <w:r w:rsidR="00220F0F">
        <w:t>. A Ruby nyelvben, és így a Rails alkalmazásban is elérhető viszont több lehetőség parancssori műveletek futtatására. Ezek közül kettőt alkalmaztam:</w:t>
      </w:r>
    </w:p>
    <w:p w14:paraId="23801433" w14:textId="77777777" w:rsidR="00220F0F" w:rsidRPr="00220F0F" w:rsidRDefault="00220F0F" w:rsidP="00220F0F">
      <w:pPr>
        <w:pStyle w:val="Listaszerbekezds"/>
        <w:numPr>
          <w:ilvl w:val="0"/>
          <w:numId w:val="21"/>
        </w:numPr>
        <w:autoSpaceDE w:val="0"/>
        <w:autoSpaceDN w:val="0"/>
        <w:adjustRightInd w:val="0"/>
        <w:spacing w:after="0" w:line="360" w:lineRule="auto"/>
        <w:rPr>
          <w:rFonts w:ascii="Times New Roman" w:hAnsi="Times New Roman" w:cs="Times New Roman"/>
          <w:sz w:val="24"/>
          <w:szCs w:val="24"/>
        </w:rPr>
      </w:pPr>
      <w:proofErr w:type="gramStart"/>
      <w:r w:rsidRPr="00220F0F">
        <w:rPr>
          <w:rFonts w:ascii="Menlo" w:hAnsi="Menlo" w:cs="Menlo"/>
          <w:color w:val="003388"/>
          <w:sz w:val="24"/>
          <w:szCs w:val="24"/>
        </w:rPr>
        <w:t>system</w:t>
      </w:r>
      <w:r w:rsidRPr="00220F0F">
        <w:rPr>
          <w:rFonts w:ascii="Menlo" w:hAnsi="Menlo" w:cs="Menlo"/>
          <w:sz w:val="24"/>
          <w:szCs w:val="24"/>
        </w:rPr>
        <w:t>(</w:t>
      </w:r>
      <w:proofErr w:type="gramEnd"/>
      <w:r w:rsidRPr="00220F0F">
        <w:rPr>
          <w:rFonts w:ascii="Menlo" w:hAnsi="Menlo" w:cs="Menlo"/>
          <w:color w:val="DD2200"/>
          <w:sz w:val="24"/>
          <w:szCs w:val="24"/>
        </w:rPr>
        <w:t>"[command]"</w:t>
      </w:r>
      <w:r w:rsidRPr="00220F0F">
        <w:rPr>
          <w:rFonts w:ascii="Menlo" w:hAnsi="Menlo" w:cs="Menlo"/>
          <w:sz w:val="24"/>
          <w:szCs w:val="24"/>
        </w:rPr>
        <w:t>)</w:t>
      </w:r>
      <w:r w:rsidRPr="00220F0F">
        <w:rPr>
          <w:rFonts w:ascii="Times New Roman" w:hAnsi="Times New Roman" w:cs="Times New Roman"/>
          <w:sz w:val="24"/>
          <w:szCs w:val="24"/>
        </w:rPr>
        <w:t xml:space="preserve">: a parancsot egy új környezetben hajtja végre, nem szakítja meg a hívó folyamatot. Visszatérési értéke </w:t>
      </w:r>
      <w:r w:rsidRPr="00220F0F">
        <w:rPr>
          <w:rFonts w:ascii="Times New Roman" w:hAnsi="Times New Roman" w:cs="Times New Roman"/>
          <w:i/>
          <w:sz w:val="24"/>
          <w:szCs w:val="24"/>
        </w:rPr>
        <w:t>true</w:t>
      </w:r>
      <w:r>
        <w:rPr>
          <w:rFonts w:ascii="Times New Roman" w:hAnsi="Times New Roman" w:cs="Times New Roman"/>
          <w:sz w:val="24"/>
          <w:szCs w:val="24"/>
        </w:rPr>
        <w:t>, ha a futás si</w:t>
      </w:r>
      <w:r w:rsidRPr="00220F0F">
        <w:rPr>
          <w:rFonts w:ascii="Times New Roman" w:hAnsi="Times New Roman" w:cs="Times New Roman"/>
          <w:sz w:val="24"/>
          <w:szCs w:val="24"/>
        </w:rPr>
        <w:t>k</w:t>
      </w:r>
      <w:r>
        <w:rPr>
          <w:rFonts w:ascii="Times New Roman" w:hAnsi="Times New Roman" w:cs="Times New Roman"/>
          <w:sz w:val="24"/>
          <w:szCs w:val="24"/>
        </w:rPr>
        <w:t>e</w:t>
      </w:r>
      <w:r w:rsidRPr="00220F0F">
        <w:rPr>
          <w:rFonts w:ascii="Times New Roman" w:hAnsi="Times New Roman" w:cs="Times New Roman"/>
          <w:sz w:val="24"/>
          <w:szCs w:val="24"/>
        </w:rPr>
        <w:t xml:space="preserve">res, </w:t>
      </w:r>
      <w:r w:rsidRPr="00220F0F">
        <w:rPr>
          <w:rFonts w:ascii="Times New Roman" w:hAnsi="Times New Roman" w:cs="Times New Roman"/>
          <w:i/>
          <w:sz w:val="24"/>
          <w:szCs w:val="24"/>
        </w:rPr>
        <w:t>false</w:t>
      </w:r>
      <w:r w:rsidRPr="00220F0F">
        <w:rPr>
          <w:rFonts w:ascii="Times New Roman" w:hAnsi="Times New Roman" w:cs="Times New Roman"/>
          <w:sz w:val="24"/>
          <w:szCs w:val="24"/>
        </w:rPr>
        <w:t xml:space="preserve"> különben.</w:t>
      </w:r>
    </w:p>
    <w:p w14:paraId="0393BDCD" w14:textId="77777777" w:rsidR="00220F0F" w:rsidRDefault="00220F0F" w:rsidP="00220F0F">
      <w:pPr>
        <w:pStyle w:val="Listaszerbekezds"/>
        <w:numPr>
          <w:ilvl w:val="0"/>
          <w:numId w:val="21"/>
        </w:numPr>
        <w:autoSpaceDE w:val="0"/>
        <w:autoSpaceDN w:val="0"/>
        <w:adjustRightInd w:val="0"/>
        <w:spacing w:line="360" w:lineRule="auto"/>
        <w:rPr>
          <w:rFonts w:ascii="Times New Roman" w:hAnsi="Times New Roman" w:cs="Times New Roman"/>
          <w:sz w:val="24"/>
          <w:szCs w:val="24"/>
        </w:rPr>
      </w:pPr>
      <w:r w:rsidRPr="00220F0F">
        <w:rPr>
          <w:rFonts w:ascii="Menlo" w:hAnsi="Menlo" w:cs="Menlo"/>
          <w:color w:val="DD2200"/>
          <w:sz w:val="24"/>
          <w:szCs w:val="24"/>
        </w:rPr>
        <w:t>`[command]`</w:t>
      </w:r>
      <w:r w:rsidRPr="00220F0F">
        <w:rPr>
          <w:rFonts w:ascii="Times New Roman" w:hAnsi="Times New Roman" w:cs="Times New Roman"/>
          <w:sz w:val="24"/>
          <w:szCs w:val="24"/>
        </w:rPr>
        <w:t xml:space="preserve">: </w:t>
      </w:r>
      <w:r>
        <w:rPr>
          <w:rFonts w:ascii="Times New Roman" w:hAnsi="Times New Roman" w:cs="Times New Roman"/>
          <w:sz w:val="24"/>
          <w:szCs w:val="24"/>
        </w:rPr>
        <w:t>a parancsot szintén egy új környezetben hajtja végre. Visszatérési értéke a művelet képernyőkimenete.</w:t>
      </w:r>
    </w:p>
    <w:p w14:paraId="55E509B5" w14:textId="77777777" w:rsidR="00220F0F" w:rsidRDefault="00220F0F" w:rsidP="00220F0F">
      <w:pPr>
        <w:pStyle w:val="ThesisSzveg"/>
      </w:pPr>
      <w:r>
        <w:t>A Ruby programnak az optimalizáló futtatása előtt össze kell gyűjtenie az adatokat és fájlba írnia. Az opt</w:t>
      </w:r>
      <w:r w:rsidR="00FC175D">
        <w:t xml:space="preserve">imalizálás közvetlen előkészületeit az </w:t>
      </w:r>
      <w:r w:rsidR="00FC175D" w:rsidRPr="00FC175D">
        <w:rPr>
          <w:i/>
        </w:rPr>
        <w:t>OptDataHelper</w:t>
      </w:r>
      <w:r w:rsidR="00FC175D">
        <w:t xml:space="preserve"> nevű segédosztály műveletei végzik. </w:t>
      </w:r>
      <w:r w:rsidR="00986247">
        <w:t>Az eddigi példákat követve, az olcsó és közeli optimalizálás elvégzéséhez a következő statikus metódust kell meghívni:</w:t>
      </w:r>
    </w:p>
    <w:p w14:paraId="4EB25359" w14:textId="77777777" w:rsidR="00986247" w:rsidRDefault="00986247" w:rsidP="00986247">
      <w:pPr>
        <w:autoSpaceDE w:val="0"/>
        <w:autoSpaceDN w:val="0"/>
        <w:adjustRightInd w:val="0"/>
        <w:spacing w:after="0" w:line="240" w:lineRule="auto"/>
        <w:ind w:left="720"/>
        <w:rPr>
          <w:rFonts w:ascii="Menlo" w:hAnsi="Menlo" w:cs="Menlo"/>
          <w:sz w:val="24"/>
          <w:szCs w:val="24"/>
          <w:lang w:val="en-US"/>
        </w:rPr>
      </w:pPr>
      <w:proofErr w:type="gramStart"/>
      <w:r>
        <w:rPr>
          <w:rFonts w:ascii="Menlo" w:hAnsi="Menlo" w:cs="Menlo"/>
          <w:sz w:val="24"/>
          <w:szCs w:val="24"/>
          <w:lang w:val="en-US"/>
        </w:rPr>
        <w:t>def</w:t>
      </w:r>
      <w:proofErr w:type="gramEnd"/>
      <w:r>
        <w:rPr>
          <w:rFonts w:ascii="Menlo" w:hAnsi="Menlo" w:cs="Menlo"/>
          <w:sz w:val="24"/>
          <w:szCs w:val="24"/>
          <w:lang w:val="en-US"/>
        </w:rPr>
        <w:t xml:space="preserve"> self.find_cheap_and_close_solution(rooms, distances, </w:t>
      </w:r>
    </w:p>
    <w:p w14:paraId="2A345B12" w14:textId="77777777" w:rsidR="00986247" w:rsidRDefault="00986247" w:rsidP="00986247">
      <w:pPr>
        <w:autoSpaceDE w:val="0"/>
        <w:autoSpaceDN w:val="0"/>
        <w:adjustRightInd w:val="0"/>
        <w:spacing w:after="0" w:line="240" w:lineRule="auto"/>
        <w:ind w:left="1440"/>
        <w:rPr>
          <w:rFonts w:ascii="Menlo" w:hAnsi="Menlo" w:cs="Menlo"/>
          <w:sz w:val="24"/>
          <w:szCs w:val="24"/>
          <w:lang w:val="en-US"/>
        </w:rPr>
      </w:pPr>
      <w:proofErr w:type="gramStart"/>
      <w:r>
        <w:rPr>
          <w:rFonts w:ascii="Menlo" w:hAnsi="Menlo" w:cs="Menlo"/>
          <w:sz w:val="24"/>
          <w:szCs w:val="24"/>
          <w:lang w:val="en-US"/>
        </w:rPr>
        <w:t>guests</w:t>
      </w:r>
      <w:proofErr w:type="gramEnd"/>
      <w:r>
        <w:rPr>
          <w:rFonts w:ascii="Menlo" w:hAnsi="Menlo" w:cs="Menlo"/>
          <w:sz w:val="24"/>
          <w:szCs w:val="24"/>
          <w:lang w:val="en-US"/>
        </w:rPr>
        <w:t>)</w:t>
      </w:r>
    </w:p>
    <w:p w14:paraId="35967DEF"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proofErr w:type="gramStart"/>
      <w:r>
        <w:rPr>
          <w:rFonts w:ascii="Menlo" w:hAnsi="Menlo" w:cs="Menlo"/>
          <w:sz w:val="24"/>
          <w:szCs w:val="24"/>
          <w:lang w:val="en-US"/>
        </w:rPr>
        <w:t>problem</w:t>
      </w:r>
      <w:proofErr w:type="gramEnd"/>
      <w:r>
        <w:rPr>
          <w:rFonts w:ascii="Menlo" w:hAnsi="Menlo" w:cs="Menlo"/>
          <w:sz w:val="24"/>
          <w:szCs w:val="24"/>
          <w:lang w:val="en-US"/>
        </w:rPr>
        <w:t xml:space="preserve"> = generate_problem_name</w:t>
      </w:r>
    </w:p>
    <w:p w14:paraId="6969FCBC"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p>
    <w:p w14:paraId="22119A01"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proofErr w:type="gramStart"/>
      <w:r>
        <w:rPr>
          <w:rFonts w:ascii="Menlo" w:hAnsi="Menlo" w:cs="Menlo"/>
          <w:sz w:val="24"/>
          <w:szCs w:val="24"/>
          <w:lang w:val="en-US"/>
        </w:rPr>
        <w:t>File.open(</w:t>
      </w:r>
      <w:proofErr w:type="gramEnd"/>
      <w:r>
        <w:rPr>
          <w:rFonts w:ascii="Menlo" w:hAnsi="Menlo" w:cs="Menlo"/>
          <w:color w:val="DD2200"/>
          <w:sz w:val="24"/>
          <w:szCs w:val="24"/>
          <w:lang w:val="en-US"/>
        </w:rPr>
        <w:t>"smartfilter/tasks/#{problem}.dat"</w:t>
      </w:r>
      <w:r>
        <w:rPr>
          <w:rFonts w:ascii="Menlo" w:hAnsi="Menlo" w:cs="Menlo"/>
          <w:sz w:val="24"/>
          <w:szCs w:val="24"/>
          <w:lang w:val="en-US"/>
        </w:rPr>
        <w:t xml:space="preserve">, </w:t>
      </w:r>
      <w:r>
        <w:rPr>
          <w:rFonts w:ascii="Menlo" w:hAnsi="Menlo" w:cs="Menlo"/>
          <w:color w:val="DD2200"/>
          <w:sz w:val="24"/>
          <w:szCs w:val="24"/>
          <w:lang w:val="en-US"/>
        </w:rPr>
        <w:t>'w'</w:t>
      </w:r>
      <w:r>
        <w:rPr>
          <w:rFonts w:ascii="Menlo" w:hAnsi="Menlo" w:cs="Menlo"/>
          <w:sz w:val="24"/>
          <w:szCs w:val="24"/>
          <w:lang w:val="en-US"/>
        </w:rPr>
        <w:t xml:space="preserve">) </w:t>
      </w:r>
      <w:r>
        <w:rPr>
          <w:rFonts w:ascii="Menlo" w:hAnsi="Menlo" w:cs="Menlo"/>
          <w:b/>
          <w:bCs/>
          <w:color w:val="008800"/>
          <w:sz w:val="24"/>
          <w:szCs w:val="24"/>
          <w:lang w:val="en-US"/>
        </w:rPr>
        <w:t>do</w:t>
      </w:r>
      <w:r>
        <w:rPr>
          <w:rFonts w:ascii="Menlo" w:hAnsi="Menlo" w:cs="Menlo"/>
          <w:sz w:val="24"/>
          <w:szCs w:val="24"/>
          <w:lang w:val="en-US"/>
        </w:rPr>
        <w:t xml:space="preserve"> </w:t>
      </w:r>
    </w:p>
    <w:p w14:paraId="184DECCF" w14:textId="77777777" w:rsidR="00986247" w:rsidRDefault="00986247" w:rsidP="00986247">
      <w:pPr>
        <w:autoSpaceDE w:val="0"/>
        <w:autoSpaceDN w:val="0"/>
        <w:adjustRightInd w:val="0"/>
        <w:spacing w:after="0" w:line="240" w:lineRule="auto"/>
        <w:ind w:left="1440"/>
        <w:rPr>
          <w:rFonts w:ascii="Menlo" w:hAnsi="Menlo" w:cs="Menlo"/>
          <w:sz w:val="24"/>
          <w:szCs w:val="24"/>
          <w:lang w:val="en-US"/>
        </w:rPr>
      </w:pPr>
      <w:r>
        <w:rPr>
          <w:rFonts w:ascii="Menlo" w:hAnsi="Menlo" w:cs="Menlo"/>
          <w:sz w:val="24"/>
          <w:szCs w:val="24"/>
          <w:lang w:val="en-US"/>
        </w:rPr>
        <w:t>|data|</w:t>
      </w:r>
    </w:p>
    <w:p w14:paraId="00828FE1"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 xml:space="preserve">  write_rooms_</w:t>
      </w:r>
      <w:proofErr w:type="gramStart"/>
      <w:r>
        <w:rPr>
          <w:rFonts w:ascii="Menlo" w:hAnsi="Menlo" w:cs="Menlo"/>
          <w:sz w:val="24"/>
          <w:szCs w:val="24"/>
          <w:lang w:val="en-US"/>
        </w:rPr>
        <w:t>set(</w:t>
      </w:r>
      <w:proofErr w:type="gramEnd"/>
      <w:r>
        <w:rPr>
          <w:rFonts w:ascii="Menlo" w:hAnsi="Menlo" w:cs="Menlo"/>
          <w:sz w:val="24"/>
          <w:szCs w:val="24"/>
          <w:lang w:val="en-US"/>
        </w:rPr>
        <w:t>rooms, data)</w:t>
      </w:r>
    </w:p>
    <w:p w14:paraId="2BD65393"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lastRenderedPageBreak/>
        <w:t xml:space="preserve">  write_base_</w:t>
      </w:r>
      <w:proofErr w:type="gramStart"/>
      <w:r>
        <w:rPr>
          <w:rFonts w:ascii="Menlo" w:hAnsi="Menlo" w:cs="Menlo"/>
          <w:sz w:val="24"/>
          <w:szCs w:val="24"/>
          <w:lang w:val="en-US"/>
        </w:rPr>
        <w:t>params(</w:t>
      </w:r>
      <w:proofErr w:type="gramEnd"/>
      <w:r>
        <w:rPr>
          <w:rFonts w:ascii="Menlo" w:hAnsi="Menlo" w:cs="Menlo"/>
          <w:sz w:val="24"/>
          <w:szCs w:val="24"/>
          <w:lang w:val="en-US"/>
        </w:rPr>
        <w:t>rooms, guests, data)</w:t>
      </w:r>
    </w:p>
    <w:p w14:paraId="58510804"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 xml:space="preserve">  write_capacity_and_stars_and_price_</w:t>
      </w:r>
      <w:proofErr w:type="gramStart"/>
      <w:r>
        <w:rPr>
          <w:rFonts w:ascii="Menlo" w:hAnsi="Menlo" w:cs="Menlo"/>
          <w:sz w:val="24"/>
          <w:szCs w:val="24"/>
          <w:lang w:val="en-US"/>
        </w:rPr>
        <w:t>params(</w:t>
      </w:r>
      <w:proofErr w:type="gramEnd"/>
      <w:r>
        <w:rPr>
          <w:rFonts w:ascii="Menlo" w:hAnsi="Menlo" w:cs="Menlo"/>
          <w:sz w:val="24"/>
          <w:szCs w:val="24"/>
          <w:lang w:val="en-US"/>
        </w:rPr>
        <w:t>rooms, data)</w:t>
      </w:r>
    </w:p>
    <w:p w14:paraId="37AD7016"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 xml:space="preserve">  write_distance_</w:t>
      </w:r>
      <w:proofErr w:type="gramStart"/>
      <w:r>
        <w:rPr>
          <w:rFonts w:ascii="Menlo" w:hAnsi="Menlo" w:cs="Menlo"/>
          <w:sz w:val="24"/>
          <w:szCs w:val="24"/>
          <w:lang w:val="en-US"/>
        </w:rPr>
        <w:t>params(</w:t>
      </w:r>
      <w:proofErr w:type="gramEnd"/>
      <w:r>
        <w:rPr>
          <w:rFonts w:ascii="Menlo" w:hAnsi="Menlo" w:cs="Menlo"/>
          <w:sz w:val="24"/>
          <w:szCs w:val="24"/>
          <w:lang w:val="en-US"/>
        </w:rPr>
        <w:t>rooms, distances, data)</w:t>
      </w:r>
    </w:p>
    <w:p w14:paraId="13B1CA12"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proofErr w:type="gramStart"/>
      <w:r>
        <w:rPr>
          <w:rFonts w:ascii="Menlo" w:hAnsi="Menlo" w:cs="Menlo"/>
          <w:sz w:val="24"/>
          <w:szCs w:val="24"/>
          <w:lang w:val="en-US"/>
        </w:rPr>
        <w:t>end</w:t>
      </w:r>
      <w:proofErr w:type="gramEnd"/>
    </w:p>
    <w:p w14:paraId="26A1D25B"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p>
    <w:p w14:paraId="290FC148"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run_solver_</w:t>
      </w:r>
      <w:proofErr w:type="gramStart"/>
      <w:r>
        <w:rPr>
          <w:rFonts w:ascii="Menlo" w:hAnsi="Menlo" w:cs="Menlo"/>
          <w:sz w:val="24"/>
          <w:szCs w:val="24"/>
          <w:lang w:val="en-US"/>
        </w:rPr>
        <w:t>on(</w:t>
      </w:r>
      <w:proofErr w:type="gramEnd"/>
      <w:r>
        <w:rPr>
          <w:rFonts w:ascii="Menlo" w:hAnsi="Menlo" w:cs="Menlo"/>
          <w:sz w:val="24"/>
          <w:szCs w:val="24"/>
          <w:lang w:val="en-US"/>
        </w:rPr>
        <w:t>problem, PROPERTIES[</w:t>
      </w:r>
      <w:r>
        <w:rPr>
          <w:rFonts w:ascii="Menlo" w:hAnsi="Menlo" w:cs="Menlo"/>
          <w:color w:val="A61717"/>
          <w:sz w:val="24"/>
          <w:szCs w:val="24"/>
          <w:lang w:val="en-US"/>
        </w:rPr>
        <w:t>'</w:t>
      </w:r>
      <w:r>
        <w:rPr>
          <w:rFonts w:ascii="Menlo" w:hAnsi="Menlo" w:cs="Menlo"/>
          <w:sz w:val="24"/>
          <w:szCs w:val="24"/>
          <w:lang w:val="en-US"/>
        </w:rPr>
        <w:t>smartfilter - models</w:t>
      </w:r>
      <w:r>
        <w:rPr>
          <w:rFonts w:ascii="Menlo" w:hAnsi="Menlo" w:cs="Menlo"/>
          <w:color w:val="A61717"/>
          <w:sz w:val="24"/>
          <w:szCs w:val="24"/>
          <w:lang w:val="en-US"/>
        </w:rPr>
        <w:t>'</w:t>
      </w:r>
      <w:r>
        <w:rPr>
          <w:rFonts w:ascii="Menlo" w:hAnsi="Menlo" w:cs="Menlo"/>
          <w:sz w:val="24"/>
          <w:szCs w:val="24"/>
          <w:lang w:val="en-US"/>
        </w:rPr>
        <w:t>][</w:t>
      </w:r>
      <w:r>
        <w:rPr>
          <w:rFonts w:ascii="Menlo" w:hAnsi="Menlo" w:cs="Menlo"/>
          <w:color w:val="A61717"/>
          <w:sz w:val="24"/>
          <w:szCs w:val="24"/>
          <w:lang w:val="en-US"/>
        </w:rPr>
        <w:t>'</w:t>
      </w:r>
      <w:r>
        <w:rPr>
          <w:rFonts w:ascii="Menlo" w:hAnsi="Menlo" w:cs="Menlo"/>
          <w:sz w:val="24"/>
          <w:szCs w:val="24"/>
          <w:lang w:val="en-US"/>
        </w:rPr>
        <w:t>cheap_and_close</w:t>
      </w:r>
      <w:r>
        <w:rPr>
          <w:rFonts w:ascii="Menlo" w:hAnsi="Menlo" w:cs="Menlo"/>
          <w:color w:val="A61717"/>
          <w:sz w:val="24"/>
          <w:szCs w:val="24"/>
          <w:lang w:val="en-US"/>
        </w:rPr>
        <w:t>'</w:t>
      </w:r>
      <w:r>
        <w:rPr>
          <w:rFonts w:ascii="Menlo" w:hAnsi="Menlo" w:cs="Menlo"/>
          <w:sz w:val="24"/>
          <w:szCs w:val="24"/>
          <w:lang w:val="en-US"/>
        </w:rPr>
        <w:t>], rooms)</w:t>
      </w:r>
    </w:p>
    <w:p w14:paraId="5C76A0ED" w14:textId="77777777" w:rsidR="00986247" w:rsidRDefault="00986247" w:rsidP="00986247">
      <w:pPr>
        <w:autoSpaceDE w:val="0"/>
        <w:autoSpaceDN w:val="0"/>
        <w:adjustRightInd w:val="0"/>
        <w:spacing w:after="320" w:line="240" w:lineRule="auto"/>
        <w:ind w:left="720"/>
        <w:rPr>
          <w:rFonts w:ascii="Menlo" w:hAnsi="Menlo" w:cs="Menlo"/>
          <w:sz w:val="24"/>
          <w:szCs w:val="24"/>
          <w:lang w:val="en-US"/>
        </w:rPr>
      </w:pPr>
      <w:proofErr w:type="gramStart"/>
      <w:r>
        <w:rPr>
          <w:rFonts w:ascii="Menlo" w:hAnsi="Menlo" w:cs="Menlo"/>
          <w:sz w:val="24"/>
          <w:szCs w:val="24"/>
          <w:lang w:val="en-US"/>
        </w:rPr>
        <w:t>end</w:t>
      </w:r>
      <w:proofErr w:type="gramEnd"/>
    </w:p>
    <w:p w14:paraId="4E087FA9" w14:textId="77777777" w:rsidR="00986247" w:rsidRDefault="00986247" w:rsidP="00220F0F">
      <w:pPr>
        <w:pStyle w:val="ThesisSzveg"/>
      </w:pPr>
      <w:r>
        <w:t xml:space="preserve">A kódból látható, hogy az alkalmazás gyökérkönyvtárában létrehoztam egy </w:t>
      </w:r>
      <w:r w:rsidRPr="00986247">
        <w:rPr>
          <w:i/>
        </w:rPr>
        <w:t>smartfilter</w:t>
      </w:r>
      <w:r>
        <w:t xml:space="preserve"> nevű mappát, amin belül a </w:t>
      </w:r>
      <w:r w:rsidRPr="00986247">
        <w:rPr>
          <w:i/>
        </w:rPr>
        <w:t>tasks</w:t>
      </w:r>
      <w:r>
        <w:t xml:space="preserve"> mappa tárolja az optimalizálási feladatok fájljait. A </w:t>
      </w:r>
      <w:r w:rsidRPr="00986247">
        <w:rPr>
          <w:i/>
        </w:rPr>
        <w:t>tasks</w:t>
      </w:r>
      <w:r>
        <w:t xml:space="preserve"> mappa mellett található még itt egy </w:t>
      </w:r>
      <w:r w:rsidRPr="00986247">
        <w:rPr>
          <w:i/>
        </w:rPr>
        <w:t>models</w:t>
      </w:r>
      <w:r>
        <w:t xml:space="preserve"> nevű mappa</w:t>
      </w:r>
      <w:r w:rsidR="00813A78">
        <w:t>,</w:t>
      </w:r>
      <w:r>
        <w:t xml:space="preserve"> ami biztonsági mentést tárol az optimalizálási modellekről.</w:t>
      </w:r>
    </w:p>
    <w:p w14:paraId="37164EE3" w14:textId="77777777" w:rsidR="00986247" w:rsidRDefault="00813A78" w:rsidP="00220F0F">
      <w:pPr>
        <w:pStyle w:val="ThesisSzveg"/>
      </w:pPr>
      <w:r>
        <w:t xml:space="preserve">A </w:t>
      </w:r>
      <w:r w:rsidRPr="00813A78">
        <w:rPr>
          <w:i/>
        </w:rPr>
        <w:t>generate_problem_name</w:t>
      </w:r>
      <w:r>
        <w:t xml:space="preserve"> metódus egy egyedi azonosítót képez, amivel a feladat azonosítható. Minden, a feladathoz tartozó fájl neve ez lesz, különbség csak a kiterjesztésükben lesz. Az azonosító tartalmazza a végrehajtás dátumát és két 1 és 100 közötti véletlen számot.</w:t>
      </w:r>
    </w:p>
    <w:p w14:paraId="6DDD21CB" w14:textId="2AC4E05E" w:rsidR="00813A78" w:rsidRDefault="00AA23C9" w:rsidP="00220F0F">
      <w:pPr>
        <w:pStyle w:val="ThesisSzveg"/>
      </w:pPr>
      <w:r>
        <w:t>A fent bemutatott</w:t>
      </w:r>
      <w:r w:rsidR="00813A78">
        <w:t xml:space="preserve"> kód fő feladata, hogy a kor</w:t>
      </w:r>
      <w:r>
        <w:t>ábban ismertetett</w:t>
      </w:r>
      <w:r w:rsidR="00813A78">
        <w:t xml:space="preserve"> formában fájlba írja az optimal</w:t>
      </w:r>
      <w:r w:rsidR="00876758">
        <w:t>izáláshoz szükséges ada</w:t>
      </w:r>
      <w:r>
        <w:t>tokat. A különböző paraméterek bejegyzését</w:t>
      </w:r>
      <w:r w:rsidR="00813A78">
        <w:t xml:space="preserve"> a </w:t>
      </w:r>
      <w:r w:rsidRPr="00813A78">
        <w:rPr>
          <w:i/>
        </w:rPr>
        <w:t>write_capacity_and_stars_and_price_params</w:t>
      </w:r>
      <w:r>
        <w:rPr>
          <w:i/>
        </w:rPr>
        <w:t xml:space="preserve">, </w:t>
      </w:r>
      <w:r w:rsidR="00813A78" w:rsidRPr="00813A78">
        <w:rPr>
          <w:i/>
        </w:rPr>
        <w:t>write_rooms_set</w:t>
      </w:r>
      <w:r w:rsidR="00813A78">
        <w:t xml:space="preserve">, </w:t>
      </w:r>
      <w:r w:rsidR="00813A78" w:rsidRPr="00813A78">
        <w:rPr>
          <w:i/>
        </w:rPr>
        <w:t>write_base_params</w:t>
      </w:r>
      <w:r w:rsidR="00813A78">
        <w:t xml:space="preserve"> és </w:t>
      </w:r>
      <w:r w:rsidR="00813A78" w:rsidRPr="00813A78">
        <w:rPr>
          <w:i/>
        </w:rPr>
        <w:t>write_distance_params</w:t>
      </w:r>
      <w:r w:rsidR="00813A78">
        <w:t xml:space="preserve"> metódusok végzik.</w:t>
      </w:r>
    </w:p>
    <w:p w14:paraId="576665F3" w14:textId="7D503DC8" w:rsidR="00813A78" w:rsidRDefault="00813A78" w:rsidP="00220F0F">
      <w:pPr>
        <w:pStyle w:val="ThesisSzveg"/>
      </w:pPr>
      <w:r>
        <w:t xml:space="preserve">Az adatfájl elkészítése után a metódus elindítja az optimalizálást a </w:t>
      </w:r>
      <w:r w:rsidRPr="00AA23C9">
        <w:rPr>
          <w:i/>
        </w:rPr>
        <w:t>run_solver_on</w:t>
      </w:r>
      <w:r>
        <w:t xml:space="preserve"> metódushívással. A </w:t>
      </w:r>
      <w:r w:rsidRPr="00813A78">
        <w:rPr>
          <w:i/>
        </w:rPr>
        <w:t>run_solver_on</w:t>
      </w:r>
      <w:r>
        <w:t xml:space="preserve"> metódus </w:t>
      </w:r>
      <w:r w:rsidR="00AA23C9">
        <w:t>második</w:t>
      </w:r>
      <w:r>
        <w:t xml:space="preserve"> paramétere egy konfigurációs fájlból kiolvasott érték, amely egy </w:t>
      </w:r>
      <w:r w:rsidRPr="00813A78">
        <w:rPr>
          <w:i/>
        </w:rPr>
        <w:t>Property</w:t>
      </w:r>
      <w:r>
        <w:t xml:space="preserve"> entitás </w:t>
      </w:r>
      <w:r w:rsidRPr="00813A78">
        <w:rPr>
          <w:i/>
        </w:rPr>
        <w:t>key</w:t>
      </w:r>
      <w:r>
        <w:t xml:space="preserve"> mezőjét azonosítja. Ennek oka, hogy az optimalizálási modelleket adatbázisban tárolom, hogy az adminisztrációs felületen egyszerűen lehessen módosítani őket.</w:t>
      </w:r>
      <w:r w:rsidR="00F46EB0">
        <w:t xml:space="preserve"> A </w:t>
      </w:r>
      <w:r w:rsidR="00F46EB0" w:rsidRPr="00AA23C9">
        <w:rPr>
          <w:i/>
        </w:rPr>
        <w:t>run_solver_on</w:t>
      </w:r>
      <w:r w:rsidR="00F46EB0">
        <w:t xml:space="preserve"> metódust mutatja be az alábbi kód:</w:t>
      </w:r>
    </w:p>
    <w:p w14:paraId="0E620933" w14:textId="77777777" w:rsidR="00F46EB0" w:rsidRDefault="00F46EB0" w:rsidP="00AA23C9">
      <w:pPr>
        <w:autoSpaceDE w:val="0"/>
        <w:autoSpaceDN w:val="0"/>
        <w:adjustRightInd w:val="0"/>
        <w:spacing w:after="0" w:line="240" w:lineRule="auto"/>
        <w:ind w:left="709"/>
        <w:rPr>
          <w:rFonts w:ascii="Menlo" w:hAnsi="Menlo" w:cs="Menlo"/>
          <w:sz w:val="24"/>
          <w:szCs w:val="24"/>
          <w:lang w:val="en-US"/>
        </w:rPr>
      </w:pPr>
      <w:proofErr w:type="gramStart"/>
      <w:r>
        <w:rPr>
          <w:rFonts w:ascii="Menlo" w:hAnsi="Menlo" w:cs="Menlo"/>
          <w:sz w:val="24"/>
          <w:szCs w:val="24"/>
          <w:lang w:val="en-US"/>
        </w:rPr>
        <w:t>def</w:t>
      </w:r>
      <w:proofErr w:type="gramEnd"/>
      <w:r>
        <w:rPr>
          <w:rFonts w:ascii="Menlo" w:hAnsi="Menlo" w:cs="Menlo"/>
          <w:sz w:val="24"/>
          <w:szCs w:val="24"/>
          <w:lang w:val="en-US"/>
        </w:rPr>
        <w:t xml:space="preserve"> self.run_solver_on(problem, model, rooms)</w:t>
      </w:r>
    </w:p>
    <w:p w14:paraId="6207AEE9" w14:textId="05C1E4C0" w:rsidR="00F46EB0" w:rsidRDefault="00F46EB0" w:rsidP="00AA23C9">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write_solver_</w:t>
      </w:r>
      <w:proofErr w:type="gramStart"/>
      <w:r>
        <w:rPr>
          <w:rFonts w:ascii="Menlo" w:hAnsi="Menlo" w:cs="Menlo"/>
          <w:sz w:val="24"/>
          <w:szCs w:val="24"/>
          <w:lang w:val="en-US"/>
        </w:rPr>
        <w:t>script(</w:t>
      </w:r>
      <w:proofErr w:type="gramEnd"/>
      <w:r>
        <w:rPr>
          <w:rFonts w:ascii="Menlo" w:hAnsi="Menlo" w:cs="Menlo"/>
          <w:sz w:val="24"/>
          <w:szCs w:val="24"/>
          <w:lang w:val="en-US"/>
        </w:rPr>
        <w:t>problem, model)</w:t>
      </w:r>
    </w:p>
    <w:p w14:paraId="5BCE0220" w14:textId="77777777" w:rsidR="00F46EB0" w:rsidRDefault="00F46EB0" w:rsidP="00AA23C9">
      <w:pPr>
        <w:autoSpaceDE w:val="0"/>
        <w:autoSpaceDN w:val="0"/>
        <w:adjustRightInd w:val="0"/>
        <w:spacing w:after="0" w:line="240" w:lineRule="auto"/>
        <w:ind w:left="993"/>
        <w:rPr>
          <w:rFonts w:ascii="Menlo" w:hAnsi="Menlo" w:cs="Menlo"/>
          <w:sz w:val="24"/>
          <w:szCs w:val="24"/>
          <w:lang w:val="en-US"/>
        </w:rPr>
      </w:pPr>
    </w:p>
    <w:p w14:paraId="3B0DF515" w14:textId="6856141C" w:rsidR="00F46EB0" w:rsidRDefault="00F46EB0" w:rsidP="00AA23C9">
      <w:pPr>
        <w:autoSpaceDE w:val="0"/>
        <w:autoSpaceDN w:val="0"/>
        <w:adjustRightInd w:val="0"/>
        <w:spacing w:after="0" w:line="240" w:lineRule="auto"/>
        <w:ind w:left="993"/>
        <w:rPr>
          <w:rFonts w:ascii="Menlo" w:hAnsi="Menlo" w:cs="Menlo"/>
          <w:color w:val="DD2200"/>
          <w:sz w:val="24"/>
          <w:szCs w:val="24"/>
          <w:lang w:val="en-US"/>
        </w:rPr>
      </w:pPr>
      <w:proofErr w:type="gramStart"/>
      <w:r>
        <w:rPr>
          <w:rFonts w:ascii="Menlo" w:hAnsi="Menlo" w:cs="Menlo"/>
          <w:sz w:val="24"/>
          <w:szCs w:val="24"/>
          <w:lang w:val="en-US"/>
        </w:rPr>
        <w:t>command</w:t>
      </w:r>
      <w:proofErr w:type="gramEnd"/>
      <w:r>
        <w:rPr>
          <w:rFonts w:ascii="Menlo" w:hAnsi="Menlo" w:cs="Menlo"/>
          <w:sz w:val="24"/>
          <w:szCs w:val="24"/>
          <w:lang w:val="en-US"/>
        </w:rPr>
        <w:t xml:space="preserve"> = </w:t>
      </w:r>
      <w:r>
        <w:rPr>
          <w:rFonts w:ascii="Menlo" w:hAnsi="Menlo" w:cs="Menlo"/>
          <w:color w:val="DD2200"/>
          <w:sz w:val="24"/>
          <w:szCs w:val="24"/>
          <w:lang w:val="en-US"/>
        </w:rPr>
        <w:t>"ampl smartfilter/tasks/#{problem}.solve &gt; smartfilter/tasks/#{problem}.solution"</w:t>
      </w:r>
    </w:p>
    <w:p w14:paraId="5CE9F3EA" w14:textId="77777777" w:rsidR="00AA23C9" w:rsidRDefault="00AA23C9" w:rsidP="00AA23C9">
      <w:pPr>
        <w:autoSpaceDE w:val="0"/>
        <w:autoSpaceDN w:val="0"/>
        <w:adjustRightInd w:val="0"/>
        <w:spacing w:after="0" w:line="240" w:lineRule="auto"/>
        <w:ind w:left="993"/>
        <w:rPr>
          <w:rFonts w:ascii="Menlo" w:hAnsi="Menlo" w:cs="Menlo"/>
          <w:sz w:val="24"/>
          <w:szCs w:val="24"/>
          <w:lang w:val="en-US"/>
        </w:rPr>
      </w:pPr>
    </w:p>
    <w:p w14:paraId="217FF4B5" w14:textId="494E6909" w:rsidR="00F46EB0" w:rsidRDefault="00F46EB0" w:rsidP="00AA23C9">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 xml:space="preserve">has_run = </w:t>
      </w:r>
      <w:proofErr w:type="gramStart"/>
      <w:r>
        <w:rPr>
          <w:rFonts w:ascii="Menlo" w:hAnsi="Menlo" w:cs="Menlo"/>
          <w:sz w:val="24"/>
          <w:szCs w:val="24"/>
          <w:lang w:val="en-US"/>
        </w:rPr>
        <w:t>system(</w:t>
      </w:r>
      <w:proofErr w:type="gramEnd"/>
      <w:r>
        <w:rPr>
          <w:rFonts w:ascii="Menlo" w:hAnsi="Menlo" w:cs="Menlo"/>
          <w:sz w:val="24"/>
          <w:szCs w:val="24"/>
          <w:lang w:val="en-US"/>
        </w:rPr>
        <w:t>command)</w:t>
      </w:r>
    </w:p>
    <w:p w14:paraId="7460E3BB" w14:textId="77777777" w:rsidR="00F46EB0" w:rsidRDefault="00F46EB0" w:rsidP="00AA23C9">
      <w:pPr>
        <w:autoSpaceDE w:val="0"/>
        <w:autoSpaceDN w:val="0"/>
        <w:adjustRightInd w:val="0"/>
        <w:spacing w:after="0" w:line="240" w:lineRule="auto"/>
        <w:ind w:left="993"/>
        <w:rPr>
          <w:rFonts w:ascii="Menlo" w:hAnsi="Menlo" w:cs="Menlo"/>
          <w:sz w:val="24"/>
          <w:szCs w:val="24"/>
          <w:lang w:val="en-US"/>
        </w:rPr>
      </w:pPr>
    </w:p>
    <w:p w14:paraId="440D7BF0" w14:textId="567EBDB6" w:rsidR="00F46EB0" w:rsidRDefault="00F46EB0" w:rsidP="00AA23C9">
      <w:pPr>
        <w:autoSpaceDE w:val="0"/>
        <w:autoSpaceDN w:val="0"/>
        <w:adjustRightInd w:val="0"/>
        <w:spacing w:after="0" w:line="240" w:lineRule="auto"/>
        <w:ind w:left="993"/>
        <w:rPr>
          <w:rFonts w:ascii="Menlo" w:hAnsi="Menlo" w:cs="Menlo"/>
          <w:sz w:val="24"/>
          <w:szCs w:val="24"/>
          <w:lang w:val="en-US"/>
        </w:rPr>
      </w:pPr>
      <w:proofErr w:type="gramStart"/>
      <w:r>
        <w:rPr>
          <w:rFonts w:ascii="Menlo" w:hAnsi="Menlo" w:cs="Menlo"/>
          <w:b/>
          <w:bCs/>
          <w:color w:val="008800"/>
          <w:sz w:val="24"/>
          <w:szCs w:val="24"/>
          <w:lang w:val="en-US"/>
        </w:rPr>
        <w:lastRenderedPageBreak/>
        <w:t>if</w:t>
      </w:r>
      <w:proofErr w:type="gramEnd"/>
      <w:r>
        <w:rPr>
          <w:rFonts w:ascii="Menlo" w:hAnsi="Menlo" w:cs="Menlo"/>
          <w:sz w:val="24"/>
          <w:szCs w:val="24"/>
          <w:lang w:val="en-US"/>
        </w:rPr>
        <w:t xml:space="preserve"> has_run</w:t>
      </w:r>
    </w:p>
    <w:p w14:paraId="54587B88" w14:textId="7BD30E12" w:rsidR="00F46EB0" w:rsidRDefault="00F46EB0" w:rsidP="003522B1">
      <w:pPr>
        <w:autoSpaceDE w:val="0"/>
        <w:autoSpaceDN w:val="0"/>
        <w:adjustRightInd w:val="0"/>
        <w:spacing w:after="0" w:line="240" w:lineRule="auto"/>
        <w:ind w:left="1276"/>
        <w:rPr>
          <w:rFonts w:ascii="Menlo" w:hAnsi="Menlo" w:cs="Menlo"/>
          <w:sz w:val="24"/>
          <w:szCs w:val="24"/>
          <w:lang w:val="en-US"/>
        </w:rPr>
      </w:pPr>
      <w:proofErr w:type="gramStart"/>
      <w:r>
        <w:rPr>
          <w:rFonts w:ascii="Menlo" w:hAnsi="Menlo" w:cs="Menlo"/>
          <w:sz w:val="24"/>
          <w:szCs w:val="24"/>
          <w:lang w:val="en-US"/>
        </w:rPr>
        <w:t>lines</w:t>
      </w:r>
      <w:proofErr w:type="gramEnd"/>
      <w:r>
        <w:rPr>
          <w:rFonts w:ascii="Menlo" w:hAnsi="Menlo" w:cs="Menlo"/>
          <w:sz w:val="24"/>
          <w:szCs w:val="24"/>
          <w:lang w:val="en-US"/>
        </w:rPr>
        <w:t xml:space="preserve"> = </w:t>
      </w:r>
      <w:r>
        <w:rPr>
          <w:rFonts w:ascii="Menlo" w:hAnsi="Menlo" w:cs="Menlo"/>
          <w:color w:val="A61717"/>
          <w:sz w:val="24"/>
          <w:szCs w:val="24"/>
          <w:lang w:val="en-US"/>
        </w:rPr>
        <w:t>`</w:t>
      </w:r>
      <w:r>
        <w:rPr>
          <w:rFonts w:ascii="Menlo" w:hAnsi="Menlo" w:cs="Menlo"/>
          <w:sz w:val="24"/>
          <w:szCs w:val="24"/>
          <w:lang w:val="en-US"/>
        </w:rPr>
        <w:t>cat smartfilter/tasks/</w:t>
      </w:r>
      <w:r>
        <w:rPr>
          <w:rFonts w:ascii="Menlo" w:hAnsi="Menlo" w:cs="Menlo"/>
          <w:color w:val="A61717"/>
          <w:sz w:val="24"/>
          <w:szCs w:val="24"/>
          <w:lang w:val="en-US"/>
        </w:rPr>
        <w:t>#</w:t>
      </w:r>
      <w:r>
        <w:rPr>
          <w:rFonts w:ascii="Menlo" w:hAnsi="Menlo" w:cs="Menlo"/>
          <w:sz w:val="24"/>
          <w:szCs w:val="24"/>
          <w:lang w:val="en-US"/>
        </w:rPr>
        <w:t>{problem}.solution | wc -l</w:t>
      </w:r>
      <w:r>
        <w:rPr>
          <w:rFonts w:ascii="Menlo" w:hAnsi="Menlo" w:cs="Menlo"/>
          <w:color w:val="A61717"/>
          <w:sz w:val="24"/>
          <w:szCs w:val="24"/>
          <w:lang w:val="en-US"/>
        </w:rPr>
        <w:t>`</w:t>
      </w:r>
    </w:p>
    <w:p w14:paraId="6187E5F9" w14:textId="6ACFBE79" w:rsidR="00F46EB0" w:rsidRDefault="00F46EB0" w:rsidP="003522B1">
      <w:pPr>
        <w:autoSpaceDE w:val="0"/>
        <w:autoSpaceDN w:val="0"/>
        <w:adjustRightInd w:val="0"/>
        <w:spacing w:after="0" w:line="240" w:lineRule="auto"/>
        <w:ind w:left="1276"/>
        <w:rPr>
          <w:rFonts w:ascii="Menlo" w:hAnsi="Menlo" w:cs="Menlo"/>
          <w:sz w:val="24"/>
          <w:szCs w:val="24"/>
          <w:lang w:val="en-US"/>
        </w:rPr>
      </w:pPr>
      <w:proofErr w:type="gramStart"/>
      <w:r>
        <w:rPr>
          <w:rFonts w:ascii="Menlo" w:hAnsi="Menlo" w:cs="Menlo"/>
          <w:b/>
          <w:bCs/>
          <w:color w:val="008800"/>
          <w:sz w:val="24"/>
          <w:szCs w:val="24"/>
          <w:lang w:val="en-US"/>
        </w:rPr>
        <w:t>if</w:t>
      </w:r>
      <w:proofErr w:type="gramEnd"/>
      <w:r>
        <w:rPr>
          <w:rFonts w:ascii="Menlo" w:hAnsi="Menlo" w:cs="Menlo"/>
          <w:sz w:val="24"/>
          <w:szCs w:val="24"/>
          <w:lang w:val="en-US"/>
        </w:rPr>
        <w:t xml:space="preserve"> lines.to_i &lt;= rooms.size+</w:t>
      </w:r>
      <w:r>
        <w:rPr>
          <w:rFonts w:ascii="Menlo" w:hAnsi="Menlo" w:cs="Menlo"/>
          <w:b/>
          <w:bCs/>
          <w:color w:val="0000DD"/>
          <w:sz w:val="24"/>
          <w:szCs w:val="24"/>
          <w:lang w:val="en-US"/>
        </w:rPr>
        <w:t>3</w:t>
      </w:r>
    </w:p>
    <w:p w14:paraId="358E6BEE" w14:textId="7FD95B6D" w:rsidR="00F46EB0" w:rsidRDefault="00F46EB0" w:rsidP="003522B1">
      <w:pPr>
        <w:autoSpaceDE w:val="0"/>
        <w:autoSpaceDN w:val="0"/>
        <w:adjustRightInd w:val="0"/>
        <w:spacing w:after="0" w:line="240" w:lineRule="auto"/>
        <w:ind w:left="1560"/>
        <w:rPr>
          <w:rFonts w:ascii="Menlo" w:hAnsi="Menlo" w:cs="Menlo"/>
          <w:sz w:val="24"/>
          <w:szCs w:val="24"/>
          <w:lang w:val="en-US"/>
        </w:rPr>
      </w:pPr>
      <w:proofErr w:type="gramStart"/>
      <w:r>
        <w:rPr>
          <w:rFonts w:ascii="Menlo" w:hAnsi="Menlo" w:cs="Menlo"/>
          <w:sz w:val="24"/>
          <w:szCs w:val="24"/>
          <w:lang w:val="en-US"/>
        </w:rPr>
        <w:t>puts</w:t>
      </w:r>
      <w:proofErr w:type="gramEnd"/>
      <w:r>
        <w:rPr>
          <w:rFonts w:ascii="Menlo" w:hAnsi="Menlo" w:cs="Menlo"/>
          <w:sz w:val="24"/>
          <w:szCs w:val="24"/>
          <w:lang w:val="en-US"/>
        </w:rPr>
        <w:t xml:space="preserve"> </w:t>
      </w:r>
      <w:r>
        <w:rPr>
          <w:rFonts w:ascii="Menlo" w:hAnsi="Menlo" w:cs="Menlo"/>
          <w:color w:val="A61717"/>
          <w:sz w:val="24"/>
          <w:szCs w:val="24"/>
          <w:lang w:val="en-US"/>
        </w:rPr>
        <w:t>'</w:t>
      </w:r>
      <w:r>
        <w:rPr>
          <w:rFonts w:ascii="Menlo" w:hAnsi="Menlo" w:cs="Menlo"/>
          <w:sz w:val="24"/>
          <w:szCs w:val="24"/>
          <w:lang w:val="en-US"/>
        </w:rPr>
        <w:t>NOT FEASIBLE</w:t>
      </w:r>
      <w:r>
        <w:rPr>
          <w:rFonts w:ascii="Menlo" w:hAnsi="Menlo" w:cs="Menlo"/>
          <w:color w:val="A61717"/>
          <w:sz w:val="24"/>
          <w:szCs w:val="24"/>
          <w:lang w:val="en-US"/>
        </w:rPr>
        <w:t>'</w:t>
      </w:r>
    </w:p>
    <w:p w14:paraId="33CF6792" w14:textId="50955956" w:rsidR="00F46EB0" w:rsidRDefault="00F46EB0" w:rsidP="003522B1">
      <w:pPr>
        <w:autoSpaceDE w:val="0"/>
        <w:autoSpaceDN w:val="0"/>
        <w:adjustRightInd w:val="0"/>
        <w:spacing w:after="0" w:line="240" w:lineRule="auto"/>
        <w:ind w:left="1560"/>
        <w:rPr>
          <w:rFonts w:ascii="Menlo" w:hAnsi="Menlo" w:cs="Menlo"/>
          <w:sz w:val="24"/>
          <w:szCs w:val="24"/>
          <w:lang w:val="en-US"/>
        </w:rPr>
      </w:pPr>
      <w:proofErr w:type="gramStart"/>
      <w:r>
        <w:rPr>
          <w:rFonts w:ascii="Menlo" w:hAnsi="Menlo" w:cs="Menlo"/>
          <w:b/>
          <w:bCs/>
          <w:color w:val="008800"/>
          <w:sz w:val="24"/>
          <w:szCs w:val="24"/>
          <w:lang w:val="en-US"/>
        </w:rPr>
        <w:t>return</w:t>
      </w:r>
      <w:proofErr w:type="gramEnd"/>
      <w:r>
        <w:rPr>
          <w:rFonts w:ascii="Menlo" w:hAnsi="Menlo" w:cs="Menlo"/>
          <w:sz w:val="24"/>
          <w:szCs w:val="24"/>
          <w:lang w:val="en-US"/>
        </w:rPr>
        <w:t xml:space="preserve"> Array.new</w:t>
      </w:r>
    </w:p>
    <w:p w14:paraId="36C52B46" w14:textId="36635F2F" w:rsidR="00F46EB0" w:rsidRDefault="00F46EB0" w:rsidP="003522B1">
      <w:pPr>
        <w:autoSpaceDE w:val="0"/>
        <w:autoSpaceDN w:val="0"/>
        <w:adjustRightInd w:val="0"/>
        <w:spacing w:after="0" w:line="240" w:lineRule="auto"/>
        <w:ind w:left="1276"/>
        <w:rPr>
          <w:rFonts w:ascii="Menlo" w:hAnsi="Menlo" w:cs="Menlo"/>
          <w:sz w:val="24"/>
          <w:szCs w:val="24"/>
          <w:lang w:val="en-US"/>
        </w:rPr>
      </w:pPr>
      <w:proofErr w:type="gramStart"/>
      <w:r>
        <w:rPr>
          <w:rFonts w:ascii="Menlo" w:hAnsi="Menlo" w:cs="Menlo"/>
          <w:b/>
          <w:bCs/>
          <w:color w:val="008800"/>
          <w:sz w:val="24"/>
          <w:szCs w:val="24"/>
          <w:lang w:val="en-US"/>
        </w:rPr>
        <w:t>else</w:t>
      </w:r>
      <w:proofErr w:type="gramEnd"/>
    </w:p>
    <w:p w14:paraId="4519F119" w14:textId="2653B391" w:rsidR="00F46EB0" w:rsidRDefault="00F46EB0" w:rsidP="003522B1">
      <w:pPr>
        <w:autoSpaceDE w:val="0"/>
        <w:autoSpaceDN w:val="0"/>
        <w:adjustRightInd w:val="0"/>
        <w:spacing w:after="0" w:line="240" w:lineRule="auto"/>
        <w:ind w:left="1560"/>
        <w:rPr>
          <w:rFonts w:ascii="Menlo" w:hAnsi="Menlo" w:cs="Menlo"/>
          <w:sz w:val="24"/>
          <w:szCs w:val="24"/>
          <w:lang w:val="en-US"/>
        </w:rPr>
      </w:pPr>
      <w:proofErr w:type="gramStart"/>
      <w:r>
        <w:rPr>
          <w:rFonts w:ascii="Menlo" w:hAnsi="Menlo" w:cs="Menlo"/>
          <w:sz w:val="24"/>
          <w:szCs w:val="24"/>
          <w:lang w:val="en-US"/>
        </w:rPr>
        <w:t>system(</w:t>
      </w:r>
      <w:proofErr w:type="gramEnd"/>
      <w:r>
        <w:rPr>
          <w:rFonts w:ascii="Menlo" w:hAnsi="Menlo" w:cs="Menlo"/>
          <w:color w:val="DD2200"/>
          <w:sz w:val="24"/>
          <w:szCs w:val="24"/>
          <w:lang w:val="en-US"/>
        </w:rPr>
        <w:t>"cat smartfilter/tasks/#{problem}.solution | tail -n#{rooms.size+4} | head -n#{rooms.size+2} &gt; smartfilter/tasks/#{problem}.raw_solution"</w:t>
      </w:r>
      <w:r>
        <w:rPr>
          <w:rFonts w:ascii="Menlo" w:hAnsi="Menlo" w:cs="Menlo"/>
          <w:sz w:val="24"/>
          <w:szCs w:val="24"/>
          <w:lang w:val="en-US"/>
        </w:rPr>
        <w:t>)</w:t>
      </w:r>
    </w:p>
    <w:p w14:paraId="0F432FAA" w14:textId="77777777" w:rsidR="00F46EB0" w:rsidRDefault="00F46EB0" w:rsidP="003522B1">
      <w:pPr>
        <w:autoSpaceDE w:val="0"/>
        <w:autoSpaceDN w:val="0"/>
        <w:adjustRightInd w:val="0"/>
        <w:spacing w:after="0" w:line="240" w:lineRule="auto"/>
        <w:ind w:left="1560"/>
        <w:rPr>
          <w:rFonts w:ascii="Menlo" w:hAnsi="Menlo" w:cs="Menlo"/>
          <w:sz w:val="24"/>
          <w:szCs w:val="24"/>
          <w:lang w:val="en-US"/>
        </w:rPr>
      </w:pPr>
    </w:p>
    <w:p w14:paraId="1F884F99" w14:textId="741C8E8D" w:rsidR="00F46EB0" w:rsidRDefault="00F46EB0" w:rsidP="003522B1">
      <w:pPr>
        <w:autoSpaceDE w:val="0"/>
        <w:autoSpaceDN w:val="0"/>
        <w:adjustRightInd w:val="0"/>
        <w:spacing w:after="0" w:line="240" w:lineRule="auto"/>
        <w:ind w:left="1560"/>
        <w:rPr>
          <w:rFonts w:ascii="Menlo" w:hAnsi="Menlo" w:cs="Menlo"/>
          <w:sz w:val="24"/>
          <w:szCs w:val="24"/>
          <w:lang w:val="en-US"/>
        </w:rPr>
      </w:pPr>
      <w:r>
        <w:rPr>
          <w:rFonts w:ascii="Menlo" w:hAnsi="Menlo" w:cs="Menlo"/>
          <w:sz w:val="24"/>
          <w:szCs w:val="24"/>
          <w:lang w:val="en-US"/>
        </w:rPr>
        <w:t>OptSolutionHelper.read_solution_</w:t>
      </w:r>
      <w:proofErr w:type="gramStart"/>
      <w:r>
        <w:rPr>
          <w:rFonts w:ascii="Menlo" w:hAnsi="Menlo" w:cs="Menlo"/>
          <w:sz w:val="24"/>
          <w:szCs w:val="24"/>
          <w:lang w:val="en-US"/>
        </w:rPr>
        <w:t>for(</w:t>
      </w:r>
      <w:proofErr w:type="gramEnd"/>
      <w:r>
        <w:rPr>
          <w:rFonts w:ascii="Menlo" w:hAnsi="Menlo" w:cs="Menlo"/>
          <w:sz w:val="24"/>
          <w:szCs w:val="24"/>
          <w:lang w:val="en-US"/>
        </w:rPr>
        <w:t>problem, rooms)</w:t>
      </w:r>
    </w:p>
    <w:p w14:paraId="4B6254F5" w14:textId="59408AD2" w:rsidR="00F46EB0" w:rsidRDefault="00F46EB0" w:rsidP="003522B1">
      <w:pPr>
        <w:autoSpaceDE w:val="0"/>
        <w:autoSpaceDN w:val="0"/>
        <w:adjustRightInd w:val="0"/>
        <w:spacing w:after="0" w:line="240" w:lineRule="auto"/>
        <w:ind w:left="1276"/>
        <w:rPr>
          <w:rFonts w:ascii="Menlo" w:hAnsi="Menlo" w:cs="Menlo"/>
          <w:sz w:val="24"/>
          <w:szCs w:val="24"/>
          <w:lang w:val="en-US"/>
        </w:rPr>
      </w:pPr>
      <w:proofErr w:type="gramStart"/>
      <w:r>
        <w:rPr>
          <w:rFonts w:ascii="Menlo" w:hAnsi="Menlo" w:cs="Menlo"/>
          <w:sz w:val="24"/>
          <w:szCs w:val="24"/>
          <w:lang w:val="en-US"/>
        </w:rPr>
        <w:t>end</w:t>
      </w:r>
      <w:proofErr w:type="gramEnd"/>
    </w:p>
    <w:p w14:paraId="16621392" w14:textId="22FBD9A7" w:rsidR="00F46EB0" w:rsidRDefault="00F46EB0" w:rsidP="00AA23C9">
      <w:pPr>
        <w:autoSpaceDE w:val="0"/>
        <w:autoSpaceDN w:val="0"/>
        <w:adjustRightInd w:val="0"/>
        <w:spacing w:after="0" w:line="240" w:lineRule="auto"/>
        <w:ind w:left="993"/>
        <w:rPr>
          <w:rFonts w:ascii="Menlo" w:hAnsi="Menlo" w:cs="Menlo"/>
          <w:sz w:val="24"/>
          <w:szCs w:val="24"/>
          <w:lang w:val="en-US"/>
        </w:rPr>
      </w:pPr>
      <w:proofErr w:type="gramStart"/>
      <w:r>
        <w:rPr>
          <w:rFonts w:ascii="Menlo" w:hAnsi="Menlo" w:cs="Menlo"/>
          <w:sz w:val="24"/>
          <w:szCs w:val="24"/>
          <w:lang w:val="en-US"/>
        </w:rPr>
        <w:t>end</w:t>
      </w:r>
      <w:proofErr w:type="gramEnd"/>
    </w:p>
    <w:p w14:paraId="4B959657" w14:textId="77777777" w:rsidR="00F46EB0" w:rsidRDefault="00F46EB0" w:rsidP="00AA23C9">
      <w:pPr>
        <w:autoSpaceDE w:val="0"/>
        <w:autoSpaceDN w:val="0"/>
        <w:adjustRightInd w:val="0"/>
        <w:spacing w:after="320" w:line="240" w:lineRule="auto"/>
        <w:ind w:left="709"/>
        <w:rPr>
          <w:rFonts w:ascii="Menlo" w:hAnsi="Menlo" w:cs="Menlo"/>
          <w:sz w:val="24"/>
          <w:szCs w:val="24"/>
          <w:lang w:val="en-US"/>
        </w:rPr>
      </w:pPr>
      <w:proofErr w:type="gramStart"/>
      <w:r>
        <w:rPr>
          <w:rFonts w:ascii="Menlo" w:hAnsi="Menlo" w:cs="Menlo"/>
          <w:sz w:val="24"/>
          <w:szCs w:val="24"/>
          <w:lang w:val="en-US"/>
        </w:rPr>
        <w:t>end</w:t>
      </w:r>
      <w:proofErr w:type="gramEnd"/>
    </w:p>
    <w:p w14:paraId="7263C663" w14:textId="384C1C2B" w:rsidR="00174504" w:rsidRDefault="00AA23C9" w:rsidP="00220F0F">
      <w:pPr>
        <w:pStyle w:val="ThesisSzveg"/>
      </w:pPr>
      <w:r>
        <w:t xml:space="preserve">A fenti metódus első feladata, hogy elkészítse futtatási konfigurációt. Ehhez a </w:t>
      </w:r>
      <w:r w:rsidRPr="009674AC">
        <w:rPr>
          <w:i/>
        </w:rPr>
        <w:t>write_solver_script</w:t>
      </w:r>
      <w:r>
        <w:t xml:space="preserve"> metódust használja, amely a korábban bemutatott futtatási beállítások mellett az adatbázisból elkért optimalizálási modellt is a fájlhoz fűzi. A futtatási konfiguráció elkészülte után összeállításra kerül</w:t>
      </w:r>
      <w:r w:rsidR="00174504">
        <w:t xml:space="preserve"> </w:t>
      </w:r>
      <w:r w:rsidR="00174504" w:rsidRPr="009674AC">
        <w:rPr>
          <w:i/>
        </w:rPr>
        <w:t>command</w:t>
      </w:r>
      <w:r w:rsidR="00174504">
        <w:t xml:space="preserve"> néven</w:t>
      </w:r>
      <w:r>
        <w:t xml:space="preserve"> az a parancs, amelyet a parancssorban futtatva elindítható az optimalizálás.</w:t>
      </w:r>
      <w:r w:rsidR="00174504">
        <w:t xml:space="preserve"> A parancs nem csak az optimalizálást indítja el, hanem a művelet minden kimenetét </w:t>
      </w:r>
      <w:proofErr w:type="gramStart"/>
      <w:r w:rsidR="00174504">
        <w:t xml:space="preserve">egy </w:t>
      </w:r>
      <w:r w:rsidR="00174504" w:rsidRPr="009674AC">
        <w:rPr>
          <w:i/>
        </w:rPr>
        <w:t>.solve</w:t>
      </w:r>
      <w:proofErr w:type="gramEnd"/>
      <w:r w:rsidR="00174504">
        <w:t xml:space="preserve"> kiterjesz</w:t>
      </w:r>
      <w:r w:rsidR="009674AC">
        <w:t>t</w:t>
      </w:r>
      <w:r w:rsidR="00174504">
        <w:t xml:space="preserve">ésű fájlba irányítja. Ebből, </w:t>
      </w:r>
      <w:proofErr w:type="gramStart"/>
      <w:r w:rsidR="00174504">
        <w:t xml:space="preserve">a </w:t>
      </w:r>
      <w:r w:rsidR="00174504" w:rsidRPr="009674AC">
        <w:rPr>
          <w:i/>
        </w:rPr>
        <w:t>.solve</w:t>
      </w:r>
      <w:proofErr w:type="gramEnd"/>
      <w:r w:rsidR="00174504">
        <w:t xml:space="preserve"> kiterjesztésű fájlból kell kiolvasni az eredményt. </w:t>
      </w:r>
    </w:p>
    <w:p w14:paraId="44B55A54" w14:textId="72CAD074" w:rsidR="00F46EB0" w:rsidRDefault="00174504" w:rsidP="00220F0F">
      <w:pPr>
        <w:pStyle w:val="ThesisSzveg"/>
      </w:pPr>
      <w:r>
        <w:t xml:space="preserve">A </w:t>
      </w:r>
      <w:r w:rsidRPr="009674AC">
        <w:rPr>
          <w:i/>
        </w:rPr>
        <w:t>command</w:t>
      </w:r>
      <w:r>
        <w:t xml:space="preserve"> parancsot a </w:t>
      </w:r>
      <w:r w:rsidRPr="009674AC">
        <w:rPr>
          <w:i/>
        </w:rPr>
        <w:t>system</w:t>
      </w:r>
      <w:r>
        <w:t xml:space="preserve"> metódussal futtatva, a </w:t>
      </w:r>
      <w:r w:rsidRPr="009674AC">
        <w:rPr>
          <w:i/>
        </w:rPr>
        <w:t>has_run</w:t>
      </w:r>
      <w:r>
        <w:t xml:space="preserve"> változó felveszi a futás sikerességének értékét. Ezt ellenőrzi a következő elágazás. Mivel a nemli</w:t>
      </w:r>
      <w:r w:rsidR="009674AC">
        <w:t>neáris megoldó akkor is képez ki</w:t>
      </w:r>
      <w:r>
        <w:t>menetet, ha nincs optimális megoldás, ezért ellenőrizni kell a fájlt tartalma szerint. Az első ellenőrzés, hogy a fájl hossza megegyezik-e az optimalizálásba bevont szobák száma plusz 3 sorral.</w:t>
      </w:r>
      <w:r w:rsidR="009674AC">
        <w:t xml:space="preserve"> Ha ugyanis a megoldó nem képes a feladatot megoldani, akkor azt egy</w:t>
      </w:r>
      <w:r w:rsidR="001816FE">
        <w:t xml:space="preserve"> ennél</w:t>
      </w:r>
      <w:r w:rsidR="009674AC">
        <w:t xml:space="preserve"> rövid</w:t>
      </w:r>
      <w:r w:rsidR="001816FE">
        <w:t>ebb</w:t>
      </w:r>
      <w:r w:rsidR="009674AC">
        <w:t xml:space="preserve"> üzenetben közli a felhasználóval. Az eredményfájl sorainak számát megadó parancsot a visszaaposztróf operátorok közé írva a </w:t>
      </w:r>
      <w:r w:rsidR="009674AC" w:rsidRPr="001816FE">
        <w:rPr>
          <w:i/>
        </w:rPr>
        <w:t>lines</w:t>
      </w:r>
      <w:r w:rsidR="009674AC">
        <w:t xml:space="preserve"> vá</w:t>
      </w:r>
      <w:r w:rsidR="001816FE">
        <w:t>ltozó megkapja a parancs eredmé</w:t>
      </w:r>
      <w:r w:rsidR="009674AC">
        <w:t>n</w:t>
      </w:r>
      <w:r w:rsidR="001816FE">
        <w:t>y</w:t>
      </w:r>
      <w:r w:rsidR="009674AC">
        <w:t>ét. Ha a sorok száma megfelelő, akkor az optimalizálás ered</w:t>
      </w:r>
      <w:r w:rsidR="001816FE">
        <w:t>m</w:t>
      </w:r>
      <w:r w:rsidR="009674AC">
        <w:t>ényét jelző sorokat a fájl végéről levágja a program és egy új</w:t>
      </w:r>
      <w:proofErr w:type="gramStart"/>
      <w:r w:rsidR="009674AC">
        <w:t xml:space="preserve">, </w:t>
      </w:r>
      <w:r w:rsidR="009674AC" w:rsidRPr="001816FE">
        <w:rPr>
          <w:i/>
        </w:rPr>
        <w:t>.raw</w:t>
      </w:r>
      <w:proofErr w:type="gramEnd"/>
      <w:r w:rsidR="009674AC" w:rsidRPr="001816FE">
        <w:rPr>
          <w:i/>
        </w:rPr>
        <w:t>_solution</w:t>
      </w:r>
      <w:r w:rsidR="009674AC">
        <w:t xml:space="preserve"> kiterjesztésű fájlba menti. A művelet során nem csak a szobák foglaltságát jelző </w:t>
      </w:r>
      <w:r w:rsidR="009674AC" w:rsidRPr="001816FE">
        <w:rPr>
          <w:i/>
        </w:rPr>
        <w:t>Occupation</w:t>
      </w:r>
      <w:r w:rsidR="009674AC">
        <w:t xml:space="preserve"> változók értéke kerül levágásra, hanem az előtte lévő két sor is, ahol ugyanis további </w:t>
      </w:r>
      <w:r w:rsidR="009674AC">
        <w:lastRenderedPageBreak/>
        <w:t xml:space="preserve">információ olvasható ki az eredményről. Miután az eredmény elsődleges feldolgozása megtörtént, a folyamatot az </w:t>
      </w:r>
      <w:r w:rsidR="009674AC" w:rsidRPr="001816FE">
        <w:rPr>
          <w:i/>
        </w:rPr>
        <w:t>OptSolutionHelper</w:t>
      </w:r>
      <w:r w:rsidR="009674AC">
        <w:t xml:space="preserve"> segédosztály veszi át a </w:t>
      </w:r>
      <w:r w:rsidR="009674AC" w:rsidRPr="001816FE">
        <w:rPr>
          <w:i/>
        </w:rPr>
        <w:t>read_solution_for</w:t>
      </w:r>
      <w:r w:rsidR="001816FE">
        <w:t xml:space="preserve"> metódushívás útján</w:t>
      </w:r>
      <w:r w:rsidR="009674AC">
        <w:t>.</w:t>
      </w:r>
    </w:p>
    <w:p w14:paraId="69ABE8E6" w14:textId="5B7F749F" w:rsidR="001816FE" w:rsidRDefault="003522B1" w:rsidP="00220F0F">
      <w:pPr>
        <w:pStyle w:val="ThesisSzveg"/>
      </w:pPr>
      <w:r>
        <w:t xml:space="preserve">Az </w:t>
      </w:r>
      <w:r w:rsidRPr="003522B1">
        <w:rPr>
          <w:i/>
        </w:rPr>
        <w:t>OptSolutionHelper</w:t>
      </w:r>
      <w:r>
        <w:t xml:space="preserve"> segédosztály feladata, hogy az optimalizálás eredményéből összeállítsa az eredményt képező szobák halmazát. A műveletet a </w:t>
      </w:r>
      <w:r w:rsidRPr="003522B1">
        <w:rPr>
          <w:i/>
        </w:rPr>
        <w:t>read_solution_for</w:t>
      </w:r>
      <w:r>
        <w:t xml:space="preserve"> metódus végzi, ezt </w:t>
      </w:r>
      <w:r w:rsidR="00E348D9">
        <w:t xml:space="preserve">mutatja be az alább látható kódrészlet. A metódus második paramétere azon szobák halmaza, amelyekből az optimalizálási adathalmazt korábban a program összeállította. </w:t>
      </w:r>
      <w:r w:rsidR="00277DFB">
        <w:t xml:space="preserve">A </w:t>
      </w:r>
      <w:r w:rsidR="00277DFB" w:rsidRPr="00277DFB">
        <w:rPr>
          <w:i/>
        </w:rPr>
        <w:t>rooms</w:t>
      </w:r>
      <w:r w:rsidR="00277DFB">
        <w:t xml:space="preserve"> halmaz kulcs-érték párokat tartalmaz, ahol az egyes szobákra mutató kulcs a korábban a szobákhoz rendelt, az adatbázisbeli entitás </w:t>
      </w:r>
      <w:r w:rsidR="00277DFB" w:rsidRPr="00277DFB">
        <w:rPr>
          <w:i/>
        </w:rPr>
        <w:t>id</w:t>
      </w:r>
      <w:r w:rsidR="00277DFB">
        <w:t xml:space="preserve"> mezője és egy szekvencia alapján képzett egyedi azonosító.</w:t>
      </w:r>
    </w:p>
    <w:p w14:paraId="66F6FCD0" w14:textId="77777777" w:rsidR="003522B1" w:rsidRDefault="003522B1" w:rsidP="003522B1">
      <w:pPr>
        <w:autoSpaceDE w:val="0"/>
        <w:autoSpaceDN w:val="0"/>
        <w:adjustRightInd w:val="0"/>
        <w:spacing w:after="0" w:line="240" w:lineRule="auto"/>
        <w:ind w:left="709"/>
        <w:rPr>
          <w:rFonts w:ascii="Menlo" w:hAnsi="Menlo" w:cs="Menlo"/>
          <w:sz w:val="24"/>
          <w:szCs w:val="24"/>
          <w:lang w:val="en-US"/>
        </w:rPr>
      </w:pPr>
      <w:proofErr w:type="gramStart"/>
      <w:r>
        <w:rPr>
          <w:rFonts w:ascii="Menlo" w:hAnsi="Menlo" w:cs="Menlo"/>
          <w:sz w:val="24"/>
          <w:szCs w:val="24"/>
          <w:lang w:val="en-US"/>
        </w:rPr>
        <w:t>def</w:t>
      </w:r>
      <w:proofErr w:type="gramEnd"/>
      <w:r>
        <w:rPr>
          <w:rFonts w:ascii="Menlo" w:hAnsi="Menlo" w:cs="Menlo"/>
          <w:sz w:val="24"/>
          <w:szCs w:val="24"/>
          <w:lang w:val="en-US"/>
        </w:rPr>
        <w:t xml:space="preserve"> self.read_solution_for(problem, rooms)</w:t>
      </w:r>
    </w:p>
    <w:p w14:paraId="2C4DA3C3" w14:textId="34B92E74" w:rsidR="003522B1" w:rsidRDefault="003522B1" w:rsidP="003522B1">
      <w:pPr>
        <w:autoSpaceDE w:val="0"/>
        <w:autoSpaceDN w:val="0"/>
        <w:adjustRightInd w:val="0"/>
        <w:spacing w:after="0" w:line="240" w:lineRule="auto"/>
        <w:ind w:left="993"/>
        <w:rPr>
          <w:rFonts w:ascii="Menlo" w:hAnsi="Menlo" w:cs="Menlo"/>
          <w:sz w:val="24"/>
          <w:szCs w:val="24"/>
          <w:lang w:val="en-US"/>
        </w:rPr>
      </w:pPr>
      <w:proofErr w:type="gramStart"/>
      <w:r>
        <w:rPr>
          <w:rFonts w:ascii="Menlo" w:hAnsi="Menlo" w:cs="Menlo"/>
          <w:sz w:val="24"/>
          <w:szCs w:val="24"/>
          <w:lang w:val="en-US"/>
        </w:rPr>
        <w:t>File.open(</w:t>
      </w:r>
      <w:proofErr w:type="gramEnd"/>
      <w:r>
        <w:rPr>
          <w:rFonts w:ascii="Menlo" w:hAnsi="Menlo" w:cs="Menlo"/>
          <w:color w:val="DD2200"/>
          <w:sz w:val="24"/>
          <w:szCs w:val="24"/>
          <w:lang w:val="en-US"/>
        </w:rPr>
        <w:t>"smartfilter/tasks/#{problem}.raw_solution"</w:t>
      </w:r>
      <w:r>
        <w:rPr>
          <w:rFonts w:ascii="Menlo" w:hAnsi="Menlo" w:cs="Menlo"/>
          <w:sz w:val="24"/>
          <w:szCs w:val="24"/>
          <w:lang w:val="en-US"/>
        </w:rPr>
        <w:t xml:space="preserve">, </w:t>
      </w:r>
      <w:r>
        <w:rPr>
          <w:rFonts w:ascii="Menlo" w:hAnsi="Menlo" w:cs="Menlo"/>
          <w:color w:val="DD2200"/>
          <w:sz w:val="24"/>
          <w:szCs w:val="24"/>
          <w:lang w:val="en-US"/>
        </w:rPr>
        <w:t>'r'</w:t>
      </w:r>
      <w:r>
        <w:rPr>
          <w:rFonts w:ascii="Menlo" w:hAnsi="Menlo" w:cs="Menlo"/>
          <w:sz w:val="24"/>
          <w:szCs w:val="24"/>
          <w:lang w:val="en-US"/>
        </w:rPr>
        <w:t xml:space="preserve">) </w:t>
      </w:r>
      <w:r>
        <w:rPr>
          <w:rFonts w:ascii="Menlo" w:hAnsi="Menlo" w:cs="Menlo"/>
          <w:b/>
          <w:bCs/>
          <w:color w:val="008800"/>
          <w:sz w:val="24"/>
          <w:szCs w:val="24"/>
          <w:lang w:val="en-US"/>
        </w:rPr>
        <w:t>do</w:t>
      </w:r>
      <w:r>
        <w:rPr>
          <w:rFonts w:ascii="Menlo" w:hAnsi="Menlo" w:cs="Menlo"/>
          <w:sz w:val="24"/>
          <w:szCs w:val="24"/>
          <w:lang w:val="en-US"/>
        </w:rPr>
        <w:t xml:space="preserve"> |f|</w:t>
      </w:r>
    </w:p>
    <w:p w14:paraId="39902E68" w14:textId="2489C056" w:rsidR="003522B1" w:rsidRDefault="003522B1" w:rsidP="003522B1">
      <w:pPr>
        <w:autoSpaceDE w:val="0"/>
        <w:autoSpaceDN w:val="0"/>
        <w:adjustRightInd w:val="0"/>
        <w:spacing w:after="0" w:line="240" w:lineRule="auto"/>
        <w:ind w:left="1276"/>
        <w:rPr>
          <w:rFonts w:ascii="Menlo" w:hAnsi="Menlo" w:cs="Menlo"/>
          <w:sz w:val="24"/>
          <w:szCs w:val="24"/>
          <w:lang w:val="en-US"/>
        </w:rPr>
      </w:pPr>
      <w:r>
        <w:rPr>
          <w:rFonts w:ascii="Menlo" w:hAnsi="Menlo" w:cs="Menlo"/>
          <w:sz w:val="24"/>
          <w:szCs w:val="24"/>
          <w:lang w:val="en-US"/>
        </w:rPr>
        <w:t xml:space="preserve">l_idx = </w:t>
      </w:r>
      <w:r>
        <w:rPr>
          <w:rFonts w:ascii="Menlo" w:hAnsi="Menlo" w:cs="Menlo"/>
          <w:b/>
          <w:bCs/>
          <w:color w:val="0000DD"/>
          <w:sz w:val="24"/>
          <w:szCs w:val="24"/>
          <w:lang w:val="en-US"/>
        </w:rPr>
        <w:t>1</w:t>
      </w:r>
    </w:p>
    <w:p w14:paraId="6B5118F4" w14:textId="6462EE36" w:rsidR="003522B1" w:rsidRDefault="003522B1" w:rsidP="003522B1">
      <w:pPr>
        <w:autoSpaceDE w:val="0"/>
        <w:autoSpaceDN w:val="0"/>
        <w:adjustRightInd w:val="0"/>
        <w:spacing w:after="0" w:line="240" w:lineRule="auto"/>
        <w:ind w:left="1276"/>
        <w:rPr>
          <w:rFonts w:ascii="Menlo" w:hAnsi="Menlo" w:cs="Menlo"/>
          <w:sz w:val="24"/>
          <w:szCs w:val="24"/>
          <w:lang w:val="en-US"/>
        </w:rPr>
      </w:pPr>
      <w:proofErr w:type="gramStart"/>
      <w:r>
        <w:rPr>
          <w:rFonts w:ascii="Menlo" w:hAnsi="Menlo" w:cs="Menlo"/>
          <w:sz w:val="24"/>
          <w:szCs w:val="24"/>
          <w:lang w:val="en-US"/>
        </w:rPr>
        <w:t>f.each_line</w:t>
      </w:r>
      <w:proofErr w:type="gramEnd"/>
      <w:r>
        <w:rPr>
          <w:rFonts w:ascii="Menlo" w:hAnsi="Menlo" w:cs="Menlo"/>
          <w:sz w:val="24"/>
          <w:szCs w:val="24"/>
          <w:lang w:val="en-US"/>
        </w:rPr>
        <w:t xml:space="preserve"> </w:t>
      </w:r>
      <w:r>
        <w:rPr>
          <w:rFonts w:ascii="Menlo" w:hAnsi="Menlo" w:cs="Menlo"/>
          <w:b/>
          <w:bCs/>
          <w:color w:val="008800"/>
          <w:sz w:val="24"/>
          <w:szCs w:val="24"/>
          <w:lang w:val="en-US"/>
        </w:rPr>
        <w:t>do</w:t>
      </w:r>
      <w:r>
        <w:rPr>
          <w:rFonts w:ascii="Menlo" w:hAnsi="Menlo" w:cs="Menlo"/>
          <w:sz w:val="24"/>
          <w:szCs w:val="24"/>
          <w:lang w:val="en-US"/>
        </w:rPr>
        <w:t xml:space="preserve"> |line|</w:t>
      </w:r>
    </w:p>
    <w:p w14:paraId="21374C4B" w14:textId="36555B2D" w:rsidR="003522B1" w:rsidRDefault="003522B1" w:rsidP="003522B1">
      <w:pPr>
        <w:autoSpaceDE w:val="0"/>
        <w:autoSpaceDN w:val="0"/>
        <w:adjustRightInd w:val="0"/>
        <w:spacing w:after="0" w:line="240" w:lineRule="auto"/>
        <w:ind w:left="1560"/>
        <w:rPr>
          <w:rFonts w:ascii="Menlo" w:hAnsi="Menlo" w:cs="Menlo"/>
          <w:sz w:val="24"/>
          <w:szCs w:val="24"/>
          <w:lang w:val="en-US"/>
        </w:rPr>
      </w:pPr>
      <w:proofErr w:type="gramStart"/>
      <w:r>
        <w:rPr>
          <w:rFonts w:ascii="Menlo" w:hAnsi="Menlo" w:cs="Menlo"/>
          <w:b/>
          <w:bCs/>
          <w:color w:val="008800"/>
          <w:sz w:val="24"/>
          <w:szCs w:val="24"/>
          <w:lang w:val="en-US"/>
        </w:rPr>
        <w:t>if</w:t>
      </w:r>
      <w:proofErr w:type="gramEnd"/>
      <w:r>
        <w:rPr>
          <w:rFonts w:ascii="Menlo" w:hAnsi="Menlo" w:cs="Menlo"/>
          <w:sz w:val="24"/>
          <w:szCs w:val="24"/>
          <w:lang w:val="en-US"/>
        </w:rPr>
        <w:t xml:space="preserve"> l_idx == </w:t>
      </w:r>
      <w:r>
        <w:rPr>
          <w:rFonts w:ascii="Menlo" w:hAnsi="Menlo" w:cs="Menlo"/>
          <w:b/>
          <w:bCs/>
          <w:color w:val="0000DD"/>
          <w:sz w:val="24"/>
          <w:szCs w:val="24"/>
          <w:lang w:val="en-US"/>
        </w:rPr>
        <w:t>1</w:t>
      </w:r>
    </w:p>
    <w:p w14:paraId="61769244" w14:textId="507985FD" w:rsidR="003522B1" w:rsidRDefault="003522B1" w:rsidP="003522B1">
      <w:pPr>
        <w:autoSpaceDE w:val="0"/>
        <w:autoSpaceDN w:val="0"/>
        <w:adjustRightInd w:val="0"/>
        <w:spacing w:after="0" w:line="240" w:lineRule="auto"/>
        <w:ind w:left="1843"/>
        <w:rPr>
          <w:rFonts w:ascii="Menlo" w:hAnsi="Menlo" w:cs="Menlo"/>
          <w:sz w:val="24"/>
          <w:szCs w:val="24"/>
          <w:lang w:val="en-US"/>
        </w:rPr>
      </w:pPr>
      <w:proofErr w:type="gramStart"/>
      <w:r>
        <w:rPr>
          <w:rFonts w:ascii="Menlo" w:hAnsi="Menlo" w:cs="Menlo"/>
          <w:b/>
          <w:bCs/>
          <w:color w:val="008800"/>
          <w:sz w:val="24"/>
          <w:szCs w:val="24"/>
          <w:lang w:val="en-US"/>
        </w:rPr>
        <w:t>return</w:t>
      </w:r>
      <w:proofErr w:type="gramEnd"/>
      <w:r>
        <w:rPr>
          <w:rFonts w:ascii="Menlo" w:hAnsi="Menlo" w:cs="Menlo"/>
          <w:sz w:val="24"/>
          <w:szCs w:val="24"/>
          <w:lang w:val="en-US"/>
        </w:rPr>
        <w:t xml:space="preserve"> compact_solution(rooms) </w:t>
      </w:r>
      <w:r>
        <w:rPr>
          <w:rFonts w:ascii="Menlo" w:hAnsi="Menlo" w:cs="Menlo"/>
          <w:b/>
          <w:bCs/>
          <w:color w:val="008800"/>
          <w:sz w:val="24"/>
          <w:szCs w:val="24"/>
          <w:lang w:val="en-US"/>
        </w:rPr>
        <w:t>if</w:t>
      </w:r>
      <w:r>
        <w:rPr>
          <w:rFonts w:ascii="Menlo" w:hAnsi="Menlo" w:cs="Menlo"/>
          <w:sz w:val="24"/>
          <w:szCs w:val="24"/>
          <w:lang w:val="en-US"/>
        </w:rPr>
        <w:t xml:space="preserve"> feasibility(line) == </w:t>
      </w:r>
      <w:r>
        <w:rPr>
          <w:rFonts w:ascii="Menlo" w:hAnsi="Menlo" w:cs="Menlo"/>
          <w:color w:val="A61717"/>
          <w:sz w:val="24"/>
          <w:szCs w:val="24"/>
          <w:lang w:val="en-US"/>
        </w:rPr>
        <w:t>'</w:t>
      </w:r>
      <w:r>
        <w:rPr>
          <w:rFonts w:ascii="Menlo" w:hAnsi="Menlo" w:cs="Menlo"/>
          <w:sz w:val="24"/>
          <w:szCs w:val="24"/>
          <w:lang w:val="en-US"/>
        </w:rPr>
        <w:t>Full</w:t>
      </w:r>
      <w:r>
        <w:rPr>
          <w:rFonts w:ascii="Menlo" w:hAnsi="Menlo" w:cs="Menlo"/>
          <w:color w:val="A61717"/>
          <w:sz w:val="24"/>
          <w:szCs w:val="24"/>
          <w:lang w:val="en-US"/>
        </w:rPr>
        <w:t>'</w:t>
      </w:r>
    </w:p>
    <w:p w14:paraId="1CD61D50" w14:textId="15952711" w:rsidR="003522B1" w:rsidRDefault="003522B1" w:rsidP="003522B1">
      <w:pPr>
        <w:autoSpaceDE w:val="0"/>
        <w:autoSpaceDN w:val="0"/>
        <w:adjustRightInd w:val="0"/>
        <w:spacing w:after="0" w:line="240" w:lineRule="auto"/>
        <w:ind w:left="1843"/>
        <w:rPr>
          <w:rFonts w:ascii="Menlo" w:hAnsi="Menlo" w:cs="Menlo"/>
          <w:sz w:val="24"/>
          <w:szCs w:val="24"/>
          <w:lang w:val="en-US"/>
        </w:rPr>
      </w:pPr>
      <w:proofErr w:type="gramStart"/>
      <w:r>
        <w:rPr>
          <w:rFonts w:ascii="Menlo" w:hAnsi="Menlo" w:cs="Menlo"/>
          <w:b/>
          <w:bCs/>
          <w:color w:val="008800"/>
          <w:sz w:val="24"/>
          <w:szCs w:val="24"/>
          <w:lang w:val="en-US"/>
        </w:rPr>
        <w:t>return</w:t>
      </w:r>
      <w:proofErr w:type="gramEnd"/>
      <w:r>
        <w:rPr>
          <w:rFonts w:ascii="Menlo" w:hAnsi="Menlo" w:cs="Menlo"/>
          <w:sz w:val="24"/>
          <w:szCs w:val="24"/>
          <w:lang w:val="en-US"/>
        </w:rPr>
        <w:t xml:space="preserve"> Array.new unless feasibility(line) == </w:t>
      </w:r>
      <w:r>
        <w:rPr>
          <w:rFonts w:ascii="Menlo" w:hAnsi="Menlo" w:cs="Menlo"/>
          <w:color w:val="A61717"/>
          <w:sz w:val="24"/>
          <w:szCs w:val="24"/>
          <w:lang w:val="en-US"/>
        </w:rPr>
        <w:t>'</w:t>
      </w:r>
      <w:r>
        <w:rPr>
          <w:rFonts w:ascii="Menlo" w:hAnsi="Menlo" w:cs="Menlo"/>
          <w:sz w:val="24"/>
          <w:szCs w:val="24"/>
          <w:lang w:val="en-US"/>
        </w:rPr>
        <w:t>Optimal</w:t>
      </w:r>
      <w:r>
        <w:rPr>
          <w:rFonts w:ascii="Menlo" w:hAnsi="Menlo" w:cs="Menlo"/>
          <w:color w:val="A61717"/>
          <w:sz w:val="24"/>
          <w:szCs w:val="24"/>
          <w:lang w:val="en-US"/>
        </w:rPr>
        <w:t>'</w:t>
      </w:r>
    </w:p>
    <w:p w14:paraId="5D2F3B09" w14:textId="122AB71C" w:rsidR="003522B1" w:rsidRDefault="003522B1" w:rsidP="003522B1">
      <w:pPr>
        <w:autoSpaceDE w:val="0"/>
        <w:autoSpaceDN w:val="0"/>
        <w:adjustRightInd w:val="0"/>
        <w:spacing w:after="0" w:line="240" w:lineRule="auto"/>
        <w:ind w:left="1560"/>
        <w:rPr>
          <w:rFonts w:ascii="Menlo" w:hAnsi="Menlo" w:cs="Menlo"/>
          <w:sz w:val="24"/>
          <w:szCs w:val="24"/>
          <w:lang w:val="en-US"/>
        </w:rPr>
      </w:pPr>
      <w:proofErr w:type="gramStart"/>
      <w:r>
        <w:rPr>
          <w:rFonts w:ascii="Menlo" w:hAnsi="Menlo" w:cs="Menlo"/>
          <w:sz w:val="24"/>
          <w:szCs w:val="24"/>
          <w:lang w:val="en-US"/>
        </w:rPr>
        <w:t>elsif</w:t>
      </w:r>
      <w:proofErr w:type="gramEnd"/>
      <w:r>
        <w:rPr>
          <w:rFonts w:ascii="Menlo" w:hAnsi="Menlo" w:cs="Menlo"/>
          <w:sz w:val="24"/>
          <w:szCs w:val="24"/>
          <w:lang w:val="en-US"/>
        </w:rPr>
        <w:t xml:space="preserve"> l_idx &gt; </w:t>
      </w:r>
      <w:r>
        <w:rPr>
          <w:rFonts w:ascii="Menlo" w:hAnsi="Menlo" w:cs="Menlo"/>
          <w:b/>
          <w:bCs/>
          <w:color w:val="0000DD"/>
          <w:sz w:val="24"/>
          <w:szCs w:val="24"/>
          <w:lang w:val="en-US"/>
        </w:rPr>
        <w:t>2</w:t>
      </w:r>
    </w:p>
    <w:p w14:paraId="77F8B237" w14:textId="59B4CEA0" w:rsidR="003522B1" w:rsidRDefault="003522B1" w:rsidP="003522B1">
      <w:pPr>
        <w:autoSpaceDE w:val="0"/>
        <w:autoSpaceDN w:val="0"/>
        <w:adjustRightInd w:val="0"/>
        <w:spacing w:after="0" w:line="240" w:lineRule="auto"/>
        <w:ind w:left="1843"/>
        <w:rPr>
          <w:rFonts w:ascii="Menlo" w:hAnsi="Menlo" w:cs="Menlo"/>
          <w:sz w:val="24"/>
          <w:szCs w:val="24"/>
          <w:lang w:val="en-US"/>
        </w:rPr>
      </w:pPr>
      <w:proofErr w:type="gramStart"/>
      <w:r>
        <w:rPr>
          <w:rFonts w:ascii="Menlo" w:hAnsi="Menlo" w:cs="Menlo"/>
          <w:sz w:val="24"/>
          <w:szCs w:val="24"/>
          <w:lang w:val="en-US"/>
        </w:rPr>
        <w:t>unless</w:t>
      </w:r>
      <w:proofErr w:type="gramEnd"/>
      <w:r>
        <w:rPr>
          <w:rFonts w:ascii="Menlo" w:hAnsi="Menlo" w:cs="Menlo"/>
          <w:sz w:val="24"/>
          <w:szCs w:val="24"/>
          <w:lang w:val="en-US"/>
        </w:rPr>
        <w:t xml:space="preserve"> is_part_of_solution?(line)</w:t>
      </w:r>
    </w:p>
    <w:p w14:paraId="1AD9E20B" w14:textId="588731AC" w:rsidR="003522B1" w:rsidRDefault="003522B1" w:rsidP="003522B1">
      <w:pPr>
        <w:autoSpaceDE w:val="0"/>
        <w:autoSpaceDN w:val="0"/>
        <w:adjustRightInd w:val="0"/>
        <w:spacing w:after="0" w:line="240" w:lineRule="auto"/>
        <w:ind w:left="2127"/>
        <w:rPr>
          <w:rFonts w:ascii="Menlo" w:hAnsi="Menlo" w:cs="Menlo"/>
          <w:sz w:val="24"/>
          <w:szCs w:val="24"/>
          <w:lang w:val="en-US"/>
        </w:rPr>
      </w:pPr>
      <w:r>
        <w:rPr>
          <w:rFonts w:ascii="Menlo" w:hAnsi="Menlo" w:cs="Menlo"/>
          <w:sz w:val="24"/>
          <w:szCs w:val="24"/>
          <w:lang w:val="en-US"/>
        </w:rPr>
        <w:t>room_key = extract_room_key_</w:t>
      </w:r>
      <w:proofErr w:type="gramStart"/>
      <w:r>
        <w:rPr>
          <w:rFonts w:ascii="Menlo" w:hAnsi="Menlo" w:cs="Menlo"/>
          <w:sz w:val="24"/>
          <w:szCs w:val="24"/>
          <w:lang w:val="en-US"/>
        </w:rPr>
        <w:t>from(</w:t>
      </w:r>
      <w:proofErr w:type="gramEnd"/>
      <w:r>
        <w:rPr>
          <w:rFonts w:ascii="Menlo" w:hAnsi="Menlo" w:cs="Menlo"/>
          <w:sz w:val="24"/>
          <w:szCs w:val="24"/>
          <w:lang w:val="en-US"/>
        </w:rPr>
        <w:t>line)</w:t>
      </w:r>
    </w:p>
    <w:p w14:paraId="33C16F6D" w14:textId="55897770" w:rsidR="003522B1" w:rsidRDefault="003522B1" w:rsidP="003522B1">
      <w:pPr>
        <w:autoSpaceDE w:val="0"/>
        <w:autoSpaceDN w:val="0"/>
        <w:adjustRightInd w:val="0"/>
        <w:spacing w:after="0" w:line="240" w:lineRule="auto"/>
        <w:ind w:left="2127"/>
        <w:rPr>
          <w:rFonts w:ascii="Menlo" w:hAnsi="Menlo" w:cs="Menlo"/>
          <w:sz w:val="24"/>
          <w:szCs w:val="24"/>
          <w:lang w:val="en-US"/>
        </w:rPr>
      </w:pPr>
      <w:proofErr w:type="gramStart"/>
      <w:r>
        <w:rPr>
          <w:rFonts w:ascii="Menlo" w:hAnsi="Menlo" w:cs="Menlo"/>
          <w:sz w:val="24"/>
          <w:szCs w:val="24"/>
          <w:lang w:val="en-US"/>
        </w:rPr>
        <w:t>rooms.delete(</w:t>
      </w:r>
      <w:proofErr w:type="gramEnd"/>
      <w:r>
        <w:rPr>
          <w:rFonts w:ascii="Menlo" w:hAnsi="Menlo" w:cs="Menlo"/>
          <w:sz w:val="24"/>
          <w:szCs w:val="24"/>
          <w:lang w:val="en-US"/>
        </w:rPr>
        <w:t>room_key)</w:t>
      </w:r>
    </w:p>
    <w:p w14:paraId="1EDC819D" w14:textId="15B7E95E" w:rsidR="003522B1" w:rsidRDefault="003522B1" w:rsidP="003522B1">
      <w:pPr>
        <w:autoSpaceDE w:val="0"/>
        <w:autoSpaceDN w:val="0"/>
        <w:adjustRightInd w:val="0"/>
        <w:spacing w:after="0" w:line="240" w:lineRule="auto"/>
        <w:ind w:left="1843"/>
        <w:rPr>
          <w:rFonts w:ascii="Menlo" w:hAnsi="Menlo" w:cs="Menlo"/>
          <w:sz w:val="24"/>
          <w:szCs w:val="24"/>
          <w:lang w:val="en-US"/>
        </w:rPr>
      </w:pPr>
      <w:proofErr w:type="gramStart"/>
      <w:r>
        <w:rPr>
          <w:rFonts w:ascii="Menlo" w:hAnsi="Menlo" w:cs="Menlo"/>
          <w:sz w:val="24"/>
          <w:szCs w:val="24"/>
          <w:lang w:val="en-US"/>
        </w:rPr>
        <w:t>end</w:t>
      </w:r>
      <w:proofErr w:type="gramEnd"/>
    </w:p>
    <w:p w14:paraId="0C6535C9" w14:textId="7EBF18A5" w:rsidR="003522B1" w:rsidRDefault="003522B1" w:rsidP="003522B1">
      <w:pPr>
        <w:autoSpaceDE w:val="0"/>
        <w:autoSpaceDN w:val="0"/>
        <w:adjustRightInd w:val="0"/>
        <w:spacing w:after="0" w:line="240" w:lineRule="auto"/>
        <w:ind w:left="1560"/>
        <w:rPr>
          <w:rFonts w:ascii="Menlo" w:hAnsi="Menlo" w:cs="Menlo"/>
          <w:sz w:val="24"/>
          <w:szCs w:val="24"/>
          <w:lang w:val="en-US"/>
        </w:rPr>
      </w:pPr>
      <w:proofErr w:type="gramStart"/>
      <w:r>
        <w:rPr>
          <w:rFonts w:ascii="Menlo" w:hAnsi="Menlo" w:cs="Menlo"/>
          <w:sz w:val="24"/>
          <w:szCs w:val="24"/>
          <w:lang w:val="en-US"/>
        </w:rPr>
        <w:t>end</w:t>
      </w:r>
      <w:proofErr w:type="gramEnd"/>
    </w:p>
    <w:p w14:paraId="21CD1A04" w14:textId="77777777" w:rsidR="003522B1" w:rsidRDefault="003522B1" w:rsidP="003522B1">
      <w:pPr>
        <w:autoSpaceDE w:val="0"/>
        <w:autoSpaceDN w:val="0"/>
        <w:adjustRightInd w:val="0"/>
        <w:spacing w:after="0" w:line="240" w:lineRule="auto"/>
        <w:ind w:left="1560"/>
        <w:rPr>
          <w:rFonts w:ascii="Menlo" w:hAnsi="Menlo" w:cs="Menlo"/>
          <w:sz w:val="24"/>
          <w:szCs w:val="24"/>
          <w:lang w:val="en-US"/>
        </w:rPr>
      </w:pPr>
    </w:p>
    <w:p w14:paraId="546BD58E" w14:textId="04217991" w:rsidR="003522B1" w:rsidRDefault="003522B1" w:rsidP="003522B1">
      <w:pPr>
        <w:autoSpaceDE w:val="0"/>
        <w:autoSpaceDN w:val="0"/>
        <w:adjustRightInd w:val="0"/>
        <w:spacing w:after="0" w:line="240" w:lineRule="auto"/>
        <w:ind w:left="1560"/>
        <w:rPr>
          <w:rFonts w:ascii="Menlo" w:hAnsi="Menlo" w:cs="Menlo"/>
          <w:sz w:val="24"/>
          <w:szCs w:val="24"/>
          <w:lang w:val="en-US"/>
        </w:rPr>
      </w:pPr>
      <w:r>
        <w:rPr>
          <w:rFonts w:ascii="Menlo" w:hAnsi="Menlo" w:cs="Menlo"/>
          <w:sz w:val="24"/>
          <w:szCs w:val="24"/>
          <w:lang w:val="en-US"/>
        </w:rPr>
        <w:t xml:space="preserve">l_idx += </w:t>
      </w:r>
      <w:r>
        <w:rPr>
          <w:rFonts w:ascii="Menlo" w:hAnsi="Menlo" w:cs="Menlo"/>
          <w:b/>
          <w:bCs/>
          <w:color w:val="0000DD"/>
          <w:sz w:val="24"/>
          <w:szCs w:val="24"/>
          <w:lang w:val="en-US"/>
        </w:rPr>
        <w:t>1</w:t>
      </w:r>
    </w:p>
    <w:p w14:paraId="47EC9B14" w14:textId="149AFB77" w:rsidR="003522B1" w:rsidRDefault="003522B1" w:rsidP="003522B1">
      <w:pPr>
        <w:autoSpaceDE w:val="0"/>
        <w:autoSpaceDN w:val="0"/>
        <w:adjustRightInd w:val="0"/>
        <w:spacing w:after="0" w:line="240" w:lineRule="auto"/>
        <w:ind w:left="1276"/>
        <w:rPr>
          <w:rFonts w:ascii="Menlo" w:hAnsi="Menlo" w:cs="Menlo"/>
          <w:sz w:val="24"/>
          <w:szCs w:val="24"/>
          <w:lang w:val="en-US"/>
        </w:rPr>
      </w:pPr>
      <w:proofErr w:type="gramStart"/>
      <w:r>
        <w:rPr>
          <w:rFonts w:ascii="Menlo" w:hAnsi="Menlo" w:cs="Menlo"/>
          <w:sz w:val="24"/>
          <w:szCs w:val="24"/>
          <w:lang w:val="en-US"/>
        </w:rPr>
        <w:t>end</w:t>
      </w:r>
      <w:proofErr w:type="gramEnd"/>
    </w:p>
    <w:p w14:paraId="5B0616B8" w14:textId="35B6BCA3" w:rsidR="003522B1" w:rsidRDefault="003522B1" w:rsidP="003522B1">
      <w:pPr>
        <w:autoSpaceDE w:val="0"/>
        <w:autoSpaceDN w:val="0"/>
        <w:adjustRightInd w:val="0"/>
        <w:spacing w:after="0" w:line="240" w:lineRule="auto"/>
        <w:ind w:left="993"/>
        <w:rPr>
          <w:rFonts w:ascii="Menlo" w:hAnsi="Menlo" w:cs="Menlo"/>
          <w:sz w:val="24"/>
          <w:szCs w:val="24"/>
          <w:lang w:val="en-US"/>
        </w:rPr>
      </w:pPr>
      <w:proofErr w:type="gramStart"/>
      <w:r>
        <w:rPr>
          <w:rFonts w:ascii="Menlo" w:hAnsi="Menlo" w:cs="Menlo"/>
          <w:sz w:val="24"/>
          <w:szCs w:val="24"/>
          <w:lang w:val="en-US"/>
        </w:rPr>
        <w:t>end</w:t>
      </w:r>
      <w:proofErr w:type="gramEnd"/>
    </w:p>
    <w:p w14:paraId="13A2837D" w14:textId="77777777" w:rsidR="003522B1" w:rsidRDefault="003522B1" w:rsidP="003522B1">
      <w:pPr>
        <w:autoSpaceDE w:val="0"/>
        <w:autoSpaceDN w:val="0"/>
        <w:adjustRightInd w:val="0"/>
        <w:spacing w:after="0" w:line="240" w:lineRule="auto"/>
        <w:ind w:left="993"/>
        <w:rPr>
          <w:rFonts w:ascii="Menlo" w:hAnsi="Menlo" w:cs="Menlo"/>
          <w:sz w:val="24"/>
          <w:szCs w:val="24"/>
          <w:lang w:val="en-US"/>
        </w:rPr>
      </w:pPr>
    </w:p>
    <w:p w14:paraId="5C9B0270" w14:textId="3E6F8CD6" w:rsidR="003522B1" w:rsidRDefault="003522B1" w:rsidP="003522B1">
      <w:pPr>
        <w:autoSpaceDE w:val="0"/>
        <w:autoSpaceDN w:val="0"/>
        <w:adjustRightInd w:val="0"/>
        <w:spacing w:after="0" w:line="240" w:lineRule="auto"/>
        <w:ind w:left="993"/>
        <w:rPr>
          <w:rFonts w:ascii="Menlo" w:hAnsi="Menlo" w:cs="Menlo"/>
          <w:sz w:val="24"/>
          <w:szCs w:val="24"/>
          <w:lang w:val="en-US"/>
        </w:rPr>
      </w:pPr>
      <w:proofErr w:type="gramStart"/>
      <w:r>
        <w:rPr>
          <w:rFonts w:ascii="Menlo" w:hAnsi="Menlo" w:cs="Menlo"/>
          <w:b/>
          <w:bCs/>
          <w:color w:val="008800"/>
          <w:sz w:val="24"/>
          <w:szCs w:val="24"/>
          <w:lang w:val="en-US"/>
        </w:rPr>
        <w:t>return</w:t>
      </w:r>
      <w:proofErr w:type="gramEnd"/>
      <w:r>
        <w:rPr>
          <w:rFonts w:ascii="Menlo" w:hAnsi="Menlo" w:cs="Menlo"/>
          <w:sz w:val="24"/>
          <w:szCs w:val="24"/>
          <w:lang w:val="en-US"/>
        </w:rPr>
        <w:t xml:space="preserve"> compact_solution(rooms)</w:t>
      </w:r>
    </w:p>
    <w:p w14:paraId="41B96D16" w14:textId="77777777" w:rsidR="003522B1" w:rsidRDefault="003522B1" w:rsidP="003522B1">
      <w:pPr>
        <w:autoSpaceDE w:val="0"/>
        <w:autoSpaceDN w:val="0"/>
        <w:adjustRightInd w:val="0"/>
        <w:spacing w:after="320" w:line="240" w:lineRule="auto"/>
        <w:ind w:left="709"/>
        <w:rPr>
          <w:rFonts w:ascii="Menlo" w:hAnsi="Menlo" w:cs="Menlo"/>
          <w:sz w:val="24"/>
          <w:szCs w:val="24"/>
          <w:lang w:val="en-US"/>
        </w:rPr>
      </w:pPr>
      <w:proofErr w:type="gramStart"/>
      <w:r>
        <w:rPr>
          <w:rFonts w:ascii="Menlo" w:hAnsi="Menlo" w:cs="Menlo"/>
          <w:sz w:val="24"/>
          <w:szCs w:val="24"/>
          <w:lang w:val="en-US"/>
        </w:rPr>
        <w:t>end</w:t>
      </w:r>
      <w:proofErr w:type="gramEnd"/>
    </w:p>
    <w:p w14:paraId="20E3DAC0" w14:textId="0938C923" w:rsidR="003522B1" w:rsidRDefault="003522B1" w:rsidP="00220F0F">
      <w:pPr>
        <w:pStyle w:val="ThesisSzveg"/>
      </w:pPr>
      <w:r>
        <w:t xml:space="preserve">A metódus megnyitja a korábban </w:t>
      </w:r>
      <w:proofErr w:type="gramStart"/>
      <w:r>
        <w:t>létrehozott .raw</w:t>
      </w:r>
      <w:proofErr w:type="gramEnd"/>
      <w:r>
        <w:t xml:space="preserve">_solution kiterjesztésű fájlt és sorról sorra beolvassa a tartalmát. A fájl első sorában az optimalizálás eredményessége olvasható </w:t>
      </w:r>
      <w:r w:rsidR="00E348D9">
        <w:t xml:space="preserve">ki. Ha a program eljut idáig, akkor az optimalizálás sikeres volt. Két lehetőséget kell megvizsgálni. Az első, hogy az optimalizálás </w:t>
      </w:r>
      <w:r w:rsidR="00E348D9">
        <w:lastRenderedPageBreak/>
        <w:t>során lett-e kizárva szoba. Ha ugyanis minden szoba az optimális megoldás része, akkor nincs további teendő, a metódus paramétereként kapott szobák halmazát minden további nélkül továbbítani lehet. Ellenkező esetben a kizárt szobákat el kell távolítani a szobák halmazából.</w:t>
      </w:r>
    </w:p>
    <w:p w14:paraId="422DB7B1" w14:textId="69216D59" w:rsidR="0002632B" w:rsidRDefault="0002632B" w:rsidP="0002632B">
      <w:pPr>
        <w:pStyle w:val="ThesisSzveg"/>
      </w:pPr>
      <w:r>
        <w:tab/>
      </w:r>
      <w:r>
        <w:tab/>
      </w:r>
      <w:r>
        <w:tab/>
        <w:t>A megoldás</w:t>
      </w:r>
      <w:r w:rsidR="003A2931">
        <w:t>t tartalmazó</w:t>
      </w:r>
      <w:r>
        <w:t xml:space="preserve"> fájl harmadik sorától kezdődik az </w:t>
      </w:r>
      <w:r w:rsidRPr="00277DFB">
        <w:rPr>
          <w:i/>
        </w:rPr>
        <w:t>Occupation</w:t>
      </w:r>
      <w:r>
        <w:t xml:space="preserve"> változók felsorolása. A felsorolásban </w:t>
      </w:r>
      <w:r w:rsidR="00277DFB">
        <w:t xml:space="preserve">a szobákhoz rendelt azonosító </w:t>
      </w:r>
      <w:r>
        <w:t xml:space="preserve">és egy 0 vagy 1 érték szerepel. Azt, hogy az adott sorban szereplő szoba a megoldás rész-e, a </w:t>
      </w:r>
      <w:r w:rsidRPr="00277DFB">
        <w:rPr>
          <w:i/>
        </w:rPr>
        <w:t>part_of_solution?</w:t>
      </w:r>
      <w:r>
        <w:t xml:space="preserve"> </w:t>
      </w:r>
      <w:proofErr w:type="gramStart"/>
      <w:r>
        <w:t>metódus</w:t>
      </w:r>
      <w:proofErr w:type="gramEnd"/>
      <w:r>
        <w:t xml:space="preserve"> ellenőrzi. A sorokat </w:t>
      </w:r>
      <w:r w:rsidRPr="00277DFB">
        <w:rPr>
          <w:i/>
        </w:rPr>
        <w:t>regexp</w:t>
      </w:r>
      <w:r>
        <w:t xml:space="preserve"> (Reg</w:t>
      </w:r>
      <w:r w:rsidR="00277DFB">
        <w:t xml:space="preserve">ular Expression) kifejezésekkel, mintaillesztés útján ellenőrzi a program. Ha egy szoba nem része a megoldásnak, akkor szintén </w:t>
      </w:r>
      <w:r w:rsidR="00277DFB" w:rsidRPr="00277DFB">
        <w:rPr>
          <w:i/>
        </w:rPr>
        <w:t>regexp</w:t>
      </w:r>
      <w:r w:rsidR="00277DFB">
        <w:t xml:space="preserve"> kifejezéssel kiemeli az azonosítót a sorból, és annak segítségével a </w:t>
      </w:r>
      <w:r w:rsidR="00277DFB" w:rsidRPr="00277DFB">
        <w:rPr>
          <w:i/>
        </w:rPr>
        <w:t>rooms</w:t>
      </w:r>
      <w:r w:rsidR="00277DFB">
        <w:t xml:space="preserve"> halmazból eltávolítja a szobát.</w:t>
      </w:r>
    </w:p>
    <w:p w14:paraId="517D6FB7" w14:textId="0A8AA252" w:rsidR="00506171" w:rsidRDefault="00277DFB" w:rsidP="0084179A">
      <w:pPr>
        <w:pStyle w:val="ThesisSzveg"/>
      </w:pPr>
      <w:r>
        <w:t xml:space="preserve">Visszatérésként a </w:t>
      </w:r>
      <w:r w:rsidRPr="00F6648B">
        <w:rPr>
          <w:i/>
        </w:rPr>
        <w:t>rooms</w:t>
      </w:r>
      <w:r>
        <w:t xml:space="preserve"> halmaz átalakításra kerül a </w:t>
      </w:r>
      <w:r w:rsidR="007C1914">
        <w:rPr>
          <w:i/>
        </w:rPr>
        <w:t>compact_sol</w:t>
      </w:r>
      <w:r w:rsidRPr="00F6648B">
        <w:rPr>
          <w:i/>
        </w:rPr>
        <w:t>u</w:t>
      </w:r>
      <w:r w:rsidR="007C1914">
        <w:rPr>
          <w:i/>
        </w:rPr>
        <w:t>t</w:t>
      </w:r>
      <w:r w:rsidRPr="00F6648B">
        <w:rPr>
          <w:i/>
        </w:rPr>
        <w:t>ion</w:t>
      </w:r>
      <w:r>
        <w:t xml:space="preserve"> nevű metódus által. Az átalakítás során a program eltávolítja a kulcsokat és a szobákat egy listába rendezi.</w:t>
      </w:r>
    </w:p>
    <w:p w14:paraId="54338E74" w14:textId="77777777" w:rsidR="00506171" w:rsidRPr="00506171" w:rsidRDefault="00506171" w:rsidP="00506171">
      <w:pPr>
        <w:pStyle w:val="ThesisSzveg"/>
        <w:sectPr w:rsidR="00506171" w:rsidRPr="00506171" w:rsidSect="00FD5FB2">
          <w:headerReference w:type="default" r:id="rId37"/>
          <w:pgSz w:w="11907" w:h="16839" w:code="9"/>
          <w:pgMar w:top="1701" w:right="1701" w:bottom="1701" w:left="0" w:header="709" w:footer="709" w:gutter="2268"/>
          <w:cols w:space="708"/>
          <w:docGrid w:linePitch="360"/>
        </w:sectPr>
      </w:pPr>
    </w:p>
    <w:p w14:paraId="58ECE336" w14:textId="77777777" w:rsidR="00E40DAB" w:rsidRDefault="00E40DAB" w:rsidP="000C21EE">
      <w:pPr>
        <w:pStyle w:val="Cmsor1"/>
      </w:pPr>
      <w:bookmarkStart w:id="100" w:name="_Toc417288154"/>
      <w:r w:rsidRPr="00964772">
        <w:lastRenderedPageBreak/>
        <w:t>Felületek és használat</w:t>
      </w:r>
      <w:bookmarkEnd w:id="100"/>
    </w:p>
    <w:p w14:paraId="12D57E1D" w14:textId="7592A5CE" w:rsidR="00530FAE" w:rsidRPr="00530FAE" w:rsidRDefault="006C3248" w:rsidP="00C3557E">
      <w:pPr>
        <w:pStyle w:val="ThesisSzvegElsBekezds"/>
      </w:pPr>
      <w:r>
        <w:t>Ebben a fejezetben az elkészült webalkalmazás felületeit és a funkciók használatát mutatom be.</w:t>
      </w:r>
      <w:r w:rsidR="0079680A">
        <w:t xml:space="preserve"> Az ábrákról a jobb láthatóság miatt kivágtam az üres részeket, amit </w:t>
      </w:r>
      <w:r w:rsidR="00E10309">
        <w:t xml:space="preserve">ferde, </w:t>
      </w:r>
      <w:r w:rsidR="009E2825">
        <w:t>fehér</w:t>
      </w:r>
      <w:r w:rsidR="0079680A">
        <w:t xml:space="preserve"> sávval jeleztem, továbbá a nem releváns részeket elhomályosítottam.</w:t>
      </w:r>
    </w:p>
    <w:p w14:paraId="2353DCCD" w14:textId="7438FBE1" w:rsidR="00965E6C" w:rsidRDefault="00965E6C" w:rsidP="00965E6C">
      <w:pPr>
        <w:pStyle w:val="Cmsor2"/>
        <w:rPr>
          <w:szCs w:val="24"/>
        </w:rPr>
      </w:pPr>
      <w:bookmarkStart w:id="101" w:name="_Toc417288155"/>
      <w:r w:rsidRPr="00964772">
        <w:rPr>
          <w:szCs w:val="24"/>
        </w:rPr>
        <w:t>Menüsáv</w:t>
      </w:r>
      <w:bookmarkEnd w:id="101"/>
    </w:p>
    <w:p w14:paraId="634A7C23" w14:textId="3ED98951" w:rsidR="00530FAE" w:rsidRDefault="006C3248" w:rsidP="00C3557E">
      <w:pPr>
        <w:pStyle w:val="ThesisSzvegElsBekezds"/>
      </w:pPr>
      <w:r>
        <w:t xml:space="preserve">A webalkalmazás fő eleme a minden oldal tetején megjelenő navigációs menüsáv. A menüsávban megjelenik a termék neve, valamint a felhasználó számára fontos menüpontok és akciók. Az </w:t>
      </w:r>
      <w:r>
        <w:fldChar w:fldCharType="begin"/>
      </w:r>
      <w:r>
        <w:instrText xml:space="preserve"> REF _Ref416274789 \r \h </w:instrText>
      </w:r>
      <w:r>
        <w:fldChar w:fldCharType="separate"/>
      </w:r>
      <w:r>
        <w:t>5.1</w:t>
      </w:r>
      <w:r>
        <w:fldChar w:fldCharType="end"/>
      </w:r>
      <w:r>
        <w:t xml:space="preserve"> fejezetben bemutatott felhasználói szerepkörök számára más-más elemek jelennek meg a menüsávon. Ezen kívül a szállásadó és az adminisztrátor felhasználó bejelentkezésekor a menüsáv színe is megváltozik, jelezve, hogy a bizalmas adatokat kezelő fiók aktív.</w:t>
      </w:r>
      <w:r w:rsidR="00885740">
        <w:t xml:space="preserve"> Azt, hogy a felhasználó mely oldalon tartózkodik, a megfelelő menüelem különböző háttere jelzi.</w:t>
      </w:r>
    </w:p>
    <w:p w14:paraId="1A8A687F" w14:textId="0F0C28A9" w:rsidR="006C3248" w:rsidRDefault="006C3248" w:rsidP="006C3248">
      <w:pPr>
        <w:pStyle w:val="ThesisSzveg"/>
      </w:pPr>
      <w:r>
        <w:t>A nem bejelentkezett, látogató felhasználó számára az alább látható menüsáv jelenik meg.</w:t>
      </w:r>
    </w:p>
    <w:p w14:paraId="182F9FFD" w14:textId="2156789A" w:rsidR="003623C9" w:rsidRDefault="0062635B" w:rsidP="00C3557E">
      <w:pPr>
        <w:pStyle w:val="ThesisSzvegElsBekezds"/>
      </w:pPr>
      <w:r>
        <w:rPr>
          <w:noProof/>
          <w:lang w:val="en-US"/>
        </w:rPr>
        <w:drawing>
          <wp:inline distT="0" distB="0" distL="0" distR="0" wp14:anchorId="0D5D759A" wp14:editId="086CAF19">
            <wp:extent cx="5040630" cy="1170305"/>
            <wp:effectExtent l="0" t="0" r="762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nu_bar_no_login.png"/>
                    <pic:cNvPicPr/>
                  </pic:nvPicPr>
                  <pic:blipFill>
                    <a:blip r:embed="rId38">
                      <a:extLst>
                        <a:ext uri="{28A0092B-C50C-407E-A947-70E740481C1C}">
                          <a14:useLocalDpi xmlns:a14="http://schemas.microsoft.com/office/drawing/2010/main" val="0"/>
                        </a:ext>
                      </a:extLst>
                    </a:blip>
                    <a:stretch>
                      <a:fillRect/>
                    </a:stretch>
                  </pic:blipFill>
                  <pic:spPr>
                    <a:xfrm>
                      <a:off x="0" y="0"/>
                      <a:ext cx="5040630" cy="1170305"/>
                    </a:xfrm>
                    <a:prstGeom prst="rect">
                      <a:avLst/>
                    </a:prstGeom>
                  </pic:spPr>
                </pic:pic>
              </a:graphicData>
            </a:graphic>
          </wp:inline>
        </w:drawing>
      </w:r>
    </w:p>
    <w:p w14:paraId="48B011E8" w14:textId="0A7EB294" w:rsidR="006C3248" w:rsidRDefault="003C03EA" w:rsidP="007D2C37">
      <w:pPr>
        <w:pStyle w:val="ThesisKpalrs"/>
      </w:pPr>
      <w:r>
        <w:fldChar w:fldCharType="begin"/>
      </w:r>
      <w:r>
        <w:instrText xml:space="preserve"> STYLEREF 1 \s </w:instrText>
      </w:r>
      <w:r>
        <w:fldChar w:fldCharType="separate"/>
      </w:r>
      <w:r>
        <w:rPr>
          <w:noProof/>
        </w:rPr>
        <w:t>8</w:t>
      </w:r>
      <w:r>
        <w:fldChar w:fldCharType="end"/>
      </w:r>
      <w:r>
        <w:t>.</w:t>
      </w:r>
      <w:r>
        <w:fldChar w:fldCharType="begin"/>
      </w:r>
      <w:r>
        <w:instrText xml:space="preserve"> SEQ ábra \* ARABIC \s 1 </w:instrText>
      </w:r>
      <w:r>
        <w:fldChar w:fldCharType="separate"/>
      </w:r>
      <w:r>
        <w:rPr>
          <w:noProof/>
        </w:rPr>
        <w:t>1</w:t>
      </w:r>
      <w:r>
        <w:fldChar w:fldCharType="end"/>
      </w:r>
      <w:bookmarkStart w:id="102" w:name="_Toc417218021"/>
      <w:r w:rsidR="003623C9">
        <w:t xml:space="preserve"> ábra Látogató számára látható menüsáv</w:t>
      </w:r>
      <w:bookmarkEnd w:id="102"/>
    </w:p>
    <w:p w14:paraId="40BC1A40" w14:textId="4E021621" w:rsidR="00515E3F" w:rsidRDefault="00515E3F" w:rsidP="00515E3F">
      <w:pPr>
        <w:pStyle w:val="ThesisSzveg"/>
      </w:pPr>
      <w:r>
        <w:t>A menüsáv elemeit balról jobbra irányuló bejárással ismertetem. Az első elem a webalkalmazás fantázianeve, amelyre kattintva a főoldalra lehet jutni. Ezt követik a szobák listáját és a szálláshelyek listáját megjelenítő menüpontok. A menüsáv jobb oldalán a bejelentkező oldalra mutató link található. Az utolsó elem egy legördülő lista, ahonnan a szálláskereső, vagyis vendég, illetve a szállásadó regisztrációs oldalára lehet jutni.</w:t>
      </w:r>
    </w:p>
    <w:p w14:paraId="4117C0D6" w14:textId="36303F94" w:rsidR="00515E3F" w:rsidRDefault="00515E3F" w:rsidP="00515E3F">
      <w:pPr>
        <w:pStyle w:val="ThesisSzveg"/>
      </w:pPr>
      <w:r>
        <w:t>A bejelentkezett szálláskereső számára a menüsáv az előbb ismertet</w:t>
      </w:r>
      <w:r w:rsidR="007C1914">
        <w:t>et</w:t>
      </w:r>
      <w:r>
        <w:t>t megjelenést követi, ahogy az az alábbi ábrán is látható.</w:t>
      </w:r>
      <w:r w:rsidR="00001867">
        <w:t xml:space="preserve"> A menüsáv bal oldala megegyezik a látogatóéval, változás a jobb oldalon történt. Itt az első elem a vendég </w:t>
      </w:r>
      <w:r w:rsidR="00001867">
        <w:lastRenderedPageBreak/>
        <w:t>kosarára mutató link, ahova a kiválasztott szobákat gyűjti. A kosár ikon mellett piros háttérrel annak tartalmát jelző címke jelenik meg.</w:t>
      </w:r>
    </w:p>
    <w:p w14:paraId="17B6F2F8" w14:textId="52267922" w:rsidR="003623C9" w:rsidRDefault="00854A92" w:rsidP="00C3557E">
      <w:pPr>
        <w:pStyle w:val="ThesisSzvegElsBekezds"/>
      </w:pPr>
      <w:r>
        <w:rPr>
          <w:noProof/>
          <w:lang w:val="en-US"/>
        </w:rPr>
        <w:drawing>
          <wp:inline distT="0" distB="0" distL="0" distR="0" wp14:anchorId="2901DBF4" wp14:editId="1348935B">
            <wp:extent cx="5040630" cy="1268730"/>
            <wp:effectExtent l="0" t="0" r="7620" b="762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nubar_guest_login.png"/>
                    <pic:cNvPicPr/>
                  </pic:nvPicPr>
                  <pic:blipFill>
                    <a:blip r:embed="rId39">
                      <a:extLst>
                        <a:ext uri="{28A0092B-C50C-407E-A947-70E740481C1C}">
                          <a14:useLocalDpi xmlns:a14="http://schemas.microsoft.com/office/drawing/2010/main" val="0"/>
                        </a:ext>
                      </a:extLst>
                    </a:blip>
                    <a:stretch>
                      <a:fillRect/>
                    </a:stretch>
                  </pic:blipFill>
                  <pic:spPr>
                    <a:xfrm>
                      <a:off x="0" y="0"/>
                      <a:ext cx="5040630" cy="1268730"/>
                    </a:xfrm>
                    <a:prstGeom prst="rect">
                      <a:avLst/>
                    </a:prstGeom>
                  </pic:spPr>
                </pic:pic>
              </a:graphicData>
            </a:graphic>
          </wp:inline>
        </w:drawing>
      </w:r>
    </w:p>
    <w:p w14:paraId="474DAB35" w14:textId="7851C7B9" w:rsidR="00515E3F" w:rsidRDefault="003C03EA" w:rsidP="007D2C37">
      <w:pPr>
        <w:pStyle w:val="ThesisKpalrs"/>
      </w:pPr>
      <w:r>
        <w:fldChar w:fldCharType="begin"/>
      </w:r>
      <w:r>
        <w:instrText xml:space="preserve"> STYLEREF 1 \s </w:instrText>
      </w:r>
      <w:r>
        <w:fldChar w:fldCharType="separate"/>
      </w:r>
      <w:r>
        <w:rPr>
          <w:noProof/>
        </w:rPr>
        <w:t>8</w:t>
      </w:r>
      <w:r>
        <w:fldChar w:fldCharType="end"/>
      </w:r>
      <w:r>
        <w:t>.</w:t>
      </w:r>
      <w:r>
        <w:fldChar w:fldCharType="begin"/>
      </w:r>
      <w:r>
        <w:instrText xml:space="preserve"> SEQ ábra \* ARABIC \s 1 </w:instrText>
      </w:r>
      <w:r>
        <w:fldChar w:fldCharType="separate"/>
      </w:r>
      <w:r>
        <w:rPr>
          <w:noProof/>
        </w:rPr>
        <w:t>2</w:t>
      </w:r>
      <w:r>
        <w:fldChar w:fldCharType="end"/>
      </w:r>
      <w:bookmarkStart w:id="103" w:name="_Toc417218022"/>
      <w:r w:rsidR="003623C9">
        <w:t xml:space="preserve"> ábra Szálláskereső számára látható menüsáv</w:t>
      </w:r>
      <w:bookmarkEnd w:id="103"/>
    </w:p>
    <w:p w14:paraId="2653CFD8" w14:textId="23C62A3E" w:rsidR="00001867" w:rsidRDefault="00001867" w:rsidP="00001867">
      <w:pPr>
        <w:pStyle w:val="ThesisSzveg"/>
      </w:pPr>
      <w:r>
        <w:t>A bejelentkezés állapotát jelzi, hogy megjelenik a felhasználó neve, ami egyben egy legördülő lista is. A legördülő listában a szálláskereső foglalásait listázó oldalra, valamint a felhasználói fiók beállításait tartalmazó oldalra lehet navigálni. Szintén a legördülő listában található a kijelentkezés akció.</w:t>
      </w:r>
    </w:p>
    <w:p w14:paraId="21931CD7" w14:textId="50EC238A" w:rsidR="00001867" w:rsidRDefault="00001867" w:rsidP="00001867">
      <w:pPr>
        <w:pStyle w:val="ThesisSzveg"/>
      </w:pPr>
      <w:r>
        <w:t>A szállásadó számára mind megjelenésében, mind funkcióiban más menüsáv kerül megjelenítésre. Fontosnak tartottam, hogy a szállásadó számára a portál megjelenése különbözzön, ugyanakkor ne különüljön el lényegesen a szálláskereső vagy látogató megjelenésétől. Ezért választottam a menüsáv háttérszínének megváltoztatását. Az alábbi ábra mutatja a be a szálláskereső menüsávját.</w:t>
      </w:r>
    </w:p>
    <w:p w14:paraId="0BEE7AEC" w14:textId="43C0F0F6" w:rsidR="003623C9" w:rsidRDefault="00854A92" w:rsidP="00C3557E">
      <w:pPr>
        <w:pStyle w:val="ThesisSzvegElsBekezds"/>
      </w:pPr>
      <w:r>
        <w:rPr>
          <w:noProof/>
          <w:lang w:val="en-US"/>
        </w:rPr>
        <w:drawing>
          <wp:inline distT="0" distB="0" distL="0" distR="0" wp14:anchorId="5BE8DC91" wp14:editId="2A67ED92">
            <wp:extent cx="5040630" cy="1236345"/>
            <wp:effectExtent l="0" t="0" r="7620" b="190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nubar_owner_login.png"/>
                    <pic:cNvPicPr/>
                  </pic:nvPicPr>
                  <pic:blipFill>
                    <a:blip r:embed="rId40">
                      <a:extLst>
                        <a:ext uri="{28A0092B-C50C-407E-A947-70E740481C1C}">
                          <a14:useLocalDpi xmlns:a14="http://schemas.microsoft.com/office/drawing/2010/main" val="0"/>
                        </a:ext>
                      </a:extLst>
                    </a:blip>
                    <a:stretch>
                      <a:fillRect/>
                    </a:stretch>
                  </pic:blipFill>
                  <pic:spPr>
                    <a:xfrm>
                      <a:off x="0" y="0"/>
                      <a:ext cx="5040630" cy="1236345"/>
                    </a:xfrm>
                    <a:prstGeom prst="rect">
                      <a:avLst/>
                    </a:prstGeom>
                  </pic:spPr>
                </pic:pic>
              </a:graphicData>
            </a:graphic>
          </wp:inline>
        </w:drawing>
      </w:r>
    </w:p>
    <w:p w14:paraId="779958AF" w14:textId="46A14599" w:rsidR="00001867" w:rsidRDefault="003C03EA" w:rsidP="007D2C37">
      <w:pPr>
        <w:pStyle w:val="ThesisKpalrs"/>
      </w:pPr>
      <w:r>
        <w:fldChar w:fldCharType="begin"/>
      </w:r>
      <w:r>
        <w:instrText xml:space="preserve"> STYLEREF 1 \s </w:instrText>
      </w:r>
      <w:r>
        <w:fldChar w:fldCharType="separate"/>
      </w:r>
      <w:r>
        <w:rPr>
          <w:noProof/>
        </w:rPr>
        <w:t>8</w:t>
      </w:r>
      <w:r>
        <w:fldChar w:fldCharType="end"/>
      </w:r>
      <w:r>
        <w:t>.</w:t>
      </w:r>
      <w:r>
        <w:fldChar w:fldCharType="begin"/>
      </w:r>
      <w:r>
        <w:instrText xml:space="preserve"> SEQ ábra \* ARABIC \s 1 </w:instrText>
      </w:r>
      <w:r>
        <w:fldChar w:fldCharType="separate"/>
      </w:r>
      <w:r>
        <w:rPr>
          <w:noProof/>
        </w:rPr>
        <w:t>3</w:t>
      </w:r>
      <w:r>
        <w:fldChar w:fldCharType="end"/>
      </w:r>
      <w:bookmarkStart w:id="104" w:name="_Toc417218023"/>
      <w:r w:rsidR="003623C9">
        <w:t xml:space="preserve"> ábra Szállásadó számára látható menüsáv</w:t>
      </w:r>
      <w:bookmarkEnd w:id="104"/>
    </w:p>
    <w:p w14:paraId="1A909061" w14:textId="28B7B97C" w:rsidR="00001867" w:rsidRDefault="0079680A" w:rsidP="00001867">
      <w:pPr>
        <w:pStyle w:val="ThesisSzveg"/>
      </w:pPr>
      <w:r>
        <w:t>A szállásadó menüsávjának első fontos eleme a saját szállásokra mutató Szállások menüpont. Ezt követi a foglalások kezeli oldalára navigáló bejegyzés. A menüsáv jobb oldalán a szálláskeresőnél látott módon a szállásadó neve jelenik meg legördülő menüként, ahol a profilszerkesztő oldalra mutató link és a kijelentkezés található.</w:t>
      </w:r>
    </w:p>
    <w:p w14:paraId="2B5391C1" w14:textId="114BB791" w:rsidR="0079680A" w:rsidRDefault="0079680A" w:rsidP="00001867">
      <w:pPr>
        <w:pStyle w:val="ThesisSzveg"/>
      </w:pPr>
      <w:r>
        <w:lastRenderedPageBreak/>
        <w:t>Az adminisztrátori szerepkörbe tartozó felhasználók, a szállásadó esetében említett megfontolásból szintén más megjelenésű menüsávot láthatnak.</w:t>
      </w:r>
    </w:p>
    <w:p w14:paraId="68277E08" w14:textId="780224D0" w:rsidR="009E2825" w:rsidRPr="009E2825" w:rsidRDefault="009E2825" w:rsidP="00C3557E">
      <w:pPr>
        <w:pStyle w:val="ThesisSzvegElsBekezds"/>
      </w:pPr>
      <w:r>
        <w:rPr>
          <w:noProof/>
          <w:lang w:val="en-US"/>
        </w:rPr>
        <w:drawing>
          <wp:inline distT="0" distB="0" distL="0" distR="0" wp14:anchorId="054B2D09" wp14:editId="7E2537AA">
            <wp:extent cx="5040630" cy="687705"/>
            <wp:effectExtent l="0" t="0" r="762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nubar_admin_login_0.png"/>
                    <pic:cNvPicPr/>
                  </pic:nvPicPr>
                  <pic:blipFill>
                    <a:blip r:embed="rId41">
                      <a:extLst>
                        <a:ext uri="{28A0092B-C50C-407E-A947-70E740481C1C}">
                          <a14:useLocalDpi xmlns:a14="http://schemas.microsoft.com/office/drawing/2010/main" val="0"/>
                        </a:ext>
                      </a:extLst>
                    </a:blip>
                    <a:stretch>
                      <a:fillRect/>
                    </a:stretch>
                  </pic:blipFill>
                  <pic:spPr>
                    <a:xfrm>
                      <a:off x="0" y="0"/>
                      <a:ext cx="5040630" cy="687705"/>
                    </a:xfrm>
                    <a:prstGeom prst="rect">
                      <a:avLst/>
                    </a:prstGeom>
                  </pic:spPr>
                </pic:pic>
              </a:graphicData>
            </a:graphic>
          </wp:inline>
        </w:drawing>
      </w:r>
    </w:p>
    <w:p w14:paraId="400B6C6F" w14:textId="2DCB4E11" w:rsidR="0079680A" w:rsidRDefault="003C03EA" w:rsidP="007D2C37">
      <w:pPr>
        <w:pStyle w:val="ThesisKpalrs"/>
      </w:pPr>
      <w:r>
        <w:fldChar w:fldCharType="begin"/>
      </w:r>
      <w:r>
        <w:instrText xml:space="preserve"> STYLEREF 1 \s </w:instrText>
      </w:r>
      <w:r>
        <w:fldChar w:fldCharType="separate"/>
      </w:r>
      <w:r>
        <w:rPr>
          <w:noProof/>
        </w:rPr>
        <w:t>8</w:t>
      </w:r>
      <w:r>
        <w:fldChar w:fldCharType="end"/>
      </w:r>
      <w:r>
        <w:t>.</w:t>
      </w:r>
      <w:r>
        <w:fldChar w:fldCharType="begin"/>
      </w:r>
      <w:r>
        <w:instrText xml:space="preserve"> SEQ ábra \* ARABIC \s 1 </w:instrText>
      </w:r>
      <w:r>
        <w:fldChar w:fldCharType="separate"/>
      </w:r>
      <w:r>
        <w:rPr>
          <w:noProof/>
        </w:rPr>
        <w:t>4</w:t>
      </w:r>
      <w:r>
        <w:fldChar w:fldCharType="end"/>
      </w:r>
      <w:bookmarkStart w:id="105" w:name="_Toc417218024"/>
      <w:r w:rsidR="003623C9">
        <w:t xml:space="preserve"> ábra Adminisztrátor számára látható menüsáv</w:t>
      </w:r>
      <w:bookmarkEnd w:id="105"/>
    </w:p>
    <w:p w14:paraId="3725B970" w14:textId="3ECFA9A7" w:rsidR="008C61B1" w:rsidRPr="008C61B1" w:rsidRDefault="005D12DB" w:rsidP="00C3557E">
      <w:pPr>
        <w:pStyle w:val="ThesisSzvegElsBekezds"/>
      </w:pPr>
      <w:r>
        <w:t>Az adminisztrátor hét fő menüpontot lát a menüsávon. Ezek mindegyike a rendszerben található törzsadatok és felhasználói adatok szerkesztésére alkalmas oldalakra mutatnak. A menüsáv jobb oldalán a szállásadóhoz hasonló módon jelenik meg az adminisztrátor neve és a legördülő menü, benne a profilra mutató link és a kijelentkezés.</w:t>
      </w:r>
    </w:p>
    <w:p w14:paraId="3B89387C" w14:textId="69EE2EAF" w:rsidR="00965E6C" w:rsidRDefault="00965E6C" w:rsidP="00965E6C">
      <w:pPr>
        <w:pStyle w:val="Cmsor2"/>
        <w:rPr>
          <w:szCs w:val="24"/>
        </w:rPr>
      </w:pPr>
      <w:bookmarkStart w:id="106" w:name="_Toc417288156"/>
      <w:r w:rsidRPr="00964772">
        <w:rPr>
          <w:szCs w:val="24"/>
        </w:rPr>
        <w:t>Szobák</w:t>
      </w:r>
      <w:bookmarkEnd w:id="106"/>
    </w:p>
    <w:p w14:paraId="1A48CADC" w14:textId="6C1DD8CB" w:rsidR="00530FAE" w:rsidRDefault="00633614" w:rsidP="00C3557E">
      <w:pPr>
        <w:pStyle w:val="ThesisSzvegElsBekezds"/>
      </w:pPr>
      <w:r>
        <w:t xml:space="preserve">A látogató és szálláskereső számára a portál a főoldala a szobák listája. </w:t>
      </w:r>
      <w:r w:rsidR="00B90178">
        <w:t>A listában, a rendszerben szereplő minden szoba megjelenik, de lehetőség van a megjelenő szobák szűrésére. A szobák kártyákként kerültek megjelenítésre, ahol több kapcsolódó információ is megjelenik, ahogy az alábbi ábrán is látható.</w:t>
      </w:r>
    </w:p>
    <w:p w14:paraId="01B80D5A" w14:textId="77777777" w:rsidR="00B90178" w:rsidRDefault="00B90178" w:rsidP="00C3557E">
      <w:pPr>
        <w:pStyle w:val="ThesisSzvegElsBekezds"/>
      </w:pPr>
      <w:r>
        <w:rPr>
          <w:noProof/>
          <w:lang w:val="en-US"/>
        </w:rPr>
        <w:drawing>
          <wp:inline distT="0" distB="0" distL="0" distR="0" wp14:anchorId="4D954841" wp14:editId="7939ACE1">
            <wp:extent cx="5040630" cy="3278505"/>
            <wp:effectExtent l="0" t="0" r="762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oms_no_filter.png"/>
                    <pic:cNvPicPr/>
                  </pic:nvPicPr>
                  <pic:blipFill>
                    <a:blip r:embed="rId42">
                      <a:extLst>
                        <a:ext uri="{28A0092B-C50C-407E-A947-70E740481C1C}">
                          <a14:useLocalDpi xmlns:a14="http://schemas.microsoft.com/office/drawing/2010/main" val="0"/>
                        </a:ext>
                      </a:extLst>
                    </a:blip>
                    <a:stretch>
                      <a:fillRect/>
                    </a:stretch>
                  </pic:blipFill>
                  <pic:spPr>
                    <a:xfrm>
                      <a:off x="0" y="0"/>
                      <a:ext cx="5040630" cy="3278505"/>
                    </a:xfrm>
                    <a:prstGeom prst="rect">
                      <a:avLst/>
                    </a:prstGeom>
                  </pic:spPr>
                </pic:pic>
              </a:graphicData>
            </a:graphic>
          </wp:inline>
        </w:drawing>
      </w:r>
    </w:p>
    <w:p w14:paraId="62C2F42A" w14:textId="6D048B6C" w:rsidR="00B90178" w:rsidRDefault="003C03EA" w:rsidP="007D2C37">
      <w:pPr>
        <w:pStyle w:val="ThesisKpalrs"/>
      </w:pPr>
      <w:r>
        <w:fldChar w:fldCharType="begin"/>
      </w:r>
      <w:r>
        <w:instrText xml:space="preserve"> STYLEREF 1 \s </w:instrText>
      </w:r>
      <w:r>
        <w:fldChar w:fldCharType="separate"/>
      </w:r>
      <w:r>
        <w:rPr>
          <w:noProof/>
        </w:rPr>
        <w:t>8</w:t>
      </w:r>
      <w:r>
        <w:fldChar w:fldCharType="end"/>
      </w:r>
      <w:r>
        <w:t>.</w:t>
      </w:r>
      <w:r>
        <w:fldChar w:fldCharType="begin"/>
      </w:r>
      <w:r>
        <w:instrText xml:space="preserve"> SEQ ábra \* ARABIC \s 1 </w:instrText>
      </w:r>
      <w:r>
        <w:fldChar w:fldCharType="separate"/>
      </w:r>
      <w:r>
        <w:rPr>
          <w:noProof/>
        </w:rPr>
        <w:t>5</w:t>
      </w:r>
      <w:r>
        <w:fldChar w:fldCharType="end"/>
      </w:r>
      <w:bookmarkStart w:id="107" w:name="_Toc417218025"/>
      <w:r w:rsidR="00B90178">
        <w:t xml:space="preserve"> ábra Szobák listája</w:t>
      </w:r>
      <w:bookmarkEnd w:id="107"/>
    </w:p>
    <w:p w14:paraId="725C29EF" w14:textId="37546DFE" w:rsidR="00B90178" w:rsidRDefault="00B90178" w:rsidP="00B90178">
      <w:pPr>
        <w:pStyle w:val="ThesisSzveg"/>
      </w:pPr>
      <w:r>
        <w:lastRenderedPageBreak/>
        <w:t xml:space="preserve">A felületen minden szobához tartozó kártyán megjelenik a feltöltött előnézeti kép, a szobatípus neve, a szálláshely neve, ahol a szoba található, az árkategória és az ágyak száma. A lista tetején két gomb található. Középen a </w:t>
      </w:r>
      <w:r w:rsidRPr="00B90178">
        <w:rPr>
          <w:i/>
        </w:rPr>
        <w:t>Szűrés</w:t>
      </w:r>
      <w:r>
        <w:t xml:space="preserve"> feliratú gomb megnyomására megjelenik a szűrési feltételeket tartalmazó panel, amelyet a </w:t>
      </w:r>
      <w:r>
        <w:fldChar w:fldCharType="begin"/>
      </w:r>
      <w:r>
        <w:instrText xml:space="preserve"> REF _Ref417031495 \h </w:instrText>
      </w:r>
      <w:r>
        <w:fldChar w:fldCharType="separate"/>
      </w:r>
      <w:r>
        <w:rPr>
          <w:noProof/>
        </w:rPr>
        <w:t>8</w:t>
      </w:r>
      <w:r>
        <w:t>.</w:t>
      </w:r>
      <w:r>
        <w:rPr>
          <w:noProof/>
        </w:rPr>
        <w:t>6</w:t>
      </w:r>
      <w:r>
        <w:t xml:space="preserve"> ábra</w:t>
      </w:r>
      <w:r>
        <w:fldChar w:fldCharType="end"/>
      </w:r>
      <w:r>
        <w:t xml:space="preserve"> mutat be. Az </w:t>
      </w:r>
      <w:r w:rsidRPr="00B90178">
        <w:rPr>
          <w:i/>
        </w:rPr>
        <w:t>Intelligens keresés</w:t>
      </w:r>
      <w:r>
        <w:t xml:space="preserve"> feliratú gomb az intelligens keresés funkció oldalára navigál.</w:t>
      </w:r>
    </w:p>
    <w:p w14:paraId="434A101C" w14:textId="77777777" w:rsidR="00B90178" w:rsidRDefault="00B90178" w:rsidP="00C3557E">
      <w:pPr>
        <w:pStyle w:val="ThesisSzvegElsBekezds"/>
      </w:pPr>
      <w:r>
        <w:rPr>
          <w:noProof/>
          <w:lang w:val="en-US"/>
        </w:rPr>
        <w:drawing>
          <wp:inline distT="0" distB="0" distL="0" distR="0" wp14:anchorId="09D369C7" wp14:editId="5E650263">
            <wp:extent cx="5040630" cy="1939925"/>
            <wp:effectExtent l="0" t="0" r="7620" b="3175"/>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ooms_with_filte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40630" cy="1939925"/>
                    </a:xfrm>
                    <a:prstGeom prst="rect">
                      <a:avLst/>
                    </a:prstGeom>
                  </pic:spPr>
                </pic:pic>
              </a:graphicData>
            </a:graphic>
          </wp:inline>
        </w:drawing>
      </w:r>
    </w:p>
    <w:bookmarkStart w:id="108" w:name="_Ref417031495"/>
    <w:p w14:paraId="1CE29C47" w14:textId="10019327" w:rsidR="00B90178" w:rsidRDefault="003C03EA" w:rsidP="007D2C37">
      <w:pPr>
        <w:pStyle w:val="ThesisKpalrs"/>
      </w:pPr>
      <w:r>
        <w:fldChar w:fldCharType="begin"/>
      </w:r>
      <w:r>
        <w:instrText xml:space="preserve"> STYLEREF 1 \s </w:instrText>
      </w:r>
      <w:r>
        <w:fldChar w:fldCharType="separate"/>
      </w:r>
      <w:r>
        <w:rPr>
          <w:noProof/>
        </w:rPr>
        <w:t>8</w:t>
      </w:r>
      <w:r>
        <w:fldChar w:fldCharType="end"/>
      </w:r>
      <w:r>
        <w:t>.</w:t>
      </w:r>
      <w:r>
        <w:fldChar w:fldCharType="begin"/>
      </w:r>
      <w:r>
        <w:instrText xml:space="preserve"> SEQ ábra \* ARABIC \s 1 </w:instrText>
      </w:r>
      <w:r>
        <w:fldChar w:fldCharType="separate"/>
      </w:r>
      <w:r>
        <w:rPr>
          <w:noProof/>
        </w:rPr>
        <w:t>6</w:t>
      </w:r>
      <w:r>
        <w:fldChar w:fldCharType="end"/>
      </w:r>
      <w:bookmarkStart w:id="109" w:name="_Toc417218026"/>
      <w:r w:rsidR="00B90178">
        <w:t xml:space="preserve"> ábra</w:t>
      </w:r>
      <w:bookmarkEnd w:id="108"/>
      <w:r w:rsidR="00B90178">
        <w:t xml:space="preserve"> Szobák szűrési feltételeit tartalmazó panel</w:t>
      </w:r>
      <w:bookmarkEnd w:id="109"/>
    </w:p>
    <w:p w14:paraId="2EFD72A2" w14:textId="00F154CA" w:rsidR="00B90178" w:rsidRDefault="007C361F" w:rsidP="00B90178">
      <w:pPr>
        <w:pStyle w:val="ThesisSzveg"/>
      </w:pPr>
      <w:r>
        <w:t>A szűrési feltételeket tartalmazó panel három részből áll. A felső rész a város vagy helyiség, az elérhetőség szempontjából az érkezési és távozási dátum, valamint a kívánt típusú szoba ágyainak száma adható meg. Bal alsó rész a szoba felszereltségének kiválasztására használatos, míg a jobb alsó részben a szálláshely nyújtotta szolgáltatások szűrhetők. A szűrés műveletét az alul, középen található zöld Szűrés feliratú gomb megnyomásával lehet elvégezni. A fent, középen továbbra is megjelenő Szűrés feliratú gomb hatására a panel eltüntethető.</w:t>
      </w:r>
    </w:p>
    <w:p w14:paraId="562C9282" w14:textId="51343D76" w:rsidR="008B1DD2" w:rsidRDefault="006C5375" w:rsidP="008B1DD2">
      <w:pPr>
        <w:pStyle w:val="ThesisSzveg"/>
      </w:pPr>
      <w:r>
        <w:t>A szobákat bemutató kártyákon a szoba nevére, vagy a megjelenő képre kattintva a felhasználó a szobát részletesen bemutató oldalra jut. Egy ilyen oldalt</w:t>
      </w:r>
      <w:r w:rsidR="008B1DD2">
        <w:t xml:space="preserve"> mutat be a </w:t>
      </w:r>
      <w:r w:rsidR="008B1DD2">
        <w:fldChar w:fldCharType="begin"/>
      </w:r>
      <w:r w:rsidR="008B1DD2">
        <w:instrText xml:space="preserve"> REF _Ref417032346 \h </w:instrText>
      </w:r>
      <w:r w:rsidR="008B1DD2">
        <w:fldChar w:fldCharType="separate"/>
      </w:r>
      <w:r w:rsidR="008B1DD2">
        <w:rPr>
          <w:noProof/>
        </w:rPr>
        <w:t>8</w:t>
      </w:r>
      <w:r w:rsidR="008B1DD2">
        <w:t>.</w:t>
      </w:r>
      <w:r w:rsidR="008B1DD2">
        <w:rPr>
          <w:noProof/>
        </w:rPr>
        <w:t>7</w:t>
      </w:r>
      <w:r w:rsidR="008B1DD2">
        <w:t xml:space="preserve"> ábra</w:t>
      </w:r>
      <w:r w:rsidR="008B1DD2">
        <w:fldChar w:fldCharType="end"/>
      </w:r>
      <w:r w:rsidR="008B1DD2">
        <w:t xml:space="preserve">. A megjelenő felületen a szoba neve mellett linkként olvasható a szálláshely neve, ahol a szoba található. A linkre kattintva a szálláshelyet részletező oldalra jut a felhasználó. A szoba neve alatt zöld hátterű címkék sorolják fel a szoba felszereltségét. Ezt követi a szoba egy rövid bemutatkozó leírása, majd az egyéb adatok. A </w:t>
      </w:r>
      <w:r w:rsidR="008B1DD2" w:rsidRPr="008B1DD2">
        <w:rPr>
          <w:i/>
        </w:rPr>
        <w:t>Kapacitás</w:t>
      </w:r>
      <w:r w:rsidR="008B1DD2">
        <w:t xml:space="preserve"> a szobában elszállásolható vendégek, vagyis az ágyak számát jelenti. A többszemélyes ágy több ágynak minősül. A </w:t>
      </w:r>
      <w:r w:rsidR="008B1DD2" w:rsidRPr="008B1DD2">
        <w:rPr>
          <w:i/>
        </w:rPr>
        <w:t xml:space="preserve">Hasonló szobák </w:t>
      </w:r>
      <w:r w:rsidR="008B1DD2" w:rsidRPr="008B1DD2">
        <w:rPr>
          <w:i/>
        </w:rPr>
        <w:lastRenderedPageBreak/>
        <w:t>száma</w:t>
      </w:r>
      <w:r w:rsidR="008B1DD2">
        <w:t xml:space="preserve"> a szálláshely további hasonló típusú szobáinak számát jelenti. Az utolsó megjelenő adat az ár.</w:t>
      </w:r>
      <w:r w:rsidR="00631CBE">
        <w:t xml:space="preserve"> Az oldal jobb oldalán a szoba bemutató képe jelenik meg.</w:t>
      </w:r>
    </w:p>
    <w:p w14:paraId="358D8377" w14:textId="77777777" w:rsidR="008B1DD2" w:rsidRDefault="006C5375" w:rsidP="00C3557E">
      <w:pPr>
        <w:pStyle w:val="ThesisSzvegElsBekezds"/>
      </w:pPr>
      <w:r>
        <w:rPr>
          <w:noProof/>
          <w:lang w:val="en-US"/>
        </w:rPr>
        <w:drawing>
          <wp:inline distT="0" distB="0" distL="0" distR="0" wp14:anchorId="4191C94C" wp14:editId="73055BD8">
            <wp:extent cx="5040630" cy="2045970"/>
            <wp:effectExtent l="0" t="0" r="762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om.png"/>
                    <pic:cNvPicPr/>
                  </pic:nvPicPr>
                  <pic:blipFill>
                    <a:blip r:embed="rId44">
                      <a:extLst>
                        <a:ext uri="{28A0092B-C50C-407E-A947-70E740481C1C}">
                          <a14:useLocalDpi xmlns:a14="http://schemas.microsoft.com/office/drawing/2010/main" val="0"/>
                        </a:ext>
                      </a:extLst>
                    </a:blip>
                    <a:stretch>
                      <a:fillRect/>
                    </a:stretch>
                  </pic:blipFill>
                  <pic:spPr>
                    <a:xfrm>
                      <a:off x="0" y="0"/>
                      <a:ext cx="5040630" cy="2045970"/>
                    </a:xfrm>
                    <a:prstGeom prst="rect">
                      <a:avLst/>
                    </a:prstGeom>
                  </pic:spPr>
                </pic:pic>
              </a:graphicData>
            </a:graphic>
          </wp:inline>
        </w:drawing>
      </w:r>
    </w:p>
    <w:bookmarkStart w:id="110" w:name="_Ref417032346"/>
    <w:p w14:paraId="27EDC5B6" w14:textId="4866B4BC" w:rsidR="006C5375" w:rsidRDefault="003C03EA" w:rsidP="007D2C37">
      <w:pPr>
        <w:pStyle w:val="ThesisKpalrs"/>
      </w:pPr>
      <w:r>
        <w:fldChar w:fldCharType="begin"/>
      </w:r>
      <w:r>
        <w:instrText xml:space="preserve"> STYLEREF 1 \s </w:instrText>
      </w:r>
      <w:r>
        <w:fldChar w:fldCharType="separate"/>
      </w:r>
      <w:r>
        <w:rPr>
          <w:noProof/>
        </w:rPr>
        <w:t>8</w:t>
      </w:r>
      <w:r>
        <w:fldChar w:fldCharType="end"/>
      </w:r>
      <w:r>
        <w:t>.</w:t>
      </w:r>
      <w:r>
        <w:fldChar w:fldCharType="begin"/>
      </w:r>
      <w:r>
        <w:instrText xml:space="preserve"> SEQ ábra \* ARABIC \s 1 </w:instrText>
      </w:r>
      <w:r>
        <w:fldChar w:fldCharType="separate"/>
      </w:r>
      <w:r>
        <w:rPr>
          <w:noProof/>
        </w:rPr>
        <w:t>7</w:t>
      </w:r>
      <w:r>
        <w:fldChar w:fldCharType="end"/>
      </w:r>
      <w:bookmarkStart w:id="111" w:name="_Toc417218027"/>
      <w:r w:rsidR="008B1DD2">
        <w:t xml:space="preserve"> ábra</w:t>
      </w:r>
      <w:bookmarkEnd w:id="110"/>
      <w:r w:rsidR="008B1DD2">
        <w:t xml:space="preserve"> Egy szoba részletes bemutató oldala</w:t>
      </w:r>
      <w:bookmarkEnd w:id="111"/>
    </w:p>
    <w:p w14:paraId="0AC4F949" w14:textId="68BDD650" w:rsidR="006C5375" w:rsidRDefault="00631CBE" w:rsidP="00B90178">
      <w:pPr>
        <w:pStyle w:val="ThesisSzveg"/>
      </w:pPr>
      <w:r>
        <w:t xml:space="preserve">A bejelentkezett szálláskereső számára a szobák adatai és a kép alatt található egy szobafoglalási panel, amit a </w:t>
      </w:r>
      <w:r>
        <w:fldChar w:fldCharType="begin"/>
      </w:r>
      <w:r>
        <w:instrText xml:space="preserve"> REF _Ref417033083 \h </w:instrText>
      </w:r>
      <w:r>
        <w:fldChar w:fldCharType="separate"/>
      </w:r>
      <w:r>
        <w:rPr>
          <w:noProof/>
        </w:rPr>
        <w:t>8</w:t>
      </w:r>
      <w:r>
        <w:t>.</w:t>
      </w:r>
      <w:r>
        <w:rPr>
          <w:noProof/>
        </w:rPr>
        <w:t>8</w:t>
      </w:r>
      <w:r>
        <w:t xml:space="preserve"> ábra</w:t>
      </w:r>
      <w:r>
        <w:fldChar w:fldCharType="end"/>
      </w:r>
      <w:r>
        <w:t xml:space="preserve"> mutat be. Itt két dátumválasztó segítségével a szálláskereső kiválasztja az érkezési és távozási dátumot, majd Foglalás gombra kattintva a kosarába helyezi a szobafoglalást. Amennyiben a foglalás nem lehetséges, mert a szoba típusból a kiválasztott időszakban már mind foglalt, akkor a rendszer figyelmezteti a szálláskeresőt.</w:t>
      </w:r>
    </w:p>
    <w:p w14:paraId="265F6C6D" w14:textId="77777777" w:rsidR="00631CBE" w:rsidRDefault="00631CBE" w:rsidP="00C3557E">
      <w:pPr>
        <w:pStyle w:val="ThesisSzvegElsBekezds"/>
      </w:pPr>
      <w:r>
        <w:rPr>
          <w:noProof/>
          <w:lang w:val="en-US"/>
        </w:rPr>
        <w:drawing>
          <wp:inline distT="0" distB="0" distL="0" distR="0" wp14:anchorId="149E98A4" wp14:editId="4A8E151B">
            <wp:extent cx="5040630" cy="806450"/>
            <wp:effectExtent l="0" t="0" r="762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oom_with_booking_empty_cart.png"/>
                    <pic:cNvPicPr/>
                  </pic:nvPicPr>
                  <pic:blipFill>
                    <a:blip r:embed="rId45">
                      <a:extLst>
                        <a:ext uri="{28A0092B-C50C-407E-A947-70E740481C1C}">
                          <a14:useLocalDpi xmlns:a14="http://schemas.microsoft.com/office/drawing/2010/main" val="0"/>
                        </a:ext>
                      </a:extLst>
                    </a:blip>
                    <a:stretch>
                      <a:fillRect/>
                    </a:stretch>
                  </pic:blipFill>
                  <pic:spPr>
                    <a:xfrm>
                      <a:off x="0" y="0"/>
                      <a:ext cx="5040630" cy="806450"/>
                    </a:xfrm>
                    <a:prstGeom prst="rect">
                      <a:avLst/>
                    </a:prstGeom>
                  </pic:spPr>
                </pic:pic>
              </a:graphicData>
            </a:graphic>
          </wp:inline>
        </w:drawing>
      </w:r>
    </w:p>
    <w:bookmarkStart w:id="112" w:name="_Ref417033083"/>
    <w:p w14:paraId="4A40D41B" w14:textId="406E1A3D" w:rsidR="00631CBE" w:rsidRDefault="003C03EA" w:rsidP="007D2C37">
      <w:pPr>
        <w:pStyle w:val="ThesisKpalrs"/>
      </w:pPr>
      <w:r>
        <w:fldChar w:fldCharType="begin"/>
      </w:r>
      <w:r>
        <w:instrText xml:space="preserve"> STYLEREF 1 \s </w:instrText>
      </w:r>
      <w:r>
        <w:fldChar w:fldCharType="separate"/>
      </w:r>
      <w:r>
        <w:rPr>
          <w:noProof/>
        </w:rPr>
        <w:t>8</w:t>
      </w:r>
      <w:r>
        <w:fldChar w:fldCharType="end"/>
      </w:r>
      <w:r>
        <w:t>.</w:t>
      </w:r>
      <w:r>
        <w:fldChar w:fldCharType="begin"/>
      </w:r>
      <w:r>
        <w:instrText xml:space="preserve"> SEQ ábra \* ARABIC \s 1 </w:instrText>
      </w:r>
      <w:r>
        <w:fldChar w:fldCharType="separate"/>
      </w:r>
      <w:r>
        <w:rPr>
          <w:noProof/>
        </w:rPr>
        <w:t>8</w:t>
      </w:r>
      <w:r>
        <w:fldChar w:fldCharType="end"/>
      </w:r>
      <w:bookmarkStart w:id="113" w:name="_Toc417218028"/>
      <w:r w:rsidR="00631CBE">
        <w:t xml:space="preserve"> ábra</w:t>
      </w:r>
      <w:bookmarkEnd w:id="112"/>
      <w:r w:rsidR="00631CBE">
        <w:t xml:space="preserve"> </w:t>
      </w:r>
      <w:r w:rsidR="00631CBE" w:rsidRPr="00B2041E">
        <w:t>A szálláskereső számára megjelenő szobafoglalási panel</w:t>
      </w:r>
      <w:bookmarkEnd w:id="113"/>
    </w:p>
    <w:p w14:paraId="345E640A" w14:textId="77777777" w:rsidR="008B1DD2" w:rsidRDefault="008B1DD2" w:rsidP="00C3557E">
      <w:pPr>
        <w:pStyle w:val="ThesisSzvegElsBekezds"/>
      </w:pPr>
      <w:r>
        <w:rPr>
          <w:noProof/>
          <w:lang w:val="en-US"/>
        </w:rPr>
        <w:drawing>
          <wp:inline distT="0" distB="0" distL="0" distR="0" wp14:anchorId="2C375E45" wp14:editId="2D1B95BA">
            <wp:extent cx="5040630" cy="822960"/>
            <wp:effectExtent l="0" t="0" r="762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oom_woth_booking.png"/>
                    <pic:cNvPicPr/>
                  </pic:nvPicPr>
                  <pic:blipFill>
                    <a:blip r:embed="rId46">
                      <a:extLst>
                        <a:ext uri="{28A0092B-C50C-407E-A947-70E740481C1C}">
                          <a14:useLocalDpi xmlns:a14="http://schemas.microsoft.com/office/drawing/2010/main" val="0"/>
                        </a:ext>
                      </a:extLst>
                    </a:blip>
                    <a:stretch>
                      <a:fillRect/>
                    </a:stretch>
                  </pic:blipFill>
                  <pic:spPr>
                    <a:xfrm>
                      <a:off x="0" y="0"/>
                      <a:ext cx="5040630" cy="822960"/>
                    </a:xfrm>
                    <a:prstGeom prst="rect">
                      <a:avLst/>
                    </a:prstGeom>
                  </pic:spPr>
                </pic:pic>
              </a:graphicData>
            </a:graphic>
          </wp:inline>
        </w:drawing>
      </w:r>
    </w:p>
    <w:bookmarkStart w:id="114" w:name="_Ref417033332"/>
    <w:p w14:paraId="6F8791D6" w14:textId="335341C6" w:rsidR="008B1DD2" w:rsidRDefault="003C03EA" w:rsidP="007D2C37">
      <w:pPr>
        <w:pStyle w:val="ThesisKpalrs"/>
      </w:pPr>
      <w:r>
        <w:fldChar w:fldCharType="begin"/>
      </w:r>
      <w:r>
        <w:instrText xml:space="preserve"> STYLEREF 1 \s </w:instrText>
      </w:r>
      <w:r>
        <w:fldChar w:fldCharType="separate"/>
      </w:r>
      <w:r>
        <w:rPr>
          <w:noProof/>
        </w:rPr>
        <w:t>8</w:t>
      </w:r>
      <w:r>
        <w:fldChar w:fldCharType="end"/>
      </w:r>
      <w:r>
        <w:t>.</w:t>
      </w:r>
      <w:r>
        <w:fldChar w:fldCharType="begin"/>
      </w:r>
      <w:r>
        <w:instrText xml:space="preserve"> SEQ ábra \* ARABIC \s 1 </w:instrText>
      </w:r>
      <w:r>
        <w:fldChar w:fldCharType="separate"/>
      </w:r>
      <w:r>
        <w:rPr>
          <w:noProof/>
        </w:rPr>
        <w:t>9</w:t>
      </w:r>
      <w:r>
        <w:fldChar w:fldCharType="end"/>
      </w:r>
      <w:bookmarkStart w:id="115" w:name="_Toc417218029"/>
      <w:r w:rsidR="00631CBE">
        <w:t xml:space="preserve"> ábra</w:t>
      </w:r>
      <w:bookmarkEnd w:id="114"/>
      <w:r w:rsidR="00631CBE">
        <w:t xml:space="preserve"> Rögzített szobafoglalási panel</w:t>
      </w:r>
      <w:bookmarkEnd w:id="115"/>
    </w:p>
    <w:p w14:paraId="56F2E20D" w14:textId="72C482A6" w:rsidR="00631CBE" w:rsidRPr="00631CBE" w:rsidRDefault="00631CBE" w:rsidP="00631CBE">
      <w:pPr>
        <w:pStyle w:val="ThesisSzveg"/>
        <w:ind w:left="1" w:firstLine="719"/>
      </w:pPr>
      <w:r>
        <w:t xml:space="preserve">Amennyiben a szálláskeresőnek már van a kosarában szobafoglalás, akkor a dátumok már nem módosíthatók. A dátumválasztók ekkor azt a dátumot mutatják, amely a korábbi foglaláskor kiválasztásra került és letiltott állapotban vannak. A </w:t>
      </w:r>
      <w:r>
        <w:lastRenderedPageBreak/>
        <w:t>Foglalás gombbal a szoba jelzett időszakban foglalható. Egy ilyen, kitöltött panel</w:t>
      </w:r>
      <w:r w:rsidR="0034586F">
        <w:t>t</w:t>
      </w:r>
      <w:r>
        <w:t xml:space="preserve"> mutat be a </w:t>
      </w:r>
      <w:r>
        <w:fldChar w:fldCharType="begin"/>
      </w:r>
      <w:r>
        <w:instrText xml:space="preserve"> REF _Ref417033332 \h </w:instrText>
      </w:r>
      <w:r>
        <w:fldChar w:fldCharType="separate"/>
      </w:r>
      <w:r>
        <w:rPr>
          <w:noProof/>
        </w:rPr>
        <w:t>8</w:t>
      </w:r>
      <w:r>
        <w:t>.</w:t>
      </w:r>
      <w:r>
        <w:rPr>
          <w:noProof/>
        </w:rPr>
        <w:t>9</w:t>
      </w:r>
      <w:r>
        <w:t xml:space="preserve"> ábra</w:t>
      </w:r>
      <w:r>
        <w:fldChar w:fldCharType="end"/>
      </w:r>
      <w:r>
        <w:t>.</w:t>
      </w:r>
    </w:p>
    <w:p w14:paraId="759B1D48" w14:textId="77777777" w:rsidR="00965E6C" w:rsidRDefault="00965E6C" w:rsidP="00965E6C">
      <w:pPr>
        <w:pStyle w:val="Cmsor2"/>
        <w:rPr>
          <w:szCs w:val="24"/>
        </w:rPr>
      </w:pPr>
      <w:bookmarkStart w:id="116" w:name="_Toc417288157"/>
      <w:r w:rsidRPr="00964772">
        <w:rPr>
          <w:szCs w:val="24"/>
        </w:rPr>
        <w:t>Szálláshelyek</w:t>
      </w:r>
      <w:bookmarkEnd w:id="116"/>
    </w:p>
    <w:p w14:paraId="52F65952" w14:textId="47678549" w:rsidR="00530FAE" w:rsidRDefault="00E0343D" w:rsidP="00C3557E">
      <w:pPr>
        <w:pStyle w:val="ThesisSzvegElsBekezds"/>
      </w:pPr>
      <w:r>
        <w:t>A látogatók és szálláskeresők a szobákon kívül a rendszerben található szálláshelyeket is böngészhetik. A szálláshelyek a szobákhoz hasonlóan, kártyás megjelenítést kaptak és hasonló listába vannak szervezve. A szálláshelyek listáját mutatja be az alábbi ábra.</w:t>
      </w:r>
    </w:p>
    <w:p w14:paraId="5A0CE716" w14:textId="77777777" w:rsidR="00204AB3" w:rsidRDefault="00204AB3" w:rsidP="00C3557E">
      <w:pPr>
        <w:pStyle w:val="ThesisSzvegElsBekezds"/>
      </w:pPr>
      <w:r>
        <w:rPr>
          <w:noProof/>
          <w:lang w:val="en-US"/>
        </w:rPr>
        <w:drawing>
          <wp:inline distT="0" distB="0" distL="0" distR="0" wp14:anchorId="263B06CA" wp14:editId="3B669FBA">
            <wp:extent cx="5040630" cy="2696845"/>
            <wp:effectExtent l="0" t="0" r="7620" b="825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commodations.png"/>
                    <pic:cNvPicPr/>
                  </pic:nvPicPr>
                  <pic:blipFill>
                    <a:blip r:embed="rId47">
                      <a:extLst>
                        <a:ext uri="{28A0092B-C50C-407E-A947-70E740481C1C}">
                          <a14:useLocalDpi xmlns:a14="http://schemas.microsoft.com/office/drawing/2010/main" val="0"/>
                        </a:ext>
                      </a:extLst>
                    </a:blip>
                    <a:stretch>
                      <a:fillRect/>
                    </a:stretch>
                  </pic:blipFill>
                  <pic:spPr>
                    <a:xfrm>
                      <a:off x="0" y="0"/>
                      <a:ext cx="5040630" cy="2696845"/>
                    </a:xfrm>
                    <a:prstGeom prst="rect">
                      <a:avLst/>
                    </a:prstGeom>
                  </pic:spPr>
                </pic:pic>
              </a:graphicData>
            </a:graphic>
          </wp:inline>
        </w:drawing>
      </w:r>
    </w:p>
    <w:p w14:paraId="6563F980" w14:textId="6DC439C7" w:rsidR="00E0343D" w:rsidRDefault="003C03EA" w:rsidP="007D2C37">
      <w:pPr>
        <w:pStyle w:val="ThesisKpalrs"/>
      </w:pPr>
      <w:r>
        <w:fldChar w:fldCharType="begin"/>
      </w:r>
      <w:r>
        <w:instrText xml:space="preserve"> STYLEREF 1 \s </w:instrText>
      </w:r>
      <w:r>
        <w:fldChar w:fldCharType="separate"/>
      </w:r>
      <w:r>
        <w:rPr>
          <w:noProof/>
        </w:rPr>
        <w:t>8</w:t>
      </w:r>
      <w:r>
        <w:fldChar w:fldCharType="end"/>
      </w:r>
      <w:r>
        <w:t>.</w:t>
      </w:r>
      <w:r>
        <w:fldChar w:fldCharType="begin"/>
      </w:r>
      <w:r>
        <w:instrText xml:space="preserve"> SEQ ábra \* ARABIC \s 1 </w:instrText>
      </w:r>
      <w:r>
        <w:fldChar w:fldCharType="separate"/>
      </w:r>
      <w:r>
        <w:rPr>
          <w:noProof/>
        </w:rPr>
        <w:t>10</w:t>
      </w:r>
      <w:r>
        <w:fldChar w:fldCharType="end"/>
      </w:r>
      <w:bookmarkStart w:id="117" w:name="_Toc417218030"/>
      <w:r w:rsidR="00204AB3">
        <w:t xml:space="preserve"> ábra Szálláshelyek listája</w:t>
      </w:r>
      <w:bookmarkEnd w:id="117"/>
    </w:p>
    <w:p w14:paraId="547640AF" w14:textId="6135E329" w:rsidR="00204AB3" w:rsidRDefault="00204AB3" w:rsidP="00204AB3">
      <w:pPr>
        <w:pStyle w:val="ThesisSzveg"/>
      </w:pPr>
      <w:r>
        <w:t>Az egyes kártyákon a megjelenik a szálláshelyről készült bemutató kép és a szállás neve. A kép és a név egyben link, amely a szálláshelyet részletesen bemutató oldalra mutat. A szálláshely neve alatt a város olvasható, a jobb oldalon pedig egy sárga hátterű címkén jelenik meg az átlagos értékelése.</w:t>
      </w:r>
    </w:p>
    <w:p w14:paraId="03CC5994" w14:textId="6958783E" w:rsidR="00E664F9" w:rsidRDefault="00E664F9" w:rsidP="00204AB3">
      <w:pPr>
        <w:pStyle w:val="ThesisSzveg"/>
      </w:pPr>
      <w:r>
        <w:t>A szálláshelyet részletesen bemutató oldal, az egységesség jegyében szintén követi a szobát részletező oldal megjelenését.</w:t>
      </w:r>
      <w:r w:rsidR="003D5328">
        <w:t xml:space="preserve"> Tartalma három fő szekcióra osztható. Az első harmadban a szálláshely neve olvasható, mellette a kategóriájának megfelelő számú csillag. A név alatt sárga címke jelzi a szálláshely átlagos értékelését, míg a zöld címkék a szolgáltatásokat jelentik. Ezután a szálláshelyet röviden bemutató szöveg következik. A bemutató szöveg alatt a pontos cím és autós </w:t>
      </w:r>
      <w:r w:rsidR="003D5328">
        <w:lastRenderedPageBreak/>
        <w:t>navigációhoz a GPS koordináták jelennek meg. A könnyebb érthetőség kedvéért a szálláshely címe térképen is megjelenítésre került.</w:t>
      </w:r>
    </w:p>
    <w:p w14:paraId="6246719A" w14:textId="538B3327" w:rsidR="00E664F9" w:rsidRDefault="003D5328" w:rsidP="00C3557E">
      <w:pPr>
        <w:pStyle w:val="ThesisSzvegElsBekezds"/>
      </w:pPr>
      <w:r>
        <w:rPr>
          <w:noProof/>
          <w:lang w:val="en-US"/>
        </w:rPr>
        <w:drawing>
          <wp:inline distT="0" distB="0" distL="0" distR="0" wp14:anchorId="1E363975" wp14:editId="148DB38C">
            <wp:extent cx="5040630" cy="4904105"/>
            <wp:effectExtent l="0" t="0" r="762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commodatio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40630" cy="4904105"/>
                    </a:xfrm>
                    <a:prstGeom prst="rect">
                      <a:avLst/>
                    </a:prstGeom>
                  </pic:spPr>
                </pic:pic>
              </a:graphicData>
            </a:graphic>
          </wp:inline>
        </w:drawing>
      </w:r>
    </w:p>
    <w:p w14:paraId="35FBD06E" w14:textId="32009CA3" w:rsidR="003D5328" w:rsidRPr="003D5328" w:rsidRDefault="003D5328" w:rsidP="003D5328">
      <w:pPr>
        <w:pStyle w:val="ThesisSzveg"/>
      </w:pPr>
      <w:r>
        <w:t>A második szekcióban a szálláshely szobatípusai tekinthetők meg. Az itt található szobák kártyás megjelenése megegyezik a szobák listáján látottakéval. Az oldal utolsó harmadában a szálláshely</w:t>
      </w:r>
      <w:r w:rsidR="002C23B8">
        <w:t>ről megfogalmazott vélemények</w:t>
      </w:r>
      <w:r>
        <w:t xml:space="preserve"> kerül</w:t>
      </w:r>
      <w:r w:rsidR="002C23B8">
        <w:t>tek felsorolásra. Egy vélemény egy kártyán jelenik meg, amelyen szerepel a véleményt tevő neve, a véleményezés ideje, a szöveges értékelés és a megítélt pontszám csillagok formájában.</w:t>
      </w:r>
    </w:p>
    <w:p w14:paraId="4FCD7721" w14:textId="77777777" w:rsidR="00965E6C" w:rsidRDefault="00965E6C" w:rsidP="00965E6C">
      <w:pPr>
        <w:pStyle w:val="Cmsor2"/>
        <w:rPr>
          <w:szCs w:val="24"/>
        </w:rPr>
      </w:pPr>
      <w:bookmarkStart w:id="118" w:name="_Toc417288158"/>
      <w:r w:rsidRPr="00964772">
        <w:rPr>
          <w:szCs w:val="24"/>
        </w:rPr>
        <w:t>Intelligens keresés</w:t>
      </w:r>
      <w:bookmarkEnd w:id="118"/>
    </w:p>
    <w:p w14:paraId="18600CC0" w14:textId="12DA903A" w:rsidR="00530FAE" w:rsidRDefault="00675D82" w:rsidP="00C3557E">
      <w:pPr>
        <w:pStyle w:val="ThesisSzvegElsBekezds"/>
      </w:pPr>
      <w:r>
        <w:t xml:space="preserve">Az intelligens keresés funkció a szobák listája felett található Intelligens keresés feliratú gomb megnyomásával érhető el. Ekkor a felhasználó egy új oldalra kerül, ahol a szűrési panelhez hasonló űrlap fogadja. Az űrlapon ki kell tölteni a keresés </w:t>
      </w:r>
      <w:r>
        <w:lastRenderedPageBreak/>
        <w:t>szempontjait, úgy, mint város, érkezés dátuma, távozás dátuma, összes utazó vendég száma</w:t>
      </w:r>
      <w:r w:rsidR="006D7BBD">
        <w:t>, felszereltség, szolgáltatás,</w:t>
      </w:r>
      <w:r>
        <w:t xml:space="preserve"> szobatípus ágyak szerint</w:t>
      </w:r>
      <w:r w:rsidR="006D7BBD">
        <w:t xml:space="preserve"> és a keresés szempontja</w:t>
      </w:r>
      <w:r>
        <w:t xml:space="preserve">. Az intelligens keresés funkció felületét találatokkal együtt a </w:t>
      </w:r>
      <w:r w:rsidR="006D7BBD">
        <w:fldChar w:fldCharType="begin"/>
      </w:r>
      <w:r w:rsidR="006D7BBD">
        <w:instrText xml:space="preserve"> REF _Ref417290846 \r \h </w:instrText>
      </w:r>
      <w:r w:rsidR="006D7BBD">
        <w:fldChar w:fldCharType="separate"/>
      </w:r>
      <w:r w:rsidR="006D7BBD">
        <w:t>[4]</w:t>
      </w:r>
      <w:r w:rsidR="006D7BBD">
        <w:fldChar w:fldCharType="end"/>
      </w:r>
      <w:r>
        <w:t xml:space="preserve"> melléklet mutatja be.</w:t>
      </w:r>
    </w:p>
    <w:p w14:paraId="766364BA" w14:textId="227472B6" w:rsidR="006D7BBD" w:rsidRDefault="006D7BBD" w:rsidP="006D7BBD">
      <w:pPr>
        <w:pStyle w:val="ThesisSzveg"/>
      </w:pPr>
      <w:r>
        <w:t>A keresés eredménye az űrlap alatt kerül megjelenítésre. A felhasználó láthatja, hogy az eredmény hány szobát foglal magába, mennyi ideig tartott a művelet, mi a szobák átlagos ára és egymáshoz viszonyított átlagos távolsága. Ezután a kiválasztott szobák kerülnek felsorolásra a szobák listáján látott módon. A lista alján, egy térképen piros jelzések mutatják az eredményben szereplő szálláshelyek elhelyezkedését. Egy jelzés kattintva a szálláshely nevét tartalmazó szövegbuborék jelenik meg.</w:t>
      </w:r>
    </w:p>
    <w:p w14:paraId="166985B7" w14:textId="4E3BDAC4" w:rsidR="004772E8" w:rsidRPr="006D7BBD" w:rsidRDefault="004772E8" w:rsidP="006D7BBD">
      <w:pPr>
        <w:pStyle w:val="ThesisSzveg"/>
      </w:pPr>
      <w:r>
        <w:t>A találati lista felett, jobb oldalon található a Kosárba gomb, amellyel a szálláskereső a kosarába helyezheti a keresés eredményeként szolgáló szobákat.</w:t>
      </w:r>
    </w:p>
    <w:p w14:paraId="37D5DA79" w14:textId="53A2B157" w:rsidR="00965E6C" w:rsidRDefault="00965E6C" w:rsidP="00965E6C">
      <w:pPr>
        <w:pStyle w:val="Cmsor2"/>
        <w:rPr>
          <w:szCs w:val="24"/>
        </w:rPr>
      </w:pPr>
      <w:bookmarkStart w:id="119" w:name="_Toc417288159"/>
      <w:r w:rsidRPr="00964772">
        <w:rPr>
          <w:szCs w:val="24"/>
        </w:rPr>
        <w:t>Kosár</w:t>
      </w:r>
      <w:bookmarkEnd w:id="119"/>
    </w:p>
    <w:p w14:paraId="0EC8A252" w14:textId="0F4978CE" w:rsidR="00B617AA" w:rsidRDefault="003B7B90" w:rsidP="00C3557E">
      <w:pPr>
        <w:pStyle w:val="ThesisSzvegElsBekezds"/>
      </w:pPr>
      <w:r>
        <w:t>A szálláskereső felhasználó a virtuális kosarába gyűjti a foglalni kívánt szobákat. A kosár tartalmának megjelenése látható az alábbi ábrán.</w:t>
      </w:r>
    </w:p>
    <w:p w14:paraId="36C06E05" w14:textId="3A193721" w:rsidR="003B7B90" w:rsidRDefault="003B7B90" w:rsidP="003B7B90">
      <w:pPr>
        <w:pStyle w:val="ThesisSzvegElsBekezds"/>
      </w:pPr>
      <w:r>
        <w:rPr>
          <w:noProof/>
          <w:lang w:val="en-US"/>
        </w:rPr>
        <w:drawing>
          <wp:inline distT="0" distB="0" distL="0" distR="0" wp14:anchorId="7464BC09" wp14:editId="792D9C6B">
            <wp:extent cx="5040630" cy="2050415"/>
            <wp:effectExtent l="0" t="0" r="7620" b="698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rt.png"/>
                    <pic:cNvPicPr/>
                  </pic:nvPicPr>
                  <pic:blipFill>
                    <a:blip r:embed="rId49">
                      <a:extLst>
                        <a:ext uri="{28A0092B-C50C-407E-A947-70E740481C1C}">
                          <a14:useLocalDpi xmlns:a14="http://schemas.microsoft.com/office/drawing/2010/main" val="0"/>
                        </a:ext>
                      </a:extLst>
                    </a:blip>
                    <a:stretch>
                      <a:fillRect/>
                    </a:stretch>
                  </pic:blipFill>
                  <pic:spPr>
                    <a:xfrm>
                      <a:off x="0" y="0"/>
                      <a:ext cx="5040630" cy="2050415"/>
                    </a:xfrm>
                    <a:prstGeom prst="rect">
                      <a:avLst/>
                    </a:prstGeom>
                  </pic:spPr>
                </pic:pic>
              </a:graphicData>
            </a:graphic>
          </wp:inline>
        </w:drawing>
      </w:r>
    </w:p>
    <w:p w14:paraId="4DB45A13" w14:textId="6E7D41EB" w:rsidR="003B7B90" w:rsidRDefault="003B7B90" w:rsidP="003B7B90">
      <w:pPr>
        <w:pStyle w:val="ThesisSzveg"/>
      </w:pPr>
      <w:r>
        <w:t xml:space="preserve">Az oldal tetején a kiválasztott időszak látható, az érkezési és távozási dátum, valamint az eltöltendő éjszakák száma formátumban. Ezt követi egy táblázat, ami a választott szobákat szobatípusonként csoportosítva mutatja. Az első oszlop a szoba előnézeti képét, a második oszlop a szoba nevét, a szálláshely nevét és az ágyak számát, a harmadik oszlop a kiválasztott hasonló szobák számát, a negyedik oszlop a szoba árát az utolsó oszlop pedig a </w:t>
      </w:r>
      <w:r w:rsidRPr="003B7B90">
        <w:rPr>
          <w:i/>
        </w:rPr>
        <w:t>Törlés</w:t>
      </w:r>
      <w:r>
        <w:t xml:space="preserve"> akciót tartalmazza. A </w:t>
      </w:r>
      <w:r w:rsidRPr="003B7B90">
        <w:rPr>
          <w:i/>
        </w:rPr>
        <w:t>Törlés</w:t>
      </w:r>
      <w:r>
        <w:t xml:space="preserve"> akcióval </w:t>
      </w:r>
      <w:r>
        <w:lastRenderedPageBreak/>
        <w:t xml:space="preserve">egy szoba távolítható el a szobatípusból. A táblázatot az árat összesítő sor következik. Az oldal alján két gomb látható. A bal oldali </w:t>
      </w:r>
      <w:proofErr w:type="gramStart"/>
      <w:r w:rsidRPr="003B7B90">
        <w:rPr>
          <w:i/>
        </w:rPr>
        <w:t>Kiürít</w:t>
      </w:r>
      <w:proofErr w:type="gramEnd"/>
      <w:r>
        <w:t xml:space="preserve"> gomb a kosár teljes tartalmát törli, míg a középen lévő </w:t>
      </w:r>
      <w:r w:rsidRPr="003B7B90">
        <w:rPr>
          <w:i/>
        </w:rPr>
        <w:t>Foglal</w:t>
      </w:r>
      <w:r>
        <w:t xml:space="preserve"> gomb a kosár tartalmának végleges foglalását kezdeményezi.</w:t>
      </w:r>
    </w:p>
    <w:p w14:paraId="5656D89E" w14:textId="0FEECA9A" w:rsidR="003B7B90" w:rsidRPr="003B7B90" w:rsidRDefault="003B7B90" w:rsidP="003B7B90">
      <w:pPr>
        <w:pStyle w:val="ThesisSzveg"/>
      </w:pPr>
      <w:r>
        <w:t>A Foglalás megnyomásakor a felhasználó egy új oldalra kerül, ahol véglegesítheti foglalását. Ez az oldal a vendégadatok megadására szolgál. Felsorolja a korábban kosárba helyezett minden szobát, és egyenként, a szobákhoz rendelve kell megadni utastársai nevét és születési idejét. A foglalás véglegesítés felületet a</w:t>
      </w:r>
      <w:r w:rsidR="00223255">
        <w:t>z</w:t>
      </w:r>
      <w:r>
        <w:t xml:space="preserve"> </w:t>
      </w:r>
      <w:r w:rsidR="00223255">
        <w:fldChar w:fldCharType="begin"/>
      </w:r>
      <w:r w:rsidR="00223255">
        <w:instrText xml:space="preserve"> REF _Ref417292817 \r \h </w:instrText>
      </w:r>
      <w:r w:rsidR="00223255">
        <w:fldChar w:fldCharType="separate"/>
      </w:r>
      <w:r w:rsidR="00223255">
        <w:t>[5]</w:t>
      </w:r>
      <w:r w:rsidR="00223255">
        <w:fldChar w:fldCharType="end"/>
      </w:r>
      <w:r>
        <w:t xml:space="preserve"> melléklet mutatja be.</w:t>
      </w:r>
      <w:r w:rsidR="00223255">
        <w:t xml:space="preserve"> A szálláskereső saját adatai automatikusan kittöltésre </w:t>
      </w:r>
      <w:r w:rsidR="00571F00">
        <w:t>kerülnek az első szobához tartozó mezőkben.</w:t>
      </w:r>
    </w:p>
    <w:p w14:paraId="599BA3ED" w14:textId="113F88BF" w:rsidR="000726F6" w:rsidRDefault="00B617AA" w:rsidP="00C3557E">
      <w:pPr>
        <w:pStyle w:val="Cmsor2"/>
        <w:rPr>
          <w:szCs w:val="24"/>
        </w:rPr>
      </w:pPr>
      <w:bookmarkStart w:id="120" w:name="_Toc417288160"/>
      <w:r w:rsidRPr="00964772">
        <w:rPr>
          <w:szCs w:val="24"/>
        </w:rPr>
        <w:t>Foglalások</w:t>
      </w:r>
      <w:bookmarkEnd w:id="120"/>
    </w:p>
    <w:p w14:paraId="1512E83E" w14:textId="77777777" w:rsidR="00F4532D" w:rsidRDefault="00F4532D" w:rsidP="002031B0">
      <w:pPr>
        <w:pStyle w:val="ThesisSzvegElsBekezds"/>
      </w:pPr>
      <w:r>
        <w:t>A foglalások kezelése és megtekintése a szálláskereső ás szállásadó számára fontos feladat, ezért a felületeket az egyszerűség és átláthatóság jegyében valósítottam meg.</w:t>
      </w:r>
    </w:p>
    <w:p w14:paraId="1FFA207A" w14:textId="4FD79945" w:rsidR="002031B0" w:rsidRDefault="00F4532D" w:rsidP="00F4532D">
      <w:pPr>
        <w:pStyle w:val="ThesisSzveg"/>
      </w:pPr>
      <w:r>
        <w:t xml:space="preserve">A foglalásokat a szálláskereső számára összesítő oldalt </w:t>
      </w:r>
      <w:proofErr w:type="gramStart"/>
      <w:r>
        <w:t>a  mellékelt</w:t>
      </w:r>
      <w:proofErr w:type="gramEnd"/>
      <w:r>
        <w:t xml:space="preserve"> mutatja be. A foglalások állapotuk szerint vannak három táblázatba osztva. A táblázatok állapotuk szerint más színűek, így könnyen megkülönböztethetők.</w:t>
      </w:r>
      <w:r w:rsidR="00AC4F84">
        <w:t xml:space="preserve"> A foglalás állapota lehet függő, visszaigazolt vagy teljesített.</w:t>
      </w:r>
      <w:r>
        <w:t xml:space="preserve"> A táblázatban megjelenő adatok sorrendben a következők: foglalási szám, foglalt szobák, érkezési dátum, éjszakák száma, távozási dátum.</w:t>
      </w:r>
      <w:r w:rsidR="00AC4F84">
        <w:t xml:space="preserve"> A foglalási szám egy link, ami az adott foglalás részleteit bemutató oldalra vezet.</w:t>
      </w:r>
    </w:p>
    <w:p w14:paraId="2F93FD19" w14:textId="3FE661A0" w:rsidR="00AC4F84" w:rsidRDefault="00AC4F84" w:rsidP="00F4532D">
      <w:pPr>
        <w:pStyle w:val="ThesisSzveg"/>
      </w:pPr>
      <w:r>
        <w:t xml:space="preserve">A szállásadó a szálláskeresőtől valamivel eltérő módon tekintheti át a foglalásokat. A három állapotot reprezentáló táblázat három külön felületen kapott helyet, hiszen a szállásadónak lényegesen több foglalást kell áttekinteni, mint a szálláskeresőnek. A felületeket </w:t>
      </w:r>
      <w:proofErr w:type="gramStart"/>
      <w:r>
        <w:t>a  melléklet</w:t>
      </w:r>
      <w:proofErr w:type="gramEnd"/>
      <w:r>
        <w:t xml:space="preserve"> mutatja be. A táblázatokban megjelenő adatok megegyeznek a szálláskeresőnél látottakkal. A színezésen változtattam, a táblázatoknak nem szükséges, hogy eltérő színük legyen. A visszaigazolt foglalások elfogadott és elutasított állapotát zöld és piros hátterű sorral jeleztem.</w:t>
      </w:r>
    </w:p>
    <w:p w14:paraId="043C03A1" w14:textId="3D58F7F3" w:rsidR="00AC4F84" w:rsidRDefault="00AC4F84" w:rsidP="00F4532D">
      <w:pPr>
        <w:pStyle w:val="ThesisSzveg"/>
      </w:pPr>
      <w:r>
        <w:t xml:space="preserve">Egy foglalás részleteit bemutató oldal is másként jelenik a szálláskereső és szállásadó számára, de alapjaiban hasonlóak. A szálláskereső a foglalás időszakát, </w:t>
      </w:r>
      <w:r>
        <w:lastRenderedPageBreak/>
        <w:t xml:space="preserve">a foglalt szobákat, a szobákhoz bejegyzett vendégadatokat és a foglalás állapotát tekintheti meg. A foglalás állapota szerint tud műveleteket végrehajtani. Visszautasított foglalás esetén a foglalás visszahelyezhető a kosárba és újra foglalható. Teljesített foglalás esetén a szálláskereső megírhatja az utazás során tapasztalt élményeit a megjelenő értékelő mezőkben. A </w:t>
      </w:r>
      <w:r w:rsidR="00885D8E">
        <w:t xml:space="preserve">taglalt felületeket </w:t>
      </w:r>
      <w:proofErr w:type="gramStart"/>
      <w:r w:rsidR="00885D8E">
        <w:t>a  melléklet</w:t>
      </w:r>
      <w:proofErr w:type="gramEnd"/>
      <w:r w:rsidR="00885D8E">
        <w:t xml:space="preserve"> mutatja be.</w:t>
      </w:r>
    </w:p>
    <w:p w14:paraId="4E62BF7D" w14:textId="0F555D7A" w:rsidR="00885D8E" w:rsidRDefault="00885D8E" w:rsidP="00F4532D">
      <w:pPr>
        <w:pStyle w:val="ThesisSzveg"/>
      </w:pPr>
      <w:r>
        <w:t xml:space="preserve">A szállásadó részére a foglalás részletei oldalon látható a foglaló szálláskeresőhöz tartozó személyes adatok is, úgy, mint név, szülerési idő, lakcím, email cím és telefonszám. A szobák és a foglalás állapota hasonlóan jelenik meg, mint a szálláskereső számára, ahogy az </w:t>
      </w:r>
      <w:proofErr w:type="gramStart"/>
      <w:r>
        <w:t>a  mellékletben</w:t>
      </w:r>
      <w:proofErr w:type="gramEnd"/>
      <w:r>
        <w:t xml:space="preserve"> látható. A szállásadó szintén tud akciókat végrehajtani a foglalás állapota szerint. Foglalt állapotban az elfogadást és visszautasítást megvalósító gombok jelennek. Elfogadott foglalás esetén, ha a napi dátum a foglalás dátuma utáni, akkor aktiválódik a teljesítést igazoló gomb.</w:t>
      </w:r>
    </w:p>
    <w:p w14:paraId="3C5CED7C" w14:textId="77777777" w:rsidR="002031B0" w:rsidRDefault="002031B0" w:rsidP="002031B0">
      <w:pPr>
        <w:pStyle w:val="ThesisSzveg"/>
      </w:pPr>
    </w:p>
    <w:p w14:paraId="540F8C9B" w14:textId="77777777" w:rsidR="002031B0" w:rsidRPr="002031B0" w:rsidRDefault="002031B0" w:rsidP="002031B0">
      <w:pPr>
        <w:pStyle w:val="ThesisSzveg"/>
        <w:sectPr w:rsidR="002031B0" w:rsidRPr="002031B0" w:rsidSect="00FD5FB2">
          <w:headerReference w:type="default" r:id="rId50"/>
          <w:pgSz w:w="11907" w:h="16839" w:code="9"/>
          <w:pgMar w:top="1701" w:right="1701" w:bottom="1701" w:left="0" w:header="709" w:footer="709" w:gutter="2268"/>
          <w:cols w:space="708"/>
          <w:docGrid w:linePitch="360"/>
        </w:sectPr>
      </w:pPr>
    </w:p>
    <w:p w14:paraId="42EC9CE1" w14:textId="0D133B49" w:rsidR="00E40DAB" w:rsidRDefault="00E40DAB" w:rsidP="000C21EE">
      <w:pPr>
        <w:pStyle w:val="Cmsor1"/>
      </w:pPr>
      <w:bookmarkStart w:id="121" w:name="_Toc417288162"/>
      <w:r w:rsidRPr="00964772">
        <w:lastRenderedPageBreak/>
        <w:t>Tesztelés</w:t>
      </w:r>
      <w:bookmarkEnd w:id="121"/>
    </w:p>
    <w:p w14:paraId="0A4B3F28" w14:textId="75E46862" w:rsidR="00530FAE" w:rsidRPr="00530FAE" w:rsidRDefault="00810BC5" w:rsidP="00C3557E">
      <w:pPr>
        <w:pStyle w:val="ThesisSzvegElsBekezds"/>
      </w:pPr>
      <w:r>
        <w:t>Ez a fejezet a webalkalmazás szűrés és intelligens keresés funkcióinak tesztelését mutatja be.</w:t>
      </w:r>
      <w:r w:rsidR="00B513E0">
        <w:t xml:space="preserve"> A szoba szűrési mechanizmus része az intelligens keresésnek, ezért annak tesztelésére külön nem tértem ki.</w:t>
      </w:r>
    </w:p>
    <w:p w14:paraId="03C285BA" w14:textId="689D70B7" w:rsidR="00E40DAB" w:rsidRDefault="00E40DAB" w:rsidP="00E40DAB">
      <w:pPr>
        <w:pStyle w:val="Cmsor2"/>
        <w:rPr>
          <w:szCs w:val="24"/>
        </w:rPr>
      </w:pPr>
      <w:bookmarkStart w:id="122" w:name="_Toc417288163"/>
      <w:r w:rsidRPr="00964772">
        <w:rPr>
          <w:szCs w:val="24"/>
        </w:rPr>
        <w:t>Tesztelési környezet</w:t>
      </w:r>
      <w:bookmarkEnd w:id="122"/>
    </w:p>
    <w:p w14:paraId="5890D9C8" w14:textId="15FE8529" w:rsidR="00530FAE" w:rsidRDefault="00810BC5" w:rsidP="00C3557E">
      <w:pPr>
        <w:pStyle w:val="ThesisSzvegElsBekezds"/>
      </w:pPr>
      <w:r>
        <w:t>A webalkalmazás elkészítése közben célom volt, hogy a működő verziók nem csak a fejlesztői gépen, de bárhol elérhetők legyenek. Ehhez egy VPS (Virtual Private Server) szolgáltatást használtam, vagyis egy virtuális szervergépre telepítettem olyan környezetet, amely Ruby on Rails alkalmazások futtatását és internetes közzétételét valósítja meg. A megoldás lehetővé tette, hogy a fejlesztői környezet elindítása nélkül, valós körülmények között tesztelhessem az elkészült funkciók működését.</w:t>
      </w:r>
    </w:p>
    <w:p w14:paraId="414F6E4E" w14:textId="5B895AFD" w:rsidR="00022C18" w:rsidRPr="00022C18" w:rsidRDefault="00022C18" w:rsidP="00022C18">
      <w:pPr>
        <w:pStyle w:val="ThesisSzveg"/>
      </w:pPr>
      <w:r>
        <w:t>A webalkalmazás működését és megjelenését Windows és Linux operációs rendszereken Google Chrome és Mozilla Firefox webböngészők használatával teszteltem.</w:t>
      </w:r>
    </w:p>
    <w:p w14:paraId="47FFA3C0" w14:textId="77777777" w:rsidR="00E40DAB" w:rsidRDefault="00E40DAB" w:rsidP="00E40DAB">
      <w:pPr>
        <w:pStyle w:val="Cmsor2"/>
        <w:rPr>
          <w:szCs w:val="24"/>
        </w:rPr>
      </w:pPr>
      <w:bookmarkStart w:id="123" w:name="_Toc417288164"/>
      <w:r w:rsidRPr="00964772">
        <w:rPr>
          <w:szCs w:val="24"/>
        </w:rPr>
        <w:t>Teszt adatok</w:t>
      </w:r>
      <w:bookmarkEnd w:id="123"/>
    </w:p>
    <w:p w14:paraId="49E195DA" w14:textId="2E3368E4" w:rsidR="00B513E0" w:rsidRPr="00B513E0" w:rsidRDefault="00022C18" w:rsidP="00C3557E">
      <w:pPr>
        <w:pStyle w:val="ThesisSzvegElsBekezds"/>
      </w:pPr>
      <w:r>
        <w:t>A szűrés és intelligens keresés funkciók teszteléséhez a webalkalmazás adatbázisát releváns tartalommal kellett feltöltenem. Regisztráltam több szállásadót, akik több fiktív vagy valós szálláshellyel rendelkeznek. A szálláshelyek mindegyikéhez töltöttem fel szobákat, úgy, hogy azok árai reális értéket képviseljenek, de érzékelhető szórást mutassanak. A szálláshelyek szolgáltatásait és a szobák felszereltségét szintén igyekeztem minél változatosabban, de az átfedéseket szem előtt tartva meghatározni. A tesztelés megkönnyítése miatt a szobák számát lényegesen lecsökkentettem</w:t>
      </w:r>
      <w:r w:rsidR="00B513E0">
        <w:t>, ezzel kívántam érzékeltetni a szálláshely</w:t>
      </w:r>
      <w:r w:rsidR="00C12FC9">
        <w:t>ek csúcsidei</w:t>
      </w:r>
      <w:r w:rsidR="00B513E0">
        <w:t xml:space="preserve"> foglaltságát</w:t>
      </w:r>
      <w:r>
        <w:t>. Egy szobatípusból jellemezően 2-</w:t>
      </w:r>
      <w:r w:rsidR="00C12FC9">
        <w:t>8</w:t>
      </w:r>
      <w:r>
        <w:t xml:space="preserve"> példányt jegyeztem be egy szálláshelyen. A szálláshelyeket úgy választottam ki, hogy azok Budapest területén, de elszórtan helyezkedjenek el. Így került a szállodák közé belvárosi luxusszálloda és hostel, valamint külvárosi tranzit szálloda és apartmanház is.</w:t>
      </w:r>
    </w:p>
    <w:p w14:paraId="0538240F" w14:textId="5FEFDD95" w:rsidR="00E40DAB" w:rsidRDefault="00E40DAB" w:rsidP="00E40DAB">
      <w:pPr>
        <w:pStyle w:val="Cmsor2"/>
        <w:rPr>
          <w:szCs w:val="24"/>
        </w:rPr>
      </w:pPr>
      <w:bookmarkStart w:id="124" w:name="_Toc417288165"/>
      <w:r w:rsidRPr="00964772">
        <w:rPr>
          <w:szCs w:val="24"/>
        </w:rPr>
        <w:lastRenderedPageBreak/>
        <w:t>Teszt eredmények</w:t>
      </w:r>
      <w:bookmarkEnd w:id="124"/>
    </w:p>
    <w:p w14:paraId="3598A9F9" w14:textId="71BB5DC4" w:rsidR="00B513E0" w:rsidRDefault="00B513E0" w:rsidP="00C3557E">
      <w:pPr>
        <w:pStyle w:val="ThesisSzvegElsBekezds"/>
      </w:pPr>
      <w:r>
        <w:t>Az intelligens keresés funkció tesztelése során bizonyítást nyert, hogy a megtervezett optimalizálási modellek helyesen működnek. A három szempont szerinti keresés a várt eredményeket szolgáltatta. A találatok közti különbségek összehasonlításához jó felü</w:t>
      </w:r>
      <w:r w:rsidR="00BB696D">
        <w:t>let a</w:t>
      </w:r>
      <w:r>
        <w:t xml:space="preserve"> megjelenített térkép, amely az eredményben szereplő szálláshelyeket mutatja.</w:t>
      </w:r>
      <w:r w:rsidR="00B4106F">
        <w:t xml:space="preserve"> A teszteredményeket a </w:t>
      </w:r>
      <w:r w:rsidR="00BE63ED">
        <w:fldChar w:fldCharType="begin"/>
      </w:r>
      <w:r w:rsidR="00BE63ED">
        <w:instrText xml:space="preserve"> REF _Ref417220361 \r \h </w:instrText>
      </w:r>
      <w:r w:rsidR="00BE63ED">
        <w:fldChar w:fldCharType="separate"/>
      </w:r>
      <w:r w:rsidR="00BE63ED">
        <w:t>[4]</w:t>
      </w:r>
      <w:r w:rsidR="00BE63ED">
        <w:fldChar w:fldCharType="end"/>
      </w:r>
      <w:r w:rsidR="00B4106F">
        <w:t xml:space="preserve"> melléklet mutatja be részletesen.</w:t>
      </w:r>
    </w:p>
    <w:p w14:paraId="55CC0EF1" w14:textId="7D63ACCE" w:rsidR="000726F6" w:rsidRDefault="00B4106F" w:rsidP="00B4106F">
      <w:pPr>
        <w:pStyle w:val="ThesisSzveg"/>
      </w:pPr>
      <w:r>
        <w:t>Technikai szempontból az operációs rendszerek és a webböngészők között nem tudtam különbséget tenni. A webalkalmazás minden platformon az elvárások szerint helyesen működött.</w:t>
      </w:r>
    </w:p>
    <w:p w14:paraId="106615EF" w14:textId="77777777" w:rsidR="00A163AF" w:rsidRPr="00A163AF" w:rsidRDefault="00A163AF" w:rsidP="00A163AF">
      <w:pPr>
        <w:pStyle w:val="ThesisSzveg"/>
        <w:sectPr w:rsidR="00A163AF" w:rsidRPr="00A163AF" w:rsidSect="00FD5FB2">
          <w:headerReference w:type="default" r:id="rId51"/>
          <w:pgSz w:w="11907" w:h="16839" w:code="9"/>
          <w:pgMar w:top="1701" w:right="1701" w:bottom="1701" w:left="0" w:header="709" w:footer="709" w:gutter="2268"/>
          <w:cols w:space="708"/>
          <w:docGrid w:linePitch="360"/>
        </w:sectPr>
      </w:pPr>
    </w:p>
    <w:p w14:paraId="37643842" w14:textId="77777777" w:rsidR="00E40DAB" w:rsidRPr="00964772" w:rsidRDefault="00E40DAB" w:rsidP="000C21EE">
      <w:pPr>
        <w:pStyle w:val="Cmsor1"/>
      </w:pPr>
      <w:bookmarkStart w:id="125" w:name="_Toc417288166"/>
      <w:r w:rsidRPr="00964772">
        <w:lastRenderedPageBreak/>
        <w:t>Összefoglalás</w:t>
      </w:r>
      <w:bookmarkEnd w:id="125"/>
    </w:p>
    <w:p w14:paraId="1ACF0BED" w14:textId="77777777" w:rsidR="00506171" w:rsidRDefault="00506171" w:rsidP="00F03841">
      <w:pPr>
        <w:pStyle w:val="ThesisSzveg"/>
        <w:rPr>
          <w:szCs w:val="24"/>
        </w:rPr>
      </w:pPr>
    </w:p>
    <w:p w14:paraId="140955AC" w14:textId="77777777" w:rsidR="00506171" w:rsidRDefault="00506171" w:rsidP="00F03841">
      <w:pPr>
        <w:pStyle w:val="ThesisSzveg"/>
        <w:rPr>
          <w:szCs w:val="24"/>
        </w:rPr>
      </w:pPr>
    </w:p>
    <w:p w14:paraId="45286167" w14:textId="77777777" w:rsidR="00506171" w:rsidRDefault="00506171" w:rsidP="00F03841">
      <w:pPr>
        <w:pStyle w:val="ThesisSzveg"/>
        <w:rPr>
          <w:szCs w:val="24"/>
        </w:rPr>
        <w:sectPr w:rsidR="00506171" w:rsidSect="00FD5FB2">
          <w:headerReference w:type="default" r:id="rId52"/>
          <w:pgSz w:w="11907" w:h="16839" w:code="9"/>
          <w:pgMar w:top="1701" w:right="1701" w:bottom="1701" w:left="0" w:header="709" w:footer="709" w:gutter="2268"/>
          <w:cols w:space="708"/>
          <w:docGrid w:linePitch="360"/>
        </w:sectPr>
      </w:pPr>
    </w:p>
    <w:p w14:paraId="392D95EB" w14:textId="77777777" w:rsidR="00F03841" w:rsidRDefault="00AA7E3A" w:rsidP="00AA7E3A">
      <w:pPr>
        <w:pStyle w:val="ThesisHX"/>
        <w:rPr>
          <w:szCs w:val="24"/>
        </w:rPr>
      </w:pPr>
      <w:bookmarkStart w:id="126" w:name="_Toc417288167"/>
      <w:r w:rsidRPr="00964772">
        <w:rPr>
          <w:szCs w:val="24"/>
        </w:rPr>
        <w:lastRenderedPageBreak/>
        <w:t>Irodalomjegyzék</w:t>
      </w:r>
      <w:bookmarkEnd w:id="126"/>
    </w:p>
    <w:p w14:paraId="5C7C3F1A" w14:textId="0F7521FB" w:rsidR="00535021" w:rsidRPr="00535021" w:rsidRDefault="00582DD1" w:rsidP="00C3557E">
      <w:pPr>
        <w:pStyle w:val="ThesisSzvegElsBekezds"/>
        <w:numPr>
          <w:ilvl w:val="0"/>
          <w:numId w:val="22"/>
        </w:numPr>
      </w:pPr>
      <w:r>
        <w:t xml:space="preserve">BERTÓK, B., KOVÁCS, Z. (2011). Gyártórendszerek modellezése: </w:t>
      </w:r>
      <w:r w:rsidRPr="00582DD1">
        <w:rPr>
          <w:i/>
        </w:rPr>
        <w:t>Lineáris programozás</w:t>
      </w:r>
      <w:r>
        <w:t>.</w:t>
      </w:r>
      <w:r w:rsidRPr="00582DD1">
        <w:t xml:space="preserve"> </w:t>
      </w:r>
      <w:r>
        <w:t>Typotex, Veszprém</w:t>
      </w:r>
    </w:p>
    <w:p w14:paraId="336F132C" w14:textId="0AA529E4" w:rsidR="00535021" w:rsidRDefault="00535021" w:rsidP="00C3557E">
      <w:pPr>
        <w:pStyle w:val="ThesisSzvegElsBekezds"/>
        <w:numPr>
          <w:ilvl w:val="0"/>
          <w:numId w:val="22"/>
        </w:numPr>
        <w:rPr>
          <w:i/>
        </w:rPr>
      </w:pPr>
      <w:r w:rsidRPr="00535021">
        <w:t>http://en.wikipedia.org/wiki/Mathematical_optimization</w:t>
      </w:r>
      <w:r>
        <w:t xml:space="preserve"> (letöltés dátuma 2015. április 17.) </w:t>
      </w:r>
      <w:r w:rsidRPr="00535021">
        <w:rPr>
          <w:i/>
        </w:rPr>
        <w:t>Optimization problems</w:t>
      </w:r>
    </w:p>
    <w:p w14:paraId="0E6F7D82" w14:textId="160647F4" w:rsidR="00535021" w:rsidRPr="00535021" w:rsidRDefault="00535021" w:rsidP="00A571DC">
      <w:pPr>
        <w:pStyle w:val="ThesisSzveg"/>
        <w:numPr>
          <w:ilvl w:val="0"/>
          <w:numId w:val="22"/>
        </w:numPr>
        <w:ind w:left="851" w:hanging="491"/>
      </w:pPr>
      <w:r w:rsidRPr="00535021">
        <w:t>http://www.mitrikitti.fi/opthist.html</w:t>
      </w:r>
      <w:r w:rsidR="004B627C">
        <w:t xml:space="preserve"> MITRI K.</w:t>
      </w:r>
      <w:r>
        <w:t xml:space="preserve"> (</w:t>
      </w:r>
      <w:r w:rsidR="00434669">
        <w:t>letöltés dátuma 2015. április 17</w:t>
      </w:r>
      <w:r>
        <w:t xml:space="preserve">.) </w:t>
      </w:r>
      <w:r>
        <w:rPr>
          <w:i/>
        </w:rPr>
        <w:t>History of Optimization</w:t>
      </w:r>
    </w:p>
    <w:p w14:paraId="67597AA2" w14:textId="22C7497F" w:rsidR="00535021" w:rsidRPr="00535021" w:rsidRDefault="00535021" w:rsidP="00A571DC">
      <w:pPr>
        <w:pStyle w:val="ThesisSzveg"/>
        <w:numPr>
          <w:ilvl w:val="0"/>
          <w:numId w:val="22"/>
        </w:numPr>
        <w:ind w:left="851" w:hanging="491"/>
      </w:pPr>
      <w:r w:rsidRPr="00535021">
        <w:t>http://en.wikipedia.org/wiki/Linear_programming</w:t>
      </w:r>
      <w:r>
        <w:t xml:space="preserve"> (</w:t>
      </w:r>
      <w:r w:rsidR="00434669">
        <w:t>letöltés dátuma 2015. április 17</w:t>
      </w:r>
      <w:r>
        <w:t xml:space="preserve">.) </w:t>
      </w:r>
      <w:r>
        <w:rPr>
          <w:i/>
        </w:rPr>
        <w:t>Linear programming</w:t>
      </w:r>
    </w:p>
    <w:p w14:paraId="7C551585" w14:textId="4D8AC863" w:rsidR="00535021" w:rsidRPr="00535021" w:rsidRDefault="00535021" w:rsidP="00A571DC">
      <w:pPr>
        <w:pStyle w:val="ThesisSzveg"/>
        <w:numPr>
          <w:ilvl w:val="0"/>
          <w:numId w:val="22"/>
        </w:numPr>
        <w:ind w:left="851" w:hanging="491"/>
      </w:pPr>
      <w:r w:rsidRPr="00535021">
        <w:t>http://en.wikipedia.org/wiki/Nonlinear_programming</w:t>
      </w:r>
      <w:r>
        <w:t xml:space="preserve"> (</w:t>
      </w:r>
      <w:r w:rsidR="00434669">
        <w:t>letöltés dátuma 2015. április 17</w:t>
      </w:r>
      <w:r>
        <w:t xml:space="preserve">.) </w:t>
      </w:r>
      <w:r>
        <w:rPr>
          <w:i/>
        </w:rPr>
        <w:t>Nonlinear programming</w:t>
      </w:r>
    </w:p>
    <w:p w14:paraId="470F8D5B" w14:textId="46D9DFFA" w:rsidR="00535021" w:rsidRDefault="004B627C" w:rsidP="00A571DC">
      <w:pPr>
        <w:pStyle w:val="ThesisSzveg"/>
        <w:numPr>
          <w:ilvl w:val="0"/>
          <w:numId w:val="22"/>
        </w:numPr>
        <w:ind w:left="851" w:hanging="491"/>
      </w:pPr>
      <w:r w:rsidRPr="004B627C">
        <w:t>http://www.postgresql.org/about/</w:t>
      </w:r>
      <w:r>
        <w:t xml:space="preserve"> (</w:t>
      </w:r>
      <w:r w:rsidR="00434669">
        <w:t>letöltés dátuma 2015. április 17</w:t>
      </w:r>
      <w:r>
        <w:t xml:space="preserve">.) </w:t>
      </w:r>
      <w:r>
        <w:rPr>
          <w:i/>
        </w:rPr>
        <w:t>About</w:t>
      </w:r>
    </w:p>
    <w:p w14:paraId="26D2B723" w14:textId="61E0E1BA" w:rsidR="004B627C" w:rsidRDefault="004B627C" w:rsidP="00A571DC">
      <w:pPr>
        <w:pStyle w:val="ThesisSzveg"/>
        <w:numPr>
          <w:ilvl w:val="0"/>
          <w:numId w:val="22"/>
        </w:numPr>
        <w:ind w:left="851" w:hanging="491"/>
      </w:pPr>
      <w:r w:rsidRPr="004B627C">
        <w:t>http://ampl.com/products/ampl/</w:t>
      </w:r>
      <w:r>
        <w:t xml:space="preserve"> (</w:t>
      </w:r>
      <w:r w:rsidR="00434669">
        <w:t>letöltés dátuma 2015. április 17</w:t>
      </w:r>
      <w:r>
        <w:t xml:space="preserve">.) </w:t>
      </w:r>
      <w:r>
        <w:rPr>
          <w:i/>
        </w:rPr>
        <w:t>AMPL</w:t>
      </w:r>
    </w:p>
    <w:p w14:paraId="49690F35" w14:textId="344C0D33" w:rsidR="004B627C" w:rsidRDefault="004B627C" w:rsidP="00A571DC">
      <w:pPr>
        <w:pStyle w:val="ThesisSzveg"/>
        <w:numPr>
          <w:ilvl w:val="0"/>
          <w:numId w:val="22"/>
        </w:numPr>
        <w:ind w:left="851" w:hanging="491"/>
      </w:pPr>
      <w:r w:rsidRPr="004B627C">
        <w:t>http://ampl.com/products/solvers/open-source/</w:t>
      </w:r>
      <w:r>
        <w:t xml:space="preserve"> (</w:t>
      </w:r>
      <w:r w:rsidR="00434669">
        <w:t>letöltés dátuma 2015. április 17</w:t>
      </w:r>
      <w:r>
        <w:t xml:space="preserve">.) </w:t>
      </w:r>
      <w:r>
        <w:rPr>
          <w:i/>
        </w:rPr>
        <w:t>Nonlinear solvers</w:t>
      </w:r>
    </w:p>
    <w:p w14:paraId="10A31CB4" w14:textId="597AC19B" w:rsidR="004B627C" w:rsidRDefault="004B627C" w:rsidP="00A571DC">
      <w:pPr>
        <w:pStyle w:val="ThesisSzveg"/>
        <w:numPr>
          <w:ilvl w:val="0"/>
          <w:numId w:val="22"/>
        </w:numPr>
        <w:ind w:left="851" w:hanging="491"/>
      </w:pPr>
      <w:r w:rsidRPr="004B627C">
        <w:t>http://www.uzletresz.hu/vallalkozas/20120206-budapesti-iroda-nyitasat-tervezi-a-bookingcom.html</w:t>
      </w:r>
      <w:r>
        <w:t xml:space="preserve"> [ORIGO] (</w:t>
      </w:r>
      <w:r w:rsidR="00434669">
        <w:t>letöltés dátuma 2015. április 17</w:t>
      </w:r>
      <w:r>
        <w:t xml:space="preserve">.) </w:t>
      </w:r>
      <w:r>
        <w:rPr>
          <w:i/>
        </w:rPr>
        <w:t>Budapesti irodát nyit a Booking.com</w:t>
      </w:r>
    </w:p>
    <w:p w14:paraId="4CC95083" w14:textId="4AC4F5A0" w:rsidR="00A571DC" w:rsidRDefault="00A571DC" w:rsidP="00A571DC">
      <w:pPr>
        <w:pStyle w:val="ThesisSzveg"/>
        <w:numPr>
          <w:ilvl w:val="0"/>
          <w:numId w:val="22"/>
        </w:numPr>
        <w:ind w:left="851" w:hanging="491"/>
      </w:pPr>
      <w:r w:rsidRPr="00A571DC">
        <w:t>http://hu.wikipedia.org/wiki/Szallas.hu</w:t>
      </w:r>
      <w:r>
        <w:t xml:space="preserve"> (</w:t>
      </w:r>
      <w:r w:rsidR="00434669">
        <w:t>letöltés dátuma 2015. április 17</w:t>
      </w:r>
      <w:r>
        <w:t xml:space="preserve">.) </w:t>
      </w:r>
      <w:r>
        <w:rPr>
          <w:i/>
        </w:rPr>
        <w:t>Szallas.hu</w:t>
      </w:r>
    </w:p>
    <w:p w14:paraId="473F40EC" w14:textId="1586D653" w:rsidR="00535021" w:rsidRDefault="00A571DC" w:rsidP="00A571DC">
      <w:pPr>
        <w:pStyle w:val="ThesisSzveg"/>
        <w:numPr>
          <w:ilvl w:val="0"/>
          <w:numId w:val="22"/>
        </w:numPr>
        <w:ind w:left="851" w:hanging="491"/>
      </w:pPr>
      <w:r w:rsidRPr="00A571DC">
        <w:t>https://gorails.com/setup/ubuntu/14.04</w:t>
      </w:r>
      <w:r>
        <w:t xml:space="preserve"> (</w:t>
      </w:r>
      <w:r w:rsidR="00434669">
        <w:t>letöltés dátuma 2015. április 17</w:t>
      </w:r>
      <w:r>
        <w:t xml:space="preserve">.) </w:t>
      </w:r>
      <w:r w:rsidRPr="00A571DC">
        <w:rPr>
          <w:i/>
        </w:rPr>
        <w:t>Setup Ruby On Rails on Ubuntu 14.04 Trusty Tahr</w:t>
      </w:r>
    </w:p>
    <w:p w14:paraId="589A9D73" w14:textId="0B62D462" w:rsidR="00A571DC" w:rsidRDefault="000A1E2E" w:rsidP="000A1E2E">
      <w:pPr>
        <w:pStyle w:val="ThesisSzveg"/>
        <w:numPr>
          <w:ilvl w:val="0"/>
          <w:numId w:val="22"/>
        </w:numPr>
        <w:ind w:left="851" w:hanging="491"/>
      </w:pPr>
      <w:r w:rsidRPr="000A1E2E">
        <w:t>http://guides.rubyonrails.org/association_basics.html</w:t>
      </w:r>
      <w:r>
        <w:t xml:space="preserve"> (</w:t>
      </w:r>
      <w:r w:rsidR="00434669">
        <w:t>letöltés dátuma 2015. április 17</w:t>
      </w:r>
      <w:r>
        <w:t xml:space="preserve">.) </w:t>
      </w:r>
      <w:r w:rsidRPr="000A1E2E">
        <w:rPr>
          <w:i/>
        </w:rPr>
        <w:t>Active Record Associations</w:t>
      </w:r>
    </w:p>
    <w:p w14:paraId="1AA75727" w14:textId="5936A457" w:rsidR="005045DB" w:rsidRDefault="005045DB" w:rsidP="00447B56">
      <w:pPr>
        <w:pStyle w:val="ThesisSzveg"/>
        <w:numPr>
          <w:ilvl w:val="0"/>
          <w:numId w:val="22"/>
        </w:numPr>
        <w:ind w:left="851" w:hanging="491"/>
      </w:pPr>
      <w:r w:rsidRPr="005045DB">
        <w:t>http://en.wikipedia.org/wiki/Ruby_on_Rails#History</w:t>
      </w:r>
      <w:r>
        <w:t xml:space="preserve"> </w:t>
      </w:r>
      <w:r w:rsidR="00447B56">
        <w:t>(</w:t>
      </w:r>
      <w:r w:rsidR="00434669">
        <w:t>letöltés dátuma 2015. április 17</w:t>
      </w:r>
      <w:r w:rsidR="00447B56">
        <w:t xml:space="preserve">.) </w:t>
      </w:r>
      <w:r>
        <w:rPr>
          <w:i/>
        </w:rPr>
        <w:t>Ruby on Rails</w:t>
      </w:r>
    </w:p>
    <w:p w14:paraId="539D2895" w14:textId="479404CA" w:rsidR="005045DB" w:rsidRDefault="005045DB" w:rsidP="00447B56">
      <w:pPr>
        <w:pStyle w:val="ThesisSzveg"/>
        <w:numPr>
          <w:ilvl w:val="0"/>
          <w:numId w:val="22"/>
        </w:numPr>
        <w:ind w:left="851" w:hanging="491"/>
      </w:pPr>
      <w:r w:rsidRPr="005045DB">
        <w:lastRenderedPageBreak/>
        <w:t>http://railsapps.github.io/what-is-ruby-rails.html</w:t>
      </w:r>
      <w:r>
        <w:t xml:space="preserve"> </w:t>
      </w:r>
      <w:r w:rsidR="00447B56">
        <w:t>(letöltés dátuma 2015. április 1</w:t>
      </w:r>
      <w:r w:rsidR="00434669">
        <w:t>7</w:t>
      </w:r>
      <w:r w:rsidR="00447B56">
        <w:t>.)</w:t>
      </w:r>
      <w:r>
        <w:t xml:space="preserve"> </w:t>
      </w:r>
      <w:r>
        <w:rPr>
          <w:i/>
        </w:rPr>
        <w:t>What is Ruby on Rails?</w:t>
      </w:r>
    </w:p>
    <w:p w14:paraId="3C8DFF48" w14:textId="4AA3901D" w:rsidR="005045DB" w:rsidRDefault="00447B56" w:rsidP="00447B56">
      <w:pPr>
        <w:pStyle w:val="ThesisSzveg"/>
        <w:numPr>
          <w:ilvl w:val="0"/>
          <w:numId w:val="22"/>
        </w:numPr>
        <w:ind w:left="851" w:hanging="491"/>
      </w:pPr>
      <w:r w:rsidRPr="00447B56">
        <w:t>http://www.google.com/trends/explore#q=ruby%20on%20rails%2C%20laravel%2C%20nodejs%2C%20jsf%2C%20angularjs&amp;cmpt=q&amp;tz=</w:t>
      </w:r>
      <w:r>
        <w:t xml:space="preserve"> </w:t>
      </w:r>
      <w:r w:rsidR="00434669">
        <w:t xml:space="preserve">(letöltés dátuma 2015. április 17.) </w:t>
      </w:r>
      <w:r>
        <w:t>Google</w:t>
      </w:r>
      <w:r w:rsidRPr="00447B56">
        <w:t xml:space="preserve"> Trends</w:t>
      </w:r>
      <w:r>
        <w:t xml:space="preserve">: </w:t>
      </w:r>
      <w:r>
        <w:rPr>
          <w:i/>
        </w:rPr>
        <w:t>Összehasonlítás: ruby on rails, laravel, nodejs, jsf, angularjs</w:t>
      </w:r>
    </w:p>
    <w:p w14:paraId="5D837741" w14:textId="5DA2A4D9" w:rsidR="00434669" w:rsidRDefault="00434669" w:rsidP="00434669">
      <w:pPr>
        <w:pStyle w:val="ThesisSzveg"/>
        <w:numPr>
          <w:ilvl w:val="0"/>
          <w:numId w:val="22"/>
        </w:numPr>
      </w:pPr>
      <w:r w:rsidRPr="00434669">
        <w:t>https://www.ruby-lang.org/en/</w:t>
      </w:r>
      <w:r>
        <w:t xml:space="preserve"> (letöltés dátuma 2015. április 18.) </w:t>
      </w:r>
      <w:r>
        <w:rPr>
          <w:i/>
        </w:rPr>
        <w:t>Ruby is…</w:t>
      </w:r>
    </w:p>
    <w:p w14:paraId="4269A433" w14:textId="2D07E61B" w:rsidR="00E257D0" w:rsidRDefault="00434669" w:rsidP="00810BC5">
      <w:pPr>
        <w:pStyle w:val="ThesisSzveg"/>
        <w:numPr>
          <w:ilvl w:val="0"/>
          <w:numId w:val="22"/>
        </w:numPr>
      </w:pPr>
      <w:r w:rsidRPr="00434669">
        <w:t>http://en.wikipedia.org/wiki/Yukihiro_Matsumoto</w:t>
      </w:r>
      <w:r>
        <w:t xml:space="preserve"> (letöltés dátuma 2015. április 18.) </w:t>
      </w:r>
      <w:r w:rsidRPr="00434669">
        <w:rPr>
          <w:i/>
        </w:rPr>
        <w:t>Yukihiro Matsumoto</w:t>
      </w:r>
      <w:r w:rsidR="00E257D0">
        <w:br w:type="page"/>
      </w:r>
    </w:p>
    <w:p w14:paraId="69CD0E9E" w14:textId="77777777" w:rsidR="00E257D0" w:rsidRDefault="00E257D0" w:rsidP="00E257D0">
      <w:pPr>
        <w:pStyle w:val="ThesisHX"/>
      </w:pPr>
      <w:bookmarkStart w:id="127" w:name="_Toc417288168"/>
      <w:r>
        <w:lastRenderedPageBreak/>
        <w:t>Ábrajegyzék</w:t>
      </w:r>
      <w:bookmarkEnd w:id="127"/>
    </w:p>
    <w:p w14:paraId="70A00B96" w14:textId="77777777" w:rsidR="00810BC5" w:rsidRDefault="00E257D0">
      <w:pPr>
        <w:pStyle w:val="brajegyzk"/>
        <w:tabs>
          <w:tab w:val="right" w:leader="dot" w:pos="7928"/>
        </w:tabs>
        <w:rPr>
          <w:rFonts w:eastAsiaTheme="minorEastAsia" w:cstheme="minorBidi"/>
          <w:noProof/>
          <w:lang w:val="en-US"/>
        </w:rPr>
      </w:pPr>
      <w:r>
        <w:fldChar w:fldCharType="begin"/>
      </w:r>
      <w:r>
        <w:instrText xml:space="preserve"> TOC \f F \h \z \c "ábra" </w:instrText>
      </w:r>
      <w:r>
        <w:fldChar w:fldCharType="separate"/>
      </w:r>
      <w:hyperlink w:anchor="_Toc417218011" w:history="1">
        <w:r w:rsidR="00810BC5" w:rsidRPr="0057569C">
          <w:rPr>
            <w:rStyle w:val="Hiperhivatkozs"/>
            <w:noProof/>
          </w:rPr>
          <w:t>6.1 ábra Szobafoglalás folyamata</w:t>
        </w:r>
        <w:r w:rsidR="00810BC5">
          <w:rPr>
            <w:noProof/>
            <w:webHidden/>
          </w:rPr>
          <w:tab/>
        </w:r>
        <w:r w:rsidR="00810BC5">
          <w:rPr>
            <w:noProof/>
            <w:webHidden/>
          </w:rPr>
          <w:fldChar w:fldCharType="begin"/>
        </w:r>
        <w:r w:rsidR="00810BC5">
          <w:rPr>
            <w:noProof/>
            <w:webHidden/>
          </w:rPr>
          <w:instrText xml:space="preserve"> PAGEREF _Toc417218011 \h </w:instrText>
        </w:r>
        <w:r w:rsidR="00810BC5">
          <w:rPr>
            <w:noProof/>
            <w:webHidden/>
          </w:rPr>
        </w:r>
        <w:r w:rsidR="00810BC5">
          <w:rPr>
            <w:noProof/>
            <w:webHidden/>
          </w:rPr>
          <w:fldChar w:fldCharType="separate"/>
        </w:r>
        <w:r w:rsidR="00810BC5">
          <w:rPr>
            <w:noProof/>
            <w:webHidden/>
          </w:rPr>
          <w:t>27</w:t>
        </w:r>
        <w:r w:rsidR="00810BC5">
          <w:rPr>
            <w:noProof/>
            <w:webHidden/>
          </w:rPr>
          <w:fldChar w:fldCharType="end"/>
        </w:r>
      </w:hyperlink>
    </w:p>
    <w:p w14:paraId="46E95F52" w14:textId="77777777" w:rsidR="00810BC5" w:rsidRDefault="003B7B90">
      <w:pPr>
        <w:pStyle w:val="brajegyzk"/>
        <w:tabs>
          <w:tab w:val="right" w:leader="dot" w:pos="7928"/>
        </w:tabs>
        <w:rPr>
          <w:rFonts w:eastAsiaTheme="minorEastAsia" w:cstheme="minorBidi"/>
          <w:noProof/>
          <w:lang w:val="en-US"/>
        </w:rPr>
      </w:pPr>
      <w:hyperlink w:anchor="_Toc417218012" w:history="1">
        <w:r w:rsidR="00810BC5" w:rsidRPr="0057569C">
          <w:rPr>
            <w:rStyle w:val="Hiperhivatkozs"/>
            <w:noProof/>
          </w:rPr>
          <w:t>6.2 ábra Foglalás visszaigazolás folyamata</w:t>
        </w:r>
        <w:r w:rsidR="00810BC5">
          <w:rPr>
            <w:noProof/>
            <w:webHidden/>
          </w:rPr>
          <w:tab/>
        </w:r>
        <w:r w:rsidR="00810BC5">
          <w:rPr>
            <w:noProof/>
            <w:webHidden/>
          </w:rPr>
          <w:fldChar w:fldCharType="begin"/>
        </w:r>
        <w:r w:rsidR="00810BC5">
          <w:rPr>
            <w:noProof/>
            <w:webHidden/>
          </w:rPr>
          <w:instrText xml:space="preserve"> PAGEREF _Toc417218012 \h </w:instrText>
        </w:r>
        <w:r w:rsidR="00810BC5">
          <w:rPr>
            <w:noProof/>
            <w:webHidden/>
          </w:rPr>
        </w:r>
        <w:r w:rsidR="00810BC5">
          <w:rPr>
            <w:noProof/>
            <w:webHidden/>
          </w:rPr>
          <w:fldChar w:fldCharType="separate"/>
        </w:r>
        <w:r w:rsidR="00810BC5">
          <w:rPr>
            <w:noProof/>
            <w:webHidden/>
          </w:rPr>
          <w:t>28</w:t>
        </w:r>
        <w:r w:rsidR="00810BC5">
          <w:rPr>
            <w:noProof/>
            <w:webHidden/>
          </w:rPr>
          <w:fldChar w:fldCharType="end"/>
        </w:r>
      </w:hyperlink>
    </w:p>
    <w:p w14:paraId="01FAA0F0" w14:textId="77777777" w:rsidR="00810BC5" w:rsidRDefault="003B7B90">
      <w:pPr>
        <w:pStyle w:val="brajegyzk"/>
        <w:tabs>
          <w:tab w:val="right" w:leader="dot" w:pos="7928"/>
        </w:tabs>
        <w:rPr>
          <w:rFonts w:eastAsiaTheme="minorEastAsia" w:cstheme="minorBidi"/>
          <w:noProof/>
          <w:lang w:val="en-US"/>
        </w:rPr>
      </w:pPr>
      <w:hyperlink w:anchor="_Toc417218013" w:history="1">
        <w:r w:rsidR="00810BC5" w:rsidRPr="0057569C">
          <w:rPr>
            <w:rStyle w:val="Hiperhivatkozs"/>
            <w:noProof/>
          </w:rPr>
          <w:t>6.3 ábra Intelligens keresés háttérfolyamata</w:t>
        </w:r>
        <w:r w:rsidR="00810BC5">
          <w:rPr>
            <w:noProof/>
            <w:webHidden/>
          </w:rPr>
          <w:tab/>
        </w:r>
        <w:r w:rsidR="00810BC5">
          <w:rPr>
            <w:noProof/>
            <w:webHidden/>
          </w:rPr>
          <w:fldChar w:fldCharType="begin"/>
        </w:r>
        <w:r w:rsidR="00810BC5">
          <w:rPr>
            <w:noProof/>
            <w:webHidden/>
          </w:rPr>
          <w:instrText xml:space="preserve"> PAGEREF _Toc417218013 \h </w:instrText>
        </w:r>
        <w:r w:rsidR="00810BC5">
          <w:rPr>
            <w:noProof/>
            <w:webHidden/>
          </w:rPr>
        </w:r>
        <w:r w:rsidR="00810BC5">
          <w:rPr>
            <w:noProof/>
            <w:webHidden/>
          </w:rPr>
          <w:fldChar w:fldCharType="separate"/>
        </w:r>
        <w:r w:rsidR="00810BC5">
          <w:rPr>
            <w:noProof/>
            <w:webHidden/>
          </w:rPr>
          <w:t>29</w:t>
        </w:r>
        <w:r w:rsidR="00810BC5">
          <w:rPr>
            <w:noProof/>
            <w:webHidden/>
          </w:rPr>
          <w:fldChar w:fldCharType="end"/>
        </w:r>
      </w:hyperlink>
    </w:p>
    <w:p w14:paraId="06FCC9FE" w14:textId="77777777" w:rsidR="00810BC5" w:rsidRDefault="003B7B90">
      <w:pPr>
        <w:pStyle w:val="brajegyzk"/>
        <w:tabs>
          <w:tab w:val="right" w:leader="dot" w:pos="7928"/>
        </w:tabs>
        <w:rPr>
          <w:rFonts w:eastAsiaTheme="minorEastAsia" w:cstheme="minorBidi"/>
          <w:noProof/>
          <w:lang w:val="en-US"/>
        </w:rPr>
      </w:pPr>
      <w:hyperlink w:anchor="_Toc417218014" w:history="1">
        <w:r w:rsidR="00810BC5" w:rsidRPr="0057569C">
          <w:rPr>
            <w:rStyle w:val="Hiperhivatkozs"/>
            <w:noProof/>
          </w:rPr>
          <w:t>6.4 ábra Árak kategorizálása (Ft)</w:t>
        </w:r>
        <w:r w:rsidR="00810BC5">
          <w:rPr>
            <w:noProof/>
            <w:webHidden/>
          </w:rPr>
          <w:tab/>
        </w:r>
        <w:r w:rsidR="00810BC5">
          <w:rPr>
            <w:noProof/>
            <w:webHidden/>
          </w:rPr>
          <w:fldChar w:fldCharType="begin"/>
        </w:r>
        <w:r w:rsidR="00810BC5">
          <w:rPr>
            <w:noProof/>
            <w:webHidden/>
          </w:rPr>
          <w:instrText xml:space="preserve"> PAGEREF _Toc417218014 \h </w:instrText>
        </w:r>
        <w:r w:rsidR="00810BC5">
          <w:rPr>
            <w:noProof/>
            <w:webHidden/>
          </w:rPr>
        </w:r>
        <w:r w:rsidR="00810BC5">
          <w:rPr>
            <w:noProof/>
            <w:webHidden/>
          </w:rPr>
          <w:fldChar w:fldCharType="separate"/>
        </w:r>
        <w:r w:rsidR="00810BC5">
          <w:rPr>
            <w:noProof/>
            <w:webHidden/>
          </w:rPr>
          <w:t>30</w:t>
        </w:r>
        <w:r w:rsidR="00810BC5">
          <w:rPr>
            <w:noProof/>
            <w:webHidden/>
          </w:rPr>
          <w:fldChar w:fldCharType="end"/>
        </w:r>
      </w:hyperlink>
    </w:p>
    <w:p w14:paraId="2ADDCE99" w14:textId="77777777" w:rsidR="00810BC5" w:rsidRDefault="003B7B90">
      <w:pPr>
        <w:pStyle w:val="brajegyzk"/>
        <w:tabs>
          <w:tab w:val="right" w:leader="dot" w:pos="7928"/>
        </w:tabs>
        <w:rPr>
          <w:rFonts w:eastAsiaTheme="minorEastAsia" w:cstheme="minorBidi"/>
          <w:noProof/>
          <w:lang w:val="en-US"/>
        </w:rPr>
      </w:pPr>
      <w:hyperlink w:anchor="_Toc417218015" w:history="1">
        <w:r w:rsidR="00810BC5" w:rsidRPr="0057569C">
          <w:rPr>
            <w:rStyle w:val="Hiperhivatkozs"/>
            <w:noProof/>
          </w:rPr>
          <w:t>6.5 ábra Távolságok kategorizálása (km)</w:t>
        </w:r>
        <w:r w:rsidR="00810BC5">
          <w:rPr>
            <w:noProof/>
            <w:webHidden/>
          </w:rPr>
          <w:tab/>
        </w:r>
        <w:r w:rsidR="00810BC5">
          <w:rPr>
            <w:noProof/>
            <w:webHidden/>
          </w:rPr>
          <w:fldChar w:fldCharType="begin"/>
        </w:r>
        <w:r w:rsidR="00810BC5">
          <w:rPr>
            <w:noProof/>
            <w:webHidden/>
          </w:rPr>
          <w:instrText xml:space="preserve"> PAGEREF _Toc417218015 \h </w:instrText>
        </w:r>
        <w:r w:rsidR="00810BC5">
          <w:rPr>
            <w:noProof/>
            <w:webHidden/>
          </w:rPr>
        </w:r>
        <w:r w:rsidR="00810BC5">
          <w:rPr>
            <w:noProof/>
            <w:webHidden/>
          </w:rPr>
          <w:fldChar w:fldCharType="separate"/>
        </w:r>
        <w:r w:rsidR="00810BC5">
          <w:rPr>
            <w:noProof/>
            <w:webHidden/>
          </w:rPr>
          <w:t>30</w:t>
        </w:r>
        <w:r w:rsidR="00810BC5">
          <w:rPr>
            <w:noProof/>
            <w:webHidden/>
          </w:rPr>
          <w:fldChar w:fldCharType="end"/>
        </w:r>
      </w:hyperlink>
    </w:p>
    <w:p w14:paraId="1A4B8C55" w14:textId="77777777" w:rsidR="00810BC5" w:rsidRDefault="003B7B90">
      <w:pPr>
        <w:pStyle w:val="brajegyzk"/>
        <w:tabs>
          <w:tab w:val="right" w:leader="dot" w:pos="7928"/>
        </w:tabs>
        <w:rPr>
          <w:rFonts w:eastAsiaTheme="minorEastAsia" w:cstheme="minorBidi"/>
          <w:noProof/>
          <w:lang w:val="en-US"/>
        </w:rPr>
      </w:pPr>
      <w:hyperlink w:anchor="_Toc417218016" w:history="1">
        <w:r w:rsidR="00810BC5" w:rsidRPr="0057569C">
          <w:rPr>
            <w:rStyle w:val="Hiperhivatkozs"/>
            <w:noProof/>
          </w:rPr>
          <w:t>6.6 ábra A modellben megjelenő szoba objektum és a hozzá kapcsolódó változó és paraméterek</w:t>
        </w:r>
        <w:r w:rsidR="00810BC5">
          <w:rPr>
            <w:noProof/>
            <w:webHidden/>
          </w:rPr>
          <w:tab/>
        </w:r>
        <w:r w:rsidR="00810BC5">
          <w:rPr>
            <w:noProof/>
            <w:webHidden/>
          </w:rPr>
          <w:fldChar w:fldCharType="begin"/>
        </w:r>
        <w:r w:rsidR="00810BC5">
          <w:rPr>
            <w:noProof/>
            <w:webHidden/>
          </w:rPr>
          <w:instrText xml:space="preserve"> PAGEREF _Toc417218016 \h </w:instrText>
        </w:r>
        <w:r w:rsidR="00810BC5">
          <w:rPr>
            <w:noProof/>
            <w:webHidden/>
          </w:rPr>
        </w:r>
        <w:r w:rsidR="00810BC5">
          <w:rPr>
            <w:noProof/>
            <w:webHidden/>
          </w:rPr>
          <w:fldChar w:fldCharType="separate"/>
        </w:r>
        <w:r w:rsidR="00810BC5">
          <w:rPr>
            <w:noProof/>
            <w:webHidden/>
          </w:rPr>
          <w:t>31</w:t>
        </w:r>
        <w:r w:rsidR="00810BC5">
          <w:rPr>
            <w:noProof/>
            <w:webHidden/>
          </w:rPr>
          <w:fldChar w:fldCharType="end"/>
        </w:r>
      </w:hyperlink>
    </w:p>
    <w:p w14:paraId="5F534B6B" w14:textId="77777777" w:rsidR="00810BC5" w:rsidRDefault="003B7B90">
      <w:pPr>
        <w:pStyle w:val="brajegyzk"/>
        <w:tabs>
          <w:tab w:val="right" w:leader="dot" w:pos="7928"/>
        </w:tabs>
        <w:rPr>
          <w:rFonts w:eastAsiaTheme="minorEastAsia" w:cstheme="minorBidi"/>
          <w:noProof/>
          <w:lang w:val="en-US"/>
        </w:rPr>
      </w:pPr>
      <w:hyperlink w:anchor="_Toc417218017" w:history="1">
        <w:r w:rsidR="00810BC5" w:rsidRPr="0057569C">
          <w:rPr>
            <w:rStyle w:val="Hiperhivatkozs"/>
            <w:noProof/>
          </w:rPr>
          <w:t>6.7 ábra Az olcsó modellhez szükséges paraméterek</w:t>
        </w:r>
        <w:r w:rsidR="00810BC5">
          <w:rPr>
            <w:noProof/>
            <w:webHidden/>
          </w:rPr>
          <w:tab/>
        </w:r>
        <w:r w:rsidR="00810BC5">
          <w:rPr>
            <w:noProof/>
            <w:webHidden/>
          </w:rPr>
          <w:fldChar w:fldCharType="begin"/>
        </w:r>
        <w:r w:rsidR="00810BC5">
          <w:rPr>
            <w:noProof/>
            <w:webHidden/>
          </w:rPr>
          <w:instrText xml:space="preserve"> PAGEREF _Toc417218017 \h </w:instrText>
        </w:r>
        <w:r w:rsidR="00810BC5">
          <w:rPr>
            <w:noProof/>
            <w:webHidden/>
          </w:rPr>
        </w:r>
        <w:r w:rsidR="00810BC5">
          <w:rPr>
            <w:noProof/>
            <w:webHidden/>
          </w:rPr>
          <w:fldChar w:fldCharType="separate"/>
        </w:r>
        <w:r w:rsidR="00810BC5">
          <w:rPr>
            <w:noProof/>
            <w:webHidden/>
          </w:rPr>
          <w:t>32</w:t>
        </w:r>
        <w:r w:rsidR="00810BC5">
          <w:rPr>
            <w:noProof/>
            <w:webHidden/>
          </w:rPr>
          <w:fldChar w:fldCharType="end"/>
        </w:r>
      </w:hyperlink>
    </w:p>
    <w:p w14:paraId="1981225A" w14:textId="77777777" w:rsidR="00810BC5" w:rsidRDefault="003B7B90">
      <w:pPr>
        <w:pStyle w:val="brajegyzk"/>
        <w:tabs>
          <w:tab w:val="right" w:leader="dot" w:pos="7928"/>
        </w:tabs>
        <w:rPr>
          <w:rFonts w:eastAsiaTheme="minorEastAsia" w:cstheme="minorBidi"/>
          <w:noProof/>
          <w:lang w:val="en-US"/>
        </w:rPr>
      </w:pPr>
      <w:hyperlink w:anchor="_Toc417218018" w:history="1">
        <w:r w:rsidR="00810BC5" w:rsidRPr="0057569C">
          <w:rPr>
            <w:rStyle w:val="Hiperhivatkozs"/>
            <w:noProof/>
          </w:rPr>
          <w:t>6.8 ábra A közeli modellhez szükséges paraméterek</w:t>
        </w:r>
        <w:r w:rsidR="00810BC5">
          <w:rPr>
            <w:noProof/>
            <w:webHidden/>
          </w:rPr>
          <w:tab/>
        </w:r>
        <w:r w:rsidR="00810BC5">
          <w:rPr>
            <w:noProof/>
            <w:webHidden/>
          </w:rPr>
          <w:fldChar w:fldCharType="begin"/>
        </w:r>
        <w:r w:rsidR="00810BC5">
          <w:rPr>
            <w:noProof/>
            <w:webHidden/>
          </w:rPr>
          <w:instrText xml:space="preserve"> PAGEREF _Toc417218018 \h </w:instrText>
        </w:r>
        <w:r w:rsidR="00810BC5">
          <w:rPr>
            <w:noProof/>
            <w:webHidden/>
          </w:rPr>
        </w:r>
        <w:r w:rsidR="00810BC5">
          <w:rPr>
            <w:noProof/>
            <w:webHidden/>
          </w:rPr>
          <w:fldChar w:fldCharType="separate"/>
        </w:r>
        <w:r w:rsidR="00810BC5">
          <w:rPr>
            <w:noProof/>
            <w:webHidden/>
          </w:rPr>
          <w:t>32</w:t>
        </w:r>
        <w:r w:rsidR="00810BC5">
          <w:rPr>
            <w:noProof/>
            <w:webHidden/>
          </w:rPr>
          <w:fldChar w:fldCharType="end"/>
        </w:r>
      </w:hyperlink>
    </w:p>
    <w:p w14:paraId="0A0F83A8" w14:textId="77777777" w:rsidR="00810BC5" w:rsidRDefault="003B7B90">
      <w:pPr>
        <w:pStyle w:val="brajegyzk"/>
        <w:tabs>
          <w:tab w:val="right" w:leader="dot" w:pos="7928"/>
        </w:tabs>
        <w:rPr>
          <w:rFonts w:eastAsiaTheme="minorEastAsia" w:cstheme="minorBidi"/>
          <w:noProof/>
          <w:lang w:val="en-US"/>
        </w:rPr>
      </w:pPr>
      <w:hyperlink w:anchor="_Toc417218019" w:history="1">
        <w:r w:rsidR="00810BC5" w:rsidRPr="0057569C">
          <w:rPr>
            <w:rStyle w:val="Hiperhivatkozs"/>
            <w:noProof/>
          </w:rPr>
          <w:t>6.9 ábra Az olcsó és közeli modellhez szükséges paraméterek</w:t>
        </w:r>
        <w:r w:rsidR="00810BC5">
          <w:rPr>
            <w:noProof/>
            <w:webHidden/>
          </w:rPr>
          <w:tab/>
        </w:r>
        <w:r w:rsidR="00810BC5">
          <w:rPr>
            <w:noProof/>
            <w:webHidden/>
          </w:rPr>
          <w:fldChar w:fldCharType="begin"/>
        </w:r>
        <w:r w:rsidR="00810BC5">
          <w:rPr>
            <w:noProof/>
            <w:webHidden/>
          </w:rPr>
          <w:instrText xml:space="preserve"> PAGEREF _Toc417218019 \h </w:instrText>
        </w:r>
        <w:r w:rsidR="00810BC5">
          <w:rPr>
            <w:noProof/>
            <w:webHidden/>
          </w:rPr>
        </w:r>
        <w:r w:rsidR="00810BC5">
          <w:rPr>
            <w:noProof/>
            <w:webHidden/>
          </w:rPr>
          <w:fldChar w:fldCharType="separate"/>
        </w:r>
        <w:r w:rsidR="00810BC5">
          <w:rPr>
            <w:noProof/>
            <w:webHidden/>
          </w:rPr>
          <w:t>33</w:t>
        </w:r>
        <w:r w:rsidR="00810BC5">
          <w:rPr>
            <w:noProof/>
            <w:webHidden/>
          </w:rPr>
          <w:fldChar w:fldCharType="end"/>
        </w:r>
      </w:hyperlink>
    </w:p>
    <w:p w14:paraId="103A76E9" w14:textId="77777777" w:rsidR="00810BC5" w:rsidRDefault="003B7B90">
      <w:pPr>
        <w:pStyle w:val="brajegyzk"/>
        <w:tabs>
          <w:tab w:val="right" w:leader="dot" w:pos="7928"/>
        </w:tabs>
        <w:rPr>
          <w:rFonts w:eastAsiaTheme="minorEastAsia" w:cstheme="minorBidi"/>
          <w:noProof/>
          <w:lang w:val="en-US"/>
        </w:rPr>
      </w:pPr>
      <w:hyperlink w:anchor="_Toc417218020" w:history="1">
        <w:r w:rsidR="00810BC5" w:rsidRPr="0057569C">
          <w:rPr>
            <w:rStyle w:val="Hiperhivatkozs"/>
            <w:noProof/>
          </w:rPr>
          <w:t>6.10 ábra Az adatbázis entitásai és kapcsolatuk</w:t>
        </w:r>
        <w:r w:rsidR="00810BC5">
          <w:rPr>
            <w:noProof/>
            <w:webHidden/>
          </w:rPr>
          <w:tab/>
        </w:r>
        <w:r w:rsidR="00810BC5">
          <w:rPr>
            <w:noProof/>
            <w:webHidden/>
          </w:rPr>
          <w:fldChar w:fldCharType="begin"/>
        </w:r>
        <w:r w:rsidR="00810BC5">
          <w:rPr>
            <w:noProof/>
            <w:webHidden/>
          </w:rPr>
          <w:instrText xml:space="preserve"> PAGEREF _Toc417218020 \h </w:instrText>
        </w:r>
        <w:r w:rsidR="00810BC5">
          <w:rPr>
            <w:noProof/>
            <w:webHidden/>
          </w:rPr>
        </w:r>
        <w:r w:rsidR="00810BC5">
          <w:rPr>
            <w:noProof/>
            <w:webHidden/>
          </w:rPr>
          <w:fldChar w:fldCharType="separate"/>
        </w:r>
        <w:r w:rsidR="00810BC5">
          <w:rPr>
            <w:noProof/>
            <w:webHidden/>
          </w:rPr>
          <w:t>35</w:t>
        </w:r>
        <w:r w:rsidR="00810BC5">
          <w:rPr>
            <w:noProof/>
            <w:webHidden/>
          </w:rPr>
          <w:fldChar w:fldCharType="end"/>
        </w:r>
      </w:hyperlink>
    </w:p>
    <w:p w14:paraId="2DF088EF" w14:textId="77777777" w:rsidR="00810BC5" w:rsidRDefault="003B7B90">
      <w:pPr>
        <w:pStyle w:val="brajegyzk"/>
        <w:tabs>
          <w:tab w:val="right" w:leader="dot" w:pos="7928"/>
        </w:tabs>
        <w:rPr>
          <w:rFonts w:eastAsiaTheme="minorEastAsia" w:cstheme="minorBidi"/>
          <w:noProof/>
          <w:lang w:val="en-US"/>
        </w:rPr>
      </w:pPr>
      <w:hyperlink w:anchor="_Toc417218021" w:history="1">
        <w:r w:rsidR="00810BC5" w:rsidRPr="0057569C">
          <w:rPr>
            <w:rStyle w:val="Hiperhivatkozs"/>
            <w:noProof/>
          </w:rPr>
          <w:t>8.1 ábra Látogató számára látható menüsáv</w:t>
        </w:r>
        <w:r w:rsidR="00810BC5">
          <w:rPr>
            <w:noProof/>
            <w:webHidden/>
          </w:rPr>
          <w:tab/>
        </w:r>
        <w:r w:rsidR="00810BC5">
          <w:rPr>
            <w:noProof/>
            <w:webHidden/>
          </w:rPr>
          <w:fldChar w:fldCharType="begin"/>
        </w:r>
        <w:r w:rsidR="00810BC5">
          <w:rPr>
            <w:noProof/>
            <w:webHidden/>
          </w:rPr>
          <w:instrText xml:space="preserve"> PAGEREF _Toc417218021 \h </w:instrText>
        </w:r>
        <w:r w:rsidR="00810BC5">
          <w:rPr>
            <w:noProof/>
            <w:webHidden/>
          </w:rPr>
        </w:r>
        <w:r w:rsidR="00810BC5">
          <w:rPr>
            <w:noProof/>
            <w:webHidden/>
          </w:rPr>
          <w:fldChar w:fldCharType="separate"/>
        </w:r>
        <w:r w:rsidR="00810BC5">
          <w:rPr>
            <w:noProof/>
            <w:webHidden/>
          </w:rPr>
          <w:t>62</w:t>
        </w:r>
        <w:r w:rsidR="00810BC5">
          <w:rPr>
            <w:noProof/>
            <w:webHidden/>
          </w:rPr>
          <w:fldChar w:fldCharType="end"/>
        </w:r>
      </w:hyperlink>
    </w:p>
    <w:p w14:paraId="7FC20CD1" w14:textId="77777777" w:rsidR="00810BC5" w:rsidRDefault="003B7B90">
      <w:pPr>
        <w:pStyle w:val="brajegyzk"/>
        <w:tabs>
          <w:tab w:val="right" w:leader="dot" w:pos="7928"/>
        </w:tabs>
        <w:rPr>
          <w:rFonts w:eastAsiaTheme="minorEastAsia" w:cstheme="minorBidi"/>
          <w:noProof/>
          <w:lang w:val="en-US"/>
        </w:rPr>
      </w:pPr>
      <w:hyperlink w:anchor="_Toc417218022" w:history="1">
        <w:r w:rsidR="00810BC5" w:rsidRPr="0057569C">
          <w:rPr>
            <w:rStyle w:val="Hiperhivatkozs"/>
            <w:noProof/>
          </w:rPr>
          <w:t>8.2 ábra Szálláskereső számára látható menüsáv</w:t>
        </w:r>
        <w:r w:rsidR="00810BC5">
          <w:rPr>
            <w:noProof/>
            <w:webHidden/>
          </w:rPr>
          <w:tab/>
        </w:r>
        <w:r w:rsidR="00810BC5">
          <w:rPr>
            <w:noProof/>
            <w:webHidden/>
          </w:rPr>
          <w:fldChar w:fldCharType="begin"/>
        </w:r>
        <w:r w:rsidR="00810BC5">
          <w:rPr>
            <w:noProof/>
            <w:webHidden/>
          </w:rPr>
          <w:instrText xml:space="preserve"> PAGEREF _Toc417218022 \h </w:instrText>
        </w:r>
        <w:r w:rsidR="00810BC5">
          <w:rPr>
            <w:noProof/>
            <w:webHidden/>
          </w:rPr>
        </w:r>
        <w:r w:rsidR="00810BC5">
          <w:rPr>
            <w:noProof/>
            <w:webHidden/>
          </w:rPr>
          <w:fldChar w:fldCharType="separate"/>
        </w:r>
        <w:r w:rsidR="00810BC5">
          <w:rPr>
            <w:noProof/>
            <w:webHidden/>
          </w:rPr>
          <w:t>63</w:t>
        </w:r>
        <w:r w:rsidR="00810BC5">
          <w:rPr>
            <w:noProof/>
            <w:webHidden/>
          </w:rPr>
          <w:fldChar w:fldCharType="end"/>
        </w:r>
      </w:hyperlink>
    </w:p>
    <w:p w14:paraId="52729F84" w14:textId="77777777" w:rsidR="00810BC5" w:rsidRDefault="003B7B90">
      <w:pPr>
        <w:pStyle w:val="brajegyzk"/>
        <w:tabs>
          <w:tab w:val="right" w:leader="dot" w:pos="7928"/>
        </w:tabs>
        <w:rPr>
          <w:rFonts w:eastAsiaTheme="minorEastAsia" w:cstheme="minorBidi"/>
          <w:noProof/>
          <w:lang w:val="en-US"/>
        </w:rPr>
      </w:pPr>
      <w:hyperlink w:anchor="_Toc417218023" w:history="1">
        <w:r w:rsidR="00810BC5" w:rsidRPr="0057569C">
          <w:rPr>
            <w:rStyle w:val="Hiperhivatkozs"/>
            <w:noProof/>
          </w:rPr>
          <w:t>8.3 ábra Szállásadó számára látható menüsáv</w:t>
        </w:r>
        <w:r w:rsidR="00810BC5">
          <w:rPr>
            <w:noProof/>
            <w:webHidden/>
          </w:rPr>
          <w:tab/>
        </w:r>
        <w:r w:rsidR="00810BC5">
          <w:rPr>
            <w:noProof/>
            <w:webHidden/>
          </w:rPr>
          <w:fldChar w:fldCharType="begin"/>
        </w:r>
        <w:r w:rsidR="00810BC5">
          <w:rPr>
            <w:noProof/>
            <w:webHidden/>
          </w:rPr>
          <w:instrText xml:space="preserve"> PAGEREF _Toc417218023 \h </w:instrText>
        </w:r>
        <w:r w:rsidR="00810BC5">
          <w:rPr>
            <w:noProof/>
            <w:webHidden/>
          </w:rPr>
        </w:r>
        <w:r w:rsidR="00810BC5">
          <w:rPr>
            <w:noProof/>
            <w:webHidden/>
          </w:rPr>
          <w:fldChar w:fldCharType="separate"/>
        </w:r>
        <w:r w:rsidR="00810BC5">
          <w:rPr>
            <w:noProof/>
            <w:webHidden/>
          </w:rPr>
          <w:t>63</w:t>
        </w:r>
        <w:r w:rsidR="00810BC5">
          <w:rPr>
            <w:noProof/>
            <w:webHidden/>
          </w:rPr>
          <w:fldChar w:fldCharType="end"/>
        </w:r>
      </w:hyperlink>
    </w:p>
    <w:p w14:paraId="125E72E2" w14:textId="77777777" w:rsidR="00810BC5" w:rsidRDefault="003B7B90">
      <w:pPr>
        <w:pStyle w:val="brajegyzk"/>
        <w:tabs>
          <w:tab w:val="right" w:leader="dot" w:pos="7928"/>
        </w:tabs>
        <w:rPr>
          <w:rFonts w:eastAsiaTheme="minorEastAsia" w:cstheme="minorBidi"/>
          <w:noProof/>
          <w:lang w:val="en-US"/>
        </w:rPr>
      </w:pPr>
      <w:hyperlink w:anchor="_Toc417218024" w:history="1">
        <w:r w:rsidR="00810BC5" w:rsidRPr="0057569C">
          <w:rPr>
            <w:rStyle w:val="Hiperhivatkozs"/>
            <w:noProof/>
          </w:rPr>
          <w:t>8.4 ábra Adminisztrátor számára látható menüsáv</w:t>
        </w:r>
        <w:r w:rsidR="00810BC5">
          <w:rPr>
            <w:noProof/>
            <w:webHidden/>
          </w:rPr>
          <w:tab/>
        </w:r>
        <w:r w:rsidR="00810BC5">
          <w:rPr>
            <w:noProof/>
            <w:webHidden/>
          </w:rPr>
          <w:fldChar w:fldCharType="begin"/>
        </w:r>
        <w:r w:rsidR="00810BC5">
          <w:rPr>
            <w:noProof/>
            <w:webHidden/>
          </w:rPr>
          <w:instrText xml:space="preserve"> PAGEREF _Toc417218024 \h </w:instrText>
        </w:r>
        <w:r w:rsidR="00810BC5">
          <w:rPr>
            <w:noProof/>
            <w:webHidden/>
          </w:rPr>
        </w:r>
        <w:r w:rsidR="00810BC5">
          <w:rPr>
            <w:noProof/>
            <w:webHidden/>
          </w:rPr>
          <w:fldChar w:fldCharType="separate"/>
        </w:r>
        <w:r w:rsidR="00810BC5">
          <w:rPr>
            <w:noProof/>
            <w:webHidden/>
          </w:rPr>
          <w:t>64</w:t>
        </w:r>
        <w:r w:rsidR="00810BC5">
          <w:rPr>
            <w:noProof/>
            <w:webHidden/>
          </w:rPr>
          <w:fldChar w:fldCharType="end"/>
        </w:r>
      </w:hyperlink>
    </w:p>
    <w:p w14:paraId="4C69F91B" w14:textId="77777777" w:rsidR="00810BC5" w:rsidRDefault="003B7B90">
      <w:pPr>
        <w:pStyle w:val="brajegyzk"/>
        <w:tabs>
          <w:tab w:val="right" w:leader="dot" w:pos="7928"/>
        </w:tabs>
        <w:rPr>
          <w:rFonts w:eastAsiaTheme="minorEastAsia" w:cstheme="minorBidi"/>
          <w:noProof/>
          <w:lang w:val="en-US"/>
        </w:rPr>
      </w:pPr>
      <w:hyperlink w:anchor="_Toc417218025" w:history="1">
        <w:r w:rsidR="00810BC5" w:rsidRPr="0057569C">
          <w:rPr>
            <w:rStyle w:val="Hiperhivatkozs"/>
            <w:noProof/>
          </w:rPr>
          <w:t>8.5 ábra Szobák listája</w:t>
        </w:r>
        <w:r w:rsidR="00810BC5">
          <w:rPr>
            <w:noProof/>
            <w:webHidden/>
          </w:rPr>
          <w:tab/>
        </w:r>
        <w:r w:rsidR="00810BC5">
          <w:rPr>
            <w:noProof/>
            <w:webHidden/>
          </w:rPr>
          <w:fldChar w:fldCharType="begin"/>
        </w:r>
        <w:r w:rsidR="00810BC5">
          <w:rPr>
            <w:noProof/>
            <w:webHidden/>
          </w:rPr>
          <w:instrText xml:space="preserve"> PAGEREF _Toc417218025 \h </w:instrText>
        </w:r>
        <w:r w:rsidR="00810BC5">
          <w:rPr>
            <w:noProof/>
            <w:webHidden/>
          </w:rPr>
        </w:r>
        <w:r w:rsidR="00810BC5">
          <w:rPr>
            <w:noProof/>
            <w:webHidden/>
          </w:rPr>
          <w:fldChar w:fldCharType="separate"/>
        </w:r>
        <w:r w:rsidR="00810BC5">
          <w:rPr>
            <w:noProof/>
            <w:webHidden/>
          </w:rPr>
          <w:t>64</w:t>
        </w:r>
        <w:r w:rsidR="00810BC5">
          <w:rPr>
            <w:noProof/>
            <w:webHidden/>
          </w:rPr>
          <w:fldChar w:fldCharType="end"/>
        </w:r>
      </w:hyperlink>
    </w:p>
    <w:p w14:paraId="188652B5" w14:textId="77777777" w:rsidR="00810BC5" w:rsidRDefault="003B7B90">
      <w:pPr>
        <w:pStyle w:val="brajegyzk"/>
        <w:tabs>
          <w:tab w:val="right" w:leader="dot" w:pos="7928"/>
        </w:tabs>
        <w:rPr>
          <w:rFonts w:eastAsiaTheme="minorEastAsia" w:cstheme="minorBidi"/>
          <w:noProof/>
          <w:lang w:val="en-US"/>
        </w:rPr>
      </w:pPr>
      <w:hyperlink w:anchor="_Toc417218026" w:history="1">
        <w:r w:rsidR="00810BC5" w:rsidRPr="0057569C">
          <w:rPr>
            <w:rStyle w:val="Hiperhivatkozs"/>
            <w:noProof/>
          </w:rPr>
          <w:t>8.6 ábra Szobák szűrési feltételeit tartalmazó panel</w:t>
        </w:r>
        <w:r w:rsidR="00810BC5">
          <w:rPr>
            <w:noProof/>
            <w:webHidden/>
          </w:rPr>
          <w:tab/>
        </w:r>
        <w:r w:rsidR="00810BC5">
          <w:rPr>
            <w:noProof/>
            <w:webHidden/>
          </w:rPr>
          <w:fldChar w:fldCharType="begin"/>
        </w:r>
        <w:r w:rsidR="00810BC5">
          <w:rPr>
            <w:noProof/>
            <w:webHidden/>
          </w:rPr>
          <w:instrText xml:space="preserve"> PAGEREF _Toc417218026 \h </w:instrText>
        </w:r>
        <w:r w:rsidR="00810BC5">
          <w:rPr>
            <w:noProof/>
            <w:webHidden/>
          </w:rPr>
        </w:r>
        <w:r w:rsidR="00810BC5">
          <w:rPr>
            <w:noProof/>
            <w:webHidden/>
          </w:rPr>
          <w:fldChar w:fldCharType="separate"/>
        </w:r>
        <w:r w:rsidR="00810BC5">
          <w:rPr>
            <w:noProof/>
            <w:webHidden/>
          </w:rPr>
          <w:t>65</w:t>
        </w:r>
        <w:r w:rsidR="00810BC5">
          <w:rPr>
            <w:noProof/>
            <w:webHidden/>
          </w:rPr>
          <w:fldChar w:fldCharType="end"/>
        </w:r>
      </w:hyperlink>
    </w:p>
    <w:p w14:paraId="741FB1AF" w14:textId="77777777" w:rsidR="00810BC5" w:rsidRDefault="003B7B90">
      <w:pPr>
        <w:pStyle w:val="brajegyzk"/>
        <w:tabs>
          <w:tab w:val="right" w:leader="dot" w:pos="7928"/>
        </w:tabs>
        <w:rPr>
          <w:rFonts w:eastAsiaTheme="minorEastAsia" w:cstheme="minorBidi"/>
          <w:noProof/>
          <w:lang w:val="en-US"/>
        </w:rPr>
      </w:pPr>
      <w:hyperlink w:anchor="_Toc417218027" w:history="1">
        <w:r w:rsidR="00810BC5" w:rsidRPr="0057569C">
          <w:rPr>
            <w:rStyle w:val="Hiperhivatkozs"/>
            <w:noProof/>
          </w:rPr>
          <w:t>8.7 ábra Egy szoba részletes bemutató oldala</w:t>
        </w:r>
        <w:r w:rsidR="00810BC5">
          <w:rPr>
            <w:noProof/>
            <w:webHidden/>
          </w:rPr>
          <w:tab/>
        </w:r>
        <w:r w:rsidR="00810BC5">
          <w:rPr>
            <w:noProof/>
            <w:webHidden/>
          </w:rPr>
          <w:fldChar w:fldCharType="begin"/>
        </w:r>
        <w:r w:rsidR="00810BC5">
          <w:rPr>
            <w:noProof/>
            <w:webHidden/>
          </w:rPr>
          <w:instrText xml:space="preserve"> PAGEREF _Toc417218027 \h </w:instrText>
        </w:r>
        <w:r w:rsidR="00810BC5">
          <w:rPr>
            <w:noProof/>
            <w:webHidden/>
          </w:rPr>
        </w:r>
        <w:r w:rsidR="00810BC5">
          <w:rPr>
            <w:noProof/>
            <w:webHidden/>
          </w:rPr>
          <w:fldChar w:fldCharType="separate"/>
        </w:r>
        <w:r w:rsidR="00810BC5">
          <w:rPr>
            <w:noProof/>
            <w:webHidden/>
          </w:rPr>
          <w:t>66</w:t>
        </w:r>
        <w:r w:rsidR="00810BC5">
          <w:rPr>
            <w:noProof/>
            <w:webHidden/>
          </w:rPr>
          <w:fldChar w:fldCharType="end"/>
        </w:r>
      </w:hyperlink>
    </w:p>
    <w:p w14:paraId="7EF06ECC" w14:textId="77777777" w:rsidR="00810BC5" w:rsidRDefault="003B7B90">
      <w:pPr>
        <w:pStyle w:val="brajegyzk"/>
        <w:tabs>
          <w:tab w:val="right" w:leader="dot" w:pos="7928"/>
        </w:tabs>
        <w:rPr>
          <w:rFonts w:eastAsiaTheme="minorEastAsia" w:cstheme="minorBidi"/>
          <w:noProof/>
          <w:lang w:val="en-US"/>
        </w:rPr>
      </w:pPr>
      <w:hyperlink w:anchor="_Toc417218028" w:history="1">
        <w:r w:rsidR="00810BC5" w:rsidRPr="0057569C">
          <w:rPr>
            <w:rStyle w:val="Hiperhivatkozs"/>
            <w:noProof/>
          </w:rPr>
          <w:t>8.8 ábra A szálláskereső számára megjelenő szobafoglalási panel</w:t>
        </w:r>
        <w:r w:rsidR="00810BC5">
          <w:rPr>
            <w:noProof/>
            <w:webHidden/>
          </w:rPr>
          <w:tab/>
        </w:r>
        <w:r w:rsidR="00810BC5">
          <w:rPr>
            <w:noProof/>
            <w:webHidden/>
          </w:rPr>
          <w:fldChar w:fldCharType="begin"/>
        </w:r>
        <w:r w:rsidR="00810BC5">
          <w:rPr>
            <w:noProof/>
            <w:webHidden/>
          </w:rPr>
          <w:instrText xml:space="preserve"> PAGEREF _Toc417218028 \h </w:instrText>
        </w:r>
        <w:r w:rsidR="00810BC5">
          <w:rPr>
            <w:noProof/>
            <w:webHidden/>
          </w:rPr>
        </w:r>
        <w:r w:rsidR="00810BC5">
          <w:rPr>
            <w:noProof/>
            <w:webHidden/>
          </w:rPr>
          <w:fldChar w:fldCharType="separate"/>
        </w:r>
        <w:r w:rsidR="00810BC5">
          <w:rPr>
            <w:noProof/>
            <w:webHidden/>
          </w:rPr>
          <w:t>66</w:t>
        </w:r>
        <w:r w:rsidR="00810BC5">
          <w:rPr>
            <w:noProof/>
            <w:webHidden/>
          </w:rPr>
          <w:fldChar w:fldCharType="end"/>
        </w:r>
      </w:hyperlink>
    </w:p>
    <w:p w14:paraId="68D77B6C" w14:textId="77777777" w:rsidR="00810BC5" w:rsidRDefault="003B7B90">
      <w:pPr>
        <w:pStyle w:val="brajegyzk"/>
        <w:tabs>
          <w:tab w:val="right" w:leader="dot" w:pos="7928"/>
        </w:tabs>
        <w:rPr>
          <w:rFonts w:eastAsiaTheme="minorEastAsia" w:cstheme="minorBidi"/>
          <w:noProof/>
          <w:lang w:val="en-US"/>
        </w:rPr>
      </w:pPr>
      <w:hyperlink w:anchor="_Toc417218029" w:history="1">
        <w:r w:rsidR="00810BC5" w:rsidRPr="0057569C">
          <w:rPr>
            <w:rStyle w:val="Hiperhivatkozs"/>
            <w:noProof/>
          </w:rPr>
          <w:t>8.9 ábra Rögzített szobafoglalási panel</w:t>
        </w:r>
        <w:r w:rsidR="00810BC5">
          <w:rPr>
            <w:noProof/>
            <w:webHidden/>
          </w:rPr>
          <w:tab/>
        </w:r>
        <w:r w:rsidR="00810BC5">
          <w:rPr>
            <w:noProof/>
            <w:webHidden/>
          </w:rPr>
          <w:fldChar w:fldCharType="begin"/>
        </w:r>
        <w:r w:rsidR="00810BC5">
          <w:rPr>
            <w:noProof/>
            <w:webHidden/>
          </w:rPr>
          <w:instrText xml:space="preserve"> PAGEREF _Toc417218029 \h </w:instrText>
        </w:r>
        <w:r w:rsidR="00810BC5">
          <w:rPr>
            <w:noProof/>
            <w:webHidden/>
          </w:rPr>
        </w:r>
        <w:r w:rsidR="00810BC5">
          <w:rPr>
            <w:noProof/>
            <w:webHidden/>
          </w:rPr>
          <w:fldChar w:fldCharType="separate"/>
        </w:r>
        <w:r w:rsidR="00810BC5">
          <w:rPr>
            <w:noProof/>
            <w:webHidden/>
          </w:rPr>
          <w:t>66</w:t>
        </w:r>
        <w:r w:rsidR="00810BC5">
          <w:rPr>
            <w:noProof/>
            <w:webHidden/>
          </w:rPr>
          <w:fldChar w:fldCharType="end"/>
        </w:r>
      </w:hyperlink>
    </w:p>
    <w:p w14:paraId="2DA6CD0E" w14:textId="77777777" w:rsidR="00810BC5" w:rsidRDefault="003B7B90">
      <w:pPr>
        <w:pStyle w:val="brajegyzk"/>
        <w:tabs>
          <w:tab w:val="right" w:leader="dot" w:pos="7928"/>
        </w:tabs>
        <w:rPr>
          <w:rFonts w:eastAsiaTheme="minorEastAsia" w:cstheme="minorBidi"/>
          <w:noProof/>
          <w:lang w:val="en-US"/>
        </w:rPr>
      </w:pPr>
      <w:hyperlink w:anchor="_Toc417218030" w:history="1">
        <w:r w:rsidR="00810BC5" w:rsidRPr="0057569C">
          <w:rPr>
            <w:rStyle w:val="Hiperhivatkozs"/>
            <w:noProof/>
          </w:rPr>
          <w:t>8.10 ábra Szálláshelyek listája</w:t>
        </w:r>
        <w:r w:rsidR="00810BC5">
          <w:rPr>
            <w:noProof/>
            <w:webHidden/>
          </w:rPr>
          <w:tab/>
        </w:r>
        <w:r w:rsidR="00810BC5">
          <w:rPr>
            <w:noProof/>
            <w:webHidden/>
          </w:rPr>
          <w:fldChar w:fldCharType="begin"/>
        </w:r>
        <w:r w:rsidR="00810BC5">
          <w:rPr>
            <w:noProof/>
            <w:webHidden/>
          </w:rPr>
          <w:instrText xml:space="preserve"> PAGEREF _Toc417218030 \h </w:instrText>
        </w:r>
        <w:r w:rsidR="00810BC5">
          <w:rPr>
            <w:noProof/>
            <w:webHidden/>
          </w:rPr>
        </w:r>
        <w:r w:rsidR="00810BC5">
          <w:rPr>
            <w:noProof/>
            <w:webHidden/>
          </w:rPr>
          <w:fldChar w:fldCharType="separate"/>
        </w:r>
        <w:r w:rsidR="00810BC5">
          <w:rPr>
            <w:noProof/>
            <w:webHidden/>
          </w:rPr>
          <w:t>67</w:t>
        </w:r>
        <w:r w:rsidR="00810BC5">
          <w:rPr>
            <w:noProof/>
            <w:webHidden/>
          </w:rPr>
          <w:fldChar w:fldCharType="end"/>
        </w:r>
      </w:hyperlink>
    </w:p>
    <w:p w14:paraId="38D17F30" w14:textId="77777777" w:rsidR="002A1FFB" w:rsidRDefault="00E257D0" w:rsidP="00E257D0">
      <w:pPr>
        <w:pStyle w:val="brajegyzk"/>
        <w:tabs>
          <w:tab w:val="right" w:leader="dot" w:pos="8261"/>
        </w:tabs>
        <w:rPr>
          <w:noProof/>
        </w:rPr>
      </w:pPr>
      <w:r>
        <w:fldChar w:fldCharType="end"/>
      </w:r>
      <w:r>
        <w:fldChar w:fldCharType="begin"/>
      </w:r>
      <w:r>
        <w:instrText xml:space="preserve"> TOC \h \z \c "egyenlet" </w:instrText>
      </w:r>
      <w:r>
        <w:fldChar w:fldCharType="separate"/>
      </w:r>
    </w:p>
    <w:p w14:paraId="580920CA" w14:textId="77777777" w:rsidR="002A1FFB" w:rsidRDefault="003B7B90">
      <w:pPr>
        <w:pStyle w:val="brajegyzk"/>
        <w:tabs>
          <w:tab w:val="right" w:leader="dot" w:pos="7928"/>
        </w:tabs>
        <w:rPr>
          <w:rFonts w:eastAsiaTheme="minorEastAsia" w:cstheme="minorBidi"/>
          <w:noProof/>
          <w:lang w:val="en-US"/>
        </w:rPr>
      </w:pPr>
      <w:hyperlink w:anchor="_Toc417071644" w:history="1">
        <w:r w:rsidR="002A1FFB" w:rsidRPr="00ED3058">
          <w:rPr>
            <w:rStyle w:val="Hiperhivatkozs"/>
            <w:noProof/>
          </w:rPr>
          <w:t>6.1 képlet Speciális relatív szórás képlet</w:t>
        </w:r>
        <w:r w:rsidR="002A1FFB">
          <w:rPr>
            <w:noProof/>
            <w:webHidden/>
          </w:rPr>
          <w:tab/>
        </w:r>
        <w:r w:rsidR="002A1FFB">
          <w:rPr>
            <w:noProof/>
            <w:webHidden/>
          </w:rPr>
          <w:fldChar w:fldCharType="begin"/>
        </w:r>
        <w:r w:rsidR="002A1FFB">
          <w:rPr>
            <w:noProof/>
            <w:webHidden/>
          </w:rPr>
          <w:instrText xml:space="preserve"> PAGEREF _Toc417071644 \h </w:instrText>
        </w:r>
        <w:r w:rsidR="002A1FFB">
          <w:rPr>
            <w:noProof/>
            <w:webHidden/>
          </w:rPr>
        </w:r>
        <w:r w:rsidR="002A1FFB">
          <w:rPr>
            <w:noProof/>
            <w:webHidden/>
          </w:rPr>
          <w:fldChar w:fldCharType="separate"/>
        </w:r>
        <w:r w:rsidR="002A1FFB">
          <w:rPr>
            <w:noProof/>
            <w:webHidden/>
          </w:rPr>
          <w:t>29</w:t>
        </w:r>
        <w:r w:rsidR="002A1FFB">
          <w:rPr>
            <w:noProof/>
            <w:webHidden/>
          </w:rPr>
          <w:fldChar w:fldCharType="end"/>
        </w:r>
      </w:hyperlink>
    </w:p>
    <w:p w14:paraId="713BC2BE" w14:textId="77777777" w:rsidR="002A1FFB" w:rsidRDefault="003B7B90">
      <w:pPr>
        <w:pStyle w:val="brajegyzk"/>
        <w:tabs>
          <w:tab w:val="right" w:leader="dot" w:pos="7928"/>
        </w:tabs>
        <w:rPr>
          <w:rFonts w:eastAsiaTheme="minorEastAsia" w:cstheme="minorBidi"/>
          <w:noProof/>
          <w:lang w:val="en-US"/>
        </w:rPr>
      </w:pPr>
      <w:hyperlink w:anchor="_Toc417071645" w:history="1">
        <w:r w:rsidR="002A1FFB" w:rsidRPr="00ED3058">
          <w:rPr>
            <w:rStyle w:val="Hiperhivatkozs"/>
            <w:noProof/>
          </w:rPr>
          <w:t>6.2 képlet Korlátozás a vendégek száma alapján</w:t>
        </w:r>
        <w:r w:rsidR="002A1FFB">
          <w:rPr>
            <w:noProof/>
            <w:webHidden/>
          </w:rPr>
          <w:tab/>
        </w:r>
        <w:r w:rsidR="002A1FFB">
          <w:rPr>
            <w:noProof/>
            <w:webHidden/>
          </w:rPr>
          <w:fldChar w:fldCharType="begin"/>
        </w:r>
        <w:r w:rsidR="002A1FFB">
          <w:rPr>
            <w:noProof/>
            <w:webHidden/>
          </w:rPr>
          <w:instrText xml:space="preserve"> PAGEREF _Toc417071645 \h </w:instrText>
        </w:r>
        <w:r w:rsidR="002A1FFB">
          <w:rPr>
            <w:noProof/>
            <w:webHidden/>
          </w:rPr>
        </w:r>
        <w:r w:rsidR="002A1FFB">
          <w:rPr>
            <w:noProof/>
            <w:webHidden/>
          </w:rPr>
          <w:fldChar w:fldCharType="separate"/>
        </w:r>
        <w:r w:rsidR="002A1FFB">
          <w:rPr>
            <w:noProof/>
            <w:webHidden/>
          </w:rPr>
          <w:t>29</w:t>
        </w:r>
        <w:r w:rsidR="002A1FFB">
          <w:rPr>
            <w:noProof/>
            <w:webHidden/>
          </w:rPr>
          <w:fldChar w:fldCharType="end"/>
        </w:r>
      </w:hyperlink>
    </w:p>
    <w:p w14:paraId="1CAAD94E" w14:textId="77777777" w:rsidR="002A1FFB" w:rsidRDefault="003B7B90">
      <w:pPr>
        <w:pStyle w:val="brajegyzk"/>
        <w:tabs>
          <w:tab w:val="right" w:leader="dot" w:pos="7928"/>
        </w:tabs>
        <w:rPr>
          <w:rFonts w:eastAsiaTheme="minorEastAsia" w:cstheme="minorBidi"/>
          <w:noProof/>
          <w:lang w:val="en-US"/>
        </w:rPr>
      </w:pPr>
      <w:hyperlink w:anchor="_Toc417071646" w:history="1">
        <w:r w:rsidR="002A1FFB" w:rsidRPr="00ED3058">
          <w:rPr>
            <w:rStyle w:val="Hiperhivatkozs"/>
            <w:noProof/>
          </w:rPr>
          <w:t>6.3 képlet Az olcsó modell célfüggvénye</w:t>
        </w:r>
        <w:r w:rsidR="002A1FFB">
          <w:rPr>
            <w:noProof/>
            <w:webHidden/>
          </w:rPr>
          <w:tab/>
        </w:r>
        <w:r w:rsidR="002A1FFB">
          <w:rPr>
            <w:noProof/>
            <w:webHidden/>
          </w:rPr>
          <w:fldChar w:fldCharType="begin"/>
        </w:r>
        <w:r w:rsidR="002A1FFB">
          <w:rPr>
            <w:noProof/>
            <w:webHidden/>
          </w:rPr>
          <w:instrText xml:space="preserve"> PAGEREF _Toc417071646 \h </w:instrText>
        </w:r>
        <w:r w:rsidR="002A1FFB">
          <w:rPr>
            <w:noProof/>
            <w:webHidden/>
          </w:rPr>
        </w:r>
        <w:r w:rsidR="002A1FFB">
          <w:rPr>
            <w:noProof/>
            <w:webHidden/>
          </w:rPr>
          <w:fldChar w:fldCharType="separate"/>
        </w:r>
        <w:r w:rsidR="002A1FFB">
          <w:rPr>
            <w:noProof/>
            <w:webHidden/>
          </w:rPr>
          <w:t>30</w:t>
        </w:r>
        <w:r w:rsidR="002A1FFB">
          <w:rPr>
            <w:noProof/>
            <w:webHidden/>
          </w:rPr>
          <w:fldChar w:fldCharType="end"/>
        </w:r>
      </w:hyperlink>
    </w:p>
    <w:p w14:paraId="615F3690" w14:textId="77777777" w:rsidR="002A1FFB" w:rsidRDefault="003B7B90">
      <w:pPr>
        <w:pStyle w:val="brajegyzk"/>
        <w:tabs>
          <w:tab w:val="right" w:leader="dot" w:pos="7928"/>
        </w:tabs>
        <w:rPr>
          <w:rFonts w:eastAsiaTheme="minorEastAsia" w:cstheme="minorBidi"/>
          <w:noProof/>
          <w:lang w:val="en-US"/>
        </w:rPr>
      </w:pPr>
      <w:hyperlink w:anchor="_Toc417071647" w:history="1">
        <w:r w:rsidR="002A1FFB" w:rsidRPr="00ED3058">
          <w:rPr>
            <w:rStyle w:val="Hiperhivatkozs"/>
            <w:noProof/>
          </w:rPr>
          <w:t>6.4 képlet A közeli modell célfüggvénye</w:t>
        </w:r>
        <w:r w:rsidR="002A1FFB">
          <w:rPr>
            <w:noProof/>
            <w:webHidden/>
          </w:rPr>
          <w:tab/>
        </w:r>
        <w:r w:rsidR="002A1FFB">
          <w:rPr>
            <w:noProof/>
            <w:webHidden/>
          </w:rPr>
          <w:fldChar w:fldCharType="begin"/>
        </w:r>
        <w:r w:rsidR="002A1FFB">
          <w:rPr>
            <w:noProof/>
            <w:webHidden/>
          </w:rPr>
          <w:instrText xml:space="preserve"> PAGEREF _Toc417071647 \h </w:instrText>
        </w:r>
        <w:r w:rsidR="002A1FFB">
          <w:rPr>
            <w:noProof/>
            <w:webHidden/>
          </w:rPr>
        </w:r>
        <w:r w:rsidR="002A1FFB">
          <w:rPr>
            <w:noProof/>
            <w:webHidden/>
          </w:rPr>
          <w:fldChar w:fldCharType="separate"/>
        </w:r>
        <w:r w:rsidR="002A1FFB">
          <w:rPr>
            <w:noProof/>
            <w:webHidden/>
          </w:rPr>
          <w:t>31</w:t>
        </w:r>
        <w:r w:rsidR="002A1FFB">
          <w:rPr>
            <w:noProof/>
            <w:webHidden/>
          </w:rPr>
          <w:fldChar w:fldCharType="end"/>
        </w:r>
      </w:hyperlink>
    </w:p>
    <w:p w14:paraId="1CBD191E" w14:textId="77777777" w:rsidR="002A1FFB" w:rsidRDefault="003B7B90">
      <w:pPr>
        <w:pStyle w:val="brajegyzk"/>
        <w:tabs>
          <w:tab w:val="right" w:leader="dot" w:pos="7928"/>
        </w:tabs>
        <w:rPr>
          <w:rFonts w:eastAsiaTheme="minorEastAsia" w:cstheme="minorBidi"/>
          <w:noProof/>
          <w:lang w:val="en-US"/>
        </w:rPr>
      </w:pPr>
      <w:hyperlink w:anchor="_Toc417071648" w:history="1">
        <w:r w:rsidR="002A1FFB" w:rsidRPr="00ED3058">
          <w:rPr>
            <w:rStyle w:val="Hiperhivatkozs"/>
            <w:noProof/>
          </w:rPr>
          <w:t>6.5 Az olcsó és közeli modell célfüggvénye</w:t>
        </w:r>
        <w:r w:rsidR="002A1FFB">
          <w:rPr>
            <w:noProof/>
            <w:webHidden/>
          </w:rPr>
          <w:tab/>
        </w:r>
        <w:r w:rsidR="002A1FFB">
          <w:rPr>
            <w:noProof/>
            <w:webHidden/>
          </w:rPr>
          <w:fldChar w:fldCharType="begin"/>
        </w:r>
        <w:r w:rsidR="002A1FFB">
          <w:rPr>
            <w:noProof/>
            <w:webHidden/>
          </w:rPr>
          <w:instrText xml:space="preserve"> PAGEREF _Toc417071648 \h </w:instrText>
        </w:r>
        <w:r w:rsidR="002A1FFB">
          <w:rPr>
            <w:noProof/>
            <w:webHidden/>
          </w:rPr>
        </w:r>
        <w:r w:rsidR="002A1FFB">
          <w:rPr>
            <w:noProof/>
            <w:webHidden/>
          </w:rPr>
          <w:fldChar w:fldCharType="separate"/>
        </w:r>
        <w:r w:rsidR="002A1FFB">
          <w:rPr>
            <w:noProof/>
            <w:webHidden/>
          </w:rPr>
          <w:t>31</w:t>
        </w:r>
        <w:r w:rsidR="002A1FFB">
          <w:rPr>
            <w:noProof/>
            <w:webHidden/>
          </w:rPr>
          <w:fldChar w:fldCharType="end"/>
        </w:r>
      </w:hyperlink>
    </w:p>
    <w:p w14:paraId="5B1FD2F2" w14:textId="77777777" w:rsidR="00E257D0" w:rsidRPr="00E257D0" w:rsidRDefault="00E257D0" w:rsidP="00E257D0">
      <w:pPr>
        <w:pStyle w:val="brajegyzk"/>
        <w:tabs>
          <w:tab w:val="right" w:leader="dot" w:pos="8261"/>
        </w:tabs>
      </w:pPr>
      <w:r>
        <w:fldChar w:fldCharType="end"/>
      </w:r>
    </w:p>
    <w:p w14:paraId="6EEC66DA" w14:textId="77777777" w:rsidR="00AA7E3A" w:rsidRPr="00964772" w:rsidRDefault="00AA7E3A">
      <w:pPr>
        <w:rPr>
          <w:rFonts w:ascii="Times New Roman" w:hAnsi="Times New Roman"/>
          <w:sz w:val="24"/>
          <w:szCs w:val="24"/>
        </w:rPr>
      </w:pPr>
      <w:r w:rsidRPr="00964772">
        <w:rPr>
          <w:sz w:val="24"/>
          <w:szCs w:val="24"/>
        </w:rPr>
        <w:br w:type="page"/>
      </w:r>
    </w:p>
    <w:p w14:paraId="7E32AA55" w14:textId="77777777" w:rsidR="00AA7E3A" w:rsidRDefault="00AA7E3A" w:rsidP="00AA7E3A">
      <w:pPr>
        <w:pStyle w:val="ThesisHX"/>
        <w:rPr>
          <w:szCs w:val="24"/>
        </w:rPr>
      </w:pPr>
      <w:bookmarkStart w:id="128" w:name="_Toc417288169"/>
      <w:r w:rsidRPr="00964772">
        <w:rPr>
          <w:szCs w:val="24"/>
        </w:rPr>
        <w:lastRenderedPageBreak/>
        <w:t>Mellékletek</w:t>
      </w:r>
      <w:bookmarkEnd w:id="128"/>
    </w:p>
    <w:p w14:paraId="30B4B15E" w14:textId="7311E794" w:rsidR="00C3557E" w:rsidRDefault="00C3557E" w:rsidP="00C3557E">
      <w:pPr>
        <w:pStyle w:val="ThesisH2"/>
        <w:numPr>
          <w:ilvl w:val="0"/>
          <w:numId w:val="31"/>
        </w:numPr>
        <w:ind w:left="540" w:hanging="540"/>
      </w:pPr>
      <w:bookmarkStart w:id="129" w:name="_Toc417288170"/>
      <w:r>
        <w:t>Adatbázis diagram</w:t>
      </w:r>
      <w:bookmarkEnd w:id="129"/>
    </w:p>
    <w:p w14:paraId="2B659500" w14:textId="4D643CAD" w:rsidR="00C3557E" w:rsidRPr="00C3557E" w:rsidRDefault="003B7B90" w:rsidP="00C3557E">
      <w:pPr>
        <w:pStyle w:val="ThesisSzvegElsBekezds"/>
      </w:pPr>
      <w:r>
        <w:object w:dxaOrig="16350" w:dyaOrig="25380" w14:anchorId="10EE1D04">
          <v:shape id="_x0000_i1034" type="#_x0000_t75" style="width:392.25pt;height:605.25pt" o:ole="">
            <v:imagedata r:id="rId53" o:title=""/>
          </v:shape>
          <o:OLEObject Type="Link" ProgID="Visio.Drawing.15" ShapeID="_x0000_i1034" DrawAspect="Content" r:id="rId54" UpdateMode="Always">
            <o:LinkType>EnhancedMetaFile</o:LinkType>
            <o:LockedField>false</o:LockedField>
            <o:FieldCodes>\f 0</o:FieldCodes>
          </o:OLEObject>
        </w:object>
      </w:r>
    </w:p>
    <w:p w14:paraId="57A71E84" w14:textId="2DAD0D28" w:rsidR="004B5D28" w:rsidRDefault="004B5D28" w:rsidP="00C3557E">
      <w:pPr>
        <w:pStyle w:val="ThesisH2"/>
        <w:numPr>
          <w:ilvl w:val="0"/>
          <w:numId w:val="31"/>
        </w:numPr>
        <w:ind w:left="540" w:hanging="540"/>
      </w:pPr>
      <w:bookmarkStart w:id="130" w:name="_Ref417215046"/>
      <w:bookmarkStart w:id="131" w:name="_Toc417288171"/>
      <w:r>
        <w:lastRenderedPageBreak/>
        <w:t>UrlHelper segédosztály</w:t>
      </w:r>
      <w:bookmarkEnd w:id="130"/>
      <w:bookmarkEnd w:id="131"/>
    </w:p>
    <w:p w14:paraId="0230FCF4" w14:textId="77777777" w:rsidR="004B5D28" w:rsidRPr="004B5D28" w:rsidRDefault="004B5D28" w:rsidP="004B5D28">
      <w:pPr>
        <w:autoSpaceDE w:val="0"/>
        <w:autoSpaceDN w:val="0"/>
        <w:adjustRightInd w:val="0"/>
        <w:spacing w:after="0" w:line="240" w:lineRule="auto"/>
        <w:ind w:left="360"/>
        <w:rPr>
          <w:rFonts w:ascii="Menlo" w:hAnsi="Menlo" w:cs="Menlo"/>
          <w:sz w:val="24"/>
          <w:szCs w:val="24"/>
          <w:lang w:val="en-US"/>
        </w:rPr>
      </w:pPr>
      <w:proofErr w:type="gramStart"/>
      <w:r w:rsidRPr="004B5D28">
        <w:rPr>
          <w:rFonts w:ascii="Menlo" w:hAnsi="Menlo" w:cs="Menlo"/>
          <w:b/>
          <w:bCs/>
          <w:color w:val="008800"/>
          <w:sz w:val="24"/>
          <w:szCs w:val="24"/>
          <w:lang w:val="en-US"/>
        </w:rPr>
        <w:t>module</w:t>
      </w:r>
      <w:proofErr w:type="gramEnd"/>
      <w:r w:rsidRPr="004B5D28">
        <w:rPr>
          <w:rFonts w:ascii="Menlo" w:hAnsi="Menlo" w:cs="Menlo"/>
          <w:sz w:val="24"/>
          <w:szCs w:val="24"/>
          <w:lang w:val="en-US"/>
        </w:rPr>
        <w:t xml:space="preserve"> UrlHelper</w:t>
      </w:r>
    </w:p>
    <w:p w14:paraId="2C64D49D"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proofErr w:type="gramStart"/>
      <w:r w:rsidRPr="004B5D28">
        <w:rPr>
          <w:rFonts w:ascii="Menlo" w:hAnsi="Menlo" w:cs="Menlo"/>
          <w:sz w:val="24"/>
          <w:szCs w:val="24"/>
          <w:lang w:val="en-US"/>
        </w:rPr>
        <w:t>def</w:t>
      </w:r>
      <w:proofErr w:type="gramEnd"/>
      <w:r w:rsidRPr="004B5D28">
        <w:rPr>
          <w:rFonts w:ascii="Menlo" w:hAnsi="Menlo" w:cs="Menlo"/>
          <w:sz w:val="24"/>
          <w:szCs w:val="24"/>
          <w:lang w:val="en-US"/>
        </w:rPr>
        <w:t xml:space="preserve"> </w:t>
      </w:r>
      <w:r w:rsidRPr="004B5D28">
        <w:rPr>
          <w:rFonts w:ascii="Menlo" w:hAnsi="Menlo" w:cs="Menlo"/>
          <w:b/>
          <w:bCs/>
          <w:color w:val="008800"/>
          <w:sz w:val="24"/>
          <w:szCs w:val="24"/>
          <w:lang w:val="en-US"/>
        </w:rPr>
        <w:t>self</w:t>
      </w:r>
      <w:r w:rsidRPr="004B5D28">
        <w:rPr>
          <w:rFonts w:ascii="Menlo" w:hAnsi="Menlo" w:cs="Menlo"/>
          <w:sz w:val="24"/>
          <w:szCs w:val="24"/>
          <w:lang w:val="en-US"/>
        </w:rPr>
        <w:t>.build_parameterised_url(params)</w:t>
      </w:r>
    </w:p>
    <w:p w14:paraId="333D58D0"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roofErr w:type="gramStart"/>
      <w:r w:rsidRPr="004B5D28">
        <w:rPr>
          <w:rFonts w:ascii="Menlo" w:hAnsi="Menlo" w:cs="Menlo"/>
          <w:sz w:val="24"/>
          <w:szCs w:val="24"/>
          <w:lang w:val="en-US"/>
        </w:rPr>
        <w:t>puts</w:t>
      </w:r>
      <w:proofErr w:type="gramEnd"/>
      <w:r w:rsidRPr="004B5D28">
        <w:rPr>
          <w:rFonts w:ascii="Menlo" w:hAnsi="Menlo" w:cs="Menlo"/>
          <w:sz w:val="24"/>
          <w:szCs w:val="24"/>
          <w:lang w:val="en-US"/>
        </w:rPr>
        <w:t xml:space="preserve"> params</w:t>
      </w:r>
    </w:p>
    <w:p w14:paraId="538502DF"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
    <w:p w14:paraId="30CC00A6"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roofErr w:type="gramStart"/>
      <w:r w:rsidRPr="004B5D28">
        <w:rPr>
          <w:rFonts w:ascii="Menlo" w:hAnsi="Menlo" w:cs="Menlo"/>
          <w:sz w:val="24"/>
          <w:szCs w:val="24"/>
          <w:lang w:val="en-US"/>
        </w:rPr>
        <w:t>base</w:t>
      </w:r>
      <w:proofErr w:type="gramEnd"/>
      <w:r w:rsidRPr="004B5D28">
        <w:rPr>
          <w:rFonts w:ascii="Menlo" w:hAnsi="Menlo" w:cs="Menlo"/>
          <w:sz w:val="24"/>
          <w:szCs w:val="24"/>
          <w:lang w:val="en-US"/>
        </w:rPr>
        <w:t xml:space="preserve"> = params[:base_url]</w:t>
      </w:r>
    </w:p>
    <w:p w14:paraId="1D41BFC4"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roofErr w:type="gramStart"/>
      <w:r w:rsidRPr="004B5D28">
        <w:rPr>
          <w:rFonts w:ascii="Menlo" w:hAnsi="Menlo" w:cs="Menlo"/>
          <w:sz w:val="24"/>
          <w:szCs w:val="24"/>
          <w:lang w:val="en-US"/>
        </w:rPr>
        <w:t>params.</w:t>
      </w:r>
      <w:r w:rsidRPr="004B5D28">
        <w:rPr>
          <w:rFonts w:ascii="Menlo" w:hAnsi="Menlo" w:cs="Menlo"/>
          <w:color w:val="003388"/>
          <w:sz w:val="24"/>
          <w:szCs w:val="24"/>
          <w:lang w:val="en-US"/>
        </w:rPr>
        <w:t>delete</w:t>
      </w:r>
      <w:r w:rsidRPr="004B5D28">
        <w:rPr>
          <w:rFonts w:ascii="Menlo" w:hAnsi="Menlo" w:cs="Menlo"/>
          <w:sz w:val="24"/>
          <w:szCs w:val="24"/>
          <w:lang w:val="en-US"/>
        </w:rPr>
        <w:t>(</w:t>
      </w:r>
      <w:proofErr w:type="gramEnd"/>
      <w:r w:rsidRPr="004B5D28">
        <w:rPr>
          <w:rFonts w:ascii="Menlo" w:hAnsi="Menlo" w:cs="Menlo"/>
          <w:sz w:val="24"/>
          <w:szCs w:val="24"/>
          <w:lang w:val="en-US"/>
        </w:rPr>
        <w:t>:base_url)</w:t>
      </w:r>
    </w:p>
    <w:p w14:paraId="7E668569"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
    <w:p w14:paraId="3E190ABA"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roofErr w:type="gramStart"/>
      <w:r w:rsidRPr="004B5D28">
        <w:rPr>
          <w:rFonts w:ascii="Menlo" w:hAnsi="Menlo" w:cs="Menlo"/>
          <w:b/>
          <w:bCs/>
          <w:color w:val="008800"/>
          <w:sz w:val="24"/>
          <w:szCs w:val="24"/>
          <w:lang w:val="en-US"/>
        </w:rPr>
        <w:t>if</w:t>
      </w:r>
      <w:proofErr w:type="gramEnd"/>
      <w:r w:rsidRPr="004B5D28">
        <w:rPr>
          <w:rFonts w:ascii="Menlo" w:hAnsi="Menlo" w:cs="Menlo"/>
          <w:sz w:val="24"/>
          <w:szCs w:val="24"/>
          <w:lang w:val="en-US"/>
        </w:rPr>
        <w:t xml:space="preserve"> base.nil?</w:t>
      </w:r>
    </w:p>
    <w:p w14:paraId="61BD4587"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proofErr w:type="gramStart"/>
      <w:r w:rsidRPr="004B5D28">
        <w:rPr>
          <w:rFonts w:ascii="Menlo" w:hAnsi="Menlo" w:cs="Menlo"/>
          <w:b/>
          <w:bCs/>
          <w:color w:val="008800"/>
          <w:sz w:val="24"/>
          <w:szCs w:val="24"/>
          <w:lang w:val="en-US"/>
        </w:rPr>
        <w:t>return</w:t>
      </w:r>
      <w:proofErr w:type="gramEnd"/>
      <w:r w:rsidRPr="004B5D28">
        <w:rPr>
          <w:rFonts w:ascii="Menlo" w:hAnsi="Menlo" w:cs="Menlo"/>
          <w:sz w:val="24"/>
          <w:szCs w:val="24"/>
          <w:lang w:val="en-US"/>
        </w:rPr>
        <w:t xml:space="preserve"> nil</w:t>
      </w:r>
    </w:p>
    <w:p w14:paraId="35214295"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roofErr w:type="gramStart"/>
      <w:r w:rsidRPr="004B5D28">
        <w:rPr>
          <w:rFonts w:ascii="Menlo" w:hAnsi="Menlo" w:cs="Menlo"/>
          <w:b/>
          <w:bCs/>
          <w:color w:val="008800"/>
          <w:sz w:val="24"/>
          <w:szCs w:val="24"/>
          <w:lang w:val="en-US"/>
        </w:rPr>
        <w:t>else</w:t>
      </w:r>
      <w:proofErr w:type="gramEnd"/>
    </w:p>
    <w:p w14:paraId="58040F3E"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proofErr w:type="gramStart"/>
      <w:r w:rsidRPr="004B5D28">
        <w:rPr>
          <w:rFonts w:ascii="Menlo" w:hAnsi="Menlo" w:cs="Menlo"/>
          <w:sz w:val="24"/>
          <w:szCs w:val="24"/>
          <w:lang w:val="en-US"/>
        </w:rPr>
        <w:t>params</w:t>
      </w:r>
      <w:proofErr w:type="gramEnd"/>
      <w:r w:rsidRPr="004B5D28">
        <w:rPr>
          <w:rFonts w:ascii="Menlo" w:hAnsi="Menlo" w:cs="Menlo"/>
          <w:sz w:val="24"/>
          <w:szCs w:val="24"/>
          <w:lang w:val="en-US"/>
        </w:rPr>
        <w:t xml:space="preserve"> = remove_empty_params(params)</w:t>
      </w:r>
    </w:p>
    <w:p w14:paraId="2EC99172"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write_</w:t>
      </w:r>
      <w:proofErr w:type="gramStart"/>
      <w:r w:rsidRPr="004B5D28">
        <w:rPr>
          <w:rFonts w:ascii="Menlo" w:hAnsi="Menlo" w:cs="Menlo"/>
          <w:sz w:val="24"/>
          <w:szCs w:val="24"/>
          <w:lang w:val="en-US"/>
        </w:rPr>
        <w:t>params(</w:t>
      </w:r>
      <w:proofErr w:type="gramEnd"/>
      <w:r w:rsidRPr="004B5D28">
        <w:rPr>
          <w:rFonts w:ascii="Menlo" w:hAnsi="Menlo" w:cs="Menlo"/>
          <w:sz w:val="24"/>
          <w:szCs w:val="24"/>
          <w:lang w:val="en-US"/>
        </w:rPr>
        <w:t>base, params)</w:t>
      </w:r>
    </w:p>
    <w:p w14:paraId="05DD86AD"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roofErr w:type="gramStart"/>
      <w:r w:rsidRPr="004B5D28">
        <w:rPr>
          <w:rFonts w:ascii="Menlo" w:hAnsi="Menlo" w:cs="Menlo"/>
          <w:color w:val="003388"/>
          <w:sz w:val="24"/>
          <w:szCs w:val="24"/>
          <w:lang w:val="en-US"/>
        </w:rPr>
        <w:t>end</w:t>
      </w:r>
      <w:proofErr w:type="gramEnd"/>
    </w:p>
    <w:p w14:paraId="1E846089"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proofErr w:type="gramStart"/>
      <w:r w:rsidRPr="004B5D28">
        <w:rPr>
          <w:rFonts w:ascii="Menlo" w:hAnsi="Menlo" w:cs="Menlo"/>
          <w:color w:val="003388"/>
          <w:sz w:val="24"/>
          <w:szCs w:val="24"/>
          <w:lang w:val="en-US"/>
        </w:rPr>
        <w:t>end</w:t>
      </w:r>
      <w:proofErr w:type="gramEnd"/>
    </w:p>
    <w:p w14:paraId="57781866"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p>
    <w:p w14:paraId="354CD679"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proofErr w:type="gramStart"/>
      <w:r w:rsidRPr="004B5D28">
        <w:rPr>
          <w:rFonts w:ascii="Menlo" w:hAnsi="Menlo" w:cs="Menlo"/>
          <w:sz w:val="24"/>
          <w:szCs w:val="24"/>
          <w:lang w:val="en-US"/>
        </w:rPr>
        <w:t>def</w:t>
      </w:r>
      <w:proofErr w:type="gramEnd"/>
      <w:r w:rsidRPr="004B5D28">
        <w:rPr>
          <w:rFonts w:ascii="Menlo" w:hAnsi="Menlo" w:cs="Menlo"/>
          <w:sz w:val="24"/>
          <w:szCs w:val="24"/>
          <w:lang w:val="en-US"/>
        </w:rPr>
        <w:t xml:space="preserve"> build_parameterised_url(base, params)</w:t>
      </w:r>
    </w:p>
    <w:p w14:paraId="5FCCBC7E"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roofErr w:type="gramStart"/>
      <w:r w:rsidRPr="004B5D28">
        <w:rPr>
          <w:rFonts w:ascii="Menlo" w:hAnsi="Menlo" w:cs="Menlo"/>
          <w:b/>
          <w:bCs/>
          <w:color w:val="008800"/>
          <w:sz w:val="24"/>
          <w:szCs w:val="24"/>
          <w:lang w:val="en-US"/>
        </w:rPr>
        <w:t>return</w:t>
      </w:r>
      <w:proofErr w:type="gramEnd"/>
      <w:r w:rsidRPr="004B5D28">
        <w:rPr>
          <w:rFonts w:ascii="Menlo" w:hAnsi="Menlo" w:cs="Menlo"/>
          <w:sz w:val="24"/>
          <w:szCs w:val="24"/>
          <w:lang w:val="en-US"/>
        </w:rPr>
        <w:t xml:space="preserve"> </w:t>
      </w:r>
      <w:r w:rsidRPr="004B5D28">
        <w:rPr>
          <w:rFonts w:ascii="Menlo" w:hAnsi="Menlo" w:cs="Menlo"/>
          <w:b/>
          <w:bCs/>
          <w:color w:val="008800"/>
          <w:sz w:val="24"/>
          <w:szCs w:val="24"/>
          <w:lang w:val="en-US"/>
        </w:rPr>
        <w:t>self</w:t>
      </w:r>
      <w:r w:rsidRPr="004B5D28">
        <w:rPr>
          <w:rFonts w:ascii="Menlo" w:hAnsi="Menlo" w:cs="Menlo"/>
          <w:sz w:val="24"/>
          <w:szCs w:val="24"/>
          <w:lang w:val="en-US"/>
        </w:rPr>
        <w:t>.build_parameterised_url(base, params)</w:t>
      </w:r>
    </w:p>
    <w:p w14:paraId="4C681420"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proofErr w:type="gramStart"/>
      <w:r w:rsidRPr="004B5D28">
        <w:rPr>
          <w:rFonts w:ascii="Menlo" w:hAnsi="Menlo" w:cs="Menlo"/>
          <w:color w:val="003388"/>
          <w:sz w:val="24"/>
          <w:szCs w:val="24"/>
          <w:lang w:val="en-US"/>
        </w:rPr>
        <w:t>end</w:t>
      </w:r>
      <w:proofErr w:type="gramEnd"/>
    </w:p>
    <w:p w14:paraId="4FD8EE1C"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p>
    <w:p w14:paraId="503383E2"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proofErr w:type="gramStart"/>
      <w:r w:rsidRPr="004B5D28">
        <w:rPr>
          <w:rFonts w:ascii="Menlo" w:hAnsi="Menlo" w:cs="Menlo"/>
          <w:sz w:val="24"/>
          <w:szCs w:val="24"/>
          <w:lang w:val="en-US"/>
        </w:rPr>
        <w:t>def</w:t>
      </w:r>
      <w:proofErr w:type="gramEnd"/>
      <w:r w:rsidRPr="004B5D28">
        <w:rPr>
          <w:rFonts w:ascii="Menlo" w:hAnsi="Menlo" w:cs="Menlo"/>
          <w:sz w:val="24"/>
          <w:szCs w:val="24"/>
          <w:lang w:val="en-US"/>
        </w:rPr>
        <w:t xml:space="preserve"> </w:t>
      </w:r>
      <w:r w:rsidRPr="004B5D28">
        <w:rPr>
          <w:rFonts w:ascii="Menlo" w:hAnsi="Menlo" w:cs="Menlo"/>
          <w:b/>
          <w:bCs/>
          <w:color w:val="008800"/>
          <w:sz w:val="24"/>
          <w:szCs w:val="24"/>
          <w:lang w:val="en-US"/>
        </w:rPr>
        <w:t>self</w:t>
      </w:r>
      <w:r w:rsidRPr="004B5D28">
        <w:rPr>
          <w:rFonts w:ascii="Menlo" w:hAnsi="Menlo" w:cs="Menlo"/>
          <w:sz w:val="24"/>
          <w:szCs w:val="24"/>
          <w:lang w:val="en-US"/>
        </w:rPr>
        <w:t>.remove_empty_params(params)</w:t>
      </w:r>
    </w:p>
    <w:p w14:paraId="63575B87"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roofErr w:type="gramStart"/>
      <w:r w:rsidRPr="004B5D28">
        <w:rPr>
          <w:rFonts w:ascii="Menlo" w:hAnsi="Menlo" w:cs="Menlo"/>
          <w:sz w:val="24"/>
          <w:szCs w:val="24"/>
          <w:lang w:val="en-US"/>
        </w:rPr>
        <w:t>params[</w:t>
      </w:r>
      <w:proofErr w:type="gramEnd"/>
      <w:r w:rsidRPr="004B5D28">
        <w:rPr>
          <w:rFonts w:ascii="Menlo" w:hAnsi="Menlo" w:cs="Menlo"/>
          <w:sz w:val="24"/>
          <w:szCs w:val="24"/>
          <w:lang w:val="en-US"/>
        </w:rPr>
        <w:t xml:space="preserve">:equipment_ids].delete_at(params[:equipment_ids].length-1) </w:t>
      </w:r>
      <w:r w:rsidRPr="004B5D28">
        <w:rPr>
          <w:rFonts w:ascii="Menlo" w:hAnsi="Menlo" w:cs="Menlo"/>
          <w:b/>
          <w:bCs/>
          <w:color w:val="008800"/>
          <w:sz w:val="24"/>
          <w:szCs w:val="24"/>
          <w:lang w:val="en-US"/>
        </w:rPr>
        <w:t>unless</w:t>
      </w:r>
      <w:r w:rsidRPr="004B5D28">
        <w:rPr>
          <w:rFonts w:ascii="Menlo" w:hAnsi="Menlo" w:cs="Menlo"/>
          <w:sz w:val="24"/>
          <w:szCs w:val="24"/>
          <w:lang w:val="en-US"/>
        </w:rPr>
        <w:t xml:space="preserve"> params[:equipment_ids].nil?</w:t>
      </w:r>
    </w:p>
    <w:p w14:paraId="295F2F7F"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roofErr w:type="gramStart"/>
      <w:r w:rsidRPr="004B5D28">
        <w:rPr>
          <w:rFonts w:ascii="Menlo" w:hAnsi="Menlo" w:cs="Menlo"/>
          <w:sz w:val="24"/>
          <w:szCs w:val="24"/>
          <w:lang w:val="en-US"/>
        </w:rPr>
        <w:t>params[</w:t>
      </w:r>
      <w:proofErr w:type="gramEnd"/>
      <w:r w:rsidRPr="004B5D28">
        <w:rPr>
          <w:rFonts w:ascii="Menlo" w:hAnsi="Menlo" w:cs="Menlo"/>
          <w:sz w:val="24"/>
          <w:szCs w:val="24"/>
          <w:lang w:val="en-US"/>
        </w:rPr>
        <w:t xml:space="preserve">:serviice_ids].delete_at(params[:serviice_ids].length-1) </w:t>
      </w:r>
      <w:r w:rsidRPr="004B5D28">
        <w:rPr>
          <w:rFonts w:ascii="Menlo" w:hAnsi="Menlo" w:cs="Menlo"/>
          <w:b/>
          <w:bCs/>
          <w:color w:val="008800"/>
          <w:sz w:val="24"/>
          <w:szCs w:val="24"/>
          <w:lang w:val="en-US"/>
        </w:rPr>
        <w:t>unless</w:t>
      </w:r>
      <w:r w:rsidRPr="004B5D28">
        <w:rPr>
          <w:rFonts w:ascii="Menlo" w:hAnsi="Menlo" w:cs="Menlo"/>
          <w:sz w:val="24"/>
          <w:szCs w:val="24"/>
          <w:lang w:val="en-US"/>
        </w:rPr>
        <w:t xml:space="preserve"> params[:serviice_ids].nil?</w:t>
      </w:r>
    </w:p>
    <w:p w14:paraId="43ADF2BA"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
    <w:p w14:paraId="0345B060"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roofErr w:type="gramStart"/>
      <w:r w:rsidRPr="004B5D28">
        <w:rPr>
          <w:rFonts w:ascii="Menlo" w:hAnsi="Menlo" w:cs="Menlo"/>
          <w:sz w:val="24"/>
          <w:szCs w:val="24"/>
          <w:lang w:val="en-US"/>
        </w:rPr>
        <w:t>params.</w:t>
      </w:r>
      <w:r w:rsidRPr="004B5D28">
        <w:rPr>
          <w:rFonts w:ascii="Menlo" w:hAnsi="Menlo" w:cs="Menlo"/>
          <w:color w:val="003388"/>
          <w:sz w:val="24"/>
          <w:szCs w:val="24"/>
          <w:lang w:val="en-US"/>
        </w:rPr>
        <w:t>delete</w:t>
      </w:r>
      <w:r w:rsidRPr="004B5D28">
        <w:rPr>
          <w:rFonts w:ascii="Menlo" w:hAnsi="Menlo" w:cs="Menlo"/>
          <w:sz w:val="24"/>
          <w:szCs w:val="24"/>
          <w:lang w:val="en-US"/>
        </w:rPr>
        <w:t>(</w:t>
      </w:r>
      <w:proofErr w:type="gramEnd"/>
      <w:r w:rsidRPr="004B5D28">
        <w:rPr>
          <w:rFonts w:ascii="Menlo" w:hAnsi="Menlo" w:cs="Menlo"/>
          <w:sz w:val="24"/>
          <w:szCs w:val="24"/>
          <w:lang w:val="en-US"/>
        </w:rPr>
        <w:t xml:space="preserve">:city)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params[:city].empty?</w:t>
      </w:r>
    </w:p>
    <w:p w14:paraId="238C0E72"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roofErr w:type="gramStart"/>
      <w:r w:rsidRPr="004B5D28">
        <w:rPr>
          <w:rFonts w:ascii="Menlo" w:hAnsi="Menlo" w:cs="Menlo"/>
          <w:sz w:val="24"/>
          <w:szCs w:val="24"/>
          <w:lang w:val="en-US"/>
        </w:rPr>
        <w:t>params.</w:t>
      </w:r>
      <w:r w:rsidRPr="004B5D28">
        <w:rPr>
          <w:rFonts w:ascii="Menlo" w:hAnsi="Menlo" w:cs="Menlo"/>
          <w:color w:val="003388"/>
          <w:sz w:val="24"/>
          <w:szCs w:val="24"/>
          <w:lang w:val="en-US"/>
        </w:rPr>
        <w:t>delete</w:t>
      </w:r>
      <w:r w:rsidRPr="004B5D28">
        <w:rPr>
          <w:rFonts w:ascii="Menlo" w:hAnsi="Menlo" w:cs="Menlo"/>
          <w:sz w:val="24"/>
          <w:szCs w:val="24"/>
          <w:lang w:val="en-US"/>
        </w:rPr>
        <w:t>(</w:t>
      </w:r>
      <w:proofErr w:type="gramEnd"/>
      <w:r w:rsidRPr="004B5D28">
        <w:rPr>
          <w:rFonts w:ascii="Menlo" w:hAnsi="Menlo" w:cs="Menlo"/>
          <w:sz w:val="24"/>
          <w:szCs w:val="24"/>
          <w:lang w:val="en-US"/>
        </w:rPr>
        <w:t xml:space="preserve">:start_date)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params[:start_date].empty?</w:t>
      </w:r>
    </w:p>
    <w:p w14:paraId="4F12EE67"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roofErr w:type="gramStart"/>
      <w:r w:rsidRPr="004B5D28">
        <w:rPr>
          <w:rFonts w:ascii="Menlo" w:hAnsi="Menlo" w:cs="Menlo"/>
          <w:sz w:val="24"/>
          <w:szCs w:val="24"/>
          <w:lang w:val="en-US"/>
        </w:rPr>
        <w:t>params.</w:t>
      </w:r>
      <w:r w:rsidRPr="004B5D28">
        <w:rPr>
          <w:rFonts w:ascii="Menlo" w:hAnsi="Menlo" w:cs="Menlo"/>
          <w:color w:val="003388"/>
          <w:sz w:val="24"/>
          <w:szCs w:val="24"/>
          <w:lang w:val="en-US"/>
        </w:rPr>
        <w:t>delete</w:t>
      </w:r>
      <w:r w:rsidRPr="004B5D28">
        <w:rPr>
          <w:rFonts w:ascii="Menlo" w:hAnsi="Menlo" w:cs="Menlo"/>
          <w:sz w:val="24"/>
          <w:szCs w:val="24"/>
          <w:lang w:val="en-US"/>
        </w:rPr>
        <w:t>(</w:t>
      </w:r>
      <w:proofErr w:type="gramEnd"/>
      <w:r w:rsidRPr="004B5D28">
        <w:rPr>
          <w:rFonts w:ascii="Menlo" w:hAnsi="Menlo" w:cs="Menlo"/>
          <w:sz w:val="24"/>
          <w:szCs w:val="24"/>
          <w:lang w:val="en-US"/>
        </w:rPr>
        <w:t xml:space="preserve">:end_date)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params[:end_date].empty?</w:t>
      </w:r>
    </w:p>
    <w:p w14:paraId="2450BEBC"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roofErr w:type="gramStart"/>
      <w:r w:rsidRPr="004B5D28">
        <w:rPr>
          <w:rFonts w:ascii="Menlo" w:hAnsi="Menlo" w:cs="Menlo"/>
          <w:sz w:val="24"/>
          <w:szCs w:val="24"/>
          <w:lang w:val="en-US"/>
        </w:rPr>
        <w:t>params.</w:t>
      </w:r>
      <w:r w:rsidRPr="004B5D28">
        <w:rPr>
          <w:rFonts w:ascii="Menlo" w:hAnsi="Menlo" w:cs="Menlo"/>
          <w:color w:val="003388"/>
          <w:sz w:val="24"/>
          <w:szCs w:val="24"/>
          <w:lang w:val="en-US"/>
        </w:rPr>
        <w:t>delete</w:t>
      </w:r>
      <w:r w:rsidRPr="004B5D28">
        <w:rPr>
          <w:rFonts w:ascii="Menlo" w:hAnsi="Menlo" w:cs="Menlo"/>
          <w:sz w:val="24"/>
          <w:szCs w:val="24"/>
          <w:lang w:val="en-US"/>
        </w:rPr>
        <w:t>(</w:t>
      </w:r>
      <w:proofErr w:type="gramEnd"/>
      <w:r w:rsidRPr="004B5D28">
        <w:rPr>
          <w:rFonts w:ascii="Menlo" w:hAnsi="Menlo" w:cs="Menlo"/>
          <w:sz w:val="24"/>
          <w:szCs w:val="24"/>
          <w:lang w:val="en-US"/>
        </w:rPr>
        <w:t xml:space="preserve">:equipment_ids)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params[:equipment_ids].empty?</w:t>
      </w:r>
    </w:p>
    <w:p w14:paraId="48B1F98E"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roofErr w:type="gramStart"/>
      <w:r w:rsidRPr="004B5D28">
        <w:rPr>
          <w:rFonts w:ascii="Menlo" w:hAnsi="Menlo" w:cs="Menlo"/>
          <w:sz w:val="24"/>
          <w:szCs w:val="24"/>
          <w:lang w:val="en-US"/>
        </w:rPr>
        <w:t>params.</w:t>
      </w:r>
      <w:r w:rsidRPr="004B5D28">
        <w:rPr>
          <w:rFonts w:ascii="Menlo" w:hAnsi="Menlo" w:cs="Menlo"/>
          <w:color w:val="003388"/>
          <w:sz w:val="24"/>
          <w:szCs w:val="24"/>
          <w:lang w:val="en-US"/>
        </w:rPr>
        <w:t>delete</w:t>
      </w:r>
      <w:r w:rsidRPr="004B5D28">
        <w:rPr>
          <w:rFonts w:ascii="Menlo" w:hAnsi="Menlo" w:cs="Menlo"/>
          <w:sz w:val="24"/>
          <w:szCs w:val="24"/>
          <w:lang w:val="en-US"/>
        </w:rPr>
        <w:t>(</w:t>
      </w:r>
      <w:proofErr w:type="gramEnd"/>
      <w:r w:rsidRPr="004B5D28">
        <w:rPr>
          <w:rFonts w:ascii="Menlo" w:hAnsi="Menlo" w:cs="Menlo"/>
          <w:sz w:val="24"/>
          <w:szCs w:val="24"/>
          <w:lang w:val="en-US"/>
        </w:rPr>
        <w:t xml:space="preserve">:serviice_ids)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params[:serviice_ids].empty?</w:t>
      </w:r>
    </w:p>
    <w:p w14:paraId="6EBF8C75"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
    <w:p w14:paraId="457C5678"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roofErr w:type="gramStart"/>
      <w:r w:rsidRPr="004B5D28">
        <w:rPr>
          <w:rFonts w:ascii="Menlo" w:hAnsi="Menlo" w:cs="Menlo"/>
          <w:b/>
          <w:bCs/>
          <w:color w:val="008800"/>
          <w:sz w:val="24"/>
          <w:szCs w:val="24"/>
          <w:lang w:val="en-US"/>
        </w:rPr>
        <w:t>if</w:t>
      </w:r>
      <w:proofErr w:type="gramEnd"/>
      <w:r w:rsidRPr="004B5D28">
        <w:rPr>
          <w:rFonts w:ascii="Menlo" w:hAnsi="Menlo" w:cs="Menlo"/>
          <w:sz w:val="24"/>
          <w:szCs w:val="24"/>
          <w:lang w:val="en-US"/>
        </w:rPr>
        <w:t xml:space="preserve"> params[:filter] == </w:t>
      </w:r>
      <w:r w:rsidRPr="004B5D28">
        <w:rPr>
          <w:rFonts w:ascii="Menlo" w:hAnsi="Menlo" w:cs="Menlo"/>
          <w:color w:val="DD2200"/>
          <w:sz w:val="24"/>
          <w:szCs w:val="24"/>
          <w:lang w:val="en-US"/>
        </w:rPr>
        <w:t>'fine'</w:t>
      </w:r>
    </w:p>
    <w:p w14:paraId="4E0E1E12"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proofErr w:type="gramStart"/>
      <w:r w:rsidRPr="004B5D28">
        <w:rPr>
          <w:rFonts w:ascii="Menlo" w:hAnsi="Menlo" w:cs="Menlo"/>
          <w:sz w:val="24"/>
          <w:szCs w:val="24"/>
          <w:lang w:val="en-US"/>
        </w:rPr>
        <w:t>params.</w:t>
      </w:r>
      <w:r w:rsidRPr="004B5D28">
        <w:rPr>
          <w:rFonts w:ascii="Menlo" w:hAnsi="Menlo" w:cs="Menlo"/>
          <w:color w:val="003388"/>
          <w:sz w:val="24"/>
          <w:szCs w:val="24"/>
          <w:lang w:val="en-US"/>
        </w:rPr>
        <w:t>delete</w:t>
      </w:r>
      <w:r w:rsidRPr="004B5D28">
        <w:rPr>
          <w:rFonts w:ascii="Menlo" w:hAnsi="Menlo" w:cs="Menlo"/>
          <w:sz w:val="24"/>
          <w:szCs w:val="24"/>
          <w:lang w:val="en-US"/>
        </w:rPr>
        <w:t>(</w:t>
      </w:r>
      <w:proofErr w:type="gramEnd"/>
      <w:r w:rsidRPr="004B5D28">
        <w:rPr>
          <w:rFonts w:ascii="Menlo" w:hAnsi="Menlo" w:cs="Menlo"/>
          <w:sz w:val="24"/>
          <w:szCs w:val="24"/>
          <w:lang w:val="en-US"/>
        </w:rPr>
        <w:t xml:space="preserve">:capacity)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params[:capacity].empty?</w:t>
      </w:r>
    </w:p>
    <w:p w14:paraId="0EA488A3"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
    <w:p w14:paraId="591A7E80"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roofErr w:type="gramStart"/>
      <w:r w:rsidRPr="004B5D28">
        <w:rPr>
          <w:rFonts w:ascii="Menlo" w:hAnsi="Menlo" w:cs="Menlo"/>
          <w:b/>
          <w:bCs/>
          <w:color w:val="008800"/>
          <w:sz w:val="24"/>
          <w:szCs w:val="24"/>
          <w:lang w:val="en-US"/>
        </w:rPr>
        <w:t>elsif</w:t>
      </w:r>
      <w:proofErr w:type="gramEnd"/>
      <w:r w:rsidRPr="004B5D28">
        <w:rPr>
          <w:rFonts w:ascii="Menlo" w:hAnsi="Menlo" w:cs="Menlo"/>
          <w:sz w:val="24"/>
          <w:szCs w:val="24"/>
          <w:lang w:val="en-US"/>
        </w:rPr>
        <w:t xml:space="preserve"> params[:filter] == </w:t>
      </w:r>
      <w:r w:rsidRPr="004B5D28">
        <w:rPr>
          <w:rFonts w:ascii="Menlo" w:hAnsi="Menlo" w:cs="Menlo"/>
          <w:color w:val="DD2200"/>
          <w:sz w:val="24"/>
          <w:szCs w:val="24"/>
          <w:lang w:val="en-US"/>
        </w:rPr>
        <w:t>'smart'</w:t>
      </w:r>
    </w:p>
    <w:p w14:paraId="6873D18F"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proofErr w:type="gramStart"/>
      <w:r w:rsidRPr="004B5D28">
        <w:rPr>
          <w:rFonts w:ascii="Menlo" w:hAnsi="Menlo" w:cs="Menlo"/>
          <w:sz w:val="24"/>
          <w:szCs w:val="24"/>
          <w:lang w:val="en-US"/>
        </w:rPr>
        <w:t>params[</w:t>
      </w:r>
      <w:proofErr w:type="gramEnd"/>
      <w:r w:rsidRPr="004B5D28">
        <w:rPr>
          <w:rFonts w:ascii="Menlo" w:hAnsi="Menlo" w:cs="Menlo"/>
          <w:sz w:val="24"/>
          <w:szCs w:val="24"/>
          <w:lang w:val="en-US"/>
        </w:rPr>
        <w:t xml:space="preserve">:close] = params[:close]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params.has_key?(</w:t>
      </w:r>
      <w:r w:rsidRPr="004B5D28">
        <w:rPr>
          <w:rFonts w:ascii="Menlo" w:hAnsi="Menlo" w:cs="Menlo"/>
          <w:color w:val="DD2200"/>
          <w:sz w:val="24"/>
          <w:szCs w:val="24"/>
          <w:lang w:val="en-US"/>
        </w:rPr>
        <w:t>'close'</w:t>
      </w:r>
      <w:r w:rsidRPr="004B5D28">
        <w:rPr>
          <w:rFonts w:ascii="Menlo" w:hAnsi="Menlo" w:cs="Menlo"/>
          <w:sz w:val="24"/>
          <w:szCs w:val="24"/>
          <w:lang w:val="en-US"/>
        </w:rPr>
        <w:t>)</w:t>
      </w:r>
    </w:p>
    <w:p w14:paraId="3E3B4BB7"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proofErr w:type="gramStart"/>
      <w:r w:rsidRPr="004B5D28">
        <w:rPr>
          <w:rFonts w:ascii="Menlo" w:hAnsi="Menlo" w:cs="Menlo"/>
          <w:sz w:val="24"/>
          <w:szCs w:val="24"/>
          <w:lang w:val="en-US"/>
        </w:rPr>
        <w:t>params[</w:t>
      </w:r>
      <w:proofErr w:type="gramEnd"/>
      <w:r w:rsidRPr="004B5D28">
        <w:rPr>
          <w:rFonts w:ascii="Menlo" w:hAnsi="Menlo" w:cs="Menlo"/>
          <w:sz w:val="24"/>
          <w:szCs w:val="24"/>
          <w:lang w:val="en-US"/>
        </w:rPr>
        <w:t xml:space="preserve">:cheap] = params[:cheap]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params.has_key?(</w:t>
      </w:r>
      <w:r w:rsidRPr="004B5D28">
        <w:rPr>
          <w:rFonts w:ascii="Menlo" w:hAnsi="Menlo" w:cs="Menlo"/>
          <w:color w:val="DD2200"/>
          <w:sz w:val="24"/>
          <w:szCs w:val="24"/>
          <w:lang w:val="en-US"/>
        </w:rPr>
        <w:t>'cheap'</w:t>
      </w:r>
      <w:r w:rsidRPr="004B5D28">
        <w:rPr>
          <w:rFonts w:ascii="Menlo" w:hAnsi="Menlo" w:cs="Menlo"/>
          <w:sz w:val="24"/>
          <w:szCs w:val="24"/>
          <w:lang w:val="en-US"/>
        </w:rPr>
        <w:t>)</w:t>
      </w:r>
    </w:p>
    <w:p w14:paraId="03D4937C"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p>
    <w:p w14:paraId="0D2AB406"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proofErr w:type="gramStart"/>
      <w:r w:rsidRPr="004B5D28">
        <w:rPr>
          <w:rFonts w:ascii="Menlo" w:hAnsi="Menlo" w:cs="Menlo"/>
          <w:sz w:val="24"/>
          <w:szCs w:val="24"/>
          <w:lang w:val="en-US"/>
        </w:rPr>
        <w:lastRenderedPageBreak/>
        <w:t>params[</w:t>
      </w:r>
      <w:proofErr w:type="gramEnd"/>
      <w:r w:rsidRPr="004B5D28">
        <w:rPr>
          <w:rFonts w:ascii="Menlo" w:hAnsi="Menlo" w:cs="Menlo"/>
          <w:sz w:val="24"/>
          <w:szCs w:val="24"/>
          <w:lang w:val="en-US"/>
        </w:rPr>
        <w:t xml:space="preserve">:one_bed] = params[:one_bed]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params.has_key?(</w:t>
      </w:r>
      <w:r w:rsidRPr="004B5D28">
        <w:rPr>
          <w:rFonts w:ascii="Menlo" w:hAnsi="Menlo" w:cs="Menlo"/>
          <w:color w:val="DD2200"/>
          <w:sz w:val="24"/>
          <w:szCs w:val="24"/>
          <w:lang w:val="en-US"/>
        </w:rPr>
        <w:t>'one_bed'</w:t>
      </w:r>
      <w:r w:rsidRPr="004B5D28">
        <w:rPr>
          <w:rFonts w:ascii="Menlo" w:hAnsi="Menlo" w:cs="Menlo"/>
          <w:sz w:val="24"/>
          <w:szCs w:val="24"/>
          <w:lang w:val="en-US"/>
        </w:rPr>
        <w:t>)</w:t>
      </w:r>
    </w:p>
    <w:p w14:paraId="3A48F198"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proofErr w:type="gramStart"/>
      <w:r w:rsidRPr="004B5D28">
        <w:rPr>
          <w:rFonts w:ascii="Menlo" w:hAnsi="Menlo" w:cs="Menlo"/>
          <w:sz w:val="24"/>
          <w:szCs w:val="24"/>
          <w:lang w:val="en-US"/>
        </w:rPr>
        <w:t>params[</w:t>
      </w:r>
      <w:proofErr w:type="gramEnd"/>
      <w:r w:rsidRPr="004B5D28">
        <w:rPr>
          <w:rFonts w:ascii="Menlo" w:hAnsi="Menlo" w:cs="Menlo"/>
          <w:sz w:val="24"/>
          <w:szCs w:val="24"/>
          <w:lang w:val="en-US"/>
        </w:rPr>
        <w:t xml:space="preserve">:two_bed] = params[:two_bed]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params.has_key?(</w:t>
      </w:r>
      <w:r w:rsidRPr="004B5D28">
        <w:rPr>
          <w:rFonts w:ascii="Menlo" w:hAnsi="Menlo" w:cs="Menlo"/>
          <w:color w:val="DD2200"/>
          <w:sz w:val="24"/>
          <w:szCs w:val="24"/>
          <w:lang w:val="en-US"/>
        </w:rPr>
        <w:t>'two_bed'</w:t>
      </w:r>
      <w:r w:rsidRPr="004B5D28">
        <w:rPr>
          <w:rFonts w:ascii="Menlo" w:hAnsi="Menlo" w:cs="Menlo"/>
          <w:sz w:val="24"/>
          <w:szCs w:val="24"/>
          <w:lang w:val="en-US"/>
        </w:rPr>
        <w:t>)</w:t>
      </w:r>
    </w:p>
    <w:p w14:paraId="1B691C87"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proofErr w:type="gramStart"/>
      <w:r w:rsidRPr="004B5D28">
        <w:rPr>
          <w:rFonts w:ascii="Menlo" w:hAnsi="Menlo" w:cs="Menlo"/>
          <w:sz w:val="24"/>
          <w:szCs w:val="24"/>
          <w:lang w:val="en-US"/>
        </w:rPr>
        <w:t>params[</w:t>
      </w:r>
      <w:proofErr w:type="gramEnd"/>
      <w:r w:rsidRPr="004B5D28">
        <w:rPr>
          <w:rFonts w:ascii="Menlo" w:hAnsi="Menlo" w:cs="Menlo"/>
          <w:sz w:val="24"/>
          <w:szCs w:val="24"/>
          <w:lang w:val="en-US"/>
        </w:rPr>
        <w:t xml:space="preserve">:three_bed] = params[:three_bed]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params.has_key?(</w:t>
      </w:r>
      <w:r w:rsidRPr="004B5D28">
        <w:rPr>
          <w:rFonts w:ascii="Menlo" w:hAnsi="Menlo" w:cs="Menlo"/>
          <w:color w:val="DD2200"/>
          <w:sz w:val="24"/>
          <w:szCs w:val="24"/>
          <w:lang w:val="en-US"/>
        </w:rPr>
        <w:t>'three_bed'</w:t>
      </w:r>
      <w:r w:rsidRPr="004B5D28">
        <w:rPr>
          <w:rFonts w:ascii="Menlo" w:hAnsi="Menlo" w:cs="Menlo"/>
          <w:sz w:val="24"/>
          <w:szCs w:val="24"/>
          <w:lang w:val="en-US"/>
        </w:rPr>
        <w:t>)</w:t>
      </w:r>
    </w:p>
    <w:p w14:paraId="2A782563"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proofErr w:type="gramStart"/>
      <w:r w:rsidRPr="004B5D28">
        <w:rPr>
          <w:rFonts w:ascii="Menlo" w:hAnsi="Menlo" w:cs="Menlo"/>
          <w:sz w:val="24"/>
          <w:szCs w:val="24"/>
          <w:lang w:val="en-US"/>
        </w:rPr>
        <w:t>params[</w:t>
      </w:r>
      <w:proofErr w:type="gramEnd"/>
      <w:r w:rsidRPr="004B5D28">
        <w:rPr>
          <w:rFonts w:ascii="Menlo" w:hAnsi="Menlo" w:cs="Menlo"/>
          <w:sz w:val="24"/>
          <w:szCs w:val="24"/>
          <w:lang w:val="en-US"/>
        </w:rPr>
        <w:t xml:space="preserve">:four_or_more_bed] = params[:four_or_more_bed]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params.has_key?(</w:t>
      </w:r>
      <w:r w:rsidRPr="004B5D28">
        <w:rPr>
          <w:rFonts w:ascii="Menlo" w:hAnsi="Menlo" w:cs="Menlo"/>
          <w:color w:val="DD2200"/>
          <w:sz w:val="24"/>
          <w:szCs w:val="24"/>
          <w:lang w:val="en-US"/>
        </w:rPr>
        <w:t>'four_or_more_bed'</w:t>
      </w:r>
      <w:r w:rsidRPr="004B5D28">
        <w:rPr>
          <w:rFonts w:ascii="Menlo" w:hAnsi="Menlo" w:cs="Menlo"/>
          <w:sz w:val="24"/>
          <w:szCs w:val="24"/>
          <w:lang w:val="en-US"/>
        </w:rPr>
        <w:t>)</w:t>
      </w:r>
    </w:p>
    <w:p w14:paraId="5E3EFF3C"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p>
    <w:p w14:paraId="31D28A72"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proofErr w:type="gramStart"/>
      <w:r w:rsidRPr="004B5D28">
        <w:rPr>
          <w:rFonts w:ascii="Menlo" w:hAnsi="Menlo" w:cs="Menlo"/>
          <w:sz w:val="24"/>
          <w:szCs w:val="24"/>
          <w:lang w:val="en-US"/>
        </w:rPr>
        <w:t>params.</w:t>
      </w:r>
      <w:r w:rsidRPr="004B5D28">
        <w:rPr>
          <w:rFonts w:ascii="Menlo" w:hAnsi="Menlo" w:cs="Menlo"/>
          <w:color w:val="003388"/>
          <w:sz w:val="24"/>
          <w:szCs w:val="24"/>
          <w:lang w:val="en-US"/>
        </w:rPr>
        <w:t>delete</w:t>
      </w:r>
      <w:r w:rsidRPr="004B5D28">
        <w:rPr>
          <w:rFonts w:ascii="Menlo" w:hAnsi="Menlo" w:cs="Menlo"/>
          <w:sz w:val="24"/>
          <w:szCs w:val="24"/>
          <w:lang w:val="en-US"/>
        </w:rPr>
        <w:t>(</w:t>
      </w:r>
      <w:proofErr w:type="gramEnd"/>
      <w:r w:rsidRPr="004B5D28">
        <w:rPr>
          <w:rFonts w:ascii="Menlo" w:hAnsi="Menlo" w:cs="Menlo"/>
          <w:sz w:val="24"/>
          <w:szCs w:val="24"/>
          <w:lang w:val="en-US"/>
        </w:rPr>
        <w:t xml:space="preserve">:guests)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params[:guests].empty?</w:t>
      </w:r>
    </w:p>
    <w:p w14:paraId="75161599"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roofErr w:type="gramStart"/>
      <w:r w:rsidRPr="004B5D28">
        <w:rPr>
          <w:rFonts w:ascii="Menlo" w:hAnsi="Menlo" w:cs="Menlo"/>
          <w:color w:val="003388"/>
          <w:sz w:val="24"/>
          <w:szCs w:val="24"/>
          <w:lang w:val="en-US"/>
        </w:rPr>
        <w:t>end</w:t>
      </w:r>
      <w:proofErr w:type="gramEnd"/>
    </w:p>
    <w:p w14:paraId="6B4774C8"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
    <w:p w14:paraId="2F581392"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roofErr w:type="gramStart"/>
      <w:r w:rsidRPr="004B5D28">
        <w:rPr>
          <w:rFonts w:ascii="Menlo" w:hAnsi="Menlo" w:cs="Menlo"/>
          <w:b/>
          <w:bCs/>
          <w:color w:val="008800"/>
          <w:sz w:val="24"/>
          <w:szCs w:val="24"/>
          <w:lang w:val="en-US"/>
        </w:rPr>
        <w:t>return</w:t>
      </w:r>
      <w:proofErr w:type="gramEnd"/>
      <w:r w:rsidRPr="004B5D28">
        <w:rPr>
          <w:rFonts w:ascii="Menlo" w:hAnsi="Menlo" w:cs="Menlo"/>
          <w:sz w:val="24"/>
          <w:szCs w:val="24"/>
          <w:lang w:val="en-US"/>
        </w:rPr>
        <w:t xml:space="preserve"> params</w:t>
      </w:r>
    </w:p>
    <w:p w14:paraId="60F385B4"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proofErr w:type="gramStart"/>
      <w:r w:rsidRPr="004B5D28">
        <w:rPr>
          <w:rFonts w:ascii="Menlo" w:hAnsi="Menlo" w:cs="Menlo"/>
          <w:color w:val="003388"/>
          <w:sz w:val="24"/>
          <w:szCs w:val="24"/>
          <w:lang w:val="en-US"/>
        </w:rPr>
        <w:t>end</w:t>
      </w:r>
      <w:proofErr w:type="gramEnd"/>
    </w:p>
    <w:p w14:paraId="795D3709"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p>
    <w:p w14:paraId="08153CA6"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proofErr w:type="gramStart"/>
      <w:r w:rsidRPr="004B5D28">
        <w:rPr>
          <w:rFonts w:ascii="Menlo" w:hAnsi="Menlo" w:cs="Menlo"/>
          <w:sz w:val="24"/>
          <w:szCs w:val="24"/>
          <w:lang w:val="en-US"/>
        </w:rPr>
        <w:t>def</w:t>
      </w:r>
      <w:proofErr w:type="gramEnd"/>
      <w:r w:rsidRPr="004B5D28">
        <w:rPr>
          <w:rFonts w:ascii="Menlo" w:hAnsi="Menlo" w:cs="Menlo"/>
          <w:sz w:val="24"/>
          <w:szCs w:val="24"/>
          <w:lang w:val="en-US"/>
        </w:rPr>
        <w:t xml:space="preserve"> </w:t>
      </w:r>
      <w:r w:rsidRPr="004B5D28">
        <w:rPr>
          <w:rFonts w:ascii="Menlo" w:hAnsi="Menlo" w:cs="Menlo"/>
          <w:b/>
          <w:bCs/>
          <w:color w:val="008800"/>
          <w:sz w:val="24"/>
          <w:szCs w:val="24"/>
          <w:lang w:val="en-US"/>
        </w:rPr>
        <w:t>self</w:t>
      </w:r>
      <w:r w:rsidRPr="004B5D28">
        <w:rPr>
          <w:rFonts w:ascii="Menlo" w:hAnsi="Menlo" w:cs="Menlo"/>
          <w:sz w:val="24"/>
          <w:szCs w:val="24"/>
          <w:lang w:val="en-US"/>
        </w:rPr>
        <w:t>.write_params(base, params)</w:t>
      </w:r>
    </w:p>
    <w:p w14:paraId="31C460D5"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roofErr w:type="gramStart"/>
      <w:r w:rsidRPr="004B5D28">
        <w:rPr>
          <w:rFonts w:ascii="Menlo" w:hAnsi="Menlo" w:cs="Menlo"/>
          <w:sz w:val="24"/>
          <w:szCs w:val="24"/>
          <w:lang w:val="en-US"/>
        </w:rPr>
        <w:t>url</w:t>
      </w:r>
      <w:proofErr w:type="gramEnd"/>
      <w:r w:rsidRPr="004B5D28">
        <w:rPr>
          <w:rFonts w:ascii="Menlo" w:hAnsi="Menlo" w:cs="Menlo"/>
          <w:sz w:val="24"/>
          <w:szCs w:val="24"/>
          <w:lang w:val="en-US"/>
        </w:rPr>
        <w:t xml:space="preserve"> = base + </w:t>
      </w:r>
      <w:r w:rsidRPr="004B5D28">
        <w:rPr>
          <w:rFonts w:ascii="Menlo" w:hAnsi="Menlo" w:cs="Menlo"/>
          <w:color w:val="DD2200"/>
          <w:sz w:val="24"/>
          <w:szCs w:val="24"/>
          <w:lang w:val="en-US"/>
        </w:rPr>
        <w:t>'?'</w:t>
      </w:r>
    </w:p>
    <w:p w14:paraId="55C38B84"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
    <w:p w14:paraId="49CC3360"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roofErr w:type="gramStart"/>
      <w:r w:rsidRPr="004B5D28">
        <w:rPr>
          <w:rFonts w:ascii="Menlo" w:hAnsi="Menlo" w:cs="Menlo"/>
          <w:sz w:val="24"/>
          <w:szCs w:val="24"/>
          <w:lang w:val="en-US"/>
        </w:rPr>
        <w:t>params.</w:t>
      </w:r>
      <w:r w:rsidRPr="004B5D28">
        <w:rPr>
          <w:rFonts w:ascii="Menlo" w:hAnsi="Menlo" w:cs="Menlo"/>
          <w:color w:val="003388"/>
          <w:sz w:val="24"/>
          <w:szCs w:val="24"/>
          <w:lang w:val="en-US"/>
        </w:rPr>
        <w:t>keys</w:t>
      </w:r>
      <w:r w:rsidRPr="004B5D28">
        <w:rPr>
          <w:rFonts w:ascii="Menlo" w:hAnsi="Menlo" w:cs="Menlo"/>
          <w:sz w:val="24"/>
          <w:szCs w:val="24"/>
          <w:lang w:val="en-US"/>
        </w:rPr>
        <w:t>.each_with_index</w:t>
      </w:r>
      <w:proofErr w:type="gramEnd"/>
      <w:r w:rsidRPr="004B5D28">
        <w:rPr>
          <w:rFonts w:ascii="Menlo" w:hAnsi="Menlo" w:cs="Menlo"/>
          <w:sz w:val="24"/>
          <w:szCs w:val="24"/>
          <w:lang w:val="en-US"/>
        </w:rPr>
        <w:t xml:space="preserve"> </w:t>
      </w:r>
      <w:r w:rsidRPr="004B5D28">
        <w:rPr>
          <w:rFonts w:ascii="Menlo" w:hAnsi="Menlo" w:cs="Menlo"/>
          <w:b/>
          <w:bCs/>
          <w:color w:val="008800"/>
          <w:sz w:val="24"/>
          <w:szCs w:val="24"/>
          <w:lang w:val="en-US"/>
        </w:rPr>
        <w:t>do</w:t>
      </w:r>
      <w:r w:rsidRPr="004B5D28">
        <w:rPr>
          <w:rFonts w:ascii="Menlo" w:hAnsi="Menlo" w:cs="Menlo"/>
          <w:sz w:val="24"/>
          <w:szCs w:val="24"/>
          <w:lang w:val="en-US"/>
        </w:rPr>
        <w:t xml:space="preserve"> |</w:t>
      </w:r>
      <w:r w:rsidRPr="004B5D28">
        <w:rPr>
          <w:rFonts w:ascii="Menlo" w:hAnsi="Menlo" w:cs="Menlo"/>
          <w:color w:val="003388"/>
          <w:sz w:val="24"/>
          <w:szCs w:val="24"/>
          <w:lang w:val="en-US"/>
        </w:rPr>
        <w:t>key</w:t>
      </w:r>
      <w:r w:rsidRPr="004B5D28">
        <w:rPr>
          <w:rFonts w:ascii="Menlo" w:hAnsi="Menlo" w:cs="Menlo"/>
          <w:sz w:val="24"/>
          <w:szCs w:val="24"/>
          <w:lang w:val="en-US"/>
        </w:rPr>
        <w:t>, idx|</w:t>
      </w:r>
    </w:p>
    <w:p w14:paraId="39DBBD59"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proofErr w:type="gramStart"/>
      <w:r w:rsidRPr="004B5D28">
        <w:rPr>
          <w:rFonts w:ascii="Menlo" w:hAnsi="Menlo" w:cs="Menlo"/>
          <w:sz w:val="24"/>
          <w:szCs w:val="24"/>
          <w:lang w:val="en-US"/>
        </w:rPr>
        <w:t>url</w:t>
      </w:r>
      <w:proofErr w:type="gramEnd"/>
      <w:r w:rsidRPr="004B5D28">
        <w:rPr>
          <w:rFonts w:ascii="Menlo" w:hAnsi="Menlo" w:cs="Menlo"/>
          <w:sz w:val="24"/>
          <w:szCs w:val="24"/>
          <w:lang w:val="en-US"/>
        </w:rPr>
        <w:t xml:space="preserve"> += </w:t>
      </w:r>
      <w:r w:rsidRPr="004B5D28">
        <w:rPr>
          <w:rFonts w:ascii="Menlo" w:hAnsi="Menlo" w:cs="Menlo"/>
          <w:color w:val="DD2200"/>
          <w:sz w:val="24"/>
          <w:szCs w:val="24"/>
          <w:lang w:val="en-US"/>
        </w:rPr>
        <w:t>"#{key}="</w:t>
      </w:r>
    </w:p>
    <w:p w14:paraId="3DFBC025"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proofErr w:type="gramStart"/>
      <w:r w:rsidRPr="004B5D28">
        <w:rPr>
          <w:rFonts w:ascii="Menlo" w:hAnsi="Menlo" w:cs="Menlo"/>
          <w:b/>
          <w:bCs/>
          <w:color w:val="008800"/>
          <w:sz w:val="24"/>
          <w:szCs w:val="24"/>
          <w:lang w:val="en-US"/>
        </w:rPr>
        <w:t>if</w:t>
      </w:r>
      <w:proofErr w:type="gramEnd"/>
      <w:r w:rsidRPr="004B5D28">
        <w:rPr>
          <w:rFonts w:ascii="Menlo" w:hAnsi="Menlo" w:cs="Menlo"/>
          <w:sz w:val="24"/>
          <w:szCs w:val="24"/>
          <w:lang w:val="en-US"/>
        </w:rPr>
        <w:t xml:space="preserve"> params[</w:t>
      </w:r>
      <w:r w:rsidRPr="004B5D28">
        <w:rPr>
          <w:rFonts w:ascii="Menlo" w:hAnsi="Menlo" w:cs="Menlo"/>
          <w:color w:val="003388"/>
          <w:sz w:val="24"/>
          <w:szCs w:val="24"/>
          <w:lang w:val="en-US"/>
        </w:rPr>
        <w:t>key</w:t>
      </w:r>
      <w:r w:rsidRPr="004B5D28">
        <w:rPr>
          <w:rFonts w:ascii="Menlo" w:hAnsi="Menlo" w:cs="Menlo"/>
          <w:sz w:val="24"/>
          <w:szCs w:val="24"/>
          <w:lang w:val="en-US"/>
        </w:rPr>
        <w:t xml:space="preserve">].is_a? </w:t>
      </w:r>
      <w:r w:rsidRPr="004B5D28">
        <w:rPr>
          <w:rFonts w:ascii="Menlo" w:hAnsi="Menlo" w:cs="Menlo"/>
          <w:color w:val="003388"/>
          <w:sz w:val="24"/>
          <w:szCs w:val="24"/>
          <w:lang w:val="en-US"/>
        </w:rPr>
        <w:t>Array</w:t>
      </w:r>
    </w:p>
    <w:p w14:paraId="7E0729D9" w14:textId="77777777" w:rsidR="004B5D28" w:rsidRPr="004B5D28" w:rsidRDefault="004B5D28" w:rsidP="004B5D28">
      <w:pPr>
        <w:autoSpaceDE w:val="0"/>
        <w:autoSpaceDN w:val="0"/>
        <w:adjustRightInd w:val="0"/>
        <w:spacing w:after="0" w:line="240" w:lineRule="auto"/>
        <w:ind w:left="1418"/>
        <w:rPr>
          <w:rFonts w:ascii="Menlo" w:hAnsi="Menlo" w:cs="Menlo"/>
          <w:sz w:val="24"/>
          <w:szCs w:val="24"/>
          <w:lang w:val="en-US"/>
        </w:rPr>
      </w:pPr>
      <w:proofErr w:type="gramStart"/>
      <w:r w:rsidRPr="004B5D28">
        <w:rPr>
          <w:rFonts w:ascii="Menlo" w:hAnsi="Menlo" w:cs="Menlo"/>
          <w:sz w:val="24"/>
          <w:szCs w:val="24"/>
          <w:lang w:val="en-US"/>
        </w:rPr>
        <w:t>params[</w:t>
      </w:r>
      <w:proofErr w:type="gramEnd"/>
      <w:r w:rsidRPr="004B5D28">
        <w:rPr>
          <w:rFonts w:ascii="Menlo" w:hAnsi="Menlo" w:cs="Menlo"/>
          <w:color w:val="003388"/>
          <w:sz w:val="24"/>
          <w:szCs w:val="24"/>
          <w:lang w:val="en-US"/>
        </w:rPr>
        <w:t>key</w:t>
      </w:r>
      <w:r w:rsidRPr="004B5D28">
        <w:rPr>
          <w:rFonts w:ascii="Menlo" w:hAnsi="Menlo" w:cs="Menlo"/>
          <w:sz w:val="24"/>
          <w:szCs w:val="24"/>
          <w:lang w:val="en-US"/>
        </w:rPr>
        <w:t xml:space="preserve">].each_with_index </w:t>
      </w:r>
      <w:r w:rsidRPr="004B5D28">
        <w:rPr>
          <w:rFonts w:ascii="Menlo" w:hAnsi="Menlo" w:cs="Menlo"/>
          <w:b/>
          <w:bCs/>
          <w:color w:val="008800"/>
          <w:sz w:val="24"/>
          <w:szCs w:val="24"/>
          <w:lang w:val="en-US"/>
        </w:rPr>
        <w:t>do</w:t>
      </w:r>
      <w:r w:rsidRPr="004B5D28">
        <w:rPr>
          <w:rFonts w:ascii="Menlo" w:hAnsi="Menlo" w:cs="Menlo"/>
          <w:sz w:val="24"/>
          <w:szCs w:val="24"/>
          <w:lang w:val="en-US"/>
        </w:rPr>
        <w:t xml:space="preserve"> |v,i|</w:t>
      </w:r>
    </w:p>
    <w:p w14:paraId="73DD64F0" w14:textId="77777777" w:rsidR="004B5D28" w:rsidRPr="004B5D28" w:rsidRDefault="004B5D28" w:rsidP="004B5D28">
      <w:pPr>
        <w:autoSpaceDE w:val="0"/>
        <w:autoSpaceDN w:val="0"/>
        <w:adjustRightInd w:val="0"/>
        <w:spacing w:after="0" w:line="240" w:lineRule="auto"/>
        <w:ind w:left="1701"/>
        <w:rPr>
          <w:rFonts w:ascii="Menlo" w:hAnsi="Menlo" w:cs="Menlo"/>
          <w:sz w:val="24"/>
          <w:szCs w:val="24"/>
          <w:lang w:val="en-US"/>
        </w:rPr>
      </w:pPr>
      <w:proofErr w:type="gramStart"/>
      <w:r w:rsidRPr="004B5D28">
        <w:rPr>
          <w:rFonts w:ascii="Menlo" w:hAnsi="Menlo" w:cs="Menlo"/>
          <w:sz w:val="24"/>
          <w:szCs w:val="24"/>
          <w:lang w:val="en-US"/>
        </w:rPr>
        <w:t>url</w:t>
      </w:r>
      <w:proofErr w:type="gramEnd"/>
      <w:r w:rsidRPr="004B5D28">
        <w:rPr>
          <w:rFonts w:ascii="Menlo" w:hAnsi="Menlo" w:cs="Menlo"/>
          <w:sz w:val="24"/>
          <w:szCs w:val="24"/>
          <w:lang w:val="en-US"/>
        </w:rPr>
        <w:t xml:space="preserve"> += </w:t>
      </w:r>
      <w:r w:rsidRPr="004B5D28">
        <w:rPr>
          <w:rFonts w:ascii="Menlo" w:hAnsi="Menlo" w:cs="Menlo"/>
          <w:color w:val="DD2200"/>
          <w:sz w:val="24"/>
          <w:szCs w:val="24"/>
          <w:lang w:val="en-US"/>
        </w:rPr>
        <w:t>"#{v}"</w:t>
      </w:r>
    </w:p>
    <w:p w14:paraId="0F7635D0" w14:textId="77777777" w:rsidR="004B5D28" w:rsidRPr="004B5D28" w:rsidRDefault="004B5D28" w:rsidP="004B5D28">
      <w:pPr>
        <w:autoSpaceDE w:val="0"/>
        <w:autoSpaceDN w:val="0"/>
        <w:adjustRightInd w:val="0"/>
        <w:spacing w:after="0" w:line="240" w:lineRule="auto"/>
        <w:ind w:left="1701"/>
        <w:rPr>
          <w:rFonts w:ascii="Menlo" w:hAnsi="Menlo" w:cs="Menlo"/>
          <w:sz w:val="24"/>
          <w:szCs w:val="24"/>
          <w:lang w:val="en-US"/>
        </w:rPr>
      </w:pPr>
    </w:p>
    <w:p w14:paraId="44FB3252" w14:textId="77777777" w:rsidR="004B5D28" w:rsidRPr="004B5D28" w:rsidRDefault="004B5D28" w:rsidP="004B5D28">
      <w:pPr>
        <w:autoSpaceDE w:val="0"/>
        <w:autoSpaceDN w:val="0"/>
        <w:adjustRightInd w:val="0"/>
        <w:spacing w:after="0" w:line="240" w:lineRule="auto"/>
        <w:ind w:left="1701"/>
        <w:rPr>
          <w:rFonts w:ascii="Menlo" w:hAnsi="Menlo" w:cs="Menlo"/>
          <w:sz w:val="24"/>
          <w:szCs w:val="24"/>
          <w:lang w:val="en-US"/>
        </w:rPr>
      </w:pPr>
      <w:proofErr w:type="gramStart"/>
      <w:r w:rsidRPr="004B5D28">
        <w:rPr>
          <w:rFonts w:ascii="Menlo" w:hAnsi="Menlo" w:cs="Menlo"/>
          <w:b/>
          <w:bCs/>
          <w:color w:val="008800"/>
          <w:sz w:val="24"/>
          <w:szCs w:val="24"/>
          <w:lang w:val="en-US"/>
        </w:rPr>
        <w:t>unless</w:t>
      </w:r>
      <w:proofErr w:type="gramEnd"/>
      <w:r w:rsidRPr="004B5D28">
        <w:rPr>
          <w:rFonts w:ascii="Menlo" w:hAnsi="Menlo" w:cs="Menlo"/>
          <w:sz w:val="24"/>
          <w:szCs w:val="24"/>
          <w:lang w:val="en-US"/>
        </w:rPr>
        <w:t xml:space="preserve"> i+</w:t>
      </w:r>
      <w:r w:rsidRPr="004B5D28">
        <w:rPr>
          <w:rFonts w:ascii="Menlo" w:hAnsi="Menlo" w:cs="Menlo"/>
          <w:b/>
          <w:bCs/>
          <w:color w:val="0000DD"/>
          <w:sz w:val="24"/>
          <w:szCs w:val="24"/>
          <w:lang w:val="en-US"/>
        </w:rPr>
        <w:t>1</w:t>
      </w:r>
      <w:r w:rsidRPr="004B5D28">
        <w:rPr>
          <w:rFonts w:ascii="Menlo" w:hAnsi="Menlo" w:cs="Menlo"/>
          <w:sz w:val="24"/>
          <w:szCs w:val="24"/>
          <w:lang w:val="en-US"/>
        </w:rPr>
        <w:t xml:space="preserve"> == params[</w:t>
      </w:r>
      <w:r w:rsidRPr="004B5D28">
        <w:rPr>
          <w:rFonts w:ascii="Menlo" w:hAnsi="Menlo" w:cs="Menlo"/>
          <w:color w:val="003388"/>
          <w:sz w:val="24"/>
          <w:szCs w:val="24"/>
          <w:lang w:val="en-US"/>
        </w:rPr>
        <w:t>key</w:t>
      </w:r>
      <w:r w:rsidRPr="004B5D28">
        <w:rPr>
          <w:rFonts w:ascii="Menlo" w:hAnsi="Menlo" w:cs="Menlo"/>
          <w:sz w:val="24"/>
          <w:szCs w:val="24"/>
          <w:lang w:val="en-US"/>
        </w:rPr>
        <w:t>].length</w:t>
      </w:r>
    </w:p>
    <w:p w14:paraId="73C651BF" w14:textId="77777777" w:rsidR="004B5D28" w:rsidRPr="004B5D28" w:rsidRDefault="004B5D28" w:rsidP="004B5D28">
      <w:pPr>
        <w:autoSpaceDE w:val="0"/>
        <w:autoSpaceDN w:val="0"/>
        <w:adjustRightInd w:val="0"/>
        <w:spacing w:after="0" w:line="240" w:lineRule="auto"/>
        <w:ind w:left="1985"/>
        <w:rPr>
          <w:rFonts w:ascii="Menlo" w:hAnsi="Menlo" w:cs="Menlo"/>
          <w:sz w:val="24"/>
          <w:szCs w:val="24"/>
          <w:lang w:val="en-US"/>
        </w:rPr>
      </w:pPr>
      <w:proofErr w:type="gramStart"/>
      <w:r w:rsidRPr="004B5D28">
        <w:rPr>
          <w:rFonts w:ascii="Menlo" w:hAnsi="Menlo" w:cs="Menlo"/>
          <w:sz w:val="24"/>
          <w:szCs w:val="24"/>
          <w:lang w:val="en-US"/>
        </w:rPr>
        <w:t>url</w:t>
      </w:r>
      <w:proofErr w:type="gramEnd"/>
      <w:r w:rsidRPr="004B5D28">
        <w:rPr>
          <w:rFonts w:ascii="Menlo" w:hAnsi="Menlo" w:cs="Menlo"/>
          <w:sz w:val="24"/>
          <w:szCs w:val="24"/>
          <w:lang w:val="en-US"/>
        </w:rPr>
        <w:t xml:space="preserve"> += </w:t>
      </w:r>
      <w:r w:rsidRPr="004B5D28">
        <w:rPr>
          <w:rFonts w:ascii="Menlo" w:hAnsi="Menlo" w:cs="Menlo"/>
          <w:color w:val="DD2200"/>
          <w:sz w:val="24"/>
          <w:szCs w:val="24"/>
          <w:lang w:val="en-US"/>
        </w:rPr>
        <w:t>','</w:t>
      </w:r>
    </w:p>
    <w:p w14:paraId="1A3B040D" w14:textId="77777777" w:rsidR="004B5D28" w:rsidRPr="004B5D28" w:rsidRDefault="004B5D28" w:rsidP="004B5D28">
      <w:pPr>
        <w:autoSpaceDE w:val="0"/>
        <w:autoSpaceDN w:val="0"/>
        <w:adjustRightInd w:val="0"/>
        <w:spacing w:after="0" w:line="240" w:lineRule="auto"/>
        <w:ind w:left="1701"/>
        <w:rPr>
          <w:rFonts w:ascii="Menlo" w:hAnsi="Menlo" w:cs="Menlo"/>
          <w:sz w:val="24"/>
          <w:szCs w:val="24"/>
          <w:lang w:val="en-US"/>
        </w:rPr>
      </w:pPr>
      <w:proofErr w:type="gramStart"/>
      <w:r w:rsidRPr="004B5D28">
        <w:rPr>
          <w:rFonts w:ascii="Menlo" w:hAnsi="Menlo" w:cs="Menlo"/>
          <w:color w:val="003388"/>
          <w:sz w:val="24"/>
          <w:szCs w:val="24"/>
          <w:lang w:val="en-US"/>
        </w:rPr>
        <w:t>end</w:t>
      </w:r>
      <w:proofErr w:type="gramEnd"/>
    </w:p>
    <w:p w14:paraId="65171D58" w14:textId="77777777" w:rsidR="004B5D28" w:rsidRPr="004B5D28" w:rsidRDefault="004B5D28" w:rsidP="004B5D28">
      <w:pPr>
        <w:autoSpaceDE w:val="0"/>
        <w:autoSpaceDN w:val="0"/>
        <w:adjustRightInd w:val="0"/>
        <w:spacing w:after="0" w:line="240" w:lineRule="auto"/>
        <w:ind w:left="1418"/>
        <w:rPr>
          <w:rFonts w:ascii="Menlo" w:hAnsi="Menlo" w:cs="Menlo"/>
          <w:sz w:val="24"/>
          <w:szCs w:val="24"/>
          <w:lang w:val="en-US"/>
        </w:rPr>
      </w:pPr>
      <w:proofErr w:type="gramStart"/>
      <w:r w:rsidRPr="004B5D28">
        <w:rPr>
          <w:rFonts w:ascii="Menlo" w:hAnsi="Menlo" w:cs="Menlo"/>
          <w:color w:val="003388"/>
          <w:sz w:val="24"/>
          <w:szCs w:val="24"/>
          <w:lang w:val="en-US"/>
        </w:rPr>
        <w:t>end</w:t>
      </w:r>
      <w:proofErr w:type="gramEnd"/>
    </w:p>
    <w:p w14:paraId="42CDA2C5"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proofErr w:type="gramStart"/>
      <w:r w:rsidRPr="004B5D28">
        <w:rPr>
          <w:rFonts w:ascii="Menlo" w:hAnsi="Menlo" w:cs="Menlo"/>
          <w:b/>
          <w:bCs/>
          <w:color w:val="008800"/>
          <w:sz w:val="24"/>
          <w:szCs w:val="24"/>
          <w:lang w:val="en-US"/>
        </w:rPr>
        <w:t>else</w:t>
      </w:r>
      <w:proofErr w:type="gramEnd"/>
    </w:p>
    <w:p w14:paraId="65EA2553" w14:textId="77777777" w:rsidR="004B5D28" w:rsidRPr="004B5D28" w:rsidRDefault="004B5D28" w:rsidP="004B5D28">
      <w:pPr>
        <w:autoSpaceDE w:val="0"/>
        <w:autoSpaceDN w:val="0"/>
        <w:adjustRightInd w:val="0"/>
        <w:spacing w:after="0" w:line="240" w:lineRule="auto"/>
        <w:ind w:left="1418"/>
        <w:rPr>
          <w:rFonts w:ascii="Menlo" w:hAnsi="Menlo" w:cs="Menlo"/>
          <w:sz w:val="24"/>
          <w:szCs w:val="24"/>
          <w:lang w:val="en-US"/>
        </w:rPr>
      </w:pPr>
      <w:proofErr w:type="gramStart"/>
      <w:r w:rsidRPr="004B5D28">
        <w:rPr>
          <w:rFonts w:ascii="Menlo" w:hAnsi="Menlo" w:cs="Menlo"/>
          <w:sz w:val="24"/>
          <w:szCs w:val="24"/>
          <w:lang w:val="en-US"/>
        </w:rPr>
        <w:t>url</w:t>
      </w:r>
      <w:proofErr w:type="gramEnd"/>
      <w:r w:rsidRPr="004B5D28">
        <w:rPr>
          <w:rFonts w:ascii="Menlo" w:hAnsi="Menlo" w:cs="Menlo"/>
          <w:sz w:val="24"/>
          <w:szCs w:val="24"/>
          <w:lang w:val="en-US"/>
        </w:rPr>
        <w:t xml:space="preserve"> += </w:t>
      </w:r>
      <w:r w:rsidRPr="004B5D28">
        <w:rPr>
          <w:rFonts w:ascii="Menlo" w:hAnsi="Menlo" w:cs="Menlo"/>
          <w:color w:val="DD2200"/>
          <w:sz w:val="24"/>
          <w:szCs w:val="24"/>
          <w:lang w:val="en-US"/>
        </w:rPr>
        <w:t>"#{params[key]}"</w:t>
      </w:r>
    </w:p>
    <w:p w14:paraId="62A6BF1C"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proofErr w:type="gramStart"/>
      <w:r w:rsidRPr="004B5D28">
        <w:rPr>
          <w:rFonts w:ascii="Menlo" w:hAnsi="Menlo" w:cs="Menlo"/>
          <w:color w:val="003388"/>
          <w:sz w:val="24"/>
          <w:szCs w:val="24"/>
          <w:lang w:val="en-US"/>
        </w:rPr>
        <w:t>end</w:t>
      </w:r>
      <w:proofErr w:type="gramEnd"/>
    </w:p>
    <w:p w14:paraId="31FE8CD5"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p>
    <w:p w14:paraId="0D6DA44B"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proofErr w:type="gramStart"/>
      <w:r w:rsidRPr="004B5D28">
        <w:rPr>
          <w:rFonts w:ascii="Menlo" w:hAnsi="Menlo" w:cs="Menlo"/>
          <w:sz w:val="24"/>
          <w:szCs w:val="24"/>
          <w:lang w:val="en-US"/>
        </w:rPr>
        <w:t>url</w:t>
      </w:r>
      <w:proofErr w:type="gramEnd"/>
      <w:r w:rsidRPr="004B5D28">
        <w:rPr>
          <w:rFonts w:ascii="Menlo" w:hAnsi="Menlo" w:cs="Menlo"/>
          <w:sz w:val="24"/>
          <w:szCs w:val="24"/>
          <w:lang w:val="en-US"/>
        </w:rPr>
        <w:t xml:space="preserve"> += </w:t>
      </w:r>
      <w:r w:rsidRPr="004B5D28">
        <w:rPr>
          <w:rFonts w:ascii="Menlo" w:hAnsi="Menlo" w:cs="Menlo"/>
          <w:color w:val="DD2200"/>
          <w:sz w:val="24"/>
          <w:szCs w:val="24"/>
          <w:lang w:val="en-US"/>
        </w:rPr>
        <w:t>'&amp;'</w:t>
      </w:r>
      <w:r w:rsidRPr="004B5D28">
        <w:rPr>
          <w:rFonts w:ascii="Menlo" w:hAnsi="Menlo" w:cs="Menlo"/>
          <w:sz w:val="24"/>
          <w:szCs w:val="24"/>
          <w:lang w:val="en-US"/>
        </w:rPr>
        <w:t xml:space="preserve">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idx + </w:t>
      </w:r>
      <w:r w:rsidRPr="004B5D28">
        <w:rPr>
          <w:rFonts w:ascii="Menlo" w:hAnsi="Menlo" w:cs="Menlo"/>
          <w:b/>
          <w:bCs/>
          <w:color w:val="0000DD"/>
          <w:sz w:val="24"/>
          <w:szCs w:val="24"/>
          <w:lang w:val="en-US"/>
        </w:rPr>
        <w:t>1</w:t>
      </w:r>
      <w:r w:rsidRPr="004B5D28">
        <w:rPr>
          <w:rFonts w:ascii="Menlo" w:hAnsi="Menlo" w:cs="Menlo"/>
          <w:sz w:val="24"/>
          <w:szCs w:val="24"/>
          <w:lang w:val="en-US"/>
        </w:rPr>
        <w:t xml:space="preserve"> &lt; params.</w:t>
      </w:r>
      <w:r w:rsidRPr="004B5D28">
        <w:rPr>
          <w:rFonts w:ascii="Menlo" w:hAnsi="Menlo" w:cs="Menlo"/>
          <w:color w:val="003388"/>
          <w:sz w:val="24"/>
          <w:szCs w:val="24"/>
          <w:lang w:val="en-US"/>
        </w:rPr>
        <w:t>keys</w:t>
      </w:r>
      <w:r w:rsidRPr="004B5D28">
        <w:rPr>
          <w:rFonts w:ascii="Menlo" w:hAnsi="Menlo" w:cs="Menlo"/>
          <w:sz w:val="24"/>
          <w:szCs w:val="24"/>
          <w:lang w:val="en-US"/>
        </w:rPr>
        <w:t>.length</w:t>
      </w:r>
    </w:p>
    <w:p w14:paraId="42448DB7"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roofErr w:type="gramStart"/>
      <w:r w:rsidRPr="004B5D28">
        <w:rPr>
          <w:rFonts w:ascii="Menlo" w:hAnsi="Menlo" w:cs="Menlo"/>
          <w:color w:val="003388"/>
          <w:sz w:val="24"/>
          <w:szCs w:val="24"/>
          <w:lang w:val="en-US"/>
        </w:rPr>
        <w:t>end</w:t>
      </w:r>
      <w:proofErr w:type="gramEnd"/>
    </w:p>
    <w:p w14:paraId="5AFD6F5C"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
    <w:p w14:paraId="47A5FA02"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roofErr w:type="gramStart"/>
      <w:r w:rsidRPr="004B5D28">
        <w:rPr>
          <w:rFonts w:ascii="Menlo" w:hAnsi="Menlo" w:cs="Menlo"/>
          <w:b/>
          <w:bCs/>
          <w:color w:val="008800"/>
          <w:sz w:val="24"/>
          <w:szCs w:val="24"/>
          <w:lang w:val="en-US"/>
        </w:rPr>
        <w:t>return</w:t>
      </w:r>
      <w:proofErr w:type="gramEnd"/>
      <w:r w:rsidRPr="004B5D28">
        <w:rPr>
          <w:rFonts w:ascii="Menlo" w:hAnsi="Menlo" w:cs="Menlo"/>
          <w:sz w:val="24"/>
          <w:szCs w:val="24"/>
          <w:lang w:val="en-US"/>
        </w:rPr>
        <w:t xml:space="preserve"> url</w:t>
      </w:r>
    </w:p>
    <w:p w14:paraId="4574F38C"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proofErr w:type="gramStart"/>
      <w:r w:rsidRPr="004B5D28">
        <w:rPr>
          <w:rFonts w:ascii="Menlo" w:hAnsi="Menlo" w:cs="Menlo"/>
          <w:color w:val="003388"/>
          <w:sz w:val="24"/>
          <w:szCs w:val="24"/>
          <w:lang w:val="en-US"/>
        </w:rPr>
        <w:t>end</w:t>
      </w:r>
      <w:proofErr w:type="gramEnd"/>
    </w:p>
    <w:p w14:paraId="32B00D03" w14:textId="577EB50A" w:rsidR="009C64A4" w:rsidRDefault="004B5D28" w:rsidP="004B5D28">
      <w:pPr>
        <w:autoSpaceDE w:val="0"/>
        <w:autoSpaceDN w:val="0"/>
        <w:adjustRightInd w:val="0"/>
        <w:spacing w:after="320" w:line="240" w:lineRule="auto"/>
        <w:ind w:left="357"/>
        <w:rPr>
          <w:rFonts w:ascii="Menlo" w:hAnsi="Menlo" w:cs="Menlo"/>
          <w:color w:val="003388"/>
          <w:sz w:val="24"/>
          <w:szCs w:val="24"/>
          <w:lang w:val="en-US"/>
        </w:rPr>
      </w:pPr>
      <w:proofErr w:type="gramStart"/>
      <w:r w:rsidRPr="004B5D28">
        <w:rPr>
          <w:rFonts w:ascii="Menlo" w:hAnsi="Menlo" w:cs="Menlo"/>
          <w:color w:val="003388"/>
          <w:sz w:val="24"/>
          <w:szCs w:val="24"/>
          <w:lang w:val="en-US"/>
        </w:rPr>
        <w:t>end</w:t>
      </w:r>
      <w:proofErr w:type="gramEnd"/>
    </w:p>
    <w:p w14:paraId="32F41BBF" w14:textId="77777777" w:rsidR="009C64A4" w:rsidRDefault="009C64A4">
      <w:pPr>
        <w:rPr>
          <w:rFonts w:ascii="Menlo" w:hAnsi="Menlo" w:cs="Menlo"/>
          <w:color w:val="003388"/>
          <w:sz w:val="24"/>
          <w:szCs w:val="24"/>
          <w:lang w:val="en-US"/>
        </w:rPr>
      </w:pPr>
      <w:r>
        <w:rPr>
          <w:rFonts w:ascii="Menlo" w:hAnsi="Menlo" w:cs="Menlo"/>
          <w:color w:val="003388"/>
          <w:sz w:val="24"/>
          <w:szCs w:val="24"/>
          <w:lang w:val="en-US"/>
        </w:rPr>
        <w:br w:type="page"/>
      </w:r>
    </w:p>
    <w:p w14:paraId="6DB74B93" w14:textId="19E6BDDB" w:rsidR="00A16B7A" w:rsidRDefault="00F1177C" w:rsidP="00C3557E">
      <w:pPr>
        <w:pStyle w:val="ThesisH2"/>
        <w:numPr>
          <w:ilvl w:val="0"/>
          <w:numId w:val="31"/>
        </w:numPr>
        <w:ind w:left="540" w:hanging="540"/>
      </w:pPr>
      <w:bookmarkStart w:id="132" w:name="_Ref417215119"/>
      <w:bookmarkStart w:id="133" w:name="_Toc417288172"/>
      <w:r>
        <w:lastRenderedPageBreak/>
        <w:t>FilterHelper segédosztály szobák szűrését megvalósító metódusai</w:t>
      </w:r>
      <w:bookmarkEnd w:id="132"/>
      <w:bookmarkEnd w:id="133"/>
    </w:p>
    <w:p w14:paraId="61DEBE48"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proofErr w:type="gramStart"/>
      <w:r w:rsidRPr="00F1177C">
        <w:rPr>
          <w:rFonts w:ascii="Menlo" w:hAnsi="Menlo" w:cs="Menlo"/>
          <w:sz w:val="24"/>
          <w:szCs w:val="24"/>
          <w:lang w:val="en-US"/>
        </w:rPr>
        <w:t>def</w:t>
      </w:r>
      <w:proofErr w:type="gramEnd"/>
      <w:r w:rsidRPr="00F1177C">
        <w:rPr>
          <w:rFonts w:ascii="Menlo" w:hAnsi="Menlo" w:cs="Menlo"/>
          <w:sz w:val="24"/>
          <w:szCs w:val="24"/>
          <w:lang w:val="en-US"/>
        </w:rPr>
        <w:t xml:space="preserve"> self.filter_rooms(params)</w:t>
      </w:r>
    </w:p>
    <w:p w14:paraId="3936C7AB"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rooms_by_date = get_rooms_by_</w:t>
      </w:r>
      <w:proofErr w:type="gramStart"/>
      <w:r w:rsidRPr="00F1177C">
        <w:rPr>
          <w:rFonts w:ascii="Menlo" w:hAnsi="Menlo" w:cs="Menlo"/>
          <w:sz w:val="24"/>
          <w:szCs w:val="24"/>
          <w:lang w:val="en-US"/>
        </w:rPr>
        <w:t>date(</w:t>
      </w:r>
      <w:proofErr w:type="gramEnd"/>
      <w:r w:rsidRPr="00F1177C">
        <w:rPr>
          <w:rFonts w:ascii="Menlo" w:hAnsi="Menlo" w:cs="Menlo"/>
          <w:sz w:val="24"/>
          <w:szCs w:val="24"/>
          <w:lang w:val="en-US"/>
        </w:rPr>
        <w:t>params[:start_date], params[:end_date])</w:t>
      </w:r>
    </w:p>
    <w:p w14:paraId="0596BA19"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rooms_by_city = get_rooms_by_</w:t>
      </w:r>
      <w:proofErr w:type="gramStart"/>
      <w:r w:rsidRPr="00F1177C">
        <w:rPr>
          <w:rFonts w:ascii="Menlo" w:hAnsi="Menlo" w:cs="Menlo"/>
          <w:sz w:val="24"/>
          <w:szCs w:val="24"/>
          <w:lang w:val="en-US"/>
        </w:rPr>
        <w:t>city(</w:t>
      </w:r>
      <w:proofErr w:type="gramEnd"/>
      <w:r w:rsidRPr="00F1177C">
        <w:rPr>
          <w:rFonts w:ascii="Menlo" w:hAnsi="Menlo" w:cs="Menlo"/>
          <w:sz w:val="24"/>
          <w:szCs w:val="24"/>
          <w:lang w:val="en-US"/>
        </w:rPr>
        <w:t>params[:city])</w:t>
      </w:r>
    </w:p>
    <w:p w14:paraId="026E15CC"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rooms_by_equipment = get_rooms_by_</w:t>
      </w:r>
      <w:proofErr w:type="gramStart"/>
      <w:r w:rsidRPr="00F1177C">
        <w:rPr>
          <w:rFonts w:ascii="Menlo" w:hAnsi="Menlo" w:cs="Menlo"/>
          <w:sz w:val="24"/>
          <w:szCs w:val="24"/>
          <w:lang w:val="en-US"/>
        </w:rPr>
        <w:t>equipment(</w:t>
      </w:r>
      <w:proofErr w:type="gramEnd"/>
      <w:r w:rsidRPr="00F1177C">
        <w:rPr>
          <w:rFonts w:ascii="Menlo" w:hAnsi="Menlo" w:cs="Menlo"/>
          <w:sz w:val="24"/>
          <w:szCs w:val="24"/>
          <w:lang w:val="en-US"/>
        </w:rPr>
        <w:t>params[:equipment_ids])</w:t>
      </w:r>
    </w:p>
    <w:p w14:paraId="5446D5E0"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rooms_by_serviice = get_rooms_by_</w:t>
      </w:r>
      <w:proofErr w:type="gramStart"/>
      <w:r w:rsidRPr="00F1177C">
        <w:rPr>
          <w:rFonts w:ascii="Menlo" w:hAnsi="Menlo" w:cs="Menlo"/>
          <w:sz w:val="24"/>
          <w:szCs w:val="24"/>
          <w:lang w:val="en-US"/>
        </w:rPr>
        <w:t>serviice(</w:t>
      </w:r>
      <w:proofErr w:type="gramEnd"/>
      <w:r w:rsidRPr="00F1177C">
        <w:rPr>
          <w:rFonts w:ascii="Menlo" w:hAnsi="Menlo" w:cs="Menlo"/>
          <w:sz w:val="24"/>
          <w:szCs w:val="24"/>
          <w:lang w:val="en-US"/>
        </w:rPr>
        <w:t>params[:serviice_ids])</w:t>
      </w:r>
    </w:p>
    <w:p w14:paraId="3C87D702"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rooms_by_capacity = get_rooms_by_</w:t>
      </w:r>
      <w:proofErr w:type="gramStart"/>
      <w:r w:rsidRPr="00F1177C">
        <w:rPr>
          <w:rFonts w:ascii="Menlo" w:hAnsi="Menlo" w:cs="Menlo"/>
          <w:sz w:val="24"/>
          <w:szCs w:val="24"/>
          <w:lang w:val="en-US"/>
        </w:rPr>
        <w:t>capacity(</w:t>
      </w:r>
      <w:proofErr w:type="gramEnd"/>
      <w:r w:rsidRPr="00F1177C">
        <w:rPr>
          <w:rFonts w:ascii="Menlo" w:hAnsi="Menlo" w:cs="Menlo"/>
          <w:sz w:val="24"/>
          <w:szCs w:val="24"/>
          <w:lang w:val="en-US"/>
        </w:rPr>
        <w:t>params)</w:t>
      </w:r>
    </w:p>
    <w:p w14:paraId="42503008"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filter_viewpoints = get_filter_</w:t>
      </w:r>
      <w:proofErr w:type="gramStart"/>
      <w:r w:rsidRPr="00F1177C">
        <w:rPr>
          <w:rFonts w:ascii="Menlo" w:hAnsi="Menlo" w:cs="Menlo"/>
          <w:sz w:val="24"/>
          <w:szCs w:val="24"/>
          <w:lang w:val="en-US"/>
        </w:rPr>
        <w:t>viewpoints(</w:t>
      </w:r>
      <w:proofErr w:type="gramEnd"/>
      <w:r w:rsidRPr="00F1177C">
        <w:rPr>
          <w:rFonts w:ascii="Menlo" w:hAnsi="Menlo" w:cs="Menlo"/>
          <w:sz w:val="24"/>
          <w:szCs w:val="24"/>
          <w:lang w:val="en-US"/>
        </w:rPr>
        <w:t>params)</w:t>
      </w:r>
    </w:p>
    <w:p w14:paraId="194F879D"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p>
    <w:p w14:paraId="1B124A4F"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combine_</w:t>
      </w:r>
      <w:proofErr w:type="gramStart"/>
      <w:r w:rsidRPr="00F1177C">
        <w:rPr>
          <w:rFonts w:ascii="Menlo" w:hAnsi="Menlo" w:cs="Menlo"/>
          <w:sz w:val="24"/>
          <w:szCs w:val="24"/>
          <w:lang w:val="en-US"/>
        </w:rPr>
        <w:t>filters(</w:t>
      </w:r>
      <w:proofErr w:type="gramEnd"/>
      <w:r w:rsidRPr="00F1177C">
        <w:rPr>
          <w:rFonts w:ascii="Menlo" w:hAnsi="Menlo" w:cs="Menlo"/>
          <w:sz w:val="24"/>
          <w:szCs w:val="24"/>
          <w:lang w:val="en-US"/>
        </w:rPr>
        <w:t>rooms_by_date, rooms_by_city, rooms_by_equipment, rooms_by_serviice, rooms_by_capacity, filter_viewpoints)</w:t>
      </w:r>
    </w:p>
    <w:p w14:paraId="27B97BFD"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proofErr w:type="gramStart"/>
      <w:r w:rsidRPr="00F1177C">
        <w:rPr>
          <w:rFonts w:ascii="Menlo" w:hAnsi="Menlo" w:cs="Menlo"/>
          <w:sz w:val="24"/>
          <w:szCs w:val="24"/>
          <w:lang w:val="en-US"/>
        </w:rPr>
        <w:t>end</w:t>
      </w:r>
      <w:proofErr w:type="gramEnd"/>
    </w:p>
    <w:p w14:paraId="11D650BC"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p>
    <w:p w14:paraId="65E3FC22"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proofErr w:type="gramStart"/>
      <w:r w:rsidRPr="00F1177C">
        <w:rPr>
          <w:rFonts w:ascii="Menlo" w:hAnsi="Menlo" w:cs="Menlo"/>
          <w:sz w:val="24"/>
          <w:szCs w:val="24"/>
          <w:lang w:val="en-US"/>
        </w:rPr>
        <w:t>def</w:t>
      </w:r>
      <w:proofErr w:type="gramEnd"/>
      <w:r w:rsidRPr="00F1177C">
        <w:rPr>
          <w:rFonts w:ascii="Menlo" w:hAnsi="Menlo" w:cs="Menlo"/>
          <w:sz w:val="24"/>
          <w:szCs w:val="24"/>
          <w:lang w:val="en-US"/>
        </w:rPr>
        <w:t xml:space="preserve"> self.get_rooms_by_date(start_date, end_date)</w:t>
      </w:r>
    </w:p>
    <w:p w14:paraId="764C9B43"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rooms_by_date = Array.new</w:t>
      </w:r>
    </w:p>
    <w:p w14:paraId="73ED3D4B"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proofErr w:type="gramStart"/>
      <w:r w:rsidRPr="00F1177C">
        <w:rPr>
          <w:rFonts w:ascii="Menlo" w:hAnsi="Menlo" w:cs="Menlo"/>
          <w:sz w:val="24"/>
          <w:szCs w:val="24"/>
          <w:lang w:val="en-US"/>
        </w:rPr>
        <w:t>unless</w:t>
      </w:r>
      <w:proofErr w:type="gramEnd"/>
      <w:r w:rsidRPr="00F1177C">
        <w:rPr>
          <w:rFonts w:ascii="Menlo" w:hAnsi="Menlo" w:cs="Menlo"/>
          <w:sz w:val="24"/>
          <w:szCs w:val="24"/>
          <w:lang w:val="en-US"/>
        </w:rPr>
        <w:t xml:space="preserve"> start_date.nil? &amp;&amp; end_date.nil?</w:t>
      </w:r>
    </w:p>
    <w:p w14:paraId="6F554C12" w14:textId="77777777" w:rsidR="00F1177C" w:rsidRPr="00F1177C" w:rsidRDefault="00F1177C" w:rsidP="00F1177C">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 xml:space="preserve">Room.all.each </w:t>
      </w:r>
      <w:r w:rsidRPr="00F1177C">
        <w:rPr>
          <w:rFonts w:ascii="Menlo" w:hAnsi="Menlo" w:cs="Menlo"/>
          <w:b/>
          <w:bCs/>
          <w:color w:val="008800"/>
          <w:sz w:val="24"/>
          <w:szCs w:val="24"/>
          <w:lang w:val="en-US"/>
        </w:rPr>
        <w:t>do</w:t>
      </w:r>
      <w:r w:rsidRPr="00F1177C">
        <w:rPr>
          <w:rFonts w:ascii="Menlo" w:hAnsi="Menlo" w:cs="Menlo"/>
          <w:sz w:val="24"/>
          <w:szCs w:val="24"/>
          <w:lang w:val="en-US"/>
        </w:rPr>
        <w:t xml:space="preserve"> |room|</w:t>
      </w:r>
    </w:p>
    <w:p w14:paraId="3654490C" w14:textId="77777777" w:rsidR="00F1177C" w:rsidRPr="00F1177C" w:rsidRDefault="00F1177C" w:rsidP="00F1177C">
      <w:pPr>
        <w:autoSpaceDE w:val="0"/>
        <w:autoSpaceDN w:val="0"/>
        <w:adjustRightInd w:val="0"/>
        <w:spacing w:after="0" w:line="240" w:lineRule="auto"/>
        <w:ind w:left="1276"/>
        <w:rPr>
          <w:rFonts w:ascii="Menlo" w:hAnsi="Menlo" w:cs="Menlo"/>
          <w:sz w:val="24"/>
          <w:szCs w:val="24"/>
          <w:lang w:val="en-US"/>
        </w:rPr>
      </w:pPr>
      <w:proofErr w:type="gramStart"/>
      <w:r w:rsidRPr="00F1177C">
        <w:rPr>
          <w:rFonts w:ascii="Menlo" w:hAnsi="Menlo" w:cs="Menlo"/>
          <w:b/>
          <w:bCs/>
          <w:color w:val="008800"/>
          <w:sz w:val="24"/>
          <w:szCs w:val="24"/>
          <w:lang w:val="en-US"/>
        </w:rPr>
        <w:t>if</w:t>
      </w:r>
      <w:proofErr w:type="gramEnd"/>
      <w:r w:rsidRPr="00F1177C">
        <w:rPr>
          <w:rFonts w:ascii="Menlo" w:hAnsi="Menlo" w:cs="Menlo"/>
          <w:sz w:val="24"/>
          <w:szCs w:val="24"/>
          <w:lang w:val="en-US"/>
        </w:rPr>
        <w:t xml:space="preserve"> BookingsHelper.is_bookable(room, Date.strptime(start_date, </w:t>
      </w:r>
      <w:r w:rsidRPr="00F1177C">
        <w:rPr>
          <w:rFonts w:ascii="Menlo" w:hAnsi="Menlo" w:cs="Menlo"/>
          <w:color w:val="A61717"/>
          <w:sz w:val="24"/>
          <w:szCs w:val="24"/>
          <w:lang w:val="en-US"/>
        </w:rPr>
        <w:t>'</w:t>
      </w:r>
      <w:r w:rsidRPr="00F1177C">
        <w:rPr>
          <w:rFonts w:ascii="Menlo" w:hAnsi="Menlo" w:cs="Menlo"/>
          <w:sz w:val="24"/>
          <w:szCs w:val="24"/>
          <w:lang w:val="en-US"/>
        </w:rPr>
        <w:t>%Y.%m.%d</w:t>
      </w:r>
      <w:r w:rsidRPr="00F1177C">
        <w:rPr>
          <w:rFonts w:ascii="Menlo" w:hAnsi="Menlo" w:cs="Menlo"/>
          <w:color w:val="A61717"/>
          <w:sz w:val="24"/>
          <w:szCs w:val="24"/>
          <w:lang w:val="en-US"/>
        </w:rPr>
        <w:t>'</w:t>
      </w:r>
      <w:r w:rsidRPr="00F1177C">
        <w:rPr>
          <w:rFonts w:ascii="Menlo" w:hAnsi="Menlo" w:cs="Menlo"/>
          <w:sz w:val="24"/>
          <w:szCs w:val="24"/>
          <w:lang w:val="en-US"/>
        </w:rPr>
        <w:t xml:space="preserve">), Date.strptime(end_date, </w:t>
      </w:r>
      <w:r w:rsidRPr="00F1177C">
        <w:rPr>
          <w:rFonts w:ascii="Menlo" w:hAnsi="Menlo" w:cs="Menlo"/>
          <w:color w:val="A61717"/>
          <w:sz w:val="24"/>
          <w:szCs w:val="24"/>
          <w:lang w:val="en-US"/>
        </w:rPr>
        <w:t>'</w:t>
      </w:r>
      <w:r w:rsidRPr="00F1177C">
        <w:rPr>
          <w:rFonts w:ascii="Menlo" w:hAnsi="Menlo" w:cs="Menlo"/>
          <w:sz w:val="24"/>
          <w:szCs w:val="24"/>
          <w:lang w:val="en-US"/>
        </w:rPr>
        <w:t>%Y.%m.%d</w:t>
      </w:r>
      <w:r w:rsidRPr="00F1177C">
        <w:rPr>
          <w:rFonts w:ascii="Menlo" w:hAnsi="Menlo" w:cs="Menlo"/>
          <w:color w:val="A61717"/>
          <w:sz w:val="24"/>
          <w:szCs w:val="24"/>
          <w:lang w:val="en-US"/>
        </w:rPr>
        <w:t>'</w:t>
      </w:r>
      <w:r w:rsidRPr="00F1177C">
        <w:rPr>
          <w:rFonts w:ascii="Menlo" w:hAnsi="Menlo" w:cs="Menlo"/>
          <w:sz w:val="24"/>
          <w:szCs w:val="24"/>
          <w:lang w:val="en-US"/>
        </w:rPr>
        <w:t>))</w:t>
      </w:r>
    </w:p>
    <w:p w14:paraId="5A832A99" w14:textId="77777777" w:rsidR="00F1177C" w:rsidRPr="00F1177C" w:rsidRDefault="00F1177C" w:rsidP="00F1177C">
      <w:pPr>
        <w:autoSpaceDE w:val="0"/>
        <w:autoSpaceDN w:val="0"/>
        <w:adjustRightInd w:val="0"/>
        <w:spacing w:after="0" w:line="240" w:lineRule="auto"/>
        <w:ind w:left="1560"/>
        <w:rPr>
          <w:rFonts w:ascii="Menlo" w:hAnsi="Menlo" w:cs="Menlo"/>
          <w:sz w:val="24"/>
          <w:szCs w:val="24"/>
          <w:lang w:val="en-US"/>
        </w:rPr>
      </w:pPr>
      <w:r w:rsidRPr="00F1177C">
        <w:rPr>
          <w:rFonts w:ascii="Menlo" w:hAnsi="Menlo" w:cs="Menlo"/>
          <w:sz w:val="24"/>
          <w:szCs w:val="24"/>
          <w:lang w:val="en-US"/>
        </w:rPr>
        <w:t>rooms_by_</w:t>
      </w:r>
      <w:proofErr w:type="gramStart"/>
      <w:r w:rsidRPr="00F1177C">
        <w:rPr>
          <w:rFonts w:ascii="Menlo" w:hAnsi="Menlo" w:cs="Menlo"/>
          <w:sz w:val="24"/>
          <w:szCs w:val="24"/>
          <w:lang w:val="en-US"/>
        </w:rPr>
        <w:t>date.push(</w:t>
      </w:r>
      <w:proofErr w:type="gramEnd"/>
      <w:r w:rsidRPr="00F1177C">
        <w:rPr>
          <w:rFonts w:ascii="Menlo" w:hAnsi="Menlo" w:cs="Menlo"/>
          <w:sz w:val="24"/>
          <w:szCs w:val="24"/>
          <w:lang w:val="en-US"/>
        </w:rPr>
        <w:t>room)</w:t>
      </w:r>
    </w:p>
    <w:p w14:paraId="7506163B" w14:textId="77777777" w:rsidR="00F1177C" w:rsidRPr="00F1177C" w:rsidRDefault="00F1177C" w:rsidP="00F1177C">
      <w:pPr>
        <w:autoSpaceDE w:val="0"/>
        <w:autoSpaceDN w:val="0"/>
        <w:adjustRightInd w:val="0"/>
        <w:spacing w:after="0" w:line="240" w:lineRule="auto"/>
        <w:ind w:left="1276"/>
        <w:rPr>
          <w:rFonts w:ascii="Menlo" w:hAnsi="Menlo" w:cs="Menlo"/>
          <w:sz w:val="24"/>
          <w:szCs w:val="24"/>
          <w:lang w:val="en-US"/>
        </w:rPr>
      </w:pPr>
      <w:proofErr w:type="gramStart"/>
      <w:r w:rsidRPr="00F1177C">
        <w:rPr>
          <w:rFonts w:ascii="Menlo" w:hAnsi="Menlo" w:cs="Menlo"/>
          <w:sz w:val="24"/>
          <w:szCs w:val="24"/>
          <w:lang w:val="en-US"/>
        </w:rPr>
        <w:t>end</w:t>
      </w:r>
      <w:proofErr w:type="gramEnd"/>
    </w:p>
    <w:p w14:paraId="058FCFCC" w14:textId="77777777" w:rsidR="00F1177C" w:rsidRPr="00F1177C" w:rsidRDefault="00F1177C" w:rsidP="00F1177C">
      <w:pPr>
        <w:autoSpaceDE w:val="0"/>
        <w:autoSpaceDN w:val="0"/>
        <w:adjustRightInd w:val="0"/>
        <w:spacing w:after="0" w:line="240" w:lineRule="auto"/>
        <w:ind w:left="993"/>
        <w:rPr>
          <w:rFonts w:ascii="Menlo" w:hAnsi="Menlo" w:cs="Menlo"/>
          <w:sz w:val="24"/>
          <w:szCs w:val="24"/>
          <w:lang w:val="en-US"/>
        </w:rPr>
      </w:pPr>
      <w:proofErr w:type="gramStart"/>
      <w:r w:rsidRPr="00F1177C">
        <w:rPr>
          <w:rFonts w:ascii="Menlo" w:hAnsi="Menlo" w:cs="Menlo"/>
          <w:sz w:val="24"/>
          <w:szCs w:val="24"/>
          <w:lang w:val="en-US"/>
        </w:rPr>
        <w:t>end</w:t>
      </w:r>
      <w:proofErr w:type="gramEnd"/>
    </w:p>
    <w:p w14:paraId="79236A0C"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proofErr w:type="gramStart"/>
      <w:r w:rsidRPr="00F1177C">
        <w:rPr>
          <w:rFonts w:ascii="Menlo" w:hAnsi="Menlo" w:cs="Menlo"/>
          <w:sz w:val="24"/>
          <w:szCs w:val="24"/>
          <w:lang w:val="en-US"/>
        </w:rPr>
        <w:t>end</w:t>
      </w:r>
      <w:proofErr w:type="gramEnd"/>
    </w:p>
    <w:p w14:paraId="5EA83D40"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proofErr w:type="gramStart"/>
      <w:r w:rsidRPr="00F1177C">
        <w:rPr>
          <w:rFonts w:ascii="Menlo" w:hAnsi="Menlo" w:cs="Menlo"/>
          <w:b/>
          <w:bCs/>
          <w:color w:val="008800"/>
          <w:sz w:val="24"/>
          <w:szCs w:val="24"/>
          <w:lang w:val="en-US"/>
        </w:rPr>
        <w:t>return</w:t>
      </w:r>
      <w:proofErr w:type="gramEnd"/>
      <w:r w:rsidRPr="00F1177C">
        <w:rPr>
          <w:rFonts w:ascii="Menlo" w:hAnsi="Menlo" w:cs="Menlo"/>
          <w:sz w:val="24"/>
          <w:szCs w:val="24"/>
          <w:lang w:val="en-US"/>
        </w:rPr>
        <w:t xml:space="preserve"> rooms_by_date</w:t>
      </w:r>
    </w:p>
    <w:p w14:paraId="7742B9DB"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proofErr w:type="gramStart"/>
      <w:r w:rsidRPr="00F1177C">
        <w:rPr>
          <w:rFonts w:ascii="Menlo" w:hAnsi="Menlo" w:cs="Menlo"/>
          <w:sz w:val="24"/>
          <w:szCs w:val="24"/>
          <w:lang w:val="en-US"/>
        </w:rPr>
        <w:t>end</w:t>
      </w:r>
      <w:proofErr w:type="gramEnd"/>
    </w:p>
    <w:p w14:paraId="55E0FF31"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p>
    <w:p w14:paraId="33AAE5B9"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proofErr w:type="gramStart"/>
      <w:r w:rsidRPr="00F1177C">
        <w:rPr>
          <w:rFonts w:ascii="Menlo" w:hAnsi="Menlo" w:cs="Menlo"/>
          <w:sz w:val="24"/>
          <w:szCs w:val="24"/>
          <w:lang w:val="en-US"/>
        </w:rPr>
        <w:t>def</w:t>
      </w:r>
      <w:proofErr w:type="gramEnd"/>
      <w:r w:rsidRPr="00F1177C">
        <w:rPr>
          <w:rFonts w:ascii="Menlo" w:hAnsi="Menlo" w:cs="Menlo"/>
          <w:sz w:val="24"/>
          <w:szCs w:val="24"/>
          <w:lang w:val="en-US"/>
        </w:rPr>
        <w:t xml:space="preserve"> self.get_rooms_by_city(city)</w:t>
      </w:r>
    </w:p>
    <w:p w14:paraId="3E3BCBC4"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rooms_by_city = Array.new</w:t>
      </w:r>
    </w:p>
    <w:p w14:paraId="1704E4B7"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proofErr w:type="gramStart"/>
      <w:r w:rsidRPr="00F1177C">
        <w:rPr>
          <w:rFonts w:ascii="Menlo" w:hAnsi="Menlo" w:cs="Menlo"/>
          <w:sz w:val="24"/>
          <w:szCs w:val="24"/>
          <w:lang w:val="en-US"/>
        </w:rPr>
        <w:t>unless</w:t>
      </w:r>
      <w:proofErr w:type="gramEnd"/>
      <w:r w:rsidRPr="00F1177C">
        <w:rPr>
          <w:rFonts w:ascii="Menlo" w:hAnsi="Menlo" w:cs="Menlo"/>
          <w:sz w:val="24"/>
          <w:szCs w:val="24"/>
          <w:lang w:val="en-US"/>
        </w:rPr>
        <w:t xml:space="preserve"> city.nil?</w:t>
      </w:r>
    </w:p>
    <w:p w14:paraId="31C6F109" w14:textId="77777777" w:rsidR="00F1177C" w:rsidRPr="00F1177C" w:rsidRDefault="00F1177C" w:rsidP="00F1177C">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 xml:space="preserve">rooms_by_city = </w:t>
      </w:r>
      <w:proofErr w:type="gramStart"/>
      <w:r w:rsidRPr="00F1177C">
        <w:rPr>
          <w:rFonts w:ascii="Menlo" w:hAnsi="Menlo" w:cs="Menlo"/>
          <w:sz w:val="24"/>
          <w:szCs w:val="24"/>
          <w:lang w:val="en-US"/>
        </w:rPr>
        <w:t>Room.joins(</w:t>
      </w:r>
      <w:proofErr w:type="gramEnd"/>
      <w:r w:rsidRPr="00F1177C">
        <w:rPr>
          <w:rFonts w:ascii="Menlo" w:hAnsi="Menlo" w:cs="Menlo"/>
          <w:sz w:val="24"/>
          <w:szCs w:val="24"/>
          <w:lang w:val="en-US"/>
        </w:rPr>
        <w:t>:accommodation =&gt; [:address]).where(</w:t>
      </w:r>
      <w:r w:rsidRPr="00F1177C">
        <w:rPr>
          <w:rFonts w:ascii="Menlo" w:hAnsi="Menlo" w:cs="Menlo"/>
          <w:color w:val="A61717"/>
          <w:sz w:val="24"/>
          <w:szCs w:val="24"/>
          <w:lang w:val="en-US"/>
        </w:rPr>
        <w:t>'</w:t>
      </w:r>
      <w:r w:rsidRPr="00F1177C">
        <w:rPr>
          <w:rFonts w:ascii="Menlo" w:hAnsi="Menlo" w:cs="Menlo"/>
          <w:sz w:val="24"/>
          <w:szCs w:val="24"/>
          <w:lang w:val="en-US"/>
        </w:rPr>
        <w:t>lower(addresses.city) = ?</w:t>
      </w:r>
      <w:r w:rsidRPr="00F1177C">
        <w:rPr>
          <w:rFonts w:ascii="Menlo" w:hAnsi="Menlo" w:cs="Menlo"/>
          <w:color w:val="A61717"/>
          <w:sz w:val="24"/>
          <w:szCs w:val="24"/>
          <w:lang w:val="en-US"/>
        </w:rPr>
        <w:t>'</w:t>
      </w:r>
      <w:r w:rsidRPr="00F1177C">
        <w:rPr>
          <w:rFonts w:ascii="Menlo" w:hAnsi="Menlo" w:cs="Menlo"/>
          <w:sz w:val="24"/>
          <w:szCs w:val="24"/>
          <w:lang w:val="en-US"/>
        </w:rPr>
        <w:t>, city.downcase)</w:t>
      </w:r>
    </w:p>
    <w:p w14:paraId="3819B4B8"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proofErr w:type="gramStart"/>
      <w:r w:rsidRPr="00F1177C">
        <w:rPr>
          <w:rFonts w:ascii="Menlo" w:hAnsi="Menlo" w:cs="Menlo"/>
          <w:sz w:val="24"/>
          <w:szCs w:val="24"/>
          <w:lang w:val="en-US"/>
        </w:rPr>
        <w:t>end</w:t>
      </w:r>
      <w:proofErr w:type="gramEnd"/>
    </w:p>
    <w:p w14:paraId="4D36D780"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proofErr w:type="gramStart"/>
      <w:r w:rsidRPr="00F1177C">
        <w:rPr>
          <w:rFonts w:ascii="Menlo" w:hAnsi="Menlo" w:cs="Menlo"/>
          <w:b/>
          <w:bCs/>
          <w:color w:val="008800"/>
          <w:sz w:val="24"/>
          <w:szCs w:val="24"/>
          <w:lang w:val="en-US"/>
        </w:rPr>
        <w:t>return</w:t>
      </w:r>
      <w:proofErr w:type="gramEnd"/>
      <w:r w:rsidRPr="00F1177C">
        <w:rPr>
          <w:rFonts w:ascii="Menlo" w:hAnsi="Menlo" w:cs="Menlo"/>
          <w:sz w:val="24"/>
          <w:szCs w:val="24"/>
          <w:lang w:val="en-US"/>
        </w:rPr>
        <w:t xml:space="preserve"> rooms_by_city</w:t>
      </w:r>
    </w:p>
    <w:p w14:paraId="4BF62F7A"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proofErr w:type="gramStart"/>
      <w:r w:rsidRPr="00F1177C">
        <w:rPr>
          <w:rFonts w:ascii="Menlo" w:hAnsi="Menlo" w:cs="Menlo"/>
          <w:sz w:val="24"/>
          <w:szCs w:val="24"/>
          <w:lang w:val="en-US"/>
        </w:rPr>
        <w:t>end</w:t>
      </w:r>
      <w:proofErr w:type="gramEnd"/>
    </w:p>
    <w:p w14:paraId="3E883D54"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p>
    <w:p w14:paraId="0BA58979"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proofErr w:type="gramStart"/>
      <w:r w:rsidRPr="00F1177C">
        <w:rPr>
          <w:rFonts w:ascii="Menlo" w:hAnsi="Menlo" w:cs="Menlo"/>
          <w:sz w:val="24"/>
          <w:szCs w:val="24"/>
          <w:lang w:val="en-US"/>
        </w:rPr>
        <w:t>def</w:t>
      </w:r>
      <w:proofErr w:type="gramEnd"/>
      <w:r w:rsidRPr="00F1177C">
        <w:rPr>
          <w:rFonts w:ascii="Menlo" w:hAnsi="Menlo" w:cs="Menlo"/>
          <w:sz w:val="24"/>
          <w:szCs w:val="24"/>
          <w:lang w:val="en-US"/>
        </w:rPr>
        <w:t xml:space="preserve"> self.get_rooms_by_equipment(equipment_ids)</w:t>
      </w:r>
    </w:p>
    <w:p w14:paraId="6897A525"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rooms_by_equipment = Array.new</w:t>
      </w:r>
    </w:p>
    <w:p w14:paraId="1CA77381"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proofErr w:type="gramStart"/>
      <w:r w:rsidRPr="00F1177C">
        <w:rPr>
          <w:rFonts w:ascii="Menlo" w:hAnsi="Menlo" w:cs="Menlo"/>
          <w:sz w:val="24"/>
          <w:szCs w:val="24"/>
          <w:lang w:val="en-US"/>
        </w:rPr>
        <w:t>unless</w:t>
      </w:r>
      <w:proofErr w:type="gramEnd"/>
      <w:r w:rsidRPr="00F1177C">
        <w:rPr>
          <w:rFonts w:ascii="Menlo" w:hAnsi="Menlo" w:cs="Menlo"/>
          <w:sz w:val="24"/>
          <w:szCs w:val="24"/>
          <w:lang w:val="en-US"/>
        </w:rPr>
        <w:t xml:space="preserve"> equipment_ids.nil?</w:t>
      </w:r>
    </w:p>
    <w:p w14:paraId="5F06E764"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lastRenderedPageBreak/>
        <w:t>equipment_ids =equipment_</w:t>
      </w:r>
      <w:proofErr w:type="gramStart"/>
      <w:r w:rsidRPr="00F1177C">
        <w:rPr>
          <w:rFonts w:ascii="Menlo" w:hAnsi="Menlo" w:cs="Menlo"/>
          <w:sz w:val="24"/>
          <w:szCs w:val="24"/>
          <w:lang w:val="en-US"/>
        </w:rPr>
        <w:t>ids.split(</w:t>
      </w:r>
      <w:proofErr w:type="gramEnd"/>
      <w:r w:rsidRPr="00F1177C">
        <w:rPr>
          <w:rFonts w:ascii="Menlo" w:hAnsi="Menlo" w:cs="Menlo"/>
          <w:color w:val="DD2200"/>
          <w:sz w:val="24"/>
          <w:szCs w:val="24"/>
          <w:lang w:val="en-US"/>
        </w:rPr>
        <w:t>','</w:t>
      </w:r>
      <w:r w:rsidRPr="00F1177C">
        <w:rPr>
          <w:rFonts w:ascii="Menlo" w:hAnsi="Menlo" w:cs="Menlo"/>
          <w:sz w:val="24"/>
          <w:szCs w:val="24"/>
          <w:lang w:val="en-US"/>
        </w:rPr>
        <w:t>)</w:t>
      </w:r>
    </w:p>
    <w:p w14:paraId="26E7C4C4"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 xml:space="preserve">Room.all.each </w:t>
      </w:r>
      <w:r w:rsidRPr="00F1177C">
        <w:rPr>
          <w:rFonts w:ascii="Menlo" w:hAnsi="Menlo" w:cs="Menlo"/>
          <w:b/>
          <w:bCs/>
          <w:color w:val="008800"/>
          <w:sz w:val="24"/>
          <w:szCs w:val="24"/>
          <w:lang w:val="en-US"/>
        </w:rPr>
        <w:t>do</w:t>
      </w:r>
      <w:r w:rsidRPr="00F1177C">
        <w:rPr>
          <w:rFonts w:ascii="Menlo" w:hAnsi="Menlo" w:cs="Menlo"/>
          <w:sz w:val="24"/>
          <w:szCs w:val="24"/>
          <w:lang w:val="en-US"/>
        </w:rPr>
        <w:t xml:space="preserve"> |room|</w:t>
      </w:r>
    </w:p>
    <w:p w14:paraId="24745A16"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proofErr w:type="gramStart"/>
      <w:r w:rsidRPr="00F1177C">
        <w:rPr>
          <w:rFonts w:ascii="Menlo" w:hAnsi="Menlo" w:cs="Menlo"/>
          <w:sz w:val="24"/>
          <w:szCs w:val="24"/>
          <w:lang w:val="en-US"/>
        </w:rPr>
        <w:t>re</w:t>
      </w:r>
      <w:proofErr w:type="gramEnd"/>
      <w:r w:rsidRPr="00F1177C">
        <w:rPr>
          <w:rFonts w:ascii="Menlo" w:hAnsi="Menlo" w:cs="Menlo"/>
          <w:sz w:val="24"/>
          <w:szCs w:val="24"/>
          <w:lang w:val="en-US"/>
        </w:rPr>
        <w:t xml:space="preserve"> = room.equipments.where(id: equipment_ids)</w:t>
      </w:r>
    </w:p>
    <w:p w14:paraId="1EB0D164"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proofErr w:type="gramStart"/>
      <w:r w:rsidRPr="00F1177C">
        <w:rPr>
          <w:rFonts w:ascii="Menlo" w:hAnsi="Menlo" w:cs="Menlo"/>
          <w:b/>
          <w:bCs/>
          <w:color w:val="008800"/>
          <w:sz w:val="24"/>
          <w:szCs w:val="24"/>
          <w:lang w:val="en-US"/>
        </w:rPr>
        <w:t>if</w:t>
      </w:r>
      <w:proofErr w:type="gramEnd"/>
      <w:r w:rsidRPr="00F1177C">
        <w:rPr>
          <w:rFonts w:ascii="Menlo" w:hAnsi="Menlo" w:cs="Menlo"/>
          <w:sz w:val="24"/>
          <w:szCs w:val="24"/>
          <w:lang w:val="en-US"/>
        </w:rPr>
        <w:t xml:space="preserve"> re.length == equipment_ids.length</w:t>
      </w:r>
    </w:p>
    <w:p w14:paraId="005DA32D" w14:textId="77777777" w:rsidR="00F1177C" w:rsidRPr="00F1177C" w:rsidRDefault="00F1177C" w:rsidP="00787A42">
      <w:pPr>
        <w:autoSpaceDE w:val="0"/>
        <w:autoSpaceDN w:val="0"/>
        <w:adjustRightInd w:val="0"/>
        <w:spacing w:after="0" w:line="240" w:lineRule="auto"/>
        <w:ind w:left="1560"/>
        <w:rPr>
          <w:rFonts w:ascii="Menlo" w:hAnsi="Menlo" w:cs="Menlo"/>
          <w:sz w:val="24"/>
          <w:szCs w:val="24"/>
          <w:lang w:val="en-US"/>
        </w:rPr>
      </w:pPr>
      <w:r w:rsidRPr="00F1177C">
        <w:rPr>
          <w:rFonts w:ascii="Menlo" w:hAnsi="Menlo" w:cs="Menlo"/>
          <w:sz w:val="24"/>
          <w:szCs w:val="24"/>
          <w:lang w:val="en-US"/>
        </w:rPr>
        <w:t>rooms_by_</w:t>
      </w:r>
      <w:proofErr w:type="gramStart"/>
      <w:r w:rsidRPr="00F1177C">
        <w:rPr>
          <w:rFonts w:ascii="Menlo" w:hAnsi="Menlo" w:cs="Menlo"/>
          <w:sz w:val="24"/>
          <w:szCs w:val="24"/>
          <w:lang w:val="en-US"/>
        </w:rPr>
        <w:t>equipment.push(</w:t>
      </w:r>
      <w:proofErr w:type="gramEnd"/>
      <w:r w:rsidRPr="00F1177C">
        <w:rPr>
          <w:rFonts w:ascii="Menlo" w:hAnsi="Menlo" w:cs="Menlo"/>
          <w:sz w:val="24"/>
          <w:szCs w:val="24"/>
          <w:lang w:val="en-US"/>
        </w:rPr>
        <w:t>room)</w:t>
      </w:r>
    </w:p>
    <w:p w14:paraId="2349B184"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proofErr w:type="gramStart"/>
      <w:r w:rsidRPr="00F1177C">
        <w:rPr>
          <w:rFonts w:ascii="Menlo" w:hAnsi="Menlo" w:cs="Menlo"/>
          <w:sz w:val="24"/>
          <w:szCs w:val="24"/>
          <w:lang w:val="en-US"/>
        </w:rPr>
        <w:t>end</w:t>
      </w:r>
      <w:proofErr w:type="gramEnd"/>
    </w:p>
    <w:p w14:paraId="5D2BE953"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proofErr w:type="gramStart"/>
      <w:r w:rsidRPr="00F1177C">
        <w:rPr>
          <w:rFonts w:ascii="Menlo" w:hAnsi="Menlo" w:cs="Menlo"/>
          <w:sz w:val="24"/>
          <w:szCs w:val="24"/>
          <w:lang w:val="en-US"/>
        </w:rPr>
        <w:t>end</w:t>
      </w:r>
      <w:proofErr w:type="gramEnd"/>
    </w:p>
    <w:p w14:paraId="78A2EB3E"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proofErr w:type="gramStart"/>
      <w:r w:rsidRPr="00F1177C">
        <w:rPr>
          <w:rFonts w:ascii="Menlo" w:hAnsi="Menlo" w:cs="Menlo"/>
          <w:sz w:val="24"/>
          <w:szCs w:val="24"/>
          <w:lang w:val="en-US"/>
        </w:rPr>
        <w:t>end</w:t>
      </w:r>
      <w:proofErr w:type="gramEnd"/>
    </w:p>
    <w:p w14:paraId="1D279E6A"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proofErr w:type="gramStart"/>
      <w:r w:rsidRPr="00F1177C">
        <w:rPr>
          <w:rFonts w:ascii="Menlo" w:hAnsi="Menlo" w:cs="Menlo"/>
          <w:b/>
          <w:bCs/>
          <w:color w:val="008800"/>
          <w:sz w:val="24"/>
          <w:szCs w:val="24"/>
          <w:lang w:val="en-US"/>
        </w:rPr>
        <w:t>return</w:t>
      </w:r>
      <w:proofErr w:type="gramEnd"/>
      <w:r w:rsidRPr="00F1177C">
        <w:rPr>
          <w:rFonts w:ascii="Menlo" w:hAnsi="Menlo" w:cs="Menlo"/>
          <w:sz w:val="24"/>
          <w:szCs w:val="24"/>
          <w:lang w:val="en-US"/>
        </w:rPr>
        <w:t xml:space="preserve"> rooms_by_equipment</w:t>
      </w:r>
    </w:p>
    <w:p w14:paraId="13F509C6"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proofErr w:type="gramStart"/>
      <w:r w:rsidRPr="00F1177C">
        <w:rPr>
          <w:rFonts w:ascii="Menlo" w:hAnsi="Menlo" w:cs="Menlo"/>
          <w:sz w:val="24"/>
          <w:szCs w:val="24"/>
          <w:lang w:val="en-US"/>
        </w:rPr>
        <w:t>end</w:t>
      </w:r>
      <w:proofErr w:type="gramEnd"/>
    </w:p>
    <w:p w14:paraId="3A84AC6C"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p>
    <w:p w14:paraId="0ED78D9E"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proofErr w:type="gramStart"/>
      <w:r w:rsidRPr="00F1177C">
        <w:rPr>
          <w:rFonts w:ascii="Menlo" w:hAnsi="Menlo" w:cs="Menlo"/>
          <w:sz w:val="24"/>
          <w:szCs w:val="24"/>
          <w:lang w:val="en-US"/>
        </w:rPr>
        <w:t>def</w:t>
      </w:r>
      <w:proofErr w:type="gramEnd"/>
      <w:r w:rsidRPr="00F1177C">
        <w:rPr>
          <w:rFonts w:ascii="Menlo" w:hAnsi="Menlo" w:cs="Menlo"/>
          <w:sz w:val="24"/>
          <w:szCs w:val="24"/>
          <w:lang w:val="en-US"/>
        </w:rPr>
        <w:t xml:space="preserve"> self.get_rooms_by_serviice(serviice_ids)</w:t>
      </w:r>
    </w:p>
    <w:p w14:paraId="7E60ACD4"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rooms_by_serviice = Array.new</w:t>
      </w:r>
    </w:p>
    <w:p w14:paraId="5DD33753"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proofErr w:type="gramStart"/>
      <w:r w:rsidRPr="00F1177C">
        <w:rPr>
          <w:rFonts w:ascii="Menlo" w:hAnsi="Menlo" w:cs="Menlo"/>
          <w:sz w:val="24"/>
          <w:szCs w:val="24"/>
          <w:lang w:val="en-US"/>
        </w:rPr>
        <w:t>unless</w:t>
      </w:r>
      <w:proofErr w:type="gramEnd"/>
      <w:r w:rsidRPr="00F1177C">
        <w:rPr>
          <w:rFonts w:ascii="Menlo" w:hAnsi="Menlo" w:cs="Menlo"/>
          <w:sz w:val="24"/>
          <w:szCs w:val="24"/>
          <w:lang w:val="en-US"/>
        </w:rPr>
        <w:t xml:space="preserve"> serviice_ids.nil?</w:t>
      </w:r>
    </w:p>
    <w:p w14:paraId="0AFE642A"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serviice_ids = serviice_</w:t>
      </w:r>
      <w:proofErr w:type="gramStart"/>
      <w:r w:rsidRPr="00F1177C">
        <w:rPr>
          <w:rFonts w:ascii="Menlo" w:hAnsi="Menlo" w:cs="Menlo"/>
          <w:sz w:val="24"/>
          <w:szCs w:val="24"/>
          <w:lang w:val="en-US"/>
        </w:rPr>
        <w:t>ids.split(</w:t>
      </w:r>
      <w:proofErr w:type="gramEnd"/>
      <w:r w:rsidRPr="00F1177C">
        <w:rPr>
          <w:rFonts w:ascii="Menlo" w:hAnsi="Menlo" w:cs="Menlo"/>
          <w:color w:val="DD2200"/>
          <w:sz w:val="24"/>
          <w:szCs w:val="24"/>
          <w:lang w:val="en-US"/>
        </w:rPr>
        <w:t>','</w:t>
      </w:r>
      <w:r w:rsidRPr="00F1177C">
        <w:rPr>
          <w:rFonts w:ascii="Menlo" w:hAnsi="Menlo" w:cs="Menlo"/>
          <w:sz w:val="24"/>
          <w:szCs w:val="24"/>
          <w:lang w:val="en-US"/>
        </w:rPr>
        <w:t>)</w:t>
      </w:r>
    </w:p>
    <w:p w14:paraId="5C556025"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 xml:space="preserve">Accommodation.all.each </w:t>
      </w:r>
      <w:r w:rsidRPr="00F1177C">
        <w:rPr>
          <w:rFonts w:ascii="Menlo" w:hAnsi="Menlo" w:cs="Menlo"/>
          <w:b/>
          <w:bCs/>
          <w:color w:val="008800"/>
          <w:sz w:val="24"/>
          <w:szCs w:val="24"/>
          <w:lang w:val="en-US"/>
        </w:rPr>
        <w:t>do</w:t>
      </w:r>
      <w:r w:rsidRPr="00F1177C">
        <w:rPr>
          <w:rFonts w:ascii="Menlo" w:hAnsi="Menlo" w:cs="Menlo"/>
          <w:sz w:val="24"/>
          <w:szCs w:val="24"/>
          <w:lang w:val="en-US"/>
        </w:rPr>
        <w:t xml:space="preserve"> |accommodation|</w:t>
      </w:r>
    </w:p>
    <w:p w14:paraId="525650D2"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proofErr w:type="gramStart"/>
      <w:r w:rsidRPr="00F1177C">
        <w:rPr>
          <w:rFonts w:ascii="Menlo" w:hAnsi="Menlo" w:cs="Menlo"/>
          <w:sz w:val="24"/>
          <w:szCs w:val="24"/>
          <w:lang w:val="en-US"/>
        </w:rPr>
        <w:t>as</w:t>
      </w:r>
      <w:proofErr w:type="gramEnd"/>
      <w:r w:rsidRPr="00F1177C">
        <w:rPr>
          <w:rFonts w:ascii="Menlo" w:hAnsi="Menlo" w:cs="Menlo"/>
          <w:sz w:val="24"/>
          <w:szCs w:val="24"/>
          <w:lang w:val="en-US"/>
        </w:rPr>
        <w:t xml:space="preserve"> = accommodation.serviices.where(id: serviice_ids)</w:t>
      </w:r>
    </w:p>
    <w:p w14:paraId="546758E9"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proofErr w:type="gramStart"/>
      <w:r w:rsidRPr="00F1177C">
        <w:rPr>
          <w:rFonts w:ascii="Menlo" w:hAnsi="Menlo" w:cs="Menlo"/>
          <w:b/>
          <w:bCs/>
          <w:color w:val="008800"/>
          <w:sz w:val="24"/>
          <w:szCs w:val="24"/>
          <w:lang w:val="en-US"/>
        </w:rPr>
        <w:t>if</w:t>
      </w:r>
      <w:proofErr w:type="gramEnd"/>
      <w:r w:rsidRPr="00F1177C">
        <w:rPr>
          <w:rFonts w:ascii="Menlo" w:hAnsi="Menlo" w:cs="Menlo"/>
          <w:sz w:val="24"/>
          <w:szCs w:val="24"/>
          <w:lang w:val="en-US"/>
        </w:rPr>
        <w:t xml:space="preserve"> as.length == serviice_ids.length</w:t>
      </w:r>
    </w:p>
    <w:p w14:paraId="1BCACD92" w14:textId="77777777" w:rsidR="00F1177C" w:rsidRPr="00F1177C" w:rsidRDefault="00F1177C" w:rsidP="00787A42">
      <w:pPr>
        <w:autoSpaceDE w:val="0"/>
        <w:autoSpaceDN w:val="0"/>
        <w:adjustRightInd w:val="0"/>
        <w:spacing w:after="0" w:line="240" w:lineRule="auto"/>
        <w:ind w:left="1560"/>
        <w:rPr>
          <w:rFonts w:ascii="Menlo" w:hAnsi="Menlo" w:cs="Menlo"/>
          <w:sz w:val="24"/>
          <w:szCs w:val="24"/>
          <w:lang w:val="en-US"/>
        </w:rPr>
      </w:pPr>
      <w:r w:rsidRPr="00F1177C">
        <w:rPr>
          <w:rFonts w:ascii="Menlo" w:hAnsi="Menlo" w:cs="Menlo"/>
          <w:sz w:val="24"/>
          <w:szCs w:val="24"/>
          <w:lang w:val="en-US"/>
        </w:rPr>
        <w:t>rooms_by_</w:t>
      </w:r>
      <w:proofErr w:type="gramStart"/>
      <w:r w:rsidRPr="00F1177C">
        <w:rPr>
          <w:rFonts w:ascii="Menlo" w:hAnsi="Menlo" w:cs="Menlo"/>
          <w:sz w:val="24"/>
          <w:szCs w:val="24"/>
          <w:lang w:val="en-US"/>
        </w:rPr>
        <w:t>serviice.concat(</w:t>
      </w:r>
      <w:proofErr w:type="gramEnd"/>
      <w:r w:rsidRPr="00F1177C">
        <w:rPr>
          <w:rFonts w:ascii="Menlo" w:hAnsi="Menlo" w:cs="Menlo"/>
          <w:sz w:val="24"/>
          <w:szCs w:val="24"/>
          <w:lang w:val="en-US"/>
        </w:rPr>
        <w:t>accommodation.rooms)</w:t>
      </w:r>
    </w:p>
    <w:p w14:paraId="4E3D153B"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proofErr w:type="gramStart"/>
      <w:r w:rsidRPr="00F1177C">
        <w:rPr>
          <w:rFonts w:ascii="Menlo" w:hAnsi="Menlo" w:cs="Menlo"/>
          <w:sz w:val="24"/>
          <w:szCs w:val="24"/>
          <w:lang w:val="en-US"/>
        </w:rPr>
        <w:t>end</w:t>
      </w:r>
      <w:proofErr w:type="gramEnd"/>
    </w:p>
    <w:p w14:paraId="1864654F"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proofErr w:type="gramStart"/>
      <w:r w:rsidRPr="00F1177C">
        <w:rPr>
          <w:rFonts w:ascii="Menlo" w:hAnsi="Menlo" w:cs="Menlo"/>
          <w:sz w:val="24"/>
          <w:szCs w:val="24"/>
          <w:lang w:val="en-US"/>
        </w:rPr>
        <w:t>end</w:t>
      </w:r>
      <w:proofErr w:type="gramEnd"/>
    </w:p>
    <w:p w14:paraId="5E8F3840"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proofErr w:type="gramStart"/>
      <w:r w:rsidRPr="00F1177C">
        <w:rPr>
          <w:rFonts w:ascii="Menlo" w:hAnsi="Menlo" w:cs="Menlo"/>
          <w:sz w:val="24"/>
          <w:szCs w:val="24"/>
          <w:lang w:val="en-US"/>
        </w:rPr>
        <w:t>end</w:t>
      </w:r>
      <w:proofErr w:type="gramEnd"/>
    </w:p>
    <w:p w14:paraId="376DE410"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proofErr w:type="gramStart"/>
      <w:r w:rsidRPr="00F1177C">
        <w:rPr>
          <w:rFonts w:ascii="Menlo" w:hAnsi="Menlo" w:cs="Menlo"/>
          <w:b/>
          <w:bCs/>
          <w:color w:val="008800"/>
          <w:sz w:val="24"/>
          <w:szCs w:val="24"/>
          <w:lang w:val="en-US"/>
        </w:rPr>
        <w:t>return</w:t>
      </w:r>
      <w:proofErr w:type="gramEnd"/>
      <w:r w:rsidRPr="00F1177C">
        <w:rPr>
          <w:rFonts w:ascii="Menlo" w:hAnsi="Menlo" w:cs="Menlo"/>
          <w:sz w:val="24"/>
          <w:szCs w:val="24"/>
          <w:lang w:val="en-US"/>
        </w:rPr>
        <w:t xml:space="preserve"> rooms_by_serviice</w:t>
      </w:r>
    </w:p>
    <w:p w14:paraId="0DD31A79"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proofErr w:type="gramStart"/>
      <w:r w:rsidRPr="00F1177C">
        <w:rPr>
          <w:rFonts w:ascii="Menlo" w:hAnsi="Menlo" w:cs="Menlo"/>
          <w:sz w:val="24"/>
          <w:szCs w:val="24"/>
          <w:lang w:val="en-US"/>
        </w:rPr>
        <w:t>end</w:t>
      </w:r>
      <w:proofErr w:type="gramEnd"/>
    </w:p>
    <w:p w14:paraId="76AB5391"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p>
    <w:p w14:paraId="25B1EA0C"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proofErr w:type="gramStart"/>
      <w:r w:rsidRPr="00F1177C">
        <w:rPr>
          <w:rFonts w:ascii="Menlo" w:hAnsi="Menlo" w:cs="Menlo"/>
          <w:sz w:val="24"/>
          <w:szCs w:val="24"/>
          <w:lang w:val="en-US"/>
        </w:rPr>
        <w:t>def</w:t>
      </w:r>
      <w:proofErr w:type="gramEnd"/>
      <w:r w:rsidRPr="00F1177C">
        <w:rPr>
          <w:rFonts w:ascii="Menlo" w:hAnsi="Menlo" w:cs="Menlo"/>
          <w:sz w:val="24"/>
          <w:szCs w:val="24"/>
          <w:lang w:val="en-US"/>
        </w:rPr>
        <w:t xml:space="preserve"> self.get_rooms_by_capacity(params)</w:t>
      </w:r>
    </w:p>
    <w:p w14:paraId="221C199E" w14:textId="69B73A9F"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rooms_by_capacity = Array.new</w:t>
      </w:r>
    </w:p>
    <w:p w14:paraId="2B0F9319"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proofErr w:type="gramStart"/>
      <w:r w:rsidRPr="00F1177C">
        <w:rPr>
          <w:rFonts w:ascii="Menlo" w:hAnsi="Menlo" w:cs="Menlo"/>
          <w:b/>
          <w:bCs/>
          <w:color w:val="008800"/>
          <w:sz w:val="24"/>
          <w:szCs w:val="24"/>
          <w:lang w:val="en-US"/>
        </w:rPr>
        <w:t>if</w:t>
      </w:r>
      <w:proofErr w:type="gramEnd"/>
      <w:r w:rsidRPr="00F1177C">
        <w:rPr>
          <w:rFonts w:ascii="Menlo" w:hAnsi="Menlo" w:cs="Menlo"/>
          <w:sz w:val="24"/>
          <w:szCs w:val="24"/>
          <w:lang w:val="en-US"/>
        </w:rPr>
        <w:t xml:space="preserve"> params.has_key? </w:t>
      </w:r>
      <w:proofErr w:type="gramStart"/>
      <w:r w:rsidRPr="00F1177C">
        <w:rPr>
          <w:rFonts w:ascii="Menlo" w:hAnsi="Menlo" w:cs="Menlo"/>
          <w:sz w:val="24"/>
          <w:szCs w:val="24"/>
          <w:lang w:val="en-US"/>
        </w:rPr>
        <w:t>:capacity</w:t>
      </w:r>
      <w:proofErr w:type="gramEnd"/>
    </w:p>
    <w:p w14:paraId="0F8AF19D"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 xml:space="preserve">rooms_by_capacity = </w:t>
      </w:r>
      <w:proofErr w:type="gramStart"/>
      <w:r w:rsidRPr="00F1177C">
        <w:rPr>
          <w:rFonts w:ascii="Menlo" w:hAnsi="Menlo" w:cs="Menlo"/>
          <w:sz w:val="24"/>
          <w:szCs w:val="24"/>
          <w:lang w:val="en-US"/>
        </w:rPr>
        <w:t>Room.where(</w:t>
      </w:r>
      <w:proofErr w:type="gramEnd"/>
      <w:r w:rsidRPr="00F1177C">
        <w:rPr>
          <w:rFonts w:ascii="Menlo" w:hAnsi="Menlo" w:cs="Menlo"/>
          <w:sz w:val="24"/>
          <w:szCs w:val="24"/>
          <w:lang w:val="en-US"/>
        </w:rPr>
        <w:t>:capacity =&gt; params[:capacity])</w:t>
      </w:r>
    </w:p>
    <w:p w14:paraId="6063CB1B"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proofErr w:type="gramStart"/>
      <w:r w:rsidRPr="00F1177C">
        <w:rPr>
          <w:rFonts w:ascii="Menlo" w:hAnsi="Menlo" w:cs="Menlo"/>
          <w:b/>
          <w:bCs/>
          <w:color w:val="008800"/>
          <w:sz w:val="24"/>
          <w:szCs w:val="24"/>
          <w:lang w:val="en-US"/>
        </w:rPr>
        <w:t>else</w:t>
      </w:r>
      <w:proofErr w:type="gramEnd"/>
    </w:p>
    <w:p w14:paraId="6F73B80D"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proofErr w:type="gramStart"/>
      <w:r w:rsidRPr="00F1177C">
        <w:rPr>
          <w:rFonts w:ascii="Menlo" w:hAnsi="Menlo" w:cs="Menlo"/>
          <w:b/>
          <w:bCs/>
          <w:color w:val="008800"/>
          <w:sz w:val="24"/>
          <w:szCs w:val="24"/>
          <w:lang w:val="en-US"/>
        </w:rPr>
        <w:t>if</w:t>
      </w:r>
      <w:proofErr w:type="gramEnd"/>
      <w:r w:rsidRPr="00F1177C">
        <w:rPr>
          <w:rFonts w:ascii="Menlo" w:hAnsi="Menlo" w:cs="Menlo"/>
          <w:sz w:val="24"/>
          <w:szCs w:val="24"/>
          <w:lang w:val="en-US"/>
        </w:rPr>
        <w:t xml:space="preserve"> params[:one_bed] == </w:t>
      </w:r>
      <w:r w:rsidRPr="00F1177C">
        <w:rPr>
          <w:rFonts w:ascii="Menlo" w:hAnsi="Menlo" w:cs="Menlo"/>
          <w:color w:val="DD2200"/>
          <w:sz w:val="24"/>
          <w:szCs w:val="24"/>
          <w:lang w:val="en-US"/>
        </w:rPr>
        <w:t>'1'</w:t>
      </w:r>
    </w:p>
    <w:p w14:paraId="4568C47B"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rooms_by_</w:t>
      </w:r>
      <w:proofErr w:type="gramStart"/>
      <w:r w:rsidRPr="00F1177C">
        <w:rPr>
          <w:rFonts w:ascii="Menlo" w:hAnsi="Menlo" w:cs="Menlo"/>
          <w:sz w:val="24"/>
          <w:szCs w:val="24"/>
          <w:lang w:val="en-US"/>
        </w:rPr>
        <w:t>capacity.concat(</w:t>
      </w:r>
      <w:proofErr w:type="gramEnd"/>
      <w:r w:rsidRPr="00F1177C">
        <w:rPr>
          <w:rFonts w:ascii="Menlo" w:hAnsi="Menlo" w:cs="Menlo"/>
          <w:sz w:val="24"/>
          <w:szCs w:val="24"/>
          <w:lang w:val="en-US"/>
        </w:rPr>
        <w:t xml:space="preserve">Room.where(:capacity =&gt; </w:t>
      </w:r>
      <w:r w:rsidRPr="00F1177C">
        <w:rPr>
          <w:rFonts w:ascii="Menlo" w:hAnsi="Menlo" w:cs="Menlo"/>
          <w:b/>
          <w:bCs/>
          <w:color w:val="0000DD"/>
          <w:sz w:val="24"/>
          <w:szCs w:val="24"/>
          <w:lang w:val="en-US"/>
        </w:rPr>
        <w:t>1</w:t>
      </w:r>
      <w:r w:rsidRPr="00F1177C">
        <w:rPr>
          <w:rFonts w:ascii="Menlo" w:hAnsi="Menlo" w:cs="Menlo"/>
          <w:sz w:val="24"/>
          <w:szCs w:val="24"/>
          <w:lang w:val="en-US"/>
        </w:rPr>
        <w:t>))</w:t>
      </w:r>
    </w:p>
    <w:p w14:paraId="5F4682F7"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proofErr w:type="gramStart"/>
      <w:r w:rsidRPr="00F1177C">
        <w:rPr>
          <w:rFonts w:ascii="Menlo" w:hAnsi="Menlo" w:cs="Menlo"/>
          <w:sz w:val="24"/>
          <w:szCs w:val="24"/>
          <w:lang w:val="en-US"/>
        </w:rPr>
        <w:t>end</w:t>
      </w:r>
      <w:proofErr w:type="gramEnd"/>
    </w:p>
    <w:p w14:paraId="2F1B273B"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proofErr w:type="gramStart"/>
      <w:r w:rsidRPr="00F1177C">
        <w:rPr>
          <w:rFonts w:ascii="Menlo" w:hAnsi="Menlo" w:cs="Menlo"/>
          <w:b/>
          <w:bCs/>
          <w:color w:val="008800"/>
          <w:sz w:val="24"/>
          <w:szCs w:val="24"/>
          <w:lang w:val="en-US"/>
        </w:rPr>
        <w:t>if</w:t>
      </w:r>
      <w:proofErr w:type="gramEnd"/>
      <w:r w:rsidRPr="00F1177C">
        <w:rPr>
          <w:rFonts w:ascii="Menlo" w:hAnsi="Menlo" w:cs="Menlo"/>
          <w:sz w:val="24"/>
          <w:szCs w:val="24"/>
          <w:lang w:val="en-US"/>
        </w:rPr>
        <w:t xml:space="preserve"> params[:two_bed] == </w:t>
      </w:r>
      <w:r w:rsidRPr="00F1177C">
        <w:rPr>
          <w:rFonts w:ascii="Menlo" w:hAnsi="Menlo" w:cs="Menlo"/>
          <w:color w:val="DD2200"/>
          <w:sz w:val="24"/>
          <w:szCs w:val="24"/>
          <w:lang w:val="en-US"/>
        </w:rPr>
        <w:t>'1'</w:t>
      </w:r>
    </w:p>
    <w:p w14:paraId="3FBCD2AF"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rooms_by_</w:t>
      </w:r>
      <w:proofErr w:type="gramStart"/>
      <w:r w:rsidRPr="00F1177C">
        <w:rPr>
          <w:rFonts w:ascii="Menlo" w:hAnsi="Menlo" w:cs="Menlo"/>
          <w:sz w:val="24"/>
          <w:szCs w:val="24"/>
          <w:lang w:val="en-US"/>
        </w:rPr>
        <w:t>capacity.concat(</w:t>
      </w:r>
      <w:proofErr w:type="gramEnd"/>
      <w:r w:rsidRPr="00F1177C">
        <w:rPr>
          <w:rFonts w:ascii="Menlo" w:hAnsi="Menlo" w:cs="Menlo"/>
          <w:sz w:val="24"/>
          <w:szCs w:val="24"/>
          <w:lang w:val="en-US"/>
        </w:rPr>
        <w:t xml:space="preserve">Room.where(:capacity =&gt; </w:t>
      </w:r>
      <w:r w:rsidRPr="00F1177C">
        <w:rPr>
          <w:rFonts w:ascii="Menlo" w:hAnsi="Menlo" w:cs="Menlo"/>
          <w:b/>
          <w:bCs/>
          <w:color w:val="0000DD"/>
          <w:sz w:val="24"/>
          <w:szCs w:val="24"/>
          <w:lang w:val="en-US"/>
        </w:rPr>
        <w:t>2</w:t>
      </w:r>
      <w:r w:rsidRPr="00F1177C">
        <w:rPr>
          <w:rFonts w:ascii="Menlo" w:hAnsi="Menlo" w:cs="Menlo"/>
          <w:sz w:val="24"/>
          <w:szCs w:val="24"/>
          <w:lang w:val="en-US"/>
        </w:rPr>
        <w:t>))</w:t>
      </w:r>
    </w:p>
    <w:p w14:paraId="49EB4BA8"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proofErr w:type="gramStart"/>
      <w:r w:rsidRPr="00F1177C">
        <w:rPr>
          <w:rFonts w:ascii="Menlo" w:hAnsi="Menlo" w:cs="Menlo"/>
          <w:sz w:val="24"/>
          <w:szCs w:val="24"/>
          <w:lang w:val="en-US"/>
        </w:rPr>
        <w:t>end</w:t>
      </w:r>
      <w:proofErr w:type="gramEnd"/>
    </w:p>
    <w:p w14:paraId="62C23BD4"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proofErr w:type="gramStart"/>
      <w:r w:rsidRPr="00F1177C">
        <w:rPr>
          <w:rFonts w:ascii="Menlo" w:hAnsi="Menlo" w:cs="Menlo"/>
          <w:b/>
          <w:bCs/>
          <w:color w:val="008800"/>
          <w:sz w:val="24"/>
          <w:szCs w:val="24"/>
          <w:lang w:val="en-US"/>
        </w:rPr>
        <w:t>if</w:t>
      </w:r>
      <w:proofErr w:type="gramEnd"/>
      <w:r w:rsidRPr="00F1177C">
        <w:rPr>
          <w:rFonts w:ascii="Menlo" w:hAnsi="Menlo" w:cs="Menlo"/>
          <w:sz w:val="24"/>
          <w:szCs w:val="24"/>
          <w:lang w:val="en-US"/>
        </w:rPr>
        <w:t xml:space="preserve"> params[:three_bed] == </w:t>
      </w:r>
      <w:r w:rsidRPr="00F1177C">
        <w:rPr>
          <w:rFonts w:ascii="Menlo" w:hAnsi="Menlo" w:cs="Menlo"/>
          <w:color w:val="DD2200"/>
          <w:sz w:val="24"/>
          <w:szCs w:val="24"/>
          <w:lang w:val="en-US"/>
        </w:rPr>
        <w:t>'1'</w:t>
      </w:r>
    </w:p>
    <w:p w14:paraId="507E1F03"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rooms_by_</w:t>
      </w:r>
      <w:proofErr w:type="gramStart"/>
      <w:r w:rsidRPr="00F1177C">
        <w:rPr>
          <w:rFonts w:ascii="Menlo" w:hAnsi="Menlo" w:cs="Menlo"/>
          <w:sz w:val="24"/>
          <w:szCs w:val="24"/>
          <w:lang w:val="en-US"/>
        </w:rPr>
        <w:t>capacity.concat(</w:t>
      </w:r>
      <w:proofErr w:type="gramEnd"/>
      <w:r w:rsidRPr="00F1177C">
        <w:rPr>
          <w:rFonts w:ascii="Menlo" w:hAnsi="Menlo" w:cs="Menlo"/>
          <w:sz w:val="24"/>
          <w:szCs w:val="24"/>
          <w:lang w:val="en-US"/>
        </w:rPr>
        <w:t xml:space="preserve">Room.where(:capacity =&gt; </w:t>
      </w:r>
      <w:r w:rsidRPr="00F1177C">
        <w:rPr>
          <w:rFonts w:ascii="Menlo" w:hAnsi="Menlo" w:cs="Menlo"/>
          <w:b/>
          <w:bCs/>
          <w:color w:val="0000DD"/>
          <w:sz w:val="24"/>
          <w:szCs w:val="24"/>
          <w:lang w:val="en-US"/>
        </w:rPr>
        <w:t>3</w:t>
      </w:r>
      <w:r w:rsidRPr="00F1177C">
        <w:rPr>
          <w:rFonts w:ascii="Menlo" w:hAnsi="Menlo" w:cs="Menlo"/>
          <w:sz w:val="24"/>
          <w:szCs w:val="24"/>
          <w:lang w:val="en-US"/>
        </w:rPr>
        <w:t>))</w:t>
      </w:r>
    </w:p>
    <w:p w14:paraId="11789E9E"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proofErr w:type="gramStart"/>
      <w:r w:rsidRPr="00F1177C">
        <w:rPr>
          <w:rFonts w:ascii="Menlo" w:hAnsi="Menlo" w:cs="Menlo"/>
          <w:sz w:val="24"/>
          <w:szCs w:val="24"/>
          <w:lang w:val="en-US"/>
        </w:rPr>
        <w:t>end</w:t>
      </w:r>
      <w:proofErr w:type="gramEnd"/>
    </w:p>
    <w:p w14:paraId="5B69D5C9"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proofErr w:type="gramStart"/>
      <w:r w:rsidRPr="00F1177C">
        <w:rPr>
          <w:rFonts w:ascii="Menlo" w:hAnsi="Menlo" w:cs="Menlo"/>
          <w:b/>
          <w:bCs/>
          <w:color w:val="008800"/>
          <w:sz w:val="24"/>
          <w:szCs w:val="24"/>
          <w:lang w:val="en-US"/>
        </w:rPr>
        <w:t>if</w:t>
      </w:r>
      <w:proofErr w:type="gramEnd"/>
      <w:r w:rsidRPr="00F1177C">
        <w:rPr>
          <w:rFonts w:ascii="Menlo" w:hAnsi="Menlo" w:cs="Menlo"/>
          <w:sz w:val="24"/>
          <w:szCs w:val="24"/>
          <w:lang w:val="en-US"/>
        </w:rPr>
        <w:t xml:space="preserve"> params[:four_or_more_bed] == </w:t>
      </w:r>
      <w:r w:rsidRPr="00F1177C">
        <w:rPr>
          <w:rFonts w:ascii="Menlo" w:hAnsi="Menlo" w:cs="Menlo"/>
          <w:color w:val="DD2200"/>
          <w:sz w:val="24"/>
          <w:szCs w:val="24"/>
          <w:lang w:val="en-US"/>
        </w:rPr>
        <w:t>'1'</w:t>
      </w:r>
    </w:p>
    <w:p w14:paraId="063B5751"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rooms_by_</w:t>
      </w:r>
      <w:proofErr w:type="gramStart"/>
      <w:r w:rsidRPr="00F1177C">
        <w:rPr>
          <w:rFonts w:ascii="Menlo" w:hAnsi="Menlo" w:cs="Menlo"/>
          <w:sz w:val="24"/>
          <w:szCs w:val="24"/>
          <w:lang w:val="en-US"/>
        </w:rPr>
        <w:t>capacity.concat(</w:t>
      </w:r>
      <w:proofErr w:type="gramEnd"/>
      <w:r w:rsidRPr="00F1177C">
        <w:rPr>
          <w:rFonts w:ascii="Menlo" w:hAnsi="Menlo" w:cs="Menlo"/>
          <w:sz w:val="24"/>
          <w:szCs w:val="24"/>
          <w:lang w:val="en-US"/>
        </w:rPr>
        <w:t>Room.where(</w:t>
      </w:r>
      <w:r w:rsidRPr="00F1177C">
        <w:rPr>
          <w:rFonts w:ascii="Menlo" w:hAnsi="Menlo" w:cs="Menlo"/>
          <w:color w:val="A61717"/>
          <w:sz w:val="24"/>
          <w:szCs w:val="24"/>
          <w:lang w:val="en-US"/>
        </w:rPr>
        <w:t>'</w:t>
      </w:r>
      <w:r w:rsidRPr="00F1177C">
        <w:rPr>
          <w:rFonts w:ascii="Menlo" w:hAnsi="Menlo" w:cs="Menlo"/>
          <w:sz w:val="24"/>
          <w:szCs w:val="24"/>
          <w:lang w:val="en-US"/>
        </w:rPr>
        <w:t>capacity &gt;= ?</w:t>
      </w:r>
      <w:r w:rsidRPr="00F1177C">
        <w:rPr>
          <w:rFonts w:ascii="Menlo" w:hAnsi="Menlo" w:cs="Menlo"/>
          <w:color w:val="A61717"/>
          <w:sz w:val="24"/>
          <w:szCs w:val="24"/>
          <w:lang w:val="en-US"/>
        </w:rPr>
        <w:t>'</w:t>
      </w:r>
      <w:r w:rsidRPr="00F1177C">
        <w:rPr>
          <w:rFonts w:ascii="Menlo" w:hAnsi="Menlo" w:cs="Menlo"/>
          <w:sz w:val="24"/>
          <w:szCs w:val="24"/>
          <w:lang w:val="en-US"/>
        </w:rPr>
        <w:t xml:space="preserve">, </w:t>
      </w:r>
      <w:r w:rsidRPr="00F1177C">
        <w:rPr>
          <w:rFonts w:ascii="Menlo" w:hAnsi="Menlo" w:cs="Menlo"/>
          <w:b/>
          <w:bCs/>
          <w:color w:val="0000DD"/>
          <w:sz w:val="24"/>
          <w:szCs w:val="24"/>
          <w:lang w:val="en-US"/>
        </w:rPr>
        <w:t>4</w:t>
      </w:r>
      <w:r w:rsidRPr="00F1177C">
        <w:rPr>
          <w:rFonts w:ascii="Menlo" w:hAnsi="Menlo" w:cs="Menlo"/>
          <w:sz w:val="24"/>
          <w:szCs w:val="24"/>
          <w:lang w:val="en-US"/>
        </w:rPr>
        <w:t>))</w:t>
      </w:r>
    </w:p>
    <w:p w14:paraId="2D9162FE"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proofErr w:type="gramStart"/>
      <w:r w:rsidRPr="00F1177C">
        <w:rPr>
          <w:rFonts w:ascii="Menlo" w:hAnsi="Menlo" w:cs="Menlo"/>
          <w:sz w:val="24"/>
          <w:szCs w:val="24"/>
          <w:lang w:val="en-US"/>
        </w:rPr>
        <w:lastRenderedPageBreak/>
        <w:t>end</w:t>
      </w:r>
      <w:proofErr w:type="gramEnd"/>
    </w:p>
    <w:p w14:paraId="3D8F7653"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proofErr w:type="gramStart"/>
      <w:r w:rsidRPr="00F1177C">
        <w:rPr>
          <w:rFonts w:ascii="Menlo" w:hAnsi="Menlo" w:cs="Menlo"/>
          <w:sz w:val="24"/>
          <w:szCs w:val="24"/>
          <w:lang w:val="en-US"/>
        </w:rPr>
        <w:t>end</w:t>
      </w:r>
      <w:proofErr w:type="gramEnd"/>
    </w:p>
    <w:p w14:paraId="43BB3601"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proofErr w:type="gramStart"/>
      <w:r w:rsidRPr="00F1177C">
        <w:rPr>
          <w:rFonts w:ascii="Menlo" w:hAnsi="Menlo" w:cs="Menlo"/>
          <w:b/>
          <w:bCs/>
          <w:color w:val="008800"/>
          <w:sz w:val="24"/>
          <w:szCs w:val="24"/>
          <w:lang w:val="en-US"/>
        </w:rPr>
        <w:t>return</w:t>
      </w:r>
      <w:proofErr w:type="gramEnd"/>
      <w:r w:rsidRPr="00F1177C">
        <w:rPr>
          <w:rFonts w:ascii="Menlo" w:hAnsi="Menlo" w:cs="Menlo"/>
          <w:sz w:val="24"/>
          <w:szCs w:val="24"/>
          <w:lang w:val="en-US"/>
        </w:rPr>
        <w:t xml:space="preserve"> rooms_by_capacity</w:t>
      </w:r>
    </w:p>
    <w:p w14:paraId="001394C4"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proofErr w:type="gramStart"/>
      <w:r w:rsidRPr="00F1177C">
        <w:rPr>
          <w:rFonts w:ascii="Menlo" w:hAnsi="Menlo" w:cs="Menlo"/>
          <w:sz w:val="24"/>
          <w:szCs w:val="24"/>
          <w:lang w:val="en-US"/>
        </w:rPr>
        <w:t>end</w:t>
      </w:r>
      <w:proofErr w:type="gramEnd"/>
    </w:p>
    <w:p w14:paraId="0A3ED2DC"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p>
    <w:p w14:paraId="272C097B"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proofErr w:type="gramStart"/>
      <w:r w:rsidRPr="00F1177C">
        <w:rPr>
          <w:rFonts w:ascii="Menlo" w:hAnsi="Menlo" w:cs="Menlo"/>
          <w:sz w:val="24"/>
          <w:szCs w:val="24"/>
          <w:lang w:val="en-US"/>
        </w:rPr>
        <w:t>def</w:t>
      </w:r>
      <w:proofErr w:type="gramEnd"/>
      <w:r w:rsidRPr="00F1177C">
        <w:rPr>
          <w:rFonts w:ascii="Menlo" w:hAnsi="Menlo" w:cs="Menlo"/>
          <w:sz w:val="24"/>
          <w:szCs w:val="24"/>
          <w:lang w:val="en-US"/>
        </w:rPr>
        <w:t xml:space="preserve"> self.get_filter_viewpoints(params)</w:t>
      </w:r>
    </w:p>
    <w:p w14:paraId="5F7486B9"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 xml:space="preserve">filter_viewpoints = </w:t>
      </w:r>
      <w:r w:rsidRPr="00F1177C">
        <w:rPr>
          <w:rFonts w:ascii="Menlo" w:hAnsi="Menlo" w:cs="Menlo"/>
          <w:b/>
          <w:bCs/>
          <w:color w:val="0000DD"/>
          <w:sz w:val="24"/>
          <w:szCs w:val="24"/>
          <w:lang w:val="en-US"/>
        </w:rPr>
        <w:t>0</w:t>
      </w:r>
    </w:p>
    <w:p w14:paraId="14614312"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 xml:space="preserve">filter_viewpoints += </w:t>
      </w:r>
      <w:r w:rsidRPr="00F1177C">
        <w:rPr>
          <w:rFonts w:ascii="Menlo" w:hAnsi="Menlo" w:cs="Menlo"/>
          <w:b/>
          <w:bCs/>
          <w:color w:val="0000DD"/>
          <w:sz w:val="24"/>
          <w:szCs w:val="24"/>
          <w:lang w:val="en-US"/>
        </w:rPr>
        <w:t>1</w:t>
      </w:r>
      <w:r w:rsidRPr="00F1177C">
        <w:rPr>
          <w:rFonts w:ascii="Menlo" w:hAnsi="Menlo" w:cs="Menlo"/>
          <w:sz w:val="24"/>
          <w:szCs w:val="24"/>
          <w:lang w:val="en-US"/>
        </w:rPr>
        <w:t xml:space="preserve"> </w:t>
      </w:r>
      <w:r w:rsidRPr="00F1177C">
        <w:rPr>
          <w:rFonts w:ascii="Menlo" w:hAnsi="Menlo" w:cs="Menlo"/>
          <w:b/>
          <w:bCs/>
          <w:color w:val="008800"/>
          <w:sz w:val="24"/>
          <w:szCs w:val="24"/>
          <w:lang w:val="en-US"/>
        </w:rPr>
        <w:t>if</w:t>
      </w:r>
      <w:r w:rsidRPr="00F1177C">
        <w:rPr>
          <w:rFonts w:ascii="Menlo" w:hAnsi="Menlo" w:cs="Menlo"/>
          <w:sz w:val="24"/>
          <w:szCs w:val="24"/>
          <w:lang w:val="en-US"/>
        </w:rPr>
        <w:t xml:space="preserve"> params.has_key</w:t>
      </w:r>
      <w:proofErr w:type="gramStart"/>
      <w:r w:rsidRPr="00F1177C">
        <w:rPr>
          <w:rFonts w:ascii="Menlo" w:hAnsi="Menlo" w:cs="Menlo"/>
          <w:sz w:val="24"/>
          <w:szCs w:val="24"/>
          <w:lang w:val="en-US"/>
        </w:rPr>
        <w:t>?(</w:t>
      </w:r>
      <w:proofErr w:type="gramEnd"/>
      <w:r w:rsidRPr="00F1177C">
        <w:rPr>
          <w:rFonts w:ascii="Menlo" w:hAnsi="Menlo" w:cs="Menlo"/>
          <w:sz w:val="24"/>
          <w:szCs w:val="24"/>
          <w:lang w:val="en-US"/>
        </w:rPr>
        <w:t>:start_date) &amp;&amp; params.has_key?(:end_date)</w:t>
      </w:r>
    </w:p>
    <w:p w14:paraId="7256D789"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 xml:space="preserve">filter_viewpoints += </w:t>
      </w:r>
      <w:r w:rsidRPr="00F1177C">
        <w:rPr>
          <w:rFonts w:ascii="Menlo" w:hAnsi="Menlo" w:cs="Menlo"/>
          <w:b/>
          <w:bCs/>
          <w:color w:val="0000DD"/>
          <w:sz w:val="24"/>
          <w:szCs w:val="24"/>
          <w:lang w:val="en-US"/>
        </w:rPr>
        <w:t>1</w:t>
      </w:r>
      <w:r w:rsidRPr="00F1177C">
        <w:rPr>
          <w:rFonts w:ascii="Menlo" w:hAnsi="Menlo" w:cs="Menlo"/>
          <w:sz w:val="24"/>
          <w:szCs w:val="24"/>
          <w:lang w:val="en-US"/>
        </w:rPr>
        <w:t xml:space="preserve"> </w:t>
      </w:r>
      <w:r w:rsidRPr="00F1177C">
        <w:rPr>
          <w:rFonts w:ascii="Menlo" w:hAnsi="Menlo" w:cs="Menlo"/>
          <w:b/>
          <w:bCs/>
          <w:color w:val="008800"/>
          <w:sz w:val="24"/>
          <w:szCs w:val="24"/>
          <w:lang w:val="en-US"/>
        </w:rPr>
        <w:t>if</w:t>
      </w:r>
      <w:r w:rsidRPr="00F1177C">
        <w:rPr>
          <w:rFonts w:ascii="Menlo" w:hAnsi="Menlo" w:cs="Menlo"/>
          <w:sz w:val="24"/>
          <w:szCs w:val="24"/>
          <w:lang w:val="en-US"/>
        </w:rPr>
        <w:t xml:space="preserve"> params.has_key? </w:t>
      </w:r>
      <w:proofErr w:type="gramStart"/>
      <w:r w:rsidRPr="00F1177C">
        <w:rPr>
          <w:rFonts w:ascii="Menlo" w:hAnsi="Menlo" w:cs="Menlo"/>
          <w:sz w:val="24"/>
          <w:szCs w:val="24"/>
          <w:lang w:val="en-US"/>
        </w:rPr>
        <w:t>:city</w:t>
      </w:r>
      <w:proofErr w:type="gramEnd"/>
    </w:p>
    <w:p w14:paraId="0897A659"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 xml:space="preserve">filter_viewpoints += </w:t>
      </w:r>
      <w:r w:rsidRPr="00F1177C">
        <w:rPr>
          <w:rFonts w:ascii="Menlo" w:hAnsi="Menlo" w:cs="Menlo"/>
          <w:b/>
          <w:bCs/>
          <w:color w:val="0000DD"/>
          <w:sz w:val="24"/>
          <w:szCs w:val="24"/>
          <w:lang w:val="en-US"/>
        </w:rPr>
        <w:t>1</w:t>
      </w:r>
      <w:r w:rsidRPr="00F1177C">
        <w:rPr>
          <w:rFonts w:ascii="Menlo" w:hAnsi="Menlo" w:cs="Menlo"/>
          <w:sz w:val="24"/>
          <w:szCs w:val="24"/>
          <w:lang w:val="en-US"/>
        </w:rPr>
        <w:t xml:space="preserve"> </w:t>
      </w:r>
      <w:r w:rsidRPr="00F1177C">
        <w:rPr>
          <w:rFonts w:ascii="Menlo" w:hAnsi="Menlo" w:cs="Menlo"/>
          <w:b/>
          <w:bCs/>
          <w:color w:val="008800"/>
          <w:sz w:val="24"/>
          <w:szCs w:val="24"/>
          <w:lang w:val="en-US"/>
        </w:rPr>
        <w:t>if</w:t>
      </w:r>
      <w:r w:rsidRPr="00F1177C">
        <w:rPr>
          <w:rFonts w:ascii="Menlo" w:hAnsi="Menlo" w:cs="Menlo"/>
          <w:sz w:val="24"/>
          <w:szCs w:val="24"/>
          <w:lang w:val="en-US"/>
        </w:rPr>
        <w:t xml:space="preserve"> params.has_key? </w:t>
      </w:r>
      <w:proofErr w:type="gramStart"/>
      <w:r w:rsidRPr="00F1177C">
        <w:rPr>
          <w:rFonts w:ascii="Menlo" w:hAnsi="Menlo" w:cs="Menlo"/>
          <w:sz w:val="24"/>
          <w:szCs w:val="24"/>
          <w:lang w:val="en-US"/>
        </w:rPr>
        <w:t>:equipment</w:t>
      </w:r>
      <w:proofErr w:type="gramEnd"/>
      <w:r w:rsidRPr="00F1177C">
        <w:rPr>
          <w:rFonts w:ascii="Menlo" w:hAnsi="Menlo" w:cs="Menlo"/>
          <w:sz w:val="24"/>
          <w:szCs w:val="24"/>
          <w:lang w:val="en-US"/>
        </w:rPr>
        <w:t>_ids</w:t>
      </w:r>
    </w:p>
    <w:p w14:paraId="3CD5564F"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 xml:space="preserve">filter_viewpoints += </w:t>
      </w:r>
      <w:r w:rsidRPr="00F1177C">
        <w:rPr>
          <w:rFonts w:ascii="Menlo" w:hAnsi="Menlo" w:cs="Menlo"/>
          <w:b/>
          <w:bCs/>
          <w:color w:val="0000DD"/>
          <w:sz w:val="24"/>
          <w:szCs w:val="24"/>
          <w:lang w:val="en-US"/>
        </w:rPr>
        <w:t>1</w:t>
      </w:r>
      <w:r w:rsidRPr="00F1177C">
        <w:rPr>
          <w:rFonts w:ascii="Menlo" w:hAnsi="Menlo" w:cs="Menlo"/>
          <w:sz w:val="24"/>
          <w:szCs w:val="24"/>
          <w:lang w:val="en-US"/>
        </w:rPr>
        <w:t xml:space="preserve"> </w:t>
      </w:r>
      <w:r w:rsidRPr="00F1177C">
        <w:rPr>
          <w:rFonts w:ascii="Menlo" w:hAnsi="Menlo" w:cs="Menlo"/>
          <w:b/>
          <w:bCs/>
          <w:color w:val="008800"/>
          <w:sz w:val="24"/>
          <w:szCs w:val="24"/>
          <w:lang w:val="en-US"/>
        </w:rPr>
        <w:t>if</w:t>
      </w:r>
      <w:r w:rsidRPr="00F1177C">
        <w:rPr>
          <w:rFonts w:ascii="Menlo" w:hAnsi="Menlo" w:cs="Menlo"/>
          <w:sz w:val="24"/>
          <w:szCs w:val="24"/>
          <w:lang w:val="en-US"/>
        </w:rPr>
        <w:t xml:space="preserve"> params.has_key? </w:t>
      </w:r>
      <w:proofErr w:type="gramStart"/>
      <w:r w:rsidRPr="00F1177C">
        <w:rPr>
          <w:rFonts w:ascii="Menlo" w:hAnsi="Menlo" w:cs="Menlo"/>
          <w:sz w:val="24"/>
          <w:szCs w:val="24"/>
          <w:lang w:val="en-US"/>
        </w:rPr>
        <w:t>:serviice</w:t>
      </w:r>
      <w:proofErr w:type="gramEnd"/>
      <w:r w:rsidRPr="00F1177C">
        <w:rPr>
          <w:rFonts w:ascii="Menlo" w:hAnsi="Menlo" w:cs="Menlo"/>
          <w:sz w:val="24"/>
          <w:szCs w:val="24"/>
          <w:lang w:val="en-US"/>
        </w:rPr>
        <w:t>_ids</w:t>
      </w:r>
    </w:p>
    <w:p w14:paraId="5F5CF475"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 xml:space="preserve">filter_viewpoints += </w:t>
      </w:r>
      <w:r w:rsidRPr="00F1177C">
        <w:rPr>
          <w:rFonts w:ascii="Menlo" w:hAnsi="Menlo" w:cs="Menlo"/>
          <w:b/>
          <w:bCs/>
          <w:color w:val="0000DD"/>
          <w:sz w:val="24"/>
          <w:szCs w:val="24"/>
          <w:lang w:val="en-US"/>
        </w:rPr>
        <w:t>1</w:t>
      </w:r>
      <w:r w:rsidRPr="00F1177C">
        <w:rPr>
          <w:rFonts w:ascii="Menlo" w:hAnsi="Menlo" w:cs="Menlo"/>
          <w:sz w:val="24"/>
          <w:szCs w:val="24"/>
          <w:lang w:val="en-US"/>
        </w:rPr>
        <w:t xml:space="preserve"> </w:t>
      </w:r>
      <w:r w:rsidRPr="00F1177C">
        <w:rPr>
          <w:rFonts w:ascii="Menlo" w:hAnsi="Menlo" w:cs="Menlo"/>
          <w:b/>
          <w:bCs/>
          <w:color w:val="008800"/>
          <w:sz w:val="24"/>
          <w:szCs w:val="24"/>
          <w:lang w:val="en-US"/>
        </w:rPr>
        <w:t>if</w:t>
      </w:r>
      <w:r w:rsidRPr="00F1177C">
        <w:rPr>
          <w:rFonts w:ascii="Menlo" w:hAnsi="Menlo" w:cs="Menlo"/>
          <w:sz w:val="24"/>
          <w:szCs w:val="24"/>
          <w:lang w:val="en-US"/>
        </w:rPr>
        <w:t xml:space="preserve"> params.has_key</w:t>
      </w:r>
      <w:proofErr w:type="gramStart"/>
      <w:r w:rsidRPr="00F1177C">
        <w:rPr>
          <w:rFonts w:ascii="Menlo" w:hAnsi="Menlo" w:cs="Menlo"/>
          <w:sz w:val="24"/>
          <w:szCs w:val="24"/>
          <w:lang w:val="en-US"/>
        </w:rPr>
        <w:t>?(</w:t>
      </w:r>
      <w:proofErr w:type="gramEnd"/>
      <w:r w:rsidRPr="00F1177C">
        <w:rPr>
          <w:rFonts w:ascii="Menlo" w:hAnsi="Menlo" w:cs="Menlo"/>
          <w:sz w:val="24"/>
          <w:szCs w:val="24"/>
          <w:lang w:val="en-US"/>
        </w:rPr>
        <w:t>:capacity) || params.has_key?(:one_bed) || params.has_key?(:two_bed) || params.has_key?(:three_bed) || params.has_key?(:four_or_more_bed)</w:t>
      </w:r>
    </w:p>
    <w:p w14:paraId="0C1B0B97"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proofErr w:type="gramStart"/>
      <w:r w:rsidRPr="00F1177C">
        <w:rPr>
          <w:rFonts w:ascii="Menlo" w:hAnsi="Menlo" w:cs="Menlo"/>
          <w:b/>
          <w:bCs/>
          <w:color w:val="008800"/>
          <w:sz w:val="24"/>
          <w:szCs w:val="24"/>
          <w:lang w:val="en-US"/>
        </w:rPr>
        <w:t>return</w:t>
      </w:r>
      <w:proofErr w:type="gramEnd"/>
      <w:r w:rsidRPr="00F1177C">
        <w:rPr>
          <w:rFonts w:ascii="Menlo" w:hAnsi="Menlo" w:cs="Menlo"/>
          <w:sz w:val="24"/>
          <w:szCs w:val="24"/>
          <w:lang w:val="en-US"/>
        </w:rPr>
        <w:t xml:space="preserve"> filter_viewpoints</w:t>
      </w:r>
    </w:p>
    <w:p w14:paraId="04986697"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proofErr w:type="gramStart"/>
      <w:r w:rsidRPr="00F1177C">
        <w:rPr>
          <w:rFonts w:ascii="Menlo" w:hAnsi="Menlo" w:cs="Menlo"/>
          <w:sz w:val="24"/>
          <w:szCs w:val="24"/>
          <w:lang w:val="en-US"/>
        </w:rPr>
        <w:t>end</w:t>
      </w:r>
      <w:proofErr w:type="gramEnd"/>
    </w:p>
    <w:p w14:paraId="65A47450"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p>
    <w:p w14:paraId="710F0983"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proofErr w:type="gramStart"/>
      <w:r w:rsidRPr="00F1177C">
        <w:rPr>
          <w:rFonts w:ascii="Menlo" w:hAnsi="Menlo" w:cs="Menlo"/>
          <w:sz w:val="24"/>
          <w:szCs w:val="24"/>
          <w:lang w:val="en-US"/>
        </w:rPr>
        <w:t>def</w:t>
      </w:r>
      <w:proofErr w:type="gramEnd"/>
      <w:r w:rsidRPr="00F1177C">
        <w:rPr>
          <w:rFonts w:ascii="Menlo" w:hAnsi="Menlo" w:cs="Menlo"/>
          <w:sz w:val="24"/>
          <w:szCs w:val="24"/>
          <w:lang w:val="en-US"/>
        </w:rPr>
        <w:t xml:space="preserve"> self.combine_filters(rooms_by_date, rooms_by_city, rooms_by_equipment, rooms_by_serviice, rooms_by_capacity, filter_viewpoints)</w:t>
      </w:r>
    </w:p>
    <w:p w14:paraId="68ECC85E"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proofErr w:type="gramStart"/>
      <w:r w:rsidRPr="00F1177C">
        <w:rPr>
          <w:rFonts w:ascii="Menlo" w:hAnsi="Menlo" w:cs="Menlo"/>
          <w:sz w:val="24"/>
          <w:szCs w:val="24"/>
          <w:lang w:val="en-US"/>
        </w:rPr>
        <w:t>rooms</w:t>
      </w:r>
      <w:proofErr w:type="gramEnd"/>
      <w:r w:rsidRPr="00F1177C">
        <w:rPr>
          <w:rFonts w:ascii="Menlo" w:hAnsi="Menlo" w:cs="Menlo"/>
          <w:sz w:val="24"/>
          <w:szCs w:val="24"/>
          <w:lang w:val="en-US"/>
        </w:rPr>
        <w:t xml:space="preserve"> = Room.all</w:t>
      </w:r>
    </w:p>
    <w:p w14:paraId="5ECFBFFF"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intersected_rooms_ids = Hash.new</w:t>
      </w:r>
    </w:p>
    <w:p w14:paraId="63059185"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filtered_rooms = Array.new</w:t>
      </w:r>
    </w:p>
    <w:p w14:paraId="67AC8D21"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p>
    <w:p w14:paraId="61AF27D1"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proofErr w:type="gramStart"/>
      <w:r w:rsidRPr="00F1177C">
        <w:rPr>
          <w:rFonts w:ascii="Menlo" w:hAnsi="Menlo" w:cs="Menlo"/>
          <w:sz w:val="24"/>
          <w:szCs w:val="24"/>
          <w:lang w:val="en-US"/>
        </w:rPr>
        <w:t>rooms.concat(</w:t>
      </w:r>
      <w:proofErr w:type="gramEnd"/>
      <w:r w:rsidRPr="00F1177C">
        <w:rPr>
          <w:rFonts w:ascii="Menlo" w:hAnsi="Menlo" w:cs="Menlo"/>
          <w:sz w:val="24"/>
          <w:szCs w:val="24"/>
          <w:lang w:val="en-US"/>
        </w:rPr>
        <w:t>rooms_by_city) unless rooms_by_city.empty?</w:t>
      </w:r>
    </w:p>
    <w:p w14:paraId="17976E4C"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proofErr w:type="gramStart"/>
      <w:r w:rsidRPr="00F1177C">
        <w:rPr>
          <w:rFonts w:ascii="Menlo" w:hAnsi="Menlo" w:cs="Menlo"/>
          <w:sz w:val="24"/>
          <w:szCs w:val="24"/>
          <w:lang w:val="en-US"/>
        </w:rPr>
        <w:t>rooms.concat(</w:t>
      </w:r>
      <w:proofErr w:type="gramEnd"/>
      <w:r w:rsidRPr="00F1177C">
        <w:rPr>
          <w:rFonts w:ascii="Menlo" w:hAnsi="Menlo" w:cs="Menlo"/>
          <w:sz w:val="24"/>
          <w:szCs w:val="24"/>
          <w:lang w:val="en-US"/>
        </w:rPr>
        <w:t>rooms_by_capacity) unless rooms_by_capacity.empty?</w:t>
      </w:r>
    </w:p>
    <w:p w14:paraId="276F0645"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proofErr w:type="gramStart"/>
      <w:r w:rsidRPr="00F1177C">
        <w:rPr>
          <w:rFonts w:ascii="Menlo" w:hAnsi="Menlo" w:cs="Menlo"/>
          <w:sz w:val="24"/>
          <w:szCs w:val="24"/>
          <w:lang w:val="en-US"/>
        </w:rPr>
        <w:t>rooms.concat(</w:t>
      </w:r>
      <w:proofErr w:type="gramEnd"/>
      <w:r w:rsidRPr="00F1177C">
        <w:rPr>
          <w:rFonts w:ascii="Menlo" w:hAnsi="Menlo" w:cs="Menlo"/>
          <w:sz w:val="24"/>
          <w:szCs w:val="24"/>
          <w:lang w:val="en-US"/>
        </w:rPr>
        <w:t>rooms_by_serviice) unless rooms_by_serviice.empty?</w:t>
      </w:r>
    </w:p>
    <w:p w14:paraId="6950426E"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proofErr w:type="gramStart"/>
      <w:r w:rsidRPr="00F1177C">
        <w:rPr>
          <w:rFonts w:ascii="Menlo" w:hAnsi="Menlo" w:cs="Menlo"/>
          <w:sz w:val="24"/>
          <w:szCs w:val="24"/>
          <w:lang w:val="en-US"/>
        </w:rPr>
        <w:t>rooms.concat(</w:t>
      </w:r>
      <w:proofErr w:type="gramEnd"/>
      <w:r w:rsidRPr="00F1177C">
        <w:rPr>
          <w:rFonts w:ascii="Menlo" w:hAnsi="Menlo" w:cs="Menlo"/>
          <w:sz w:val="24"/>
          <w:szCs w:val="24"/>
          <w:lang w:val="en-US"/>
        </w:rPr>
        <w:t>rooms_by_equipment) unless rooms_by_equipment.empty?</w:t>
      </w:r>
    </w:p>
    <w:p w14:paraId="47116D19"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proofErr w:type="gramStart"/>
      <w:r w:rsidRPr="00F1177C">
        <w:rPr>
          <w:rFonts w:ascii="Menlo" w:hAnsi="Menlo" w:cs="Menlo"/>
          <w:sz w:val="24"/>
          <w:szCs w:val="24"/>
          <w:lang w:val="en-US"/>
        </w:rPr>
        <w:t>rooms.concat(</w:t>
      </w:r>
      <w:proofErr w:type="gramEnd"/>
      <w:r w:rsidRPr="00F1177C">
        <w:rPr>
          <w:rFonts w:ascii="Menlo" w:hAnsi="Menlo" w:cs="Menlo"/>
          <w:sz w:val="24"/>
          <w:szCs w:val="24"/>
          <w:lang w:val="en-US"/>
        </w:rPr>
        <w:t>rooms_by_date) unless rooms_by_date.empty?</w:t>
      </w:r>
    </w:p>
    <w:p w14:paraId="02932A95"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p>
    <w:p w14:paraId="62D54914"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proofErr w:type="gramStart"/>
      <w:r w:rsidRPr="00F1177C">
        <w:rPr>
          <w:rFonts w:ascii="Menlo" w:hAnsi="Menlo" w:cs="Menlo"/>
          <w:sz w:val="24"/>
          <w:szCs w:val="24"/>
          <w:lang w:val="en-US"/>
        </w:rPr>
        <w:t>rooms.each</w:t>
      </w:r>
      <w:proofErr w:type="gramEnd"/>
      <w:r w:rsidRPr="00F1177C">
        <w:rPr>
          <w:rFonts w:ascii="Menlo" w:hAnsi="Menlo" w:cs="Menlo"/>
          <w:sz w:val="24"/>
          <w:szCs w:val="24"/>
          <w:lang w:val="en-US"/>
        </w:rPr>
        <w:t xml:space="preserve"> </w:t>
      </w:r>
      <w:r w:rsidRPr="00F1177C">
        <w:rPr>
          <w:rFonts w:ascii="Menlo" w:hAnsi="Menlo" w:cs="Menlo"/>
          <w:b/>
          <w:bCs/>
          <w:color w:val="008800"/>
          <w:sz w:val="24"/>
          <w:szCs w:val="24"/>
          <w:lang w:val="en-US"/>
        </w:rPr>
        <w:t>do</w:t>
      </w:r>
      <w:r w:rsidRPr="00F1177C">
        <w:rPr>
          <w:rFonts w:ascii="Menlo" w:hAnsi="Menlo" w:cs="Menlo"/>
          <w:sz w:val="24"/>
          <w:szCs w:val="24"/>
          <w:lang w:val="en-US"/>
        </w:rPr>
        <w:t xml:space="preserve"> |room|</w:t>
      </w:r>
    </w:p>
    <w:p w14:paraId="2B6171E4"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proofErr w:type="gramStart"/>
      <w:r w:rsidRPr="00F1177C">
        <w:rPr>
          <w:rFonts w:ascii="Menlo" w:hAnsi="Menlo" w:cs="Menlo"/>
          <w:b/>
          <w:bCs/>
          <w:color w:val="008800"/>
          <w:sz w:val="24"/>
          <w:szCs w:val="24"/>
          <w:lang w:val="en-US"/>
        </w:rPr>
        <w:t>if</w:t>
      </w:r>
      <w:proofErr w:type="gramEnd"/>
      <w:r w:rsidRPr="00F1177C">
        <w:rPr>
          <w:rFonts w:ascii="Menlo" w:hAnsi="Menlo" w:cs="Menlo"/>
          <w:sz w:val="24"/>
          <w:szCs w:val="24"/>
          <w:lang w:val="en-US"/>
        </w:rPr>
        <w:t xml:space="preserve"> intersected_rooms_ids.has_key?(room.id)</w:t>
      </w:r>
    </w:p>
    <w:p w14:paraId="545AF857"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intersected_rooms_</w:t>
      </w:r>
      <w:proofErr w:type="gramStart"/>
      <w:r w:rsidRPr="00F1177C">
        <w:rPr>
          <w:rFonts w:ascii="Menlo" w:hAnsi="Menlo" w:cs="Menlo"/>
          <w:sz w:val="24"/>
          <w:szCs w:val="24"/>
          <w:lang w:val="en-US"/>
        </w:rPr>
        <w:t>ids[</w:t>
      </w:r>
      <w:proofErr w:type="gramEnd"/>
      <w:r w:rsidRPr="00F1177C">
        <w:rPr>
          <w:rFonts w:ascii="Menlo" w:hAnsi="Menlo" w:cs="Menlo"/>
          <w:sz w:val="24"/>
          <w:szCs w:val="24"/>
          <w:lang w:val="en-US"/>
        </w:rPr>
        <w:t xml:space="preserve">room.id] += </w:t>
      </w:r>
      <w:r w:rsidRPr="00F1177C">
        <w:rPr>
          <w:rFonts w:ascii="Menlo" w:hAnsi="Menlo" w:cs="Menlo"/>
          <w:b/>
          <w:bCs/>
          <w:color w:val="0000DD"/>
          <w:sz w:val="24"/>
          <w:szCs w:val="24"/>
          <w:lang w:val="en-US"/>
        </w:rPr>
        <w:t>1</w:t>
      </w:r>
    </w:p>
    <w:p w14:paraId="40F60A81"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proofErr w:type="gramStart"/>
      <w:r w:rsidRPr="00F1177C">
        <w:rPr>
          <w:rFonts w:ascii="Menlo" w:hAnsi="Menlo" w:cs="Menlo"/>
          <w:b/>
          <w:bCs/>
          <w:color w:val="008800"/>
          <w:sz w:val="24"/>
          <w:szCs w:val="24"/>
          <w:lang w:val="en-US"/>
        </w:rPr>
        <w:t>else</w:t>
      </w:r>
      <w:proofErr w:type="gramEnd"/>
    </w:p>
    <w:p w14:paraId="39FDDC18"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intersected_rooms_</w:t>
      </w:r>
      <w:proofErr w:type="gramStart"/>
      <w:r w:rsidRPr="00F1177C">
        <w:rPr>
          <w:rFonts w:ascii="Menlo" w:hAnsi="Menlo" w:cs="Menlo"/>
          <w:sz w:val="24"/>
          <w:szCs w:val="24"/>
          <w:lang w:val="en-US"/>
        </w:rPr>
        <w:t>ids[</w:t>
      </w:r>
      <w:proofErr w:type="gramEnd"/>
      <w:r w:rsidRPr="00F1177C">
        <w:rPr>
          <w:rFonts w:ascii="Menlo" w:hAnsi="Menlo" w:cs="Menlo"/>
          <w:sz w:val="24"/>
          <w:szCs w:val="24"/>
          <w:lang w:val="en-US"/>
        </w:rPr>
        <w:t xml:space="preserve">room.id] = </w:t>
      </w:r>
      <w:r w:rsidRPr="00F1177C">
        <w:rPr>
          <w:rFonts w:ascii="Menlo" w:hAnsi="Menlo" w:cs="Menlo"/>
          <w:b/>
          <w:bCs/>
          <w:color w:val="0000DD"/>
          <w:sz w:val="24"/>
          <w:szCs w:val="24"/>
          <w:lang w:val="en-US"/>
        </w:rPr>
        <w:t>1</w:t>
      </w:r>
    </w:p>
    <w:p w14:paraId="5AF14767"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proofErr w:type="gramStart"/>
      <w:r w:rsidRPr="00F1177C">
        <w:rPr>
          <w:rFonts w:ascii="Menlo" w:hAnsi="Menlo" w:cs="Menlo"/>
          <w:sz w:val="24"/>
          <w:szCs w:val="24"/>
          <w:lang w:val="en-US"/>
        </w:rPr>
        <w:t>end</w:t>
      </w:r>
      <w:proofErr w:type="gramEnd"/>
    </w:p>
    <w:p w14:paraId="754D2D94"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proofErr w:type="gramStart"/>
      <w:r w:rsidRPr="00F1177C">
        <w:rPr>
          <w:rFonts w:ascii="Menlo" w:hAnsi="Menlo" w:cs="Menlo"/>
          <w:sz w:val="24"/>
          <w:szCs w:val="24"/>
          <w:lang w:val="en-US"/>
        </w:rPr>
        <w:t>end</w:t>
      </w:r>
      <w:proofErr w:type="gramEnd"/>
    </w:p>
    <w:p w14:paraId="2CDA8DF0"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p>
    <w:p w14:paraId="5783FDBD"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proofErr w:type="gramStart"/>
      <w:r w:rsidRPr="00F1177C">
        <w:rPr>
          <w:rFonts w:ascii="Menlo" w:hAnsi="Menlo" w:cs="Menlo"/>
          <w:sz w:val="24"/>
          <w:szCs w:val="24"/>
          <w:lang w:val="en-US"/>
        </w:rPr>
        <w:t>intersected_rooms_ids.keys.each</w:t>
      </w:r>
      <w:proofErr w:type="gramEnd"/>
      <w:r w:rsidRPr="00F1177C">
        <w:rPr>
          <w:rFonts w:ascii="Menlo" w:hAnsi="Menlo" w:cs="Menlo"/>
          <w:sz w:val="24"/>
          <w:szCs w:val="24"/>
          <w:lang w:val="en-US"/>
        </w:rPr>
        <w:t xml:space="preserve"> </w:t>
      </w:r>
      <w:r w:rsidRPr="00F1177C">
        <w:rPr>
          <w:rFonts w:ascii="Menlo" w:hAnsi="Menlo" w:cs="Menlo"/>
          <w:b/>
          <w:bCs/>
          <w:color w:val="008800"/>
          <w:sz w:val="24"/>
          <w:szCs w:val="24"/>
          <w:lang w:val="en-US"/>
        </w:rPr>
        <w:t>do</w:t>
      </w:r>
      <w:r w:rsidRPr="00F1177C">
        <w:rPr>
          <w:rFonts w:ascii="Menlo" w:hAnsi="Menlo" w:cs="Menlo"/>
          <w:sz w:val="24"/>
          <w:szCs w:val="24"/>
          <w:lang w:val="en-US"/>
        </w:rPr>
        <w:t xml:space="preserve"> |key|</w:t>
      </w:r>
    </w:p>
    <w:p w14:paraId="7DAA156C"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proofErr w:type="gramStart"/>
      <w:r w:rsidRPr="00F1177C">
        <w:rPr>
          <w:rFonts w:ascii="Menlo" w:hAnsi="Menlo" w:cs="Menlo"/>
          <w:b/>
          <w:bCs/>
          <w:color w:val="008800"/>
          <w:sz w:val="24"/>
          <w:szCs w:val="24"/>
          <w:lang w:val="en-US"/>
        </w:rPr>
        <w:t>if</w:t>
      </w:r>
      <w:proofErr w:type="gramEnd"/>
      <w:r w:rsidRPr="00F1177C">
        <w:rPr>
          <w:rFonts w:ascii="Menlo" w:hAnsi="Menlo" w:cs="Menlo"/>
          <w:sz w:val="24"/>
          <w:szCs w:val="24"/>
          <w:lang w:val="en-US"/>
        </w:rPr>
        <w:t xml:space="preserve"> intersected_rooms_ids[key] == filter_viewpoints+</w:t>
      </w:r>
      <w:r w:rsidRPr="00F1177C">
        <w:rPr>
          <w:rFonts w:ascii="Menlo" w:hAnsi="Menlo" w:cs="Menlo"/>
          <w:b/>
          <w:bCs/>
          <w:color w:val="0000DD"/>
          <w:sz w:val="24"/>
          <w:szCs w:val="24"/>
          <w:lang w:val="en-US"/>
        </w:rPr>
        <w:t>1</w:t>
      </w:r>
    </w:p>
    <w:p w14:paraId="0104C14E"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filtered_</w:t>
      </w:r>
      <w:proofErr w:type="gramStart"/>
      <w:r w:rsidRPr="00F1177C">
        <w:rPr>
          <w:rFonts w:ascii="Menlo" w:hAnsi="Menlo" w:cs="Menlo"/>
          <w:sz w:val="24"/>
          <w:szCs w:val="24"/>
          <w:lang w:val="en-US"/>
        </w:rPr>
        <w:t>rooms.push(</w:t>
      </w:r>
      <w:proofErr w:type="gramEnd"/>
      <w:r w:rsidRPr="00F1177C">
        <w:rPr>
          <w:rFonts w:ascii="Menlo" w:hAnsi="Menlo" w:cs="Menlo"/>
          <w:sz w:val="24"/>
          <w:szCs w:val="24"/>
          <w:lang w:val="en-US"/>
        </w:rPr>
        <w:t>Room.find(key))</w:t>
      </w:r>
    </w:p>
    <w:p w14:paraId="2E78848F"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proofErr w:type="gramStart"/>
      <w:r w:rsidRPr="00F1177C">
        <w:rPr>
          <w:rFonts w:ascii="Menlo" w:hAnsi="Menlo" w:cs="Menlo"/>
          <w:sz w:val="24"/>
          <w:szCs w:val="24"/>
          <w:lang w:val="en-US"/>
        </w:rPr>
        <w:t>end</w:t>
      </w:r>
      <w:proofErr w:type="gramEnd"/>
    </w:p>
    <w:p w14:paraId="608236C4"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proofErr w:type="gramStart"/>
      <w:r w:rsidRPr="00F1177C">
        <w:rPr>
          <w:rFonts w:ascii="Menlo" w:hAnsi="Menlo" w:cs="Menlo"/>
          <w:sz w:val="24"/>
          <w:szCs w:val="24"/>
          <w:lang w:val="en-US"/>
        </w:rPr>
        <w:t>end</w:t>
      </w:r>
      <w:proofErr w:type="gramEnd"/>
    </w:p>
    <w:p w14:paraId="7E7BFA38"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p>
    <w:p w14:paraId="753B25FC"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proofErr w:type="gramStart"/>
      <w:r w:rsidRPr="00F1177C">
        <w:rPr>
          <w:rFonts w:ascii="Menlo" w:hAnsi="Menlo" w:cs="Menlo"/>
          <w:b/>
          <w:bCs/>
          <w:color w:val="008800"/>
          <w:sz w:val="24"/>
          <w:szCs w:val="24"/>
          <w:lang w:val="en-US"/>
        </w:rPr>
        <w:t>return</w:t>
      </w:r>
      <w:proofErr w:type="gramEnd"/>
      <w:r w:rsidRPr="00F1177C">
        <w:rPr>
          <w:rFonts w:ascii="Menlo" w:hAnsi="Menlo" w:cs="Menlo"/>
          <w:sz w:val="24"/>
          <w:szCs w:val="24"/>
          <w:lang w:val="en-US"/>
        </w:rPr>
        <w:t xml:space="preserve"> filtered_rooms</w:t>
      </w:r>
    </w:p>
    <w:p w14:paraId="792D2742" w14:textId="3F6C9B69" w:rsidR="009C64A4" w:rsidRDefault="00F1177C" w:rsidP="00B4106F">
      <w:pPr>
        <w:autoSpaceDE w:val="0"/>
        <w:autoSpaceDN w:val="0"/>
        <w:adjustRightInd w:val="0"/>
        <w:spacing w:after="320" w:line="240" w:lineRule="auto"/>
        <w:ind w:left="357"/>
        <w:rPr>
          <w:rFonts w:ascii="Menlo" w:hAnsi="Menlo" w:cs="Menlo"/>
          <w:sz w:val="24"/>
          <w:szCs w:val="24"/>
          <w:lang w:val="en-US"/>
        </w:rPr>
      </w:pPr>
      <w:proofErr w:type="gramStart"/>
      <w:r w:rsidRPr="00F1177C">
        <w:rPr>
          <w:rFonts w:ascii="Menlo" w:hAnsi="Menlo" w:cs="Menlo"/>
          <w:sz w:val="24"/>
          <w:szCs w:val="24"/>
          <w:lang w:val="en-US"/>
        </w:rPr>
        <w:t>end</w:t>
      </w:r>
      <w:proofErr w:type="gramEnd"/>
    </w:p>
    <w:p w14:paraId="4492E7D5" w14:textId="77777777" w:rsidR="009C64A4" w:rsidRDefault="009C64A4">
      <w:pPr>
        <w:rPr>
          <w:rFonts w:ascii="Menlo" w:hAnsi="Menlo" w:cs="Menlo"/>
          <w:sz w:val="24"/>
          <w:szCs w:val="24"/>
          <w:lang w:val="en-US"/>
        </w:rPr>
      </w:pPr>
      <w:r>
        <w:rPr>
          <w:rFonts w:ascii="Menlo" w:hAnsi="Menlo" w:cs="Menlo"/>
          <w:sz w:val="24"/>
          <w:szCs w:val="24"/>
          <w:lang w:val="en-US"/>
        </w:rPr>
        <w:br w:type="page"/>
      </w:r>
    </w:p>
    <w:p w14:paraId="0B4EFC22" w14:textId="4320D1C0" w:rsidR="00675D82" w:rsidRDefault="00675D82" w:rsidP="00C3557E">
      <w:pPr>
        <w:pStyle w:val="ThesisH2"/>
        <w:numPr>
          <w:ilvl w:val="0"/>
          <w:numId w:val="31"/>
        </w:numPr>
        <w:ind w:left="540" w:hanging="540"/>
      </w:pPr>
      <w:bookmarkStart w:id="134" w:name="_Ref417290846"/>
      <w:bookmarkStart w:id="135" w:name="_Ref417220361"/>
      <w:bookmarkStart w:id="136" w:name="_Toc417288173"/>
      <w:r>
        <w:lastRenderedPageBreak/>
        <w:t>Intelligens keresés felület</w:t>
      </w:r>
      <w:bookmarkEnd w:id="134"/>
    </w:p>
    <w:p w14:paraId="607F16D6" w14:textId="51784310" w:rsidR="00675D82" w:rsidRPr="00675D82" w:rsidRDefault="004772E8" w:rsidP="00675D82">
      <w:pPr>
        <w:pStyle w:val="ThesisSzvegElsBekezds"/>
      </w:pPr>
      <w:r>
        <w:rPr>
          <w:noProof/>
          <w:lang w:val="en-US"/>
        </w:rPr>
        <w:drawing>
          <wp:inline distT="0" distB="0" distL="0" distR="0" wp14:anchorId="0DB1A7CE" wp14:editId="2E232C5C">
            <wp:extent cx="5040630" cy="7273290"/>
            <wp:effectExtent l="0" t="0" r="7620" b="381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martfiltering_with results.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40630" cy="7273290"/>
                    </a:xfrm>
                    <a:prstGeom prst="rect">
                      <a:avLst/>
                    </a:prstGeom>
                  </pic:spPr>
                </pic:pic>
              </a:graphicData>
            </a:graphic>
          </wp:inline>
        </w:drawing>
      </w:r>
      <w:r w:rsidR="00675D82">
        <w:br w:type="page"/>
      </w:r>
    </w:p>
    <w:p w14:paraId="2850E3FA" w14:textId="32AA1CD4" w:rsidR="00A64044" w:rsidRDefault="00A64044" w:rsidP="00C3557E">
      <w:pPr>
        <w:pStyle w:val="ThesisH2"/>
        <w:numPr>
          <w:ilvl w:val="0"/>
          <w:numId w:val="31"/>
        </w:numPr>
        <w:ind w:left="540" w:hanging="540"/>
      </w:pPr>
      <w:bookmarkStart w:id="137" w:name="_Ref417292817"/>
      <w:r>
        <w:lastRenderedPageBreak/>
        <w:t>Foglalás véglegesítés felület</w:t>
      </w:r>
      <w:bookmarkEnd w:id="137"/>
    </w:p>
    <w:p w14:paraId="1B242DAA" w14:textId="53B41589" w:rsidR="00223255" w:rsidRDefault="00223255" w:rsidP="00223255">
      <w:pPr>
        <w:pStyle w:val="ThesisSzvegElsBekezds"/>
        <w:jc w:val="center"/>
      </w:pPr>
      <w:r>
        <w:rPr>
          <w:noProof/>
          <w:lang w:val="en-US"/>
        </w:rPr>
        <w:drawing>
          <wp:inline distT="0" distB="0" distL="0" distR="0" wp14:anchorId="2D1B460C" wp14:editId="355810DB">
            <wp:extent cx="5040630" cy="6210300"/>
            <wp:effectExtent l="0" t="0" r="762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rt_book.png"/>
                    <pic:cNvPicPr/>
                  </pic:nvPicPr>
                  <pic:blipFill>
                    <a:blip r:embed="rId56">
                      <a:extLst>
                        <a:ext uri="{28A0092B-C50C-407E-A947-70E740481C1C}">
                          <a14:useLocalDpi xmlns:a14="http://schemas.microsoft.com/office/drawing/2010/main" val="0"/>
                        </a:ext>
                      </a:extLst>
                    </a:blip>
                    <a:stretch>
                      <a:fillRect/>
                    </a:stretch>
                  </pic:blipFill>
                  <pic:spPr>
                    <a:xfrm>
                      <a:off x="0" y="0"/>
                      <a:ext cx="5040630" cy="6210300"/>
                    </a:xfrm>
                    <a:prstGeom prst="rect">
                      <a:avLst/>
                    </a:prstGeom>
                  </pic:spPr>
                </pic:pic>
              </a:graphicData>
            </a:graphic>
          </wp:inline>
        </w:drawing>
      </w:r>
      <w:r>
        <w:br w:type="page"/>
      </w:r>
    </w:p>
    <w:p w14:paraId="7DAAF6BC" w14:textId="0A9996F8" w:rsidR="00F4532D" w:rsidRDefault="00885D8E" w:rsidP="00C3557E">
      <w:pPr>
        <w:pStyle w:val="ThesisH2"/>
        <w:numPr>
          <w:ilvl w:val="0"/>
          <w:numId w:val="31"/>
        </w:numPr>
        <w:ind w:left="540" w:hanging="540"/>
      </w:pPr>
      <w:r>
        <w:lastRenderedPageBreak/>
        <w:t>Foglalások (szálláskereső)</w:t>
      </w:r>
    </w:p>
    <w:p w14:paraId="02D53540" w14:textId="486885E2" w:rsidR="00F4532D" w:rsidRPr="00F4532D" w:rsidRDefault="00F4532D" w:rsidP="00F4532D">
      <w:pPr>
        <w:pStyle w:val="ThesisSzvegElsBekezds"/>
      </w:pPr>
      <w:r>
        <w:rPr>
          <w:noProof/>
          <w:lang w:val="en-US"/>
        </w:rPr>
        <w:drawing>
          <wp:inline distT="0" distB="0" distL="0" distR="0" wp14:anchorId="323F1C1E" wp14:editId="76FA7E89">
            <wp:extent cx="5040630" cy="2837815"/>
            <wp:effectExtent l="0" t="0" r="7620" b="635"/>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ookings_guest.png"/>
                    <pic:cNvPicPr/>
                  </pic:nvPicPr>
                  <pic:blipFill>
                    <a:blip r:embed="rId57">
                      <a:extLst>
                        <a:ext uri="{28A0092B-C50C-407E-A947-70E740481C1C}">
                          <a14:useLocalDpi xmlns:a14="http://schemas.microsoft.com/office/drawing/2010/main" val="0"/>
                        </a:ext>
                      </a:extLst>
                    </a:blip>
                    <a:stretch>
                      <a:fillRect/>
                    </a:stretch>
                  </pic:blipFill>
                  <pic:spPr>
                    <a:xfrm>
                      <a:off x="0" y="0"/>
                      <a:ext cx="5040630" cy="2837815"/>
                    </a:xfrm>
                    <a:prstGeom prst="rect">
                      <a:avLst/>
                    </a:prstGeom>
                  </pic:spPr>
                </pic:pic>
              </a:graphicData>
            </a:graphic>
          </wp:inline>
        </w:drawing>
      </w:r>
    </w:p>
    <w:p w14:paraId="4B9B54F1" w14:textId="01466868" w:rsidR="00F4532D" w:rsidRDefault="00885D8E" w:rsidP="00C3557E">
      <w:pPr>
        <w:pStyle w:val="ThesisH2"/>
        <w:numPr>
          <w:ilvl w:val="0"/>
          <w:numId w:val="31"/>
        </w:numPr>
        <w:ind w:left="540" w:hanging="540"/>
      </w:pPr>
      <w:r>
        <w:t>Foglalások (szállásadó)</w:t>
      </w:r>
    </w:p>
    <w:p w14:paraId="21168788" w14:textId="05BA857B" w:rsidR="00F4532D" w:rsidRDefault="00F4532D" w:rsidP="00F4532D">
      <w:pPr>
        <w:pStyle w:val="ThesisSzvegElsBekezds"/>
        <w:jc w:val="center"/>
      </w:pPr>
      <w:r>
        <w:rPr>
          <w:noProof/>
          <w:lang w:val="en-US"/>
        </w:rPr>
        <w:drawing>
          <wp:inline distT="0" distB="0" distL="0" distR="0" wp14:anchorId="5F9F70FC" wp14:editId="6A3E8378">
            <wp:extent cx="5040630" cy="613410"/>
            <wp:effectExtent l="0" t="0" r="762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ookings_owner_waiting.png"/>
                    <pic:cNvPicPr/>
                  </pic:nvPicPr>
                  <pic:blipFill>
                    <a:blip r:embed="rId58">
                      <a:extLst>
                        <a:ext uri="{28A0092B-C50C-407E-A947-70E740481C1C}">
                          <a14:useLocalDpi xmlns:a14="http://schemas.microsoft.com/office/drawing/2010/main" val="0"/>
                        </a:ext>
                      </a:extLst>
                    </a:blip>
                    <a:stretch>
                      <a:fillRect/>
                    </a:stretch>
                  </pic:blipFill>
                  <pic:spPr>
                    <a:xfrm>
                      <a:off x="0" y="0"/>
                      <a:ext cx="5040630" cy="613410"/>
                    </a:xfrm>
                    <a:prstGeom prst="rect">
                      <a:avLst/>
                    </a:prstGeom>
                  </pic:spPr>
                </pic:pic>
              </a:graphicData>
            </a:graphic>
          </wp:inline>
        </w:drawing>
      </w:r>
    </w:p>
    <w:p w14:paraId="7B4691F8" w14:textId="7FCBDE52" w:rsidR="00F4532D" w:rsidRDefault="00F4532D" w:rsidP="00F4532D">
      <w:pPr>
        <w:pStyle w:val="ThesisSzvegElsBekezds"/>
        <w:jc w:val="center"/>
      </w:pPr>
      <w:r>
        <w:rPr>
          <w:noProof/>
          <w:lang w:val="en-US"/>
        </w:rPr>
        <w:drawing>
          <wp:inline distT="0" distB="0" distL="0" distR="0" wp14:anchorId="4B1CE739" wp14:editId="6559A14C">
            <wp:extent cx="5040630" cy="950595"/>
            <wp:effectExtent l="0" t="0" r="7620" b="190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ookings_owner_answered.png"/>
                    <pic:cNvPicPr/>
                  </pic:nvPicPr>
                  <pic:blipFill>
                    <a:blip r:embed="rId59">
                      <a:extLst>
                        <a:ext uri="{28A0092B-C50C-407E-A947-70E740481C1C}">
                          <a14:useLocalDpi xmlns:a14="http://schemas.microsoft.com/office/drawing/2010/main" val="0"/>
                        </a:ext>
                      </a:extLst>
                    </a:blip>
                    <a:stretch>
                      <a:fillRect/>
                    </a:stretch>
                  </pic:blipFill>
                  <pic:spPr>
                    <a:xfrm>
                      <a:off x="0" y="0"/>
                      <a:ext cx="5040630" cy="950595"/>
                    </a:xfrm>
                    <a:prstGeom prst="rect">
                      <a:avLst/>
                    </a:prstGeom>
                  </pic:spPr>
                </pic:pic>
              </a:graphicData>
            </a:graphic>
          </wp:inline>
        </w:drawing>
      </w:r>
    </w:p>
    <w:p w14:paraId="3A8DC5D7" w14:textId="7FA62923" w:rsidR="00F4532D" w:rsidRPr="00F4532D" w:rsidRDefault="00F4532D" w:rsidP="00F4532D">
      <w:pPr>
        <w:pStyle w:val="ThesisSzvegElsBekezds"/>
        <w:jc w:val="center"/>
      </w:pPr>
      <w:r>
        <w:rPr>
          <w:noProof/>
          <w:lang w:val="en-US"/>
        </w:rPr>
        <w:drawing>
          <wp:inline distT="0" distB="0" distL="0" distR="0" wp14:anchorId="24851529" wp14:editId="6A2D1344">
            <wp:extent cx="5040630" cy="629285"/>
            <wp:effectExtent l="0" t="0" r="762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ookings_owner_closed.png"/>
                    <pic:cNvPicPr/>
                  </pic:nvPicPr>
                  <pic:blipFill>
                    <a:blip r:embed="rId60">
                      <a:extLst>
                        <a:ext uri="{28A0092B-C50C-407E-A947-70E740481C1C}">
                          <a14:useLocalDpi xmlns:a14="http://schemas.microsoft.com/office/drawing/2010/main" val="0"/>
                        </a:ext>
                      </a:extLst>
                    </a:blip>
                    <a:stretch>
                      <a:fillRect/>
                    </a:stretch>
                  </pic:blipFill>
                  <pic:spPr>
                    <a:xfrm>
                      <a:off x="0" y="0"/>
                      <a:ext cx="5040630" cy="629285"/>
                    </a:xfrm>
                    <a:prstGeom prst="rect">
                      <a:avLst/>
                    </a:prstGeom>
                  </pic:spPr>
                </pic:pic>
              </a:graphicData>
            </a:graphic>
          </wp:inline>
        </w:drawing>
      </w:r>
    </w:p>
    <w:p w14:paraId="58EFBCA1" w14:textId="384EB927" w:rsidR="00885D8E" w:rsidRDefault="00885D8E" w:rsidP="00C3557E">
      <w:pPr>
        <w:pStyle w:val="ThesisH2"/>
        <w:numPr>
          <w:ilvl w:val="0"/>
          <w:numId w:val="31"/>
        </w:numPr>
        <w:ind w:left="540" w:hanging="540"/>
      </w:pPr>
      <w:r>
        <w:lastRenderedPageBreak/>
        <w:t>Foglalás részletei (szálláskereső)</w:t>
      </w:r>
    </w:p>
    <w:p w14:paraId="05200439" w14:textId="7072FEB7" w:rsidR="00885D8E" w:rsidRDefault="00885D8E" w:rsidP="00885D8E">
      <w:pPr>
        <w:pStyle w:val="ThesisSzvegElsBekezds"/>
      </w:pPr>
      <w:r>
        <w:rPr>
          <w:noProof/>
          <w:lang w:val="en-US"/>
        </w:rPr>
        <w:drawing>
          <wp:inline distT="0" distB="0" distL="0" distR="0" wp14:anchorId="06A2A81F" wp14:editId="766E99F1">
            <wp:extent cx="5040630" cy="3659505"/>
            <wp:effectExtent l="0" t="0" r="762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ooking_guest_waiting.png"/>
                    <pic:cNvPicPr/>
                  </pic:nvPicPr>
                  <pic:blipFill>
                    <a:blip r:embed="rId61">
                      <a:extLst>
                        <a:ext uri="{28A0092B-C50C-407E-A947-70E740481C1C}">
                          <a14:useLocalDpi xmlns:a14="http://schemas.microsoft.com/office/drawing/2010/main" val="0"/>
                        </a:ext>
                      </a:extLst>
                    </a:blip>
                    <a:stretch>
                      <a:fillRect/>
                    </a:stretch>
                  </pic:blipFill>
                  <pic:spPr>
                    <a:xfrm>
                      <a:off x="0" y="0"/>
                      <a:ext cx="5040630" cy="3659505"/>
                    </a:xfrm>
                    <a:prstGeom prst="rect">
                      <a:avLst/>
                    </a:prstGeom>
                  </pic:spPr>
                </pic:pic>
              </a:graphicData>
            </a:graphic>
          </wp:inline>
        </w:drawing>
      </w:r>
    </w:p>
    <w:p w14:paraId="324004BE" w14:textId="5D02BAF3" w:rsidR="00885D8E" w:rsidRPr="00885D8E" w:rsidRDefault="00885D8E" w:rsidP="00885D8E">
      <w:pPr>
        <w:pStyle w:val="ThesisSzvegElsBekezds"/>
      </w:pPr>
      <w:r>
        <w:rPr>
          <w:noProof/>
          <w:lang w:val="en-US"/>
        </w:rPr>
        <w:drawing>
          <wp:inline distT="0" distB="0" distL="0" distR="0" wp14:anchorId="34515265" wp14:editId="5C8ACBFF">
            <wp:extent cx="5040630" cy="556260"/>
            <wp:effectExtent l="0" t="0" r="762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ooking_guest_approved.png"/>
                    <pic:cNvPicPr/>
                  </pic:nvPicPr>
                  <pic:blipFill>
                    <a:blip r:embed="rId62">
                      <a:extLst>
                        <a:ext uri="{28A0092B-C50C-407E-A947-70E740481C1C}">
                          <a14:useLocalDpi xmlns:a14="http://schemas.microsoft.com/office/drawing/2010/main" val="0"/>
                        </a:ext>
                      </a:extLst>
                    </a:blip>
                    <a:stretch>
                      <a:fillRect/>
                    </a:stretch>
                  </pic:blipFill>
                  <pic:spPr>
                    <a:xfrm>
                      <a:off x="0" y="0"/>
                      <a:ext cx="5040630" cy="556260"/>
                    </a:xfrm>
                    <a:prstGeom prst="rect">
                      <a:avLst/>
                    </a:prstGeom>
                  </pic:spPr>
                </pic:pic>
              </a:graphicData>
            </a:graphic>
          </wp:inline>
        </w:drawing>
      </w:r>
    </w:p>
    <w:p w14:paraId="53C0E20F" w14:textId="213671C0" w:rsidR="00885D8E" w:rsidRDefault="00885D8E" w:rsidP="00885D8E">
      <w:pPr>
        <w:pStyle w:val="ThesisSzvegElsBekezds"/>
      </w:pPr>
      <w:r>
        <w:rPr>
          <w:noProof/>
          <w:lang w:val="en-US"/>
        </w:rPr>
        <w:drawing>
          <wp:inline distT="0" distB="0" distL="0" distR="0" wp14:anchorId="40B69177" wp14:editId="1BD76B67">
            <wp:extent cx="5040630" cy="789940"/>
            <wp:effectExtent l="0" t="0" r="762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ooking_guest_denied.png"/>
                    <pic:cNvPicPr/>
                  </pic:nvPicPr>
                  <pic:blipFill>
                    <a:blip r:embed="rId63">
                      <a:extLst>
                        <a:ext uri="{28A0092B-C50C-407E-A947-70E740481C1C}">
                          <a14:useLocalDpi xmlns:a14="http://schemas.microsoft.com/office/drawing/2010/main" val="0"/>
                        </a:ext>
                      </a:extLst>
                    </a:blip>
                    <a:stretch>
                      <a:fillRect/>
                    </a:stretch>
                  </pic:blipFill>
                  <pic:spPr>
                    <a:xfrm>
                      <a:off x="0" y="0"/>
                      <a:ext cx="5040630" cy="789940"/>
                    </a:xfrm>
                    <a:prstGeom prst="rect">
                      <a:avLst/>
                    </a:prstGeom>
                  </pic:spPr>
                </pic:pic>
              </a:graphicData>
            </a:graphic>
          </wp:inline>
        </w:drawing>
      </w:r>
    </w:p>
    <w:p w14:paraId="4CCAD285" w14:textId="5FEAAFE5" w:rsidR="00885D8E" w:rsidRDefault="00885D8E" w:rsidP="00885D8E">
      <w:pPr>
        <w:pStyle w:val="ThesisSzvegElsBekezds"/>
      </w:pPr>
      <w:r>
        <w:rPr>
          <w:noProof/>
          <w:lang w:val="en-US"/>
        </w:rPr>
        <w:drawing>
          <wp:inline distT="0" distB="0" distL="0" distR="0" wp14:anchorId="0B4C49C4" wp14:editId="228F370D">
            <wp:extent cx="5040630" cy="1537970"/>
            <wp:effectExtent l="0" t="0" r="7620" b="508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ooking_guest_closed.png"/>
                    <pic:cNvPicPr/>
                  </pic:nvPicPr>
                  <pic:blipFill>
                    <a:blip r:embed="rId64">
                      <a:extLst>
                        <a:ext uri="{28A0092B-C50C-407E-A947-70E740481C1C}">
                          <a14:useLocalDpi xmlns:a14="http://schemas.microsoft.com/office/drawing/2010/main" val="0"/>
                        </a:ext>
                      </a:extLst>
                    </a:blip>
                    <a:stretch>
                      <a:fillRect/>
                    </a:stretch>
                  </pic:blipFill>
                  <pic:spPr>
                    <a:xfrm>
                      <a:off x="0" y="0"/>
                      <a:ext cx="5040630" cy="1537970"/>
                    </a:xfrm>
                    <a:prstGeom prst="rect">
                      <a:avLst/>
                    </a:prstGeom>
                  </pic:spPr>
                </pic:pic>
              </a:graphicData>
            </a:graphic>
          </wp:inline>
        </w:drawing>
      </w:r>
    </w:p>
    <w:p w14:paraId="067C0C26" w14:textId="19E5225F" w:rsidR="00885D8E" w:rsidRPr="00885D8E" w:rsidRDefault="00885D8E" w:rsidP="00885D8E">
      <w:pPr>
        <w:rPr>
          <w:rFonts w:ascii="Times New Roman" w:hAnsi="Times New Roman"/>
          <w:sz w:val="24"/>
        </w:rPr>
      </w:pPr>
      <w:r>
        <w:br w:type="page"/>
      </w:r>
    </w:p>
    <w:p w14:paraId="3F21E637" w14:textId="7338AB8E" w:rsidR="00885D8E" w:rsidRDefault="00885D8E" w:rsidP="00C3557E">
      <w:pPr>
        <w:pStyle w:val="ThesisH2"/>
        <w:numPr>
          <w:ilvl w:val="0"/>
          <w:numId w:val="31"/>
        </w:numPr>
        <w:ind w:left="540" w:hanging="540"/>
      </w:pPr>
      <w:r>
        <w:lastRenderedPageBreak/>
        <w:t>Foglalás részletei (szállásadó)</w:t>
      </w:r>
    </w:p>
    <w:p w14:paraId="64964096" w14:textId="692CE747" w:rsidR="00885D8E" w:rsidRDefault="00393AF2" w:rsidP="00885D8E">
      <w:pPr>
        <w:pStyle w:val="ThesisSzvegElsBekezds"/>
      </w:pPr>
      <w:r>
        <w:rPr>
          <w:noProof/>
          <w:lang w:val="en-US"/>
        </w:rPr>
        <w:drawing>
          <wp:inline distT="0" distB="0" distL="0" distR="0" wp14:anchorId="7AB16E9F" wp14:editId="30540A42">
            <wp:extent cx="5040630" cy="5057775"/>
            <wp:effectExtent l="0" t="0" r="7620" b="9525"/>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ooking_owner_waiting.png"/>
                    <pic:cNvPicPr/>
                  </pic:nvPicPr>
                  <pic:blipFill>
                    <a:blip r:embed="rId65">
                      <a:extLst>
                        <a:ext uri="{28A0092B-C50C-407E-A947-70E740481C1C}">
                          <a14:useLocalDpi xmlns:a14="http://schemas.microsoft.com/office/drawing/2010/main" val="0"/>
                        </a:ext>
                      </a:extLst>
                    </a:blip>
                    <a:stretch>
                      <a:fillRect/>
                    </a:stretch>
                  </pic:blipFill>
                  <pic:spPr>
                    <a:xfrm>
                      <a:off x="0" y="0"/>
                      <a:ext cx="5040630" cy="5057775"/>
                    </a:xfrm>
                    <a:prstGeom prst="rect">
                      <a:avLst/>
                    </a:prstGeom>
                  </pic:spPr>
                </pic:pic>
              </a:graphicData>
            </a:graphic>
          </wp:inline>
        </w:drawing>
      </w:r>
    </w:p>
    <w:p w14:paraId="231A53E7" w14:textId="727A505A" w:rsidR="00393AF2" w:rsidRDefault="00393AF2" w:rsidP="00393AF2">
      <w:pPr>
        <w:pStyle w:val="ThesisSzvegElsBekezds"/>
      </w:pPr>
      <w:r>
        <w:rPr>
          <w:noProof/>
          <w:lang w:val="en-US"/>
        </w:rPr>
        <w:drawing>
          <wp:inline distT="0" distB="0" distL="0" distR="0" wp14:anchorId="59699271" wp14:editId="24BB720E">
            <wp:extent cx="5040630" cy="633095"/>
            <wp:effectExtent l="0" t="0" r="762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ooking_owner_apprived.png"/>
                    <pic:cNvPicPr/>
                  </pic:nvPicPr>
                  <pic:blipFill>
                    <a:blip r:embed="rId66">
                      <a:extLst>
                        <a:ext uri="{28A0092B-C50C-407E-A947-70E740481C1C}">
                          <a14:useLocalDpi xmlns:a14="http://schemas.microsoft.com/office/drawing/2010/main" val="0"/>
                        </a:ext>
                      </a:extLst>
                    </a:blip>
                    <a:stretch>
                      <a:fillRect/>
                    </a:stretch>
                  </pic:blipFill>
                  <pic:spPr>
                    <a:xfrm>
                      <a:off x="0" y="0"/>
                      <a:ext cx="5040630" cy="633095"/>
                    </a:xfrm>
                    <a:prstGeom prst="rect">
                      <a:avLst/>
                    </a:prstGeom>
                  </pic:spPr>
                </pic:pic>
              </a:graphicData>
            </a:graphic>
          </wp:inline>
        </w:drawing>
      </w:r>
    </w:p>
    <w:p w14:paraId="601B3D82" w14:textId="01CCA95F" w:rsidR="00393AF2" w:rsidRDefault="00393AF2" w:rsidP="00393AF2">
      <w:pPr>
        <w:pStyle w:val="ThesisSzvegElsBekezds"/>
      </w:pPr>
      <w:r>
        <w:rPr>
          <w:noProof/>
          <w:lang w:val="en-US"/>
        </w:rPr>
        <w:drawing>
          <wp:inline distT="0" distB="0" distL="0" distR="0" wp14:anchorId="238A5451" wp14:editId="255EE65D">
            <wp:extent cx="5040630" cy="566420"/>
            <wp:effectExtent l="0" t="0" r="7620" b="508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ooking_owner_approved_can_close.png"/>
                    <pic:cNvPicPr/>
                  </pic:nvPicPr>
                  <pic:blipFill>
                    <a:blip r:embed="rId67">
                      <a:extLst>
                        <a:ext uri="{28A0092B-C50C-407E-A947-70E740481C1C}">
                          <a14:useLocalDpi xmlns:a14="http://schemas.microsoft.com/office/drawing/2010/main" val="0"/>
                        </a:ext>
                      </a:extLst>
                    </a:blip>
                    <a:stretch>
                      <a:fillRect/>
                    </a:stretch>
                  </pic:blipFill>
                  <pic:spPr>
                    <a:xfrm>
                      <a:off x="0" y="0"/>
                      <a:ext cx="5040630" cy="566420"/>
                    </a:xfrm>
                    <a:prstGeom prst="rect">
                      <a:avLst/>
                    </a:prstGeom>
                  </pic:spPr>
                </pic:pic>
              </a:graphicData>
            </a:graphic>
          </wp:inline>
        </w:drawing>
      </w:r>
    </w:p>
    <w:p w14:paraId="46135C40" w14:textId="4004AE68" w:rsidR="00393AF2" w:rsidRDefault="00393AF2" w:rsidP="00393AF2">
      <w:pPr>
        <w:pStyle w:val="ThesisSzvegElsBekezds"/>
      </w:pPr>
      <w:r>
        <w:rPr>
          <w:noProof/>
          <w:lang w:val="en-US"/>
        </w:rPr>
        <w:drawing>
          <wp:inline distT="0" distB="0" distL="0" distR="0" wp14:anchorId="0EA3A9BF" wp14:editId="437FC3CD">
            <wp:extent cx="5040630" cy="539115"/>
            <wp:effectExtent l="0" t="0" r="762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ooking_owner_denied.png"/>
                    <pic:cNvPicPr/>
                  </pic:nvPicPr>
                  <pic:blipFill>
                    <a:blip r:embed="rId68">
                      <a:extLst>
                        <a:ext uri="{28A0092B-C50C-407E-A947-70E740481C1C}">
                          <a14:useLocalDpi xmlns:a14="http://schemas.microsoft.com/office/drawing/2010/main" val="0"/>
                        </a:ext>
                      </a:extLst>
                    </a:blip>
                    <a:stretch>
                      <a:fillRect/>
                    </a:stretch>
                  </pic:blipFill>
                  <pic:spPr>
                    <a:xfrm>
                      <a:off x="0" y="0"/>
                      <a:ext cx="5040630" cy="539115"/>
                    </a:xfrm>
                    <a:prstGeom prst="rect">
                      <a:avLst/>
                    </a:prstGeom>
                  </pic:spPr>
                </pic:pic>
              </a:graphicData>
            </a:graphic>
          </wp:inline>
        </w:drawing>
      </w:r>
    </w:p>
    <w:p w14:paraId="17876D10" w14:textId="1F6E0522" w:rsidR="00393AF2" w:rsidRPr="00393AF2" w:rsidRDefault="00393AF2" w:rsidP="00393AF2">
      <w:pPr>
        <w:pStyle w:val="ThesisSzvegElsBekezds"/>
      </w:pPr>
      <w:r>
        <w:rPr>
          <w:noProof/>
          <w:lang w:val="en-US"/>
        </w:rPr>
        <w:lastRenderedPageBreak/>
        <w:drawing>
          <wp:inline distT="0" distB="0" distL="0" distR="0" wp14:anchorId="5AC7ACB6" wp14:editId="6F16FE00">
            <wp:extent cx="5040630" cy="569595"/>
            <wp:effectExtent l="0" t="0" r="7620" b="190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ooking_owner_closed.png"/>
                    <pic:cNvPicPr/>
                  </pic:nvPicPr>
                  <pic:blipFill>
                    <a:blip r:embed="rId69">
                      <a:extLst>
                        <a:ext uri="{28A0092B-C50C-407E-A947-70E740481C1C}">
                          <a14:useLocalDpi xmlns:a14="http://schemas.microsoft.com/office/drawing/2010/main" val="0"/>
                        </a:ext>
                      </a:extLst>
                    </a:blip>
                    <a:stretch>
                      <a:fillRect/>
                    </a:stretch>
                  </pic:blipFill>
                  <pic:spPr>
                    <a:xfrm>
                      <a:off x="0" y="0"/>
                      <a:ext cx="5040630" cy="569595"/>
                    </a:xfrm>
                    <a:prstGeom prst="rect">
                      <a:avLst/>
                    </a:prstGeom>
                  </pic:spPr>
                </pic:pic>
              </a:graphicData>
            </a:graphic>
          </wp:inline>
        </w:drawing>
      </w:r>
      <w:bookmarkStart w:id="138" w:name="_GoBack"/>
      <w:bookmarkEnd w:id="138"/>
    </w:p>
    <w:p w14:paraId="502E43AA" w14:textId="4C18574D" w:rsidR="00F1177C" w:rsidRDefault="00B4106F" w:rsidP="00C3557E">
      <w:pPr>
        <w:pStyle w:val="ThesisH2"/>
        <w:numPr>
          <w:ilvl w:val="0"/>
          <w:numId w:val="31"/>
        </w:numPr>
        <w:ind w:left="540" w:hanging="540"/>
      </w:pPr>
      <w:r>
        <w:t>Tesztelési eredmények</w:t>
      </w:r>
      <w:bookmarkEnd w:id="135"/>
      <w:bookmarkEnd w:id="136"/>
    </w:p>
    <w:p w14:paraId="2D3B38E5" w14:textId="6072C401" w:rsidR="009C64A4" w:rsidRDefault="009C64A4" w:rsidP="00C3557E">
      <w:pPr>
        <w:pStyle w:val="ThesisSzvegElsBekezds"/>
      </w:pPr>
      <w:r>
        <w:t>Az adatbázisba felvitt össze szálláshely elhelyezkedését mutatja be az alábbi ábra:</w:t>
      </w:r>
    </w:p>
    <w:p w14:paraId="54028640" w14:textId="2BBA53EA" w:rsidR="009C64A4" w:rsidRPr="009C64A4" w:rsidRDefault="002706AC" w:rsidP="002706AC">
      <w:pPr>
        <w:pStyle w:val="ThesisSzvegElsBekezds"/>
        <w:jc w:val="center"/>
      </w:pPr>
      <w:r>
        <w:rPr>
          <w:noProof/>
          <w:lang w:val="en-US"/>
        </w:rPr>
        <w:drawing>
          <wp:inline distT="0" distB="0" distL="0" distR="0" wp14:anchorId="26320662" wp14:editId="4D5D3C2E">
            <wp:extent cx="3359718" cy="2520000"/>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ll_accommodation.png"/>
                    <pic:cNvPicPr/>
                  </pic:nvPicPr>
                  <pic:blipFill>
                    <a:blip r:embed="rId70">
                      <a:extLst>
                        <a:ext uri="{28A0092B-C50C-407E-A947-70E740481C1C}">
                          <a14:useLocalDpi xmlns:a14="http://schemas.microsoft.com/office/drawing/2010/main" val="0"/>
                        </a:ext>
                      </a:extLst>
                    </a:blip>
                    <a:stretch>
                      <a:fillRect/>
                    </a:stretch>
                  </pic:blipFill>
                  <pic:spPr>
                    <a:xfrm>
                      <a:off x="0" y="0"/>
                      <a:ext cx="3359718" cy="2520000"/>
                    </a:xfrm>
                    <a:prstGeom prst="rect">
                      <a:avLst/>
                    </a:prstGeom>
                  </pic:spPr>
                </pic:pic>
              </a:graphicData>
            </a:graphic>
          </wp:inline>
        </w:drawing>
      </w:r>
    </w:p>
    <w:p w14:paraId="65E61044" w14:textId="21EBFFC9" w:rsidR="00B4106F" w:rsidRPr="0099701D" w:rsidRDefault="008530D7" w:rsidP="008530D7">
      <w:pPr>
        <w:pStyle w:val="Listaszerbekezds"/>
        <w:numPr>
          <w:ilvl w:val="0"/>
          <w:numId w:val="28"/>
        </w:numPr>
        <w:rPr>
          <w:rFonts w:ascii="Times New Roman" w:hAnsi="Times New Roman" w:cs="Times New Roman"/>
          <w:b/>
          <w:sz w:val="28"/>
        </w:rPr>
      </w:pPr>
      <w:r w:rsidRPr="0099701D">
        <w:rPr>
          <w:rFonts w:ascii="Times New Roman" w:hAnsi="Times New Roman" w:cs="Times New Roman"/>
          <w:b/>
          <w:sz w:val="28"/>
        </w:rPr>
        <w:t>Teszt</w:t>
      </w:r>
    </w:p>
    <w:p w14:paraId="460AFA29" w14:textId="7D4DEC4F" w:rsidR="00B4106F" w:rsidRPr="003C03EA" w:rsidRDefault="00B4106F" w:rsidP="0099701D">
      <w:pPr>
        <w:spacing w:line="240" w:lineRule="auto"/>
        <w:rPr>
          <w:rFonts w:ascii="Times New Roman" w:hAnsi="Times New Roman" w:cs="Times New Roman"/>
          <w:b/>
          <w:sz w:val="24"/>
        </w:rPr>
      </w:pPr>
      <w:r w:rsidRPr="0099701D">
        <w:rPr>
          <w:rFonts w:ascii="Times New Roman" w:hAnsi="Times New Roman" w:cs="Times New Roman"/>
          <w:sz w:val="24"/>
        </w:rPr>
        <w:t>A tesz</w:t>
      </w:r>
      <w:r w:rsidR="0099701D" w:rsidRPr="0099701D">
        <w:rPr>
          <w:rFonts w:ascii="Times New Roman" w:hAnsi="Times New Roman" w:cs="Times New Roman"/>
          <w:sz w:val="24"/>
        </w:rPr>
        <w:t xml:space="preserve">telésben szereplő feltételek: </w:t>
      </w:r>
      <w:r w:rsidR="0099701D" w:rsidRPr="003C03EA">
        <w:rPr>
          <w:rFonts w:ascii="Times New Roman" w:hAnsi="Times New Roman" w:cs="Times New Roman"/>
          <w:b/>
          <w:sz w:val="24"/>
        </w:rPr>
        <w:t>58</w:t>
      </w:r>
      <w:r w:rsidRPr="003C03EA">
        <w:rPr>
          <w:rFonts w:ascii="Times New Roman" w:hAnsi="Times New Roman" w:cs="Times New Roman"/>
          <w:b/>
          <w:sz w:val="24"/>
        </w:rPr>
        <w:t xml:space="preserve"> </w:t>
      </w:r>
      <w:r w:rsidR="0099701D" w:rsidRPr="003C03EA">
        <w:rPr>
          <w:rFonts w:ascii="Times New Roman" w:hAnsi="Times New Roman" w:cs="Times New Roman"/>
          <w:b/>
          <w:sz w:val="24"/>
        </w:rPr>
        <w:t>vendég</w:t>
      </w:r>
      <w:r w:rsidRPr="003C03EA">
        <w:rPr>
          <w:rFonts w:ascii="Times New Roman" w:hAnsi="Times New Roman" w:cs="Times New Roman"/>
          <w:b/>
          <w:sz w:val="24"/>
        </w:rPr>
        <w:t>, Budapest város</w:t>
      </w:r>
    </w:p>
    <w:p w14:paraId="2E2BE198" w14:textId="77777777" w:rsidR="00B4106F" w:rsidRPr="003C03EA" w:rsidRDefault="00B4106F" w:rsidP="0099701D">
      <w:pPr>
        <w:spacing w:line="240" w:lineRule="auto"/>
        <w:rPr>
          <w:rFonts w:ascii="Times New Roman" w:hAnsi="Times New Roman" w:cs="Times New Roman"/>
          <w:b/>
          <w:sz w:val="24"/>
        </w:rPr>
      </w:pPr>
      <w:r w:rsidRPr="0099701D">
        <w:rPr>
          <w:rFonts w:ascii="Times New Roman" w:hAnsi="Times New Roman" w:cs="Times New Roman"/>
          <w:sz w:val="24"/>
        </w:rPr>
        <w:t xml:space="preserve">A tesztelés szempontja: </w:t>
      </w:r>
      <w:r w:rsidRPr="003C03EA">
        <w:rPr>
          <w:rFonts w:ascii="Times New Roman" w:hAnsi="Times New Roman" w:cs="Times New Roman"/>
          <w:b/>
          <w:sz w:val="24"/>
        </w:rPr>
        <w:t>olcsó</w:t>
      </w:r>
    </w:p>
    <w:p w14:paraId="77E5BCE0" w14:textId="5F1DE6DE" w:rsidR="00091387" w:rsidRPr="003C03EA" w:rsidRDefault="00091387" w:rsidP="0099701D">
      <w:pPr>
        <w:spacing w:line="240" w:lineRule="auto"/>
        <w:rPr>
          <w:rFonts w:ascii="Times New Roman" w:hAnsi="Times New Roman" w:cs="Times New Roman"/>
          <w:b/>
          <w:sz w:val="24"/>
        </w:rPr>
      </w:pPr>
      <w:r w:rsidRPr="0099701D">
        <w:rPr>
          <w:rFonts w:ascii="Times New Roman" w:hAnsi="Times New Roman" w:cs="Times New Roman"/>
          <w:sz w:val="24"/>
        </w:rPr>
        <w:t xml:space="preserve">Átlagos ár: </w:t>
      </w:r>
      <w:r w:rsidR="003C03EA">
        <w:rPr>
          <w:rFonts w:ascii="Times New Roman" w:hAnsi="Times New Roman" w:cs="Times New Roman"/>
          <w:b/>
          <w:sz w:val="24"/>
        </w:rPr>
        <w:t>13.915,14 Ft</w:t>
      </w:r>
    </w:p>
    <w:p w14:paraId="1D9D7989" w14:textId="10D8D7F4" w:rsidR="0099701D" w:rsidRPr="0099701D" w:rsidRDefault="0099701D" w:rsidP="0099701D">
      <w:pPr>
        <w:spacing w:line="240" w:lineRule="auto"/>
        <w:rPr>
          <w:rFonts w:ascii="Times New Roman" w:hAnsi="Times New Roman" w:cs="Times New Roman"/>
          <w:sz w:val="24"/>
        </w:rPr>
      </w:pPr>
      <w:r w:rsidRPr="0099701D">
        <w:rPr>
          <w:rFonts w:ascii="Times New Roman" w:hAnsi="Times New Roman" w:cs="Times New Roman"/>
          <w:sz w:val="24"/>
        </w:rPr>
        <w:t>Átlagos távolság:</w:t>
      </w:r>
      <w:r w:rsidR="003C03EA">
        <w:rPr>
          <w:rFonts w:ascii="Times New Roman" w:hAnsi="Times New Roman" w:cs="Times New Roman"/>
          <w:sz w:val="24"/>
        </w:rPr>
        <w:t xml:space="preserve"> </w:t>
      </w:r>
      <w:r w:rsidR="003C03EA">
        <w:rPr>
          <w:rFonts w:ascii="Times New Roman" w:hAnsi="Times New Roman" w:cs="Times New Roman"/>
          <w:b/>
          <w:sz w:val="24"/>
        </w:rPr>
        <w:t>4,</w:t>
      </w:r>
      <w:r w:rsidR="003C03EA" w:rsidRPr="003C03EA">
        <w:rPr>
          <w:rFonts w:ascii="Times New Roman" w:hAnsi="Times New Roman" w:cs="Times New Roman"/>
          <w:b/>
          <w:sz w:val="24"/>
        </w:rPr>
        <w:t>24 km</w:t>
      </w:r>
    </w:p>
    <w:p w14:paraId="74842BC6" w14:textId="4B12588A" w:rsidR="002706AC" w:rsidRDefault="002706AC" w:rsidP="002706AC">
      <w:pPr>
        <w:pStyle w:val="ThesisSzvegElsBekezds"/>
        <w:jc w:val="center"/>
      </w:pPr>
      <w:r>
        <w:rPr>
          <w:noProof/>
          <w:lang w:val="en-US"/>
        </w:rPr>
        <w:drawing>
          <wp:inline distT="0" distB="0" distL="0" distR="0" wp14:anchorId="440151FE" wp14:editId="35A9246A">
            <wp:extent cx="3357463" cy="2520000"/>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heap1.png"/>
                    <pic:cNvPicPr/>
                  </pic:nvPicPr>
                  <pic:blipFill>
                    <a:blip r:embed="rId71">
                      <a:extLst>
                        <a:ext uri="{28A0092B-C50C-407E-A947-70E740481C1C}">
                          <a14:useLocalDpi xmlns:a14="http://schemas.microsoft.com/office/drawing/2010/main" val="0"/>
                        </a:ext>
                      </a:extLst>
                    </a:blip>
                    <a:stretch>
                      <a:fillRect/>
                    </a:stretch>
                  </pic:blipFill>
                  <pic:spPr>
                    <a:xfrm>
                      <a:off x="0" y="0"/>
                      <a:ext cx="3357463" cy="2520000"/>
                    </a:xfrm>
                    <a:prstGeom prst="rect">
                      <a:avLst/>
                    </a:prstGeom>
                  </pic:spPr>
                </pic:pic>
              </a:graphicData>
            </a:graphic>
          </wp:inline>
        </w:drawing>
      </w:r>
    </w:p>
    <w:p w14:paraId="19DB87F4" w14:textId="77777777" w:rsidR="002706AC" w:rsidRDefault="002706AC">
      <w:pPr>
        <w:rPr>
          <w:rFonts w:ascii="Times New Roman" w:hAnsi="Times New Roman"/>
          <w:sz w:val="24"/>
        </w:rPr>
      </w:pPr>
      <w:r>
        <w:lastRenderedPageBreak/>
        <w:br w:type="page"/>
      </w:r>
    </w:p>
    <w:p w14:paraId="437D4DE2" w14:textId="01D0CD4F" w:rsidR="00B4106F" w:rsidRPr="0099701D" w:rsidRDefault="008530D7" w:rsidP="008530D7">
      <w:pPr>
        <w:pStyle w:val="Listaszerbekezds"/>
        <w:numPr>
          <w:ilvl w:val="0"/>
          <w:numId w:val="28"/>
        </w:numPr>
        <w:rPr>
          <w:rFonts w:ascii="Times New Roman" w:hAnsi="Times New Roman" w:cs="Times New Roman"/>
          <w:b/>
          <w:sz w:val="28"/>
        </w:rPr>
      </w:pPr>
      <w:r w:rsidRPr="0099701D">
        <w:rPr>
          <w:rFonts w:ascii="Times New Roman" w:hAnsi="Times New Roman" w:cs="Times New Roman"/>
          <w:b/>
          <w:sz w:val="28"/>
        </w:rPr>
        <w:lastRenderedPageBreak/>
        <w:t>Teszt</w:t>
      </w:r>
    </w:p>
    <w:p w14:paraId="3921ACE5" w14:textId="09F28573" w:rsidR="00B4106F" w:rsidRPr="003C03EA" w:rsidRDefault="00B4106F" w:rsidP="0099701D">
      <w:pPr>
        <w:spacing w:line="240" w:lineRule="auto"/>
        <w:rPr>
          <w:rFonts w:ascii="Times New Roman" w:hAnsi="Times New Roman" w:cs="Times New Roman"/>
          <w:b/>
          <w:sz w:val="24"/>
        </w:rPr>
      </w:pPr>
      <w:r w:rsidRPr="0099701D">
        <w:rPr>
          <w:rFonts w:ascii="Times New Roman" w:hAnsi="Times New Roman" w:cs="Times New Roman"/>
          <w:sz w:val="24"/>
        </w:rPr>
        <w:t xml:space="preserve">A tesztelésben szereplő feltételek: </w:t>
      </w:r>
      <w:r w:rsidRPr="003C03EA">
        <w:rPr>
          <w:rFonts w:ascii="Times New Roman" w:hAnsi="Times New Roman" w:cs="Times New Roman"/>
          <w:b/>
          <w:sz w:val="24"/>
        </w:rPr>
        <w:t>5</w:t>
      </w:r>
      <w:r w:rsidR="0099701D" w:rsidRPr="003C03EA">
        <w:rPr>
          <w:rFonts w:ascii="Times New Roman" w:hAnsi="Times New Roman" w:cs="Times New Roman"/>
          <w:b/>
          <w:sz w:val="24"/>
        </w:rPr>
        <w:t>8</w:t>
      </w:r>
      <w:r w:rsidRPr="003C03EA">
        <w:rPr>
          <w:rFonts w:ascii="Times New Roman" w:hAnsi="Times New Roman" w:cs="Times New Roman"/>
          <w:b/>
          <w:sz w:val="24"/>
        </w:rPr>
        <w:t xml:space="preserve"> </w:t>
      </w:r>
      <w:r w:rsidR="0042109E" w:rsidRPr="003C03EA">
        <w:rPr>
          <w:rFonts w:ascii="Times New Roman" w:hAnsi="Times New Roman" w:cs="Times New Roman"/>
          <w:b/>
          <w:sz w:val="24"/>
        </w:rPr>
        <w:t>vendég</w:t>
      </w:r>
      <w:r w:rsidRPr="003C03EA">
        <w:rPr>
          <w:rFonts w:ascii="Times New Roman" w:hAnsi="Times New Roman" w:cs="Times New Roman"/>
          <w:b/>
          <w:sz w:val="24"/>
        </w:rPr>
        <w:t>, Budapest város, WiFi, Televízió, Parkoló</w:t>
      </w:r>
    </w:p>
    <w:p w14:paraId="5BF2A634" w14:textId="77777777" w:rsidR="00B4106F" w:rsidRPr="003C03EA" w:rsidRDefault="00B4106F" w:rsidP="0099701D">
      <w:pPr>
        <w:spacing w:line="240" w:lineRule="auto"/>
        <w:rPr>
          <w:rFonts w:ascii="Times New Roman" w:hAnsi="Times New Roman" w:cs="Times New Roman"/>
          <w:b/>
          <w:sz w:val="24"/>
        </w:rPr>
      </w:pPr>
      <w:r w:rsidRPr="0099701D">
        <w:rPr>
          <w:rFonts w:ascii="Times New Roman" w:hAnsi="Times New Roman" w:cs="Times New Roman"/>
          <w:sz w:val="24"/>
        </w:rPr>
        <w:t xml:space="preserve">A tesztelés szempontja: </w:t>
      </w:r>
      <w:r w:rsidRPr="003C03EA">
        <w:rPr>
          <w:rFonts w:ascii="Times New Roman" w:hAnsi="Times New Roman" w:cs="Times New Roman"/>
          <w:b/>
          <w:sz w:val="24"/>
        </w:rPr>
        <w:t>olcsó</w:t>
      </w:r>
    </w:p>
    <w:p w14:paraId="2A6F02A8" w14:textId="5EC2D1B2" w:rsidR="00091387" w:rsidRPr="003C03EA" w:rsidRDefault="0099701D" w:rsidP="0099701D">
      <w:pPr>
        <w:spacing w:line="240" w:lineRule="auto"/>
        <w:rPr>
          <w:rFonts w:ascii="Times New Roman" w:hAnsi="Times New Roman" w:cs="Times New Roman"/>
          <w:b/>
          <w:sz w:val="24"/>
        </w:rPr>
      </w:pPr>
      <w:r w:rsidRPr="0099701D">
        <w:rPr>
          <w:rFonts w:ascii="Times New Roman" w:hAnsi="Times New Roman" w:cs="Times New Roman"/>
          <w:sz w:val="24"/>
        </w:rPr>
        <w:t>Átlagos ár:</w:t>
      </w:r>
      <w:r w:rsidR="003C03EA">
        <w:rPr>
          <w:rFonts w:ascii="Times New Roman" w:hAnsi="Times New Roman" w:cs="Times New Roman"/>
          <w:sz w:val="24"/>
        </w:rPr>
        <w:t xml:space="preserve"> </w:t>
      </w:r>
      <w:r w:rsidR="003C03EA">
        <w:rPr>
          <w:rFonts w:ascii="Times New Roman" w:hAnsi="Times New Roman" w:cs="Times New Roman"/>
          <w:b/>
          <w:sz w:val="24"/>
        </w:rPr>
        <w:t>17.421,23 Ft</w:t>
      </w:r>
    </w:p>
    <w:p w14:paraId="4C11AABA" w14:textId="69E15573" w:rsidR="0099701D" w:rsidRPr="003C03EA" w:rsidRDefault="0099701D" w:rsidP="0099701D">
      <w:pPr>
        <w:spacing w:line="240" w:lineRule="auto"/>
        <w:rPr>
          <w:rFonts w:ascii="Times New Roman" w:hAnsi="Times New Roman" w:cs="Times New Roman"/>
          <w:b/>
          <w:sz w:val="24"/>
        </w:rPr>
      </w:pPr>
      <w:r w:rsidRPr="0099701D">
        <w:rPr>
          <w:rFonts w:ascii="Times New Roman" w:hAnsi="Times New Roman" w:cs="Times New Roman"/>
          <w:sz w:val="24"/>
        </w:rPr>
        <w:t>Átlagos távolság:</w:t>
      </w:r>
      <w:r w:rsidR="003C03EA">
        <w:rPr>
          <w:rFonts w:ascii="Times New Roman" w:hAnsi="Times New Roman" w:cs="Times New Roman"/>
          <w:sz w:val="24"/>
        </w:rPr>
        <w:t xml:space="preserve"> </w:t>
      </w:r>
      <w:r w:rsidR="003C03EA">
        <w:rPr>
          <w:rFonts w:ascii="Times New Roman" w:hAnsi="Times New Roman" w:cs="Times New Roman"/>
          <w:b/>
          <w:sz w:val="24"/>
        </w:rPr>
        <w:t>3,28 km</w:t>
      </w:r>
    </w:p>
    <w:p w14:paraId="5FAEF899" w14:textId="66CFA0D8" w:rsidR="009C64A4" w:rsidRPr="009C64A4" w:rsidRDefault="002706AC" w:rsidP="002706AC">
      <w:pPr>
        <w:pStyle w:val="ThesisSzvegElsBekezds"/>
        <w:jc w:val="center"/>
      </w:pPr>
      <w:r>
        <w:rPr>
          <w:noProof/>
          <w:lang w:val="en-US"/>
        </w:rPr>
        <w:drawing>
          <wp:inline distT="0" distB="0" distL="0" distR="0" wp14:anchorId="465A6CFD" wp14:editId="23440D7B">
            <wp:extent cx="3364239" cy="2520000"/>
            <wp:effectExtent l="0" t="0" r="762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heap2.png"/>
                    <pic:cNvPicPr/>
                  </pic:nvPicPr>
                  <pic:blipFill>
                    <a:blip r:embed="rId72">
                      <a:extLst>
                        <a:ext uri="{28A0092B-C50C-407E-A947-70E740481C1C}">
                          <a14:useLocalDpi xmlns:a14="http://schemas.microsoft.com/office/drawing/2010/main" val="0"/>
                        </a:ext>
                      </a:extLst>
                    </a:blip>
                    <a:stretch>
                      <a:fillRect/>
                    </a:stretch>
                  </pic:blipFill>
                  <pic:spPr>
                    <a:xfrm>
                      <a:off x="0" y="0"/>
                      <a:ext cx="3364239" cy="2520000"/>
                    </a:xfrm>
                    <a:prstGeom prst="rect">
                      <a:avLst/>
                    </a:prstGeom>
                  </pic:spPr>
                </pic:pic>
              </a:graphicData>
            </a:graphic>
          </wp:inline>
        </w:drawing>
      </w:r>
    </w:p>
    <w:p w14:paraId="369C0D5C" w14:textId="6EE21447" w:rsidR="00B4106F" w:rsidRPr="003C03EA" w:rsidRDefault="00B4106F" w:rsidP="008530D7">
      <w:pPr>
        <w:pStyle w:val="Listaszerbekezds"/>
        <w:numPr>
          <w:ilvl w:val="0"/>
          <w:numId w:val="28"/>
        </w:numPr>
        <w:rPr>
          <w:rFonts w:ascii="Times New Roman" w:hAnsi="Times New Roman" w:cs="Times New Roman"/>
          <w:b/>
          <w:sz w:val="28"/>
        </w:rPr>
      </w:pPr>
      <w:r w:rsidRPr="003C03EA">
        <w:rPr>
          <w:rFonts w:ascii="Times New Roman" w:hAnsi="Times New Roman" w:cs="Times New Roman"/>
          <w:b/>
          <w:sz w:val="28"/>
        </w:rPr>
        <w:t>T</w:t>
      </w:r>
      <w:r w:rsidR="008530D7" w:rsidRPr="003C03EA">
        <w:rPr>
          <w:rFonts w:ascii="Times New Roman" w:hAnsi="Times New Roman" w:cs="Times New Roman"/>
          <w:b/>
          <w:sz w:val="28"/>
        </w:rPr>
        <w:t>eszt</w:t>
      </w:r>
    </w:p>
    <w:p w14:paraId="1BB94C87" w14:textId="5A5A7DD4" w:rsidR="00B4106F" w:rsidRPr="003C03EA" w:rsidRDefault="00B4106F" w:rsidP="003C03EA">
      <w:pPr>
        <w:spacing w:line="240" w:lineRule="auto"/>
        <w:rPr>
          <w:rFonts w:ascii="Times New Roman" w:hAnsi="Times New Roman" w:cs="Times New Roman"/>
          <w:b/>
          <w:sz w:val="24"/>
        </w:rPr>
      </w:pPr>
      <w:r w:rsidRPr="003C03EA">
        <w:rPr>
          <w:rFonts w:ascii="Times New Roman" w:hAnsi="Times New Roman" w:cs="Times New Roman"/>
          <w:sz w:val="24"/>
        </w:rPr>
        <w:t xml:space="preserve">A tesztelésben szereplő feltételek: </w:t>
      </w:r>
      <w:r w:rsidR="003C03EA">
        <w:rPr>
          <w:rFonts w:ascii="Times New Roman" w:hAnsi="Times New Roman" w:cs="Times New Roman"/>
          <w:b/>
          <w:sz w:val="24"/>
        </w:rPr>
        <w:t>58</w:t>
      </w:r>
      <w:r w:rsidRPr="003C03EA">
        <w:rPr>
          <w:rFonts w:ascii="Times New Roman" w:hAnsi="Times New Roman" w:cs="Times New Roman"/>
          <w:b/>
          <w:sz w:val="24"/>
        </w:rPr>
        <w:t xml:space="preserve"> </w:t>
      </w:r>
      <w:r w:rsidR="0042109E" w:rsidRPr="003C03EA">
        <w:rPr>
          <w:rFonts w:ascii="Times New Roman" w:hAnsi="Times New Roman" w:cs="Times New Roman"/>
          <w:b/>
          <w:sz w:val="24"/>
        </w:rPr>
        <w:t>vendég, Budapest város</w:t>
      </w:r>
    </w:p>
    <w:p w14:paraId="22B59771" w14:textId="7230D0FD" w:rsidR="00B4106F" w:rsidRPr="003C03EA" w:rsidRDefault="00B4106F" w:rsidP="003C03EA">
      <w:pPr>
        <w:spacing w:line="240" w:lineRule="auto"/>
        <w:rPr>
          <w:rFonts w:ascii="Times New Roman" w:hAnsi="Times New Roman" w:cs="Times New Roman"/>
          <w:sz w:val="24"/>
        </w:rPr>
      </w:pPr>
      <w:r w:rsidRPr="003C03EA">
        <w:rPr>
          <w:rFonts w:ascii="Times New Roman" w:hAnsi="Times New Roman" w:cs="Times New Roman"/>
          <w:sz w:val="24"/>
        </w:rPr>
        <w:t xml:space="preserve">A tesztelés szempontja: </w:t>
      </w:r>
      <w:r w:rsidRPr="003C03EA">
        <w:rPr>
          <w:rFonts w:ascii="Times New Roman" w:hAnsi="Times New Roman" w:cs="Times New Roman"/>
          <w:b/>
          <w:sz w:val="24"/>
        </w:rPr>
        <w:t>közeli</w:t>
      </w:r>
    </w:p>
    <w:p w14:paraId="55CE7B03" w14:textId="1ECFAFD7" w:rsidR="008530D7" w:rsidRPr="003C03EA" w:rsidRDefault="0099701D" w:rsidP="003C03EA">
      <w:pPr>
        <w:spacing w:line="240" w:lineRule="auto"/>
        <w:rPr>
          <w:rFonts w:ascii="Times New Roman" w:hAnsi="Times New Roman" w:cs="Times New Roman"/>
          <w:sz w:val="24"/>
        </w:rPr>
      </w:pPr>
      <w:r w:rsidRPr="003C03EA">
        <w:rPr>
          <w:rFonts w:ascii="Times New Roman" w:hAnsi="Times New Roman" w:cs="Times New Roman"/>
          <w:sz w:val="24"/>
        </w:rPr>
        <w:t>Átlagos távolság:</w:t>
      </w:r>
      <w:r w:rsidR="003C03EA">
        <w:rPr>
          <w:rFonts w:ascii="Times New Roman" w:hAnsi="Times New Roman" w:cs="Times New Roman"/>
          <w:sz w:val="24"/>
        </w:rPr>
        <w:t xml:space="preserve"> </w:t>
      </w:r>
      <w:r w:rsidR="003C03EA" w:rsidRPr="003C03EA">
        <w:rPr>
          <w:rFonts w:ascii="Times New Roman" w:hAnsi="Times New Roman" w:cs="Times New Roman"/>
          <w:b/>
          <w:sz w:val="24"/>
        </w:rPr>
        <w:t>0,78 km</w:t>
      </w:r>
    </w:p>
    <w:p w14:paraId="61763ACB" w14:textId="3FE11A87" w:rsidR="0099701D" w:rsidRPr="003C03EA" w:rsidRDefault="0099701D" w:rsidP="003C03EA">
      <w:pPr>
        <w:spacing w:line="240" w:lineRule="auto"/>
        <w:rPr>
          <w:rFonts w:ascii="Times New Roman" w:hAnsi="Times New Roman" w:cs="Times New Roman"/>
          <w:b/>
          <w:sz w:val="24"/>
        </w:rPr>
      </w:pPr>
      <w:r w:rsidRPr="003C03EA">
        <w:rPr>
          <w:rFonts w:ascii="Times New Roman" w:hAnsi="Times New Roman" w:cs="Times New Roman"/>
          <w:sz w:val="24"/>
        </w:rPr>
        <w:t xml:space="preserve">Átlagos ár: </w:t>
      </w:r>
      <w:r w:rsidR="003C03EA">
        <w:rPr>
          <w:rFonts w:ascii="Times New Roman" w:hAnsi="Times New Roman" w:cs="Times New Roman"/>
          <w:b/>
          <w:sz w:val="24"/>
        </w:rPr>
        <w:t>26.312,28 Ft</w:t>
      </w:r>
    </w:p>
    <w:p w14:paraId="13FF9DE7" w14:textId="79D00296" w:rsidR="000F6C21" w:rsidRPr="000F6C21" w:rsidRDefault="002706AC" w:rsidP="002706AC">
      <w:pPr>
        <w:pStyle w:val="ThesisSzvegElsBekezds"/>
        <w:jc w:val="center"/>
      </w:pPr>
      <w:r>
        <w:rPr>
          <w:noProof/>
          <w:lang w:val="en-US"/>
        </w:rPr>
        <w:drawing>
          <wp:inline distT="0" distB="0" distL="0" distR="0" wp14:anchorId="3C003BBD" wp14:editId="66DE62A8">
            <wp:extent cx="3359718" cy="2520000"/>
            <wp:effectExtent l="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se1.png"/>
                    <pic:cNvPicPr/>
                  </pic:nvPicPr>
                  <pic:blipFill>
                    <a:blip r:embed="rId73">
                      <a:extLst>
                        <a:ext uri="{28A0092B-C50C-407E-A947-70E740481C1C}">
                          <a14:useLocalDpi xmlns:a14="http://schemas.microsoft.com/office/drawing/2010/main" val="0"/>
                        </a:ext>
                      </a:extLst>
                    </a:blip>
                    <a:stretch>
                      <a:fillRect/>
                    </a:stretch>
                  </pic:blipFill>
                  <pic:spPr>
                    <a:xfrm>
                      <a:off x="0" y="0"/>
                      <a:ext cx="3359718" cy="2520000"/>
                    </a:xfrm>
                    <a:prstGeom prst="rect">
                      <a:avLst/>
                    </a:prstGeom>
                  </pic:spPr>
                </pic:pic>
              </a:graphicData>
            </a:graphic>
          </wp:inline>
        </w:drawing>
      </w:r>
    </w:p>
    <w:p w14:paraId="2B7F9654" w14:textId="7D0CAD33" w:rsidR="00B4106F" w:rsidRPr="003C03EA" w:rsidRDefault="008530D7" w:rsidP="008530D7">
      <w:pPr>
        <w:pStyle w:val="Listaszerbekezds"/>
        <w:numPr>
          <w:ilvl w:val="0"/>
          <w:numId w:val="28"/>
        </w:numPr>
        <w:rPr>
          <w:rFonts w:ascii="Times New Roman" w:hAnsi="Times New Roman" w:cs="Times New Roman"/>
          <w:b/>
          <w:sz w:val="28"/>
        </w:rPr>
      </w:pPr>
      <w:r w:rsidRPr="003C03EA">
        <w:rPr>
          <w:rFonts w:ascii="Times New Roman" w:hAnsi="Times New Roman" w:cs="Times New Roman"/>
          <w:b/>
          <w:sz w:val="28"/>
        </w:rPr>
        <w:lastRenderedPageBreak/>
        <w:t>Teszt</w:t>
      </w:r>
    </w:p>
    <w:p w14:paraId="58B6EAE8" w14:textId="1D7379C4" w:rsidR="00B4106F" w:rsidRPr="003C03EA" w:rsidRDefault="00B4106F" w:rsidP="003C03EA">
      <w:pPr>
        <w:spacing w:line="240" w:lineRule="auto"/>
        <w:rPr>
          <w:rFonts w:ascii="Times New Roman" w:hAnsi="Times New Roman" w:cs="Times New Roman"/>
          <w:sz w:val="24"/>
        </w:rPr>
      </w:pPr>
      <w:r w:rsidRPr="003C03EA">
        <w:rPr>
          <w:rFonts w:ascii="Times New Roman" w:hAnsi="Times New Roman" w:cs="Times New Roman"/>
          <w:sz w:val="24"/>
        </w:rPr>
        <w:t xml:space="preserve">A tesztelésben szereplő feltételek: </w:t>
      </w:r>
      <w:r w:rsidRPr="003C03EA">
        <w:rPr>
          <w:rFonts w:ascii="Times New Roman" w:hAnsi="Times New Roman" w:cs="Times New Roman"/>
          <w:b/>
          <w:sz w:val="24"/>
        </w:rPr>
        <w:t>5</w:t>
      </w:r>
      <w:r w:rsidR="003C03EA" w:rsidRPr="003C03EA">
        <w:rPr>
          <w:rFonts w:ascii="Times New Roman" w:hAnsi="Times New Roman" w:cs="Times New Roman"/>
          <w:b/>
          <w:sz w:val="24"/>
        </w:rPr>
        <w:t>8</w:t>
      </w:r>
      <w:r w:rsidRPr="003C03EA">
        <w:rPr>
          <w:rFonts w:ascii="Times New Roman" w:hAnsi="Times New Roman" w:cs="Times New Roman"/>
          <w:b/>
          <w:sz w:val="24"/>
        </w:rPr>
        <w:t xml:space="preserve"> fős csoport, Budapest város, WiFi, Televízió, Parkoló</w:t>
      </w:r>
    </w:p>
    <w:p w14:paraId="7C5EB0AD" w14:textId="77777777" w:rsidR="00B4106F" w:rsidRPr="003C03EA" w:rsidRDefault="00B4106F" w:rsidP="003C03EA">
      <w:pPr>
        <w:spacing w:line="240" w:lineRule="auto"/>
        <w:rPr>
          <w:rFonts w:ascii="Times New Roman" w:hAnsi="Times New Roman" w:cs="Times New Roman"/>
          <w:sz w:val="24"/>
        </w:rPr>
      </w:pPr>
      <w:r w:rsidRPr="003C03EA">
        <w:rPr>
          <w:rFonts w:ascii="Times New Roman" w:hAnsi="Times New Roman" w:cs="Times New Roman"/>
          <w:sz w:val="24"/>
        </w:rPr>
        <w:t xml:space="preserve">A tesztelés szempontja: </w:t>
      </w:r>
      <w:r w:rsidRPr="003C03EA">
        <w:rPr>
          <w:rFonts w:ascii="Times New Roman" w:hAnsi="Times New Roman" w:cs="Times New Roman"/>
          <w:b/>
          <w:sz w:val="24"/>
        </w:rPr>
        <w:t>közeli</w:t>
      </w:r>
    </w:p>
    <w:p w14:paraId="27243CD9" w14:textId="3EF46FB8" w:rsidR="00091387" w:rsidRPr="003C03EA" w:rsidRDefault="00091387" w:rsidP="003C03EA">
      <w:pPr>
        <w:spacing w:line="240" w:lineRule="auto"/>
        <w:rPr>
          <w:rFonts w:ascii="Times New Roman" w:hAnsi="Times New Roman" w:cs="Times New Roman"/>
          <w:b/>
          <w:sz w:val="24"/>
        </w:rPr>
      </w:pPr>
      <w:r w:rsidRPr="003C03EA">
        <w:rPr>
          <w:rFonts w:ascii="Times New Roman" w:hAnsi="Times New Roman" w:cs="Times New Roman"/>
          <w:sz w:val="24"/>
        </w:rPr>
        <w:t>Átlagos távolság</w:t>
      </w:r>
      <w:r w:rsidR="003C03EA">
        <w:rPr>
          <w:rFonts w:ascii="Times New Roman" w:hAnsi="Times New Roman" w:cs="Times New Roman"/>
          <w:sz w:val="24"/>
        </w:rPr>
        <w:t xml:space="preserve">: </w:t>
      </w:r>
      <w:r w:rsidR="003C03EA">
        <w:rPr>
          <w:rFonts w:ascii="Times New Roman" w:hAnsi="Times New Roman" w:cs="Times New Roman"/>
          <w:b/>
          <w:sz w:val="24"/>
        </w:rPr>
        <w:t>1,86 km</w:t>
      </w:r>
    </w:p>
    <w:p w14:paraId="048BF034" w14:textId="2EB682FF" w:rsidR="0099701D" w:rsidRPr="003C03EA" w:rsidRDefault="0099701D" w:rsidP="003C03EA">
      <w:pPr>
        <w:spacing w:line="240" w:lineRule="auto"/>
        <w:rPr>
          <w:rFonts w:ascii="Times New Roman" w:hAnsi="Times New Roman" w:cs="Times New Roman"/>
          <w:sz w:val="24"/>
        </w:rPr>
      </w:pPr>
      <w:r w:rsidRPr="003C03EA">
        <w:rPr>
          <w:rFonts w:ascii="Times New Roman" w:hAnsi="Times New Roman" w:cs="Times New Roman"/>
          <w:sz w:val="24"/>
        </w:rPr>
        <w:t xml:space="preserve">Átlagos ár: </w:t>
      </w:r>
      <w:r w:rsidR="003C03EA" w:rsidRPr="003C03EA">
        <w:rPr>
          <w:rFonts w:ascii="Times New Roman" w:hAnsi="Times New Roman" w:cs="Times New Roman"/>
          <w:b/>
          <w:sz w:val="24"/>
        </w:rPr>
        <w:t>29.275,69 Ft</w:t>
      </w:r>
    </w:p>
    <w:p w14:paraId="57ACDA5A" w14:textId="65279F0D" w:rsidR="00B4106F" w:rsidRPr="00B4106F" w:rsidRDefault="002706AC" w:rsidP="002706AC">
      <w:pPr>
        <w:pStyle w:val="ThesisSzvegElsBekezds"/>
        <w:jc w:val="center"/>
      </w:pPr>
      <w:r>
        <w:rPr>
          <w:noProof/>
          <w:lang w:val="en-US"/>
        </w:rPr>
        <w:drawing>
          <wp:inline distT="0" distB="0" distL="0" distR="0" wp14:anchorId="3C0DACEF" wp14:editId="23E5B44D">
            <wp:extent cx="3360001" cy="2520000"/>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ose2.png"/>
                    <pic:cNvPicPr/>
                  </pic:nvPicPr>
                  <pic:blipFill>
                    <a:blip r:embed="rId74">
                      <a:extLst>
                        <a:ext uri="{28A0092B-C50C-407E-A947-70E740481C1C}">
                          <a14:useLocalDpi xmlns:a14="http://schemas.microsoft.com/office/drawing/2010/main" val="0"/>
                        </a:ext>
                      </a:extLst>
                    </a:blip>
                    <a:stretch>
                      <a:fillRect/>
                    </a:stretch>
                  </pic:blipFill>
                  <pic:spPr>
                    <a:xfrm>
                      <a:off x="0" y="0"/>
                      <a:ext cx="3360001" cy="2520000"/>
                    </a:xfrm>
                    <a:prstGeom prst="rect">
                      <a:avLst/>
                    </a:prstGeom>
                  </pic:spPr>
                </pic:pic>
              </a:graphicData>
            </a:graphic>
          </wp:inline>
        </w:drawing>
      </w:r>
    </w:p>
    <w:p w14:paraId="1D419221" w14:textId="1E03D3D3" w:rsidR="00B4106F" w:rsidRPr="003C03EA" w:rsidRDefault="008530D7" w:rsidP="008530D7">
      <w:pPr>
        <w:pStyle w:val="Listaszerbekezds"/>
        <w:numPr>
          <w:ilvl w:val="0"/>
          <w:numId w:val="28"/>
        </w:numPr>
        <w:rPr>
          <w:rFonts w:ascii="Times New Roman" w:hAnsi="Times New Roman" w:cs="Times New Roman"/>
          <w:b/>
          <w:sz w:val="28"/>
        </w:rPr>
      </w:pPr>
      <w:r w:rsidRPr="003C03EA">
        <w:rPr>
          <w:rFonts w:ascii="Times New Roman" w:hAnsi="Times New Roman" w:cs="Times New Roman"/>
          <w:b/>
          <w:sz w:val="28"/>
        </w:rPr>
        <w:t>Teszt</w:t>
      </w:r>
    </w:p>
    <w:p w14:paraId="778FB0E2" w14:textId="7843F3A8" w:rsidR="00B4106F" w:rsidRPr="003C03EA" w:rsidRDefault="00B4106F" w:rsidP="003C03EA">
      <w:pPr>
        <w:spacing w:line="240" w:lineRule="auto"/>
        <w:rPr>
          <w:rFonts w:ascii="Times New Roman" w:hAnsi="Times New Roman" w:cs="Times New Roman"/>
          <w:b/>
          <w:sz w:val="24"/>
        </w:rPr>
      </w:pPr>
      <w:r w:rsidRPr="003C03EA">
        <w:rPr>
          <w:rFonts w:ascii="Times New Roman" w:hAnsi="Times New Roman" w:cs="Times New Roman"/>
          <w:sz w:val="24"/>
        </w:rPr>
        <w:t xml:space="preserve">A tesztelésben szereplő feltételek: </w:t>
      </w:r>
      <w:r w:rsidRPr="003C03EA">
        <w:rPr>
          <w:rFonts w:ascii="Times New Roman" w:hAnsi="Times New Roman" w:cs="Times New Roman"/>
          <w:b/>
          <w:sz w:val="24"/>
        </w:rPr>
        <w:t>5</w:t>
      </w:r>
      <w:r w:rsidR="003C03EA" w:rsidRPr="003C03EA">
        <w:rPr>
          <w:rFonts w:ascii="Times New Roman" w:hAnsi="Times New Roman" w:cs="Times New Roman"/>
          <w:b/>
          <w:sz w:val="24"/>
        </w:rPr>
        <w:t>8</w:t>
      </w:r>
      <w:r w:rsidRPr="003C03EA">
        <w:rPr>
          <w:rFonts w:ascii="Times New Roman" w:hAnsi="Times New Roman" w:cs="Times New Roman"/>
          <w:b/>
          <w:sz w:val="24"/>
        </w:rPr>
        <w:t xml:space="preserve"> </w:t>
      </w:r>
      <w:r w:rsidR="0042109E" w:rsidRPr="003C03EA">
        <w:rPr>
          <w:rFonts w:ascii="Times New Roman" w:hAnsi="Times New Roman" w:cs="Times New Roman"/>
          <w:b/>
          <w:sz w:val="24"/>
        </w:rPr>
        <w:t>vendég, Budapest város</w:t>
      </w:r>
    </w:p>
    <w:p w14:paraId="5E81D772" w14:textId="77777777" w:rsidR="00B4106F" w:rsidRPr="003C03EA" w:rsidRDefault="00B4106F" w:rsidP="003C03EA">
      <w:pPr>
        <w:spacing w:line="240" w:lineRule="auto"/>
        <w:rPr>
          <w:rFonts w:ascii="Times New Roman" w:hAnsi="Times New Roman" w:cs="Times New Roman"/>
          <w:b/>
          <w:sz w:val="24"/>
        </w:rPr>
      </w:pPr>
      <w:r w:rsidRPr="003C03EA">
        <w:rPr>
          <w:rFonts w:ascii="Times New Roman" w:hAnsi="Times New Roman" w:cs="Times New Roman"/>
          <w:sz w:val="24"/>
        </w:rPr>
        <w:t xml:space="preserve">A tesztelés szempontja: </w:t>
      </w:r>
      <w:r w:rsidRPr="003C03EA">
        <w:rPr>
          <w:rFonts w:ascii="Times New Roman" w:hAnsi="Times New Roman" w:cs="Times New Roman"/>
          <w:b/>
          <w:sz w:val="24"/>
        </w:rPr>
        <w:t>olcsó és közeli</w:t>
      </w:r>
    </w:p>
    <w:p w14:paraId="7238C97D" w14:textId="13BB183B" w:rsidR="00091387" w:rsidRPr="003C03EA" w:rsidRDefault="00091387" w:rsidP="003C03EA">
      <w:pPr>
        <w:spacing w:line="240" w:lineRule="auto"/>
        <w:rPr>
          <w:rFonts w:ascii="Times New Roman" w:hAnsi="Times New Roman" w:cs="Times New Roman"/>
          <w:b/>
          <w:sz w:val="24"/>
        </w:rPr>
      </w:pPr>
      <w:r w:rsidRPr="003C03EA">
        <w:rPr>
          <w:rFonts w:ascii="Times New Roman" w:hAnsi="Times New Roman" w:cs="Times New Roman"/>
          <w:sz w:val="24"/>
        </w:rPr>
        <w:t>Átlagos ár:</w:t>
      </w:r>
      <w:r w:rsidR="003C03EA">
        <w:rPr>
          <w:rFonts w:ascii="Times New Roman" w:hAnsi="Times New Roman" w:cs="Times New Roman"/>
          <w:sz w:val="24"/>
        </w:rPr>
        <w:t xml:space="preserve"> </w:t>
      </w:r>
      <w:r w:rsidR="003C03EA">
        <w:rPr>
          <w:rFonts w:ascii="Times New Roman" w:hAnsi="Times New Roman" w:cs="Times New Roman"/>
          <w:b/>
          <w:sz w:val="24"/>
        </w:rPr>
        <w:t>18.998,05 Ft</w:t>
      </w:r>
    </w:p>
    <w:p w14:paraId="03A04FF1" w14:textId="0B9D4443" w:rsidR="00091387" w:rsidRPr="003C03EA" w:rsidRDefault="00091387" w:rsidP="003C03EA">
      <w:pPr>
        <w:spacing w:line="240" w:lineRule="auto"/>
        <w:rPr>
          <w:rFonts w:ascii="Times New Roman" w:hAnsi="Times New Roman" w:cs="Times New Roman"/>
          <w:b/>
          <w:sz w:val="24"/>
        </w:rPr>
      </w:pPr>
      <w:r w:rsidRPr="003C03EA">
        <w:rPr>
          <w:rFonts w:ascii="Times New Roman" w:hAnsi="Times New Roman" w:cs="Times New Roman"/>
          <w:sz w:val="24"/>
        </w:rPr>
        <w:t>Átlagos távolság:</w:t>
      </w:r>
      <w:r w:rsidR="003C03EA">
        <w:rPr>
          <w:rFonts w:ascii="Times New Roman" w:hAnsi="Times New Roman" w:cs="Times New Roman"/>
          <w:sz w:val="24"/>
        </w:rPr>
        <w:t xml:space="preserve"> </w:t>
      </w:r>
      <w:r w:rsidR="003C03EA">
        <w:rPr>
          <w:rFonts w:ascii="Times New Roman" w:hAnsi="Times New Roman" w:cs="Times New Roman"/>
          <w:b/>
          <w:sz w:val="24"/>
        </w:rPr>
        <w:t>0,45 km</w:t>
      </w:r>
    </w:p>
    <w:p w14:paraId="3633084E" w14:textId="5A147A88" w:rsidR="00B4106F" w:rsidRPr="00B4106F" w:rsidRDefault="002706AC" w:rsidP="002706AC">
      <w:pPr>
        <w:pStyle w:val="ThesisSzvegElsBekezds"/>
        <w:jc w:val="center"/>
      </w:pPr>
      <w:r>
        <w:rPr>
          <w:noProof/>
          <w:lang w:val="en-US"/>
        </w:rPr>
        <w:drawing>
          <wp:inline distT="0" distB="0" distL="0" distR="0" wp14:anchorId="5EAD9A22" wp14:editId="59AE4F89">
            <wp:extent cx="3359718" cy="2520000"/>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lose_and_cheap1.png"/>
                    <pic:cNvPicPr/>
                  </pic:nvPicPr>
                  <pic:blipFill>
                    <a:blip r:embed="rId75">
                      <a:extLst>
                        <a:ext uri="{28A0092B-C50C-407E-A947-70E740481C1C}">
                          <a14:useLocalDpi xmlns:a14="http://schemas.microsoft.com/office/drawing/2010/main" val="0"/>
                        </a:ext>
                      </a:extLst>
                    </a:blip>
                    <a:stretch>
                      <a:fillRect/>
                    </a:stretch>
                  </pic:blipFill>
                  <pic:spPr>
                    <a:xfrm>
                      <a:off x="0" y="0"/>
                      <a:ext cx="3359718" cy="2520000"/>
                    </a:xfrm>
                    <a:prstGeom prst="rect">
                      <a:avLst/>
                    </a:prstGeom>
                  </pic:spPr>
                </pic:pic>
              </a:graphicData>
            </a:graphic>
          </wp:inline>
        </w:drawing>
      </w:r>
    </w:p>
    <w:p w14:paraId="5ED274A5" w14:textId="5F83D422" w:rsidR="00B4106F" w:rsidRPr="003C03EA" w:rsidRDefault="008530D7" w:rsidP="008530D7">
      <w:pPr>
        <w:pStyle w:val="Listaszerbekezds"/>
        <w:numPr>
          <w:ilvl w:val="0"/>
          <w:numId w:val="28"/>
        </w:numPr>
        <w:rPr>
          <w:rFonts w:ascii="Times New Roman" w:hAnsi="Times New Roman" w:cs="Times New Roman"/>
          <w:b/>
          <w:sz w:val="28"/>
        </w:rPr>
      </w:pPr>
      <w:r w:rsidRPr="003C03EA">
        <w:rPr>
          <w:rFonts w:ascii="Times New Roman" w:hAnsi="Times New Roman" w:cs="Times New Roman"/>
          <w:b/>
          <w:sz w:val="28"/>
        </w:rPr>
        <w:lastRenderedPageBreak/>
        <w:t>Teszt</w:t>
      </w:r>
    </w:p>
    <w:p w14:paraId="4AD1D5C0" w14:textId="2B5073FD" w:rsidR="00B4106F" w:rsidRPr="003C03EA" w:rsidRDefault="00B4106F" w:rsidP="003C03EA">
      <w:pPr>
        <w:spacing w:line="240" w:lineRule="auto"/>
        <w:rPr>
          <w:rFonts w:ascii="Times New Roman" w:hAnsi="Times New Roman" w:cs="Times New Roman"/>
          <w:b/>
          <w:sz w:val="24"/>
          <w:szCs w:val="24"/>
        </w:rPr>
      </w:pPr>
      <w:r w:rsidRPr="003C03EA">
        <w:rPr>
          <w:rFonts w:ascii="Times New Roman" w:hAnsi="Times New Roman" w:cs="Times New Roman"/>
          <w:sz w:val="24"/>
          <w:szCs w:val="24"/>
        </w:rPr>
        <w:t xml:space="preserve">A tesztelésben szereplő feltételek: </w:t>
      </w:r>
      <w:r w:rsidR="003C03EA" w:rsidRPr="003C03EA">
        <w:rPr>
          <w:rFonts w:ascii="Times New Roman" w:hAnsi="Times New Roman" w:cs="Times New Roman"/>
          <w:b/>
          <w:sz w:val="24"/>
          <w:szCs w:val="24"/>
        </w:rPr>
        <w:t xml:space="preserve">58 </w:t>
      </w:r>
      <w:r w:rsidR="0042109E" w:rsidRPr="003C03EA">
        <w:rPr>
          <w:rFonts w:ascii="Times New Roman" w:hAnsi="Times New Roman" w:cs="Times New Roman"/>
          <w:b/>
          <w:sz w:val="24"/>
          <w:szCs w:val="24"/>
        </w:rPr>
        <w:t>vendég</w:t>
      </w:r>
      <w:r w:rsidRPr="003C03EA">
        <w:rPr>
          <w:rFonts w:ascii="Times New Roman" w:hAnsi="Times New Roman" w:cs="Times New Roman"/>
          <w:b/>
          <w:sz w:val="24"/>
          <w:szCs w:val="24"/>
        </w:rPr>
        <w:t>, Budapest város, WiFi, Televízió, Parkoló</w:t>
      </w:r>
    </w:p>
    <w:p w14:paraId="6F021198" w14:textId="77777777" w:rsidR="00B4106F" w:rsidRPr="003C03EA" w:rsidRDefault="00B4106F" w:rsidP="003C03EA">
      <w:pPr>
        <w:spacing w:line="240" w:lineRule="auto"/>
        <w:rPr>
          <w:rFonts w:ascii="Times New Roman" w:hAnsi="Times New Roman" w:cs="Times New Roman"/>
          <w:b/>
          <w:sz w:val="24"/>
          <w:szCs w:val="24"/>
        </w:rPr>
      </w:pPr>
      <w:r w:rsidRPr="003C03EA">
        <w:rPr>
          <w:rFonts w:ascii="Times New Roman" w:hAnsi="Times New Roman" w:cs="Times New Roman"/>
          <w:sz w:val="24"/>
          <w:szCs w:val="24"/>
        </w:rPr>
        <w:t xml:space="preserve">A tesztelés szempontja: </w:t>
      </w:r>
      <w:r w:rsidRPr="003C03EA">
        <w:rPr>
          <w:rFonts w:ascii="Times New Roman" w:hAnsi="Times New Roman" w:cs="Times New Roman"/>
          <w:b/>
          <w:sz w:val="24"/>
          <w:szCs w:val="24"/>
        </w:rPr>
        <w:t>olcsó és közeli</w:t>
      </w:r>
    </w:p>
    <w:p w14:paraId="39815F07" w14:textId="0292D291" w:rsidR="00091387" w:rsidRPr="003C03EA" w:rsidRDefault="00091387" w:rsidP="003C03EA">
      <w:pPr>
        <w:spacing w:line="240" w:lineRule="auto"/>
        <w:rPr>
          <w:rFonts w:ascii="Times New Roman" w:hAnsi="Times New Roman" w:cs="Times New Roman"/>
          <w:b/>
          <w:sz w:val="24"/>
          <w:szCs w:val="24"/>
        </w:rPr>
      </w:pPr>
      <w:r w:rsidRPr="003C03EA">
        <w:rPr>
          <w:rFonts w:ascii="Times New Roman" w:hAnsi="Times New Roman" w:cs="Times New Roman"/>
          <w:sz w:val="24"/>
          <w:szCs w:val="24"/>
        </w:rPr>
        <w:t>Átlagos ár:</w:t>
      </w:r>
      <w:r w:rsidR="003C03EA">
        <w:rPr>
          <w:rFonts w:ascii="Times New Roman" w:hAnsi="Times New Roman" w:cs="Times New Roman"/>
          <w:sz w:val="24"/>
          <w:szCs w:val="24"/>
        </w:rPr>
        <w:t xml:space="preserve"> </w:t>
      </w:r>
      <w:r w:rsidR="003C03EA">
        <w:rPr>
          <w:rFonts w:ascii="Times New Roman" w:hAnsi="Times New Roman" w:cs="Times New Roman"/>
          <w:b/>
          <w:sz w:val="24"/>
          <w:szCs w:val="24"/>
        </w:rPr>
        <w:t>17.421 Ft</w:t>
      </w:r>
    </w:p>
    <w:p w14:paraId="33277380" w14:textId="2B0E63C9" w:rsidR="00091387" w:rsidRPr="003C03EA" w:rsidRDefault="00091387" w:rsidP="003C03EA">
      <w:pPr>
        <w:spacing w:line="240" w:lineRule="auto"/>
        <w:rPr>
          <w:rFonts w:ascii="Times New Roman" w:hAnsi="Times New Roman" w:cs="Times New Roman"/>
          <w:sz w:val="24"/>
          <w:szCs w:val="24"/>
        </w:rPr>
      </w:pPr>
      <w:r w:rsidRPr="003C03EA">
        <w:rPr>
          <w:rFonts w:ascii="Times New Roman" w:hAnsi="Times New Roman" w:cs="Times New Roman"/>
          <w:sz w:val="24"/>
          <w:szCs w:val="24"/>
        </w:rPr>
        <w:t>Átlagos távolság:</w:t>
      </w:r>
      <w:r w:rsidR="003C03EA">
        <w:rPr>
          <w:rFonts w:ascii="Times New Roman" w:hAnsi="Times New Roman" w:cs="Times New Roman"/>
          <w:sz w:val="24"/>
          <w:szCs w:val="24"/>
        </w:rPr>
        <w:t xml:space="preserve"> </w:t>
      </w:r>
      <w:r w:rsidR="003C03EA" w:rsidRPr="003C03EA">
        <w:rPr>
          <w:rFonts w:ascii="Times New Roman" w:hAnsi="Times New Roman" w:cs="Times New Roman"/>
          <w:b/>
          <w:sz w:val="24"/>
          <w:szCs w:val="24"/>
        </w:rPr>
        <w:t>3,28 km</w:t>
      </w:r>
    </w:p>
    <w:p w14:paraId="42A8EF03" w14:textId="38A79643" w:rsidR="00B4106F" w:rsidRPr="0099701D" w:rsidRDefault="002706AC" w:rsidP="002706AC">
      <w:pPr>
        <w:pStyle w:val="ThesisSzvegElsBekezds"/>
        <w:jc w:val="center"/>
      </w:pPr>
      <w:r>
        <w:rPr>
          <w:noProof/>
          <w:lang w:val="en-US"/>
        </w:rPr>
        <w:drawing>
          <wp:inline distT="0" distB="0" distL="0" distR="0" wp14:anchorId="103C5FC9" wp14:editId="0306B41E">
            <wp:extent cx="3359718" cy="252000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heap_and_close2.png"/>
                    <pic:cNvPicPr/>
                  </pic:nvPicPr>
                  <pic:blipFill>
                    <a:blip r:embed="rId76">
                      <a:extLst>
                        <a:ext uri="{28A0092B-C50C-407E-A947-70E740481C1C}">
                          <a14:useLocalDpi xmlns:a14="http://schemas.microsoft.com/office/drawing/2010/main" val="0"/>
                        </a:ext>
                      </a:extLst>
                    </a:blip>
                    <a:stretch>
                      <a:fillRect/>
                    </a:stretch>
                  </pic:blipFill>
                  <pic:spPr>
                    <a:xfrm>
                      <a:off x="0" y="0"/>
                      <a:ext cx="3359718" cy="2520000"/>
                    </a:xfrm>
                    <a:prstGeom prst="rect">
                      <a:avLst/>
                    </a:prstGeom>
                  </pic:spPr>
                </pic:pic>
              </a:graphicData>
            </a:graphic>
          </wp:inline>
        </w:drawing>
      </w:r>
    </w:p>
    <w:p w14:paraId="4AB94590" w14:textId="77777777" w:rsidR="00AA7E3A" w:rsidRPr="00964772" w:rsidRDefault="00AA7E3A">
      <w:pPr>
        <w:rPr>
          <w:rFonts w:ascii="Times New Roman" w:hAnsi="Times New Roman"/>
          <w:sz w:val="24"/>
          <w:szCs w:val="24"/>
        </w:rPr>
      </w:pPr>
      <w:r w:rsidRPr="00964772">
        <w:rPr>
          <w:sz w:val="24"/>
          <w:szCs w:val="24"/>
        </w:rPr>
        <w:br w:type="page"/>
      </w:r>
    </w:p>
    <w:p w14:paraId="40AE85F8" w14:textId="77777777" w:rsidR="00AA7E3A" w:rsidRPr="00964772" w:rsidRDefault="00AA7E3A" w:rsidP="00AA7E3A">
      <w:pPr>
        <w:pStyle w:val="ThesisHX"/>
        <w:rPr>
          <w:szCs w:val="24"/>
        </w:rPr>
      </w:pPr>
      <w:bookmarkStart w:id="139" w:name="_Toc417288174"/>
      <w:r w:rsidRPr="00964772">
        <w:rPr>
          <w:szCs w:val="24"/>
        </w:rPr>
        <w:lastRenderedPageBreak/>
        <w:t>CD Melléklet</w:t>
      </w:r>
      <w:bookmarkEnd w:id="139"/>
    </w:p>
    <w:p w14:paraId="02566113" w14:textId="77777777" w:rsidR="00AA7E3A" w:rsidRPr="00964772" w:rsidRDefault="00AA7E3A" w:rsidP="00C3557E">
      <w:pPr>
        <w:pStyle w:val="ThesisSzvegElsBekezds"/>
      </w:pPr>
      <w:proofErr w:type="gramStart"/>
      <w:r w:rsidRPr="00964772">
        <w:t>dolgozat</w:t>
      </w:r>
      <w:proofErr w:type="gramEnd"/>
      <w:r w:rsidRPr="00964772">
        <w:t xml:space="preserve"> (pdf-ben és az eredeti szerkeszthető formában is), internetes hivatkozások letöltött anyagai, összes elkészített saját munka (pl programkód, fénykép stb.)</w:t>
      </w:r>
    </w:p>
    <w:sectPr w:rsidR="00AA7E3A" w:rsidRPr="00964772" w:rsidSect="00FD5FB2">
      <w:headerReference w:type="default" r:id="rId77"/>
      <w:pgSz w:w="11907" w:h="16839" w:code="9"/>
      <w:pgMar w:top="1701" w:right="1701" w:bottom="1701" w:left="0" w:header="709" w:footer="709" w:gutter="2268"/>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432C5A" w14:textId="77777777" w:rsidR="00D6436A" w:rsidRDefault="00D6436A" w:rsidP="008C768E">
      <w:pPr>
        <w:spacing w:after="0" w:line="240" w:lineRule="auto"/>
      </w:pPr>
      <w:r>
        <w:separator/>
      </w:r>
    </w:p>
  </w:endnote>
  <w:endnote w:type="continuationSeparator" w:id="0">
    <w:p w14:paraId="19CE12B9" w14:textId="77777777" w:rsidR="00D6436A" w:rsidRDefault="00D6436A" w:rsidP="008C76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Arial">
    <w:panose1 w:val="020B0604020202020204"/>
    <w:charset w:val="EE"/>
    <w:family w:val="swiss"/>
    <w:pitch w:val="variable"/>
    <w:sig w:usb0="E0002EFF" w:usb1="C0007843" w:usb2="00000009" w:usb3="00000000" w:csb0="000001F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Menlo">
    <w:altName w:val="Consolas"/>
    <w:panose1 w:val="00000000000000000000"/>
    <w:charset w:val="00"/>
    <w:family w:val="modern"/>
    <w:notTrueType/>
    <w:pitch w:val="fixed"/>
    <w:sig w:usb0="00000003" w:usb1="00000000" w:usb2="00000000" w:usb3="00000000" w:csb0="00000001" w:csb1="00000000"/>
  </w:font>
  <w:font w:name="Helvetica">
    <w:panose1 w:val="020B0604020202020204"/>
    <w:charset w:val="EE"/>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2639671"/>
      <w:docPartObj>
        <w:docPartGallery w:val="Page Numbers (Bottom of Page)"/>
        <w:docPartUnique/>
      </w:docPartObj>
    </w:sdtPr>
    <w:sdtContent>
      <w:p w14:paraId="0EECD21A" w14:textId="77777777" w:rsidR="003B7B90" w:rsidRDefault="003B7B90">
        <w:pPr>
          <w:pStyle w:val="llb"/>
          <w:jc w:val="right"/>
        </w:pPr>
        <w:r>
          <w:fldChar w:fldCharType="begin"/>
        </w:r>
        <w:r>
          <w:instrText>PAGE   \* MERGEFORMAT</w:instrText>
        </w:r>
        <w:r>
          <w:fldChar w:fldCharType="separate"/>
        </w:r>
        <w:r w:rsidR="00393AF2">
          <w:rPr>
            <w:noProof/>
          </w:rPr>
          <w:t>87</w:t>
        </w:r>
        <w:r>
          <w:fldChar w:fldCharType="end"/>
        </w:r>
      </w:p>
    </w:sdtContent>
  </w:sdt>
  <w:p w14:paraId="2E44FB20" w14:textId="77777777" w:rsidR="003B7B90" w:rsidRDefault="003B7B90">
    <w:pPr>
      <w:pStyle w:val="ll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CC8D28" w14:textId="77777777" w:rsidR="00D6436A" w:rsidRDefault="00D6436A" w:rsidP="008C768E">
      <w:pPr>
        <w:spacing w:after="0" w:line="240" w:lineRule="auto"/>
      </w:pPr>
      <w:r>
        <w:separator/>
      </w:r>
    </w:p>
  </w:footnote>
  <w:footnote w:type="continuationSeparator" w:id="0">
    <w:p w14:paraId="5396C321" w14:textId="77777777" w:rsidR="00D6436A" w:rsidRDefault="00D6436A" w:rsidP="008C768E">
      <w:pPr>
        <w:spacing w:after="0" w:line="240" w:lineRule="auto"/>
      </w:pPr>
      <w:r>
        <w:continuationSeparator/>
      </w:r>
    </w:p>
  </w:footnote>
  <w:footnote w:id="1">
    <w:p w14:paraId="4C51DEB8" w14:textId="6E520800" w:rsidR="003B7B90" w:rsidRDefault="003B7B90">
      <w:pPr>
        <w:pStyle w:val="Lbjegyzetszveg"/>
      </w:pPr>
      <w:r>
        <w:rPr>
          <w:rStyle w:val="Lbjegyzet-hivatkozs"/>
        </w:rPr>
        <w:footnoteRef/>
      </w:r>
      <w:r>
        <w:t xml:space="preserve"> </w:t>
      </w:r>
      <w:r w:rsidRPr="00011456">
        <w:t>https://github.com/rails/rails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F566B6" w14:textId="77777777" w:rsidR="003B7B90" w:rsidRDefault="003B7B90" w:rsidP="000726F6">
    <w:pPr>
      <w:pStyle w:val="lfej"/>
      <w:jc w:val="cent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1B6A43" w14:textId="77777777" w:rsidR="003B7B90" w:rsidRPr="00933998" w:rsidRDefault="003B7B90" w:rsidP="000726F6">
    <w:pPr>
      <w:pStyle w:val="lfej"/>
      <w:spacing w:line="360" w:lineRule="auto"/>
      <w:jc w:val="center"/>
      <w:rPr>
        <w:rFonts w:ascii="Times New Roman" w:hAnsi="Times New Roman" w:cs="Times New Roman"/>
      </w:rPr>
    </w:pPr>
    <w:r w:rsidRPr="00933998">
      <w:rPr>
        <w:rFonts w:ascii="Times New Roman" w:hAnsi="Times New Roman" w:cs="Times New Roman"/>
      </w:rPr>
      <w:t>7. Megvalósítás</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F944E7" w14:textId="77777777" w:rsidR="003B7B90" w:rsidRPr="00933998" w:rsidRDefault="003B7B90" w:rsidP="000726F6">
    <w:pPr>
      <w:pStyle w:val="lfej"/>
      <w:spacing w:line="360" w:lineRule="auto"/>
      <w:jc w:val="center"/>
      <w:rPr>
        <w:rFonts w:ascii="Times New Roman" w:hAnsi="Times New Roman" w:cs="Times New Roman"/>
      </w:rPr>
    </w:pPr>
    <w:r w:rsidRPr="00933998">
      <w:rPr>
        <w:rFonts w:ascii="Times New Roman" w:hAnsi="Times New Roman" w:cs="Times New Roman"/>
      </w:rPr>
      <w:t>8. Felületek és használat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A3E9B0" w14:textId="77777777" w:rsidR="003B7B90" w:rsidRPr="00933998" w:rsidRDefault="003B7B90" w:rsidP="000726F6">
    <w:pPr>
      <w:pStyle w:val="lfej"/>
      <w:spacing w:line="360" w:lineRule="auto"/>
      <w:jc w:val="center"/>
      <w:rPr>
        <w:rFonts w:ascii="Times New Roman" w:hAnsi="Times New Roman" w:cs="Times New Roman"/>
      </w:rPr>
    </w:pPr>
    <w:r w:rsidRPr="00933998">
      <w:rPr>
        <w:rFonts w:ascii="Times New Roman" w:hAnsi="Times New Roman" w:cs="Times New Roman"/>
      </w:rPr>
      <w:t>9. Tesztelés</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9749F7" w14:textId="77777777" w:rsidR="003B7B90" w:rsidRPr="00933998" w:rsidRDefault="003B7B90" w:rsidP="000726F6">
    <w:pPr>
      <w:pStyle w:val="lfej"/>
      <w:spacing w:line="360" w:lineRule="auto"/>
      <w:jc w:val="center"/>
      <w:rPr>
        <w:rFonts w:ascii="Times New Roman" w:hAnsi="Times New Roman" w:cs="Times New Roman"/>
      </w:rPr>
    </w:pPr>
    <w:r w:rsidRPr="00933998">
      <w:rPr>
        <w:rFonts w:ascii="Times New Roman" w:hAnsi="Times New Roman" w:cs="Times New Roman"/>
      </w:rPr>
      <w:t>10. Összefoglalás</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AA0D7C" w14:textId="77777777" w:rsidR="003B7B90" w:rsidRDefault="003B7B90" w:rsidP="000726F6">
    <w:pPr>
      <w:pStyle w:val="lfej"/>
      <w:spacing w:line="360" w:lineRule="auto"/>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E8EDC" w14:textId="77777777" w:rsidR="003B7B90" w:rsidRDefault="003B7B90" w:rsidP="000726F6">
    <w:pPr>
      <w:pStyle w:val="lfej"/>
      <w:jc w:val="center"/>
    </w:pPr>
    <w:r>
      <w:t>2 Szálláskereső portálok</w:t>
    </w:r>
  </w:p>
  <w:p w14:paraId="509B3BB4" w14:textId="77777777" w:rsidR="003B7B90" w:rsidRDefault="003B7B90">
    <w:pPr>
      <w:pStyle w:val="lfej"/>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35C445" w14:textId="77777777" w:rsidR="003B7B90" w:rsidRPr="00933998" w:rsidRDefault="003B7B90" w:rsidP="000726F6">
    <w:pPr>
      <w:pStyle w:val="lfej"/>
      <w:jc w:val="center"/>
      <w:rPr>
        <w:rFonts w:ascii="Times New Roman" w:hAnsi="Times New Roman" w:cs="Times New Roman"/>
      </w:rPr>
    </w:pPr>
    <w:r w:rsidRPr="00933998">
      <w:rPr>
        <w:rFonts w:ascii="Times New Roman" w:hAnsi="Times New Roman" w:cs="Times New Roman"/>
      </w:rPr>
      <w:t>1. Bevezetés</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67ACCC" w14:textId="77777777" w:rsidR="003B7B90" w:rsidRPr="00933998" w:rsidRDefault="003B7B90" w:rsidP="000726F6">
    <w:pPr>
      <w:pStyle w:val="lfej"/>
      <w:jc w:val="center"/>
      <w:rPr>
        <w:rFonts w:ascii="Times New Roman" w:hAnsi="Times New Roman" w:cs="Times New Roman"/>
      </w:rPr>
    </w:pPr>
    <w:r w:rsidRPr="00933998">
      <w:rPr>
        <w:rFonts w:ascii="Times New Roman" w:hAnsi="Times New Roman" w:cs="Times New Roman"/>
      </w:rPr>
      <w:t>2. Szálláskereső portálok</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08FAB" w14:textId="77777777" w:rsidR="003B7B90" w:rsidRPr="00933998" w:rsidRDefault="003B7B90" w:rsidP="000726F6">
    <w:pPr>
      <w:pStyle w:val="lfej"/>
      <w:jc w:val="center"/>
      <w:rPr>
        <w:rFonts w:ascii="Times New Roman" w:hAnsi="Times New Roman" w:cs="Times New Roman"/>
      </w:rPr>
    </w:pPr>
    <w:r w:rsidRPr="00933998">
      <w:rPr>
        <w:rFonts w:ascii="Times New Roman" w:hAnsi="Times New Roman" w:cs="Times New Roman"/>
      </w:rPr>
      <w:t>3. Nemlineáris programozás</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24FFEB" w14:textId="77777777" w:rsidR="003B7B90" w:rsidRDefault="003B7B90" w:rsidP="000726F6">
    <w:pPr>
      <w:pStyle w:val="lfej"/>
      <w:jc w:val="center"/>
    </w:pPr>
    <w:r>
      <w:t>3 Nemlineáris programozás</w:t>
    </w:r>
  </w:p>
  <w:p w14:paraId="207ABF60" w14:textId="77777777" w:rsidR="003B7B90" w:rsidRDefault="003B7B90">
    <w:pPr>
      <w:pStyle w:val="lfej"/>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7D8AFC" w14:textId="77777777" w:rsidR="003B7B90" w:rsidRPr="00933998" w:rsidRDefault="003B7B90" w:rsidP="000726F6">
    <w:pPr>
      <w:pStyle w:val="lfej"/>
      <w:jc w:val="center"/>
      <w:rPr>
        <w:rFonts w:ascii="Times New Roman" w:hAnsi="Times New Roman" w:cs="Times New Roman"/>
      </w:rPr>
    </w:pPr>
    <w:r w:rsidRPr="00933998">
      <w:rPr>
        <w:rFonts w:ascii="Times New Roman" w:hAnsi="Times New Roman" w:cs="Times New Roman"/>
      </w:rPr>
      <w:t>4. Ruby on Rails</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6082C4" w14:textId="77777777" w:rsidR="003B7B90" w:rsidRPr="00933998" w:rsidRDefault="003B7B90" w:rsidP="000726F6">
    <w:pPr>
      <w:pStyle w:val="lfej"/>
      <w:spacing w:line="360" w:lineRule="auto"/>
      <w:jc w:val="center"/>
      <w:rPr>
        <w:rFonts w:ascii="Times New Roman" w:hAnsi="Times New Roman" w:cs="Times New Roman"/>
      </w:rPr>
    </w:pPr>
    <w:r w:rsidRPr="00933998">
      <w:rPr>
        <w:rFonts w:ascii="Times New Roman" w:hAnsi="Times New Roman" w:cs="Times New Roman"/>
      </w:rPr>
      <w:t>5. Specifikáció</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5C5888" w14:textId="77777777" w:rsidR="003B7B90" w:rsidRPr="00933998" w:rsidRDefault="003B7B90" w:rsidP="000726F6">
    <w:pPr>
      <w:pStyle w:val="lfej"/>
      <w:spacing w:line="360" w:lineRule="auto"/>
      <w:jc w:val="center"/>
      <w:rPr>
        <w:rFonts w:ascii="Times New Roman" w:hAnsi="Times New Roman" w:cs="Times New Roman"/>
      </w:rPr>
    </w:pPr>
    <w:r w:rsidRPr="00933998">
      <w:rPr>
        <w:rFonts w:ascii="Times New Roman" w:hAnsi="Times New Roman" w:cs="Times New Roman"/>
      </w:rPr>
      <w:t>6. Tervezés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E"/>
    <w:multiLevelType w:val="singleLevel"/>
    <w:tmpl w:val="18724D10"/>
    <w:lvl w:ilvl="0">
      <w:numFmt w:val="bullet"/>
      <w:lvlText w:val="*"/>
      <w:lvlJc w:val="left"/>
    </w:lvl>
  </w:abstractNum>
  <w:abstractNum w:abstractNumId="1">
    <w:nsid w:val="0221483D"/>
    <w:multiLevelType w:val="multilevel"/>
    <w:tmpl w:val="1F380D48"/>
    <w:lvl w:ilvl="0">
      <w:start w:val="1"/>
      <w:numFmt w:val="decimal"/>
      <w:pStyle w:val="Cmsor1"/>
      <w:lvlText w:val="%1."/>
      <w:lvlJc w:val="left"/>
      <w:pPr>
        <w:ind w:left="360" w:hanging="360"/>
      </w:pPr>
      <w:rPr>
        <w:rFonts w:hint="default"/>
      </w:rPr>
    </w:lvl>
    <w:lvl w:ilvl="1">
      <w:start w:val="1"/>
      <w:numFmt w:val="decimal"/>
      <w:pStyle w:val="Cmsor2"/>
      <w:lvlText w:val="%1.%2."/>
      <w:lvlJc w:val="left"/>
      <w:pPr>
        <w:ind w:left="792" w:hanging="432"/>
      </w:pPr>
      <w:rPr>
        <w:rFonts w:hint="default"/>
      </w:rPr>
    </w:lvl>
    <w:lvl w:ilvl="2">
      <w:start w:val="1"/>
      <w:numFmt w:val="decimal"/>
      <w:pStyle w:val="Cmsor3"/>
      <w:lvlText w:val="%1.%2.%3."/>
      <w:lvlJc w:val="left"/>
      <w:pPr>
        <w:ind w:left="1224" w:hanging="504"/>
      </w:pPr>
      <w:rPr>
        <w:rFonts w:hint="default"/>
      </w:rPr>
    </w:lvl>
    <w:lvl w:ilvl="3">
      <w:start w:val="1"/>
      <w:numFmt w:val="decimal"/>
      <w:pStyle w:val="Cmsor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4BE272F"/>
    <w:multiLevelType w:val="hybridMultilevel"/>
    <w:tmpl w:val="BAB646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64413F7"/>
    <w:multiLevelType w:val="multilevel"/>
    <w:tmpl w:val="4914D9C4"/>
    <w:lvl w:ilvl="0">
      <w:start w:val="1"/>
      <w:numFmt w:val="bullet"/>
      <w:lvlText w:val=""/>
      <w:lvlJc w:val="left"/>
      <w:pPr>
        <w:ind w:left="360" w:hanging="360"/>
      </w:pPr>
      <w:rPr>
        <w:rFonts w:ascii="Symbol" w:hAnsi="Symbol" w:hint="default"/>
      </w:rPr>
    </w:lvl>
    <w:lvl w:ilvl="1">
      <w:start w:val="1"/>
      <w:numFmt w:val="decimal"/>
      <w:lvlText w:val="%1.%2"/>
      <w:lvlJc w:val="left"/>
      <w:pPr>
        <w:ind w:left="576" w:hanging="576"/>
      </w:pPr>
    </w:lvl>
    <w:lvl w:ilvl="2">
      <w:start w:val="1"/>
      <w:numFmt w:val="decimal"/>
      <w:lvlText w:val="%1.%2.%3"/>
      <w:lvlJc w:val="left"/>
      <w:pPr>
        <w:ind w:left="2422"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Cmsor7"/>
      <w:lvlText w:val="%1.%2.%3.%4.%5.%6.%7"/>
      <w:lvlJc w:val="left"/>
      <w:pPr>
        <w:ind w:left="1296" w:hanging="1296"/>
      </w:pPr>
    </w:lvl>
    <w:lvl w:ilvl="7">
      <w:start w:val="1"/>
      <w:numFmt w:val="decimal"/>
      <w:pStyle w:val="Cmsor8"/>
      <w:lvlText w:val="%1.%2.%3.%4.%5.%6.%7.%8"/>
      <w:lvlJc w:val="left"/>
      <w:pPr>
        <w:ind w:left="1440" w:hanging="1440"/>
      </w:pPr>
    </w:lvl>
    <w:lvl w:ilvl="8">
      <w:start w:val="1"/>
      <w:numFmt w:val="decimal"/>
      <w:pStyle w:val="Cmsor9"/>
      <w:lvlText w:val="%1.%2.%3.%4.%5.%6.%7.%8.%9"/>
      <w:lvlJc w:val="left"/>
      <w:pPr>
        <w:ind w:left="1584" w:hanging="1584"/>
      </w:pPr>
    </w:lvl>
  </w:abstractNum>
  <w:abstractNum w:abstractNumId="4">
    <w:nsid w:val="07DD59D2"/>
    <w:multiLevelType w:val="multilevel"/>
    <w:tmpl w:val="4630F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8F83ABA"/>
    <w:multiLevelType w:val="multilevel"/>
    <w:tmpl w:val="6EB0E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B026E66"/>
    <w:multiLevelType w:val="hybridMultilevel"/>
    <w:tmpl w:val="C9C401BA"/>
    <w:lvl w:ilvl="0" w:tplc="D64225FE">
      <w:start w:val="1"/>
      <w:numFmt w:val="decimal"/>
      <w:pStyle w:val="Kiemeltidzet"/>
      <w:lvlText w:val="%1."/>
      <w:lvlJc w:val="left"/>
      <w:pPr>
        <w:ind w:left="360" w:hanging="360"/>
      </w:p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7">
    <w:nsid w:val="0CD4529E"/>
    <w:multiLevelType w:val="hybridMultilevel"/>
    <w:tmpl w:val="6DD4D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D010D18"/>
    <w:multiLevelType w:val="hybridMultilevel"/>
    <w:tmpl w:val="033A1C34"/>
    <w:lvl w:ilvl="0" w:tplc="C656687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508093F"/>
    <w:multiLevelType w:val="hybridMultilevel"/>
    <w:tmpl w:val="C1E613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21353262"/>
    <w:multiLevelType w:val="hybridMultilevel"/>
    <w:tmpl w:val="0DEA2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288750F"/>
    <w:multiLevelType w:val="hybridMultilevel"/>
    <w:tmpl w:val="136099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4237CD5"/>
    <w:multiLevelType w:val="hybridMultilevel"/>
    <w:tmpl w:val="7056EFC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262D39F5"/>
    <w:multiLevelType w:val="hybridMultilevel"/>
    <w:tmpl w:val="770EBDD6"/>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6CB7361"/>
    <w:multiLevelType w:val="hybridMultilevel"/>
    <w:tmpl w:val="3E8A96DE"/>
    <w:lvl w:ilvl="0" w:tplc="C656687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033B25"/>
    <w:multiLevelType w:val="hybridMultilevel"/>
    <w:tmpl w:val="9C12EB98"/>
    <w:lvl w:ilvl="0" w:tplc="B01EF39E">
      <w:start w:val="1"/>
      <w:numFmt w:val="decimal"/>
      <w:lvlText w:val="1.%1."/>
      <w:lvlJc w:val="left"/>
      <w:pPr>
        <w:ind w:left="121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15" w:hanging="360"/>
      </w:pPr>
    </w:lvl>
    <w:lvl w:ilvl="2" w:tplc="0409001B" w:tentative="1">
      <w:start w:val="1"/>
      <w:numFmt w:val="lowerRoman"/>
      <w:lvlText w:val="%3."/>
      <w:lvlJc w:val="right"/>
      <w:pPr>
        <w:ind w:left="1735" w:hanging="180"/>
      </w:pPr>
    </w:lvl>
    <w:lvl w:ilvl="3" w:tplc="0409000F" w:tentative="1">
      <w:start w:val="1"/>
      <w:numFmt w:val="decimal"/>
      <w:lvlText w:val="%4."/>
      <w:lvlJc w:val="left"/>
      <w:pPr>
        <w:ind w:left="2455" w:hanging="360"/>
      </w:pPr>
    </w:lvl>
    <w:lvl w:ilvl="4" w:tplc="04090019" w:tentative="1">
      <w:start w:val="1"/>
      <w:numFmt w:val="lowerLetter"/>
      <w:lvlText w:val="%5."/>
      <w:lvlJc w:val="left"/>
      <w:pPr>
        <w:ind w:left="3175" w:hanging="360"/>
      </w:pPr>
    </w:lvl>
    <w:lvl w:ilvl="5" w:tplc="0409001B" w:tentative="1">
      <w:start w:val="1"/>
      <w:numFmt w:val="lowerRoman"/>
      <w:lvlText w:val="%6."/>
      <w:lvlJc w:val="right"/>
      <w:pPr>
        <w:ind w:left="3895" w:hanging="180"/>
      </w:pPr>
    </w:lvl>
    <w:lvl w:ilvl="6" w:tplc="0409000F" w:tentative="1">
      <w:start w:val="1"/>
      <w:numFmt w:val="decimal"/>
      <w:lvlText w:val="%7."/>
      <w:lvlJc w:val="left"/>
      <w:pPr>
        <w:ind w:left="4615" w:hanging="360"/>
      </w:pPr>
    </w:lvl>
    <w:lvl w:ilvl="7" w:tplc="04090019" w:tentative="1">
      <w:start w:val="1"/>
      <w:numFmt w:val="lowerLetter"/>
      <w:lvlText w:val="%8."/>
      <w:lvlJc w:val="left"/>
      <w:pPr>
        <w:ind w:left="5335" w:hanging="360"/>
      </w:pPr>
    </w:lvl>
    <w:lvl w:ilvl="8" w:tplc="0409001B" w:tentative="1">
      <w:start w:val="1"/>
      <w:numFmt w:val="lowerRoman"/>
      <w:lvlText w:val="%9."/>
      <w:lvlJc w:val="right"/>
      <w:pPr>
        <w:ind w:left="6055" w:hanging="180"/>
      </w:pPr>
    </w:lvl>
  </w:abstractNum>
  <w:abstractNum w:abstractNumId="16">
    <w:nsid w:val="295F5D9D"/>
    <w:multiLevelType w:val="hybridMultilevel"/>
    <w:tmpl w:val="36A4C188"/>
    <w:lvl w:ilvl="0" w:tplc="C656687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CA73613"/>
    <w:multiLevelType w:val="hybridMultilevel"/>
    <w:tmpl w:val="486817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304F1546"/>
    <w:multiLevelType w:val="hybridMultilevel"/>
    <w:tmpl w:val="9AF8C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7956728"/>
    <w:multiLevelType w:val="hybridMultilevel"/>
    <w:tmpl w:val="6D640220"/>
    <w:lvl w:ilvl="0" w:tplc="BCD604D4">
      <w:start w:val="1"/>
      <w:numFmt w:val="decimal"/>
      <w:pStyle w:val="Stlus1"/>
      <w:lvlText w:val="x.%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571462BC"/>
    <w:multiLevelType w:val="hybridMultilevel"/>
    <w:tmpl w:val="D642262E"/>
    <w:lvl w:ilvl="0" w:tplc="C656687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9803DE7"/>
    <w:multiLevelType w:val="hybridMultilevel"/>
    <w:tmpl w:val="268656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5E8C60BC"/>
    <w:multiLevelType w:val="hybridMultilevel"/>
    <w:tmpl w:val="D2B06A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60765107"/>
    <w:multiLevelType w:val="hybridMultilevel"/>
    <w:tmpl w:val="9C061DC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64C3571D"/>
    <w:multiLevelType w:val="hybridMultilevel"/>
    <w:tmpl w:val="527AA6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68E1B5D"/>
    <w:multiLevelType w:val="hybridMultilevel"/>
    <w:tmpl w:val="B9B261AE"/>
    <w:lvl w:ilvl="0" w:tplc="C656687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18269C3"/>
    <w:multiLevelType w:val="hybridMultilevel"/>
    <w:tmpl w:val="748486C2"/>
    <w:lvl w:ilvl="0" w:tplc="977CD39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2C66CFE"/>
    <w:multiLevelType w:val="hybridMultilevel"/>
    <w:tmpl w:val="516C08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72D22B4F"/>
    <w:multiLevelType w:val="hybridMultilevel"/>
    <w:tmpl w:val="48E629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6207756"/>
    <w:multiLevelType w:val="hybridMultilevel"/>
    <w:tmpl w:val="25E2C410"/>
    <w:lvl w:ilvl="0" w:tplc="1904F694">
      <w:start w:val="1"/>
      <w:numFmt w:val="decimal"/>
      <w:lvlText w:val="%1."/>
      <w:lvlJc w:val="left"/>
      <w:pPr>
        <w:ind w:left="1440" w:hanging="360"/>
      </w:pPr>
      <w:rPr>
        <w:rFonts w:ascii="Times New Roman"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7B1B7F0A"/>
    <w:multiLevelType w:val="hybridMultilevel"/>
    <w:tmpl w:val="01DA79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6"/>
  </w:num>
  <w:num w:numId="2">
    <w:abstractNumId w:val="15"/>
  </w:num>
  <w:num w:numId="3">
    <w:abstractNumId w:val="19"/>
  </w:num>
  <w:num w:numId="4">
    <w:abstractNumId w:val="3"/>
  </w:num>
  <w:num w:numId="5">
    <w:abstractNumId w:val="0"/>
    <w:lvlOverride w:ilvl="0">
      <w:lvl w:ilvl="0">
        <w:numFmt w:val="bullet"/>
        <w:lvlText w:val=""/>
        <w:legacy w:legacy="1" w:legacySpace="0" w:legacyIndent="0"/>
        <w:lvlJc w:val="left"/>
        <w:rPr>
          <w:rFonts w:ascii="Symbol" w:hAnsi="Symbol" w:hint="default"/>
        </w:rPr>
      </w:lvl>
    </w:lvlOverride>
  </w:num>
  <w:num w:numId="6">
    <w:abstractNumId w:val="24"/>
  </w:num>
  <w:num w:numId="7">
    <w:abstractNumId w:val="6"/>
  </w:num>
  <w:num w:numId="8">
    <w:abstractNumId w:val="11"/>
  </w:num>
  <w:num w:numId="9">
    <w:abstractNumId w:val="12"/>
  </w:num>
  <w:num w:numId="10">
    <w:abstractNumId w:val="17"/>
  </w:num>
  <w:num w:numId="11">
    <w:abstractNumId w:val="5"/>
  </w:num>
  <w:num w:numId="12">
    <w:abstractNumId w:val="30"/>
  </w:num>
  <w:num w:numId="13">
    <w:abstractNumId w:val="1"/>
  </w:num>
  <w:num w:numId="14">
    <w:abstractNumId w:val="22"/>
  </w:num>
  <w:num w:numId="15">
    <w:abstractNumId w:val="13"/>
  </w:num>
  <w:num w:numId="16">
    <w:abstractNumId w:val="27"/>
  </w:num>
  <w:num w:numId="17">
    <w:abstractNumId w:val="4"/>
  </w:num>
  <w:num w:numId="18">
    <w:abstractNumId w:val="9"/>
  </w:num>
  <w:num w:numId="19">
    <w:abstractNumId w:val="2"/>
  </w:num>
  <w:num w:numId="20">
    <w:abstractNumId w:val="29"/>
  </w:num>
  <w:num w:numId="21">
    <w:abstractNumId w:val="23"/>
  </w:num>
  <w:num w:numId="22">
    <w:abstractNumId w:val="8"/>
  </w:num>
  <w:num w:numId="23">
    <w:abstractNumId w:val="25"/>
  </w:num>
  <w:num w:numId="24">
    <w:abstractNumId w:val="21"/>
  </w:num>
  <w:num w:numId="25">
    <w:abstractNumId w:val="16"/>
  </w:num>
  <w:num w:numId="26">
    <w:abstractNumId w:val="14"/>
  </w:num>
  <w:num w:numId="27">
    <w:abstractNumId w:val="7"/>
  </w:num>
  <w:num w:numId="28">
    <w:abstractNumId w:val="18"/>
  </w:num>
  <w:num w:numId="29">
    <w:abstractNumId w:val="10"/>
  </w:num>
  <w:num w:numId="30">
    <w:abstractNumId w:val="28"/>
  </w:num>
  <w:num w:numId="31">
    <w:abstractNumId w:val="2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Balázs Rozsenich">
    <w15:presenceInfo w15:providerId="Windows Live" w15:userId="e4672afb060dfc3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proofState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156F"/>
    <w:rsid w:val="00001867"/>
    <w:rsid w:val="00002A8C"/>
    <w:rsid w:val="00011456"/>
    <w:rsid w:val="000119DE"/>
    <w:rsid w:val="00022C18"/>
    <w:rsid w:val="000239CA"/>
    <w:rsid w:val="0002632B"/>
    <w:rsid w:val="000265C7"/>
    <w:rsid w:val="00030C2C"/>
    <w:rsid w:val="00033126"/>
    <w:rsid w:val="00036A18"/>
    <w:rsid w:val="00044097"/>
    <w:rsid w:val="00046C6C"/>
    <w:rsid w:val="00070899"/>
    <w:rsid w:val="000726F6"/>
    <w:rsid w:val="00074AA9"/>
    <w:rsid w:val="00091387"/>
    <w:rsid w:val="000967F4"/>
    <w:rsid w:val="000A1E2E"/>
    <w:rsid w:val="000A5399"/>
    <w:rsid w:val="000B616A"/>
    <w:rsid w:val="000C21EE"/>
    <w:rsid w:val="000D360C"/>
    <w:rsid w:val="000D4C5B"/>
    <w:rsid w:val="000F2550"/>
    <w:rsid w:val="000F362A"/>
    <w:rsid w:val="000F68A1"/>
    <w:rsid w:val="000F6C21"/>
    <w:rsid w:val="001032A6"/>
    <w:rsid w:val="00117F2B"/>
    <w:rsid w:val="001429B6"/>
    <w:rsid w:val="00160A86"/>
    <w:rsid w:val="00174504"/>
    <w:rsid w:val="001816FE"/>
    <w:rsid w:val="00182E2F"/>
    <w:rsid w:val="00192EFA"/>
    <w:rsid w:val="001A3C62"/>
    <w:rsid w:val="001B485C"/>
    <w:rsid w:val="001B7E1A"/>
    <w:rsid w:val="001D17A1"/>
    <w:rsid w:val="001D3E44"/>
    <w:rsid w:val="001E0024"/>
    <w:rsid w:val="001E0DB8"/>
    <w:rsid w:val="001E3C8B"/>
    <w:rsid w:val="001E5536"/>
    <w:rsid w:val="001F04FF"/>
    <w:rsid w:val="001F330E"/>
    <w:rsid w:val="001F68EE"/>
    <w:rsid w:val="002000A8"/>
    <w:rsid w:val="00201ACE"/>
    <w:rsid w:val="00202C4B"/>
    <w:rsid w:val="002031B0"/>
    <w:rsid w:val="00204AB3"/>
    <w:rsid w:val="002120A3"/>
    <w:rsid w:val="002124F2"/>
    <w:rsid w:val="002131AC"/>
    <w:rsid w:val="00213230"/>
    <w:rsid w:val="00217914"/>
    <w:rsid w:val="00220F0F"/>
    <w:rsid w:val="00223255"/>
    <w:rsid w:val="00224135"/>
    <w:rsid w:val="00232F56"/>
    <w:rsid w:val="002331A3"/>
    <w:rsid w:val="00234F3F"/>
    <w:rsid w:val="00240B48"/>
    <w:rsid w:val="00261A3E"/>
    <w:rsid w:val="002706AC"/>
    <w:rsid w:val="00273297"/>
    <w:rsid w:val="00274E3A"/>
    <w:rsid w:val="00277DFB"/>
    <w:rsid w:val="002922C9"/>
    <w:rsid w:val="002A1FFB"/>
    <w:rsid w:val="002A7821"/>
    <w:rsid w:val="002A7B89"/>
    <w:rsid w:val="002B03D6"/>
    <w:rsid w:val="002B32D6"/>
    <w:rsid w:val="002B53A1"/>
    <w:rsid w:val="002C23B8"/>
    <w:rsid w:val="002D529E"/>
    <w:rsid w:val="002E2DC9"/>
    <w:rsid w:val="002E66E7"/>
    <w:rsid w:val="002E6F67"/>
    <w:rsid w:val="002F3064"/>
    <w:rsid w:val="003041DD"/>
    <w:rsid w:val="00332F70"/>
    <w:rsid w:val="0033408E"/>
    <w:rsid w:val="003404C5"/>
    <w:rsid w:val="00343BDC"/>
    <w:rsid w:val="0034586F"/>
    <w:rsid w:val="003507B2"/>
    <w:rsid w:val="003522B1"/>
    <w:rsid w:val="0035793B"/>
    <w:rsid w:val="003620FF"/>
    <w:rsid w:val="003623C9"/>
    <w:rsid w:val="00370A29"/>
    <w:rsid w:val="00383431"/>
    <w:rsid w:val="0038507E"/>
    <w:rsid w:val="00385306"/>
    <w:rsid w:val="003863EC"/>
    <w:rsid w:val="003908DF"/>
    <w:rsid w:val="00393AF2"/>
    <w:rsid w:val="00394B42"/>
    <w:rsid w:val="003A2931"/>
    <w:rsid w:val="003B446E"/>
    <w:rsid w:val="003B4E81"/>
    <w:rsid w:val="003B7B90"/>
    <w:rsid w:val="003C03EA"/>
    <w:rsid w:val="003C337D"/>
    <w:rsid w:val="003C484E"/>
    <w:rsid w:val="003C74D1"/>
    <w:rsid w:val="003D5328"/>
    <w:rsid w:val="003D64B5"/>
    <w:rsid w:val="003E14A4"/>
    <w:rsid w:val="003E53B0"/>
    <w:rsid w:val="003E5879"/>
    <w:rsid w:val="003F6B95"/>
    <w:rsid w:val="003F7BFB"/>
    <w:rsid w:val="00402DF7"/>
    <w:rsid w:val="00404972"/>
    <w:rsid w:val="00405A45"/>
    <w:rsid w:val="004137AE"/>
    <w:rsid w:val="0041717D"/>
    <w:rsid w:val="0042109E"/>
    <w:rsid w:val="00434669"/>
    <w:rsid w:val="00443005"/>
    <w:rsid w:val="00447B56"/>
    <w:rsid w:val="0045402E"/>
    <w:rsid w:val="004676DB"/>
    <w:rsid w:val="004721DB"/>
    <w:rsid w:val="00475725"/>
    <w:rsid w:val="004772E8"/>
    <w:rsid w:val="00482529"/>
    <w:rsid w:val="00491449"/>
    <w:rsid w:val="00495401"/>
    <w:rsid w:val="004A4AF8"/>
    <w:rsid w:val="004A79C6"/>
    <w:rsid w:val="004B5D28"/>
    <w:rsid w:val="004B627C"/>
    <w:rsid w:val="004C5FFD"/>
    <w:rsid w:val="004C6BBB"/>
    <w:rsid w:val="004D06E6"/>
    <w:rsid w:val="004D6986"/>
    <w:rsid w:val="004D7F8C"/>
    <w:rsid w:val="004E46A1"/>
    <w:rsid w:val="004F0A9C"/>
    <w:rsid w:val="004F5560"/>
    <w:rsid w:val="004F6466"/>
    <w:rsid w:val="00502272"/>
    <w:rsid w:val="005045DB"/>
    <w:rsid w:val="00506171"/>
    <w:rsid w:val="00515E3F"/>
    <w:rsid w:val="00524641"/>
    <w:rsid w:val="005260F0"/>
    <w:rsid w:val="00530FAE"/>
    <w:rsid w:val="00535021"/>
    <w:rsid w:val="00535835"/>
    <w:rsid w:val="005362C4"/>
    <w:rsid w:val="0053708F"/>
    <w:rsid w:val="005607F6"/>
    <w:rsid w:val="00571F00"/>
    <w:rsid w:val="00576706"/>
    <w:rsid w:val="00576DFD"/>
    <w:rsid w:val="00582DD1"/>
    <w:rsid w:val="00591A83"/>
    <w:rsid w:val="00595C5B"/>
    <w:rsid w:val="00596AE4"/>
    <w:rsid w:val="005B0978"/>
    <w:rsid w:val="005B13BE"/>
    <w:rsid w:val="005B34E3"/>
    <w:rsid w:val="005B57DF"/>
    <w:rsid w:val="005B5AED"/>
    <w:rsid w:val="005B7CA3"/>
    <w:rsid w:val="005C65AD"/>
    <w:rsid w:val="005C6E8C"/>
    <w:rsid w:val="005C7EE7"/>
    <w:rsid w:val="005D12DB"/>
    <w:rsid w:val="005D18C7"/>
    <w:rsid w:val="005D5CA2"/>
    <w:rsid w:val="005E2101"/>
    <w:rsid w:val="005E4A8D"/>
    <w:rsid w:val="006026F5"/>
    <w:rsid w:val="0061023E"/>
    <w:rsid w:val="006119CE"/>
    <w:rsid w:val="00613EEB"/>
    <w:rsid w:val="00622101"/>
    <w:rsid w:val="0062635B"/>
    <w:rsid w:val="00631CBE"/>
    <w:rsid w:val="00633614"/>
    <w:rsid w:val="00645DD5"/>
    <w:rsid w:val="00654951"/>
    <w:rsid w:val="00654EF7"/>
    <w:rsid w:val="006557D6"/>
    <w:rsid w:val="00657670"/>
    <w:rsid w:val="00657979"/>
    <w:rsid w:val="00662DE1"/>
    <w:rsid w:val="0066437E"/>
    <w:rsid w:val="006643DE"/>
    <w:rsid w:val="00664C0E"/>
    <w:rsid w:val="00675D82"/>
    <w:rsid w:val="006837CF"/>
    <w:rsid w:val="00691F77"/>
    <w:rsid w:val="006A1DB1"/>
    <w:rsid w:val="006A5C5F"/>
    <w:rsid w:val="006A7FB4"/>
    <w:rsid w:val="006C0662"/>
    <w:rsid w:val="006C3248"/>
    <w:rsid w:val="006C5375"/>
    <w:rsid w:val="006D3EE2"/>
    <w:rsid w:val="006D703E"/>
    <w:rsid w:val="006D7BBD"/>
    <w:rsid w:val="00702842"/>
    <w:rsid w:val="00710CD5"/>
    <w:rsid w:val="007136B8"/>
    <w:rsid w:val="007235FD"/>
    <w:rsid w:val="00725C57"/>
    <w:rsid w:val="007273F3"/>
    <w:rsid w:val="00731836"/>
    <w:rsid w:val="00733040"/>
    <w:rsid w:val="007372C5"/>
    <w:rsid w:val="0074201C"/>
    <w:rsid w:val="00746569"/>
    <w:rsid w:val="00753F0A"/>
    <w:rsid w:val="007576E6"/>
    <w:rsid w:val="00764BA5"/>
    <w:rsid w:val="00785EB0"/>
    <w:rsid w:val="00787A42"/>
    <w:rsid w:val="00794671"/>
    <w:rsid w:val="0079501B"/>
    <w:rsid w:val="0079680A"/>
    <w:rsid w:val="007A25F2"/>
    <w:rsid w:val="007A49E6"/>
    <w:rsid w:val="007A50B9"/>
    <w:rsid w:val="007A5BDD"/>
    <w:rsid w:val="007B645E"/>
    <w:rsid w:val="007B740E"/>
    <w:rsid w:val="007C1914"/>
    <w:rsid w:val="007C361F"/>
    <w:rsid w:val="007C7165"/>
    <w:rsid w:val="007C794E"/>
    <w:rsid w:val="007D2C37"/>
    <w:rsid w:val="007D5753"/>
    <w:rsid w:val="007E39DC"/>
    <w:rsid w:val="007E7814"/>
    <w:rsid w:val="007F30CD"/>
    <w:rsid w:val="008019D9"/>
    <w:rsid w:val="00810BC5"/>
    <w:rsid w:val="00813A78"/>
    <w:rsid w:val="00816B34"/>
    <w:rsid w:val="00817998"/>
    <w:rsid w:val="00832F53"/>
    <w:rsid w:val="0084179A"/>
    <w:rsid w:val="00845B1E"/>
    <w:rsid w:val="00846FB7"/>
    <w:rsid w:val="008530D7"/>
    <w:rsid w:val="00854A92"/>
    <w:rsid w:val="00854B19"/>
    <w:rsid w:val="0085600F"/>
    <w:rsid w:val="00864D34"/>
    <w:rsid w:val="00866F88"/>
    <w:rsid w:val="00870398"/>
    <w:rsid w:val="0087156F"/>
    <w:rsid w:val="00876758"/>
    <w:rsid w:val="00883FCB"/>
    <w:rsid w:val="00885740"/>
    <w:rsid w:val="00885D8E"/>
    <w:rsid w:val="008961C6"/>
    <w:rsid w:val="008A2551"/>
    <w:rsid w:val="008B1DD2"/>
    <w:rsid w:val="008B392C"/>
    <w:rsid w:val="008B767E"/>
    <w:rsid w:val="008C3B7B"/>
    <w:rsid w:val="008C3C38"/>
    <w:rsid w:val="008C5264"/>
    <w:rsid w:val="008C61B1"/>
    <w:rsid w:val="008C71AF"/>
    <w:rsid w:val="008C745F"/>
    <w:rsid w:val="008C768E"/>
    <w:rsid w:val="008D01FB"/>
    <w:rsid w:val="008D279B"/>
    <w:rsid w:val="008D2F32"/>
    <w:rsid w:val="008D3B4F"/>
    <w:rsid w:val="00900594"/>
    <w:rsid w:val="00902249"/>
    <w:rsid w:val="00904ABD"/>
    <w:rsid w:val="009266D0"/>
    <w:rsid w:val="00927244"/>
    <w:rsid w:val="00927D1C"/>
    <w:rsid w:val="00930A65"/>
    <w:rsid w:val="00933998"/>
    <w:rsid w:val="0094076C"/>
    <w:rsid w:val="00964772"/>
    <w:rsid w:val="00965E6C"/>
    <w:rsid w:val="009674AC"/>
    <w:rsid w:val="00974AB9"/>
    <w:rsid w:val="009774D1"/>
    <w:rsid w:val="00986247"/>
    <w:rsid w:val="00991EBD"/>
    <w:rsid w:val="0099701D"/>
    <w:rsid w:val="009A1A0A"/>
    <w:rsid w:val="009A662F"/>
    <w:rsid w:val="009B2632"/>
    <w:rsid w:val="009B3C9E"/>
    <w:rsid w:val="009B74F8"/>
    <w:rsid w:val="009B7F0A"/>
    <w:rsid w:val="009C04AD"/>
    <w:rsid w:val="009C64A4"/>
    <w:rsid w:val="009D08A0"/>
    <w:rsid w:val="009D202D"/>
    <w:rsid w:val="009D249E"/>
    <w:rsid w:val="009D47D8"/>
    <w:rsid w:val="009E2825"/>
    <w:rsid w:val="009F78A1"/>
    <w:rsid w:val="00A034AC"/>
    <w:rsid w:val="00A06E9A"/>
    <w:rsid w:val="00A12D82"/>
    <w:rsid w:val="00A163AF"/>
    <w:rsid w:val="00A16B7A"/>
    <w:rsid w:val="00A1778B"/>
    <w:rsid w:val="00A2099A"/>
    <w:rsid w:val="00A255F2"/>
    <w:rsid w:val="00A35656"/>
    <w:rsid w:val="00A37879"/>
    <w:rsid w:val="00A423CD"/>
    <w:rsid w:val="00A44FAB"/>
    <w:rsid w:val="00A45F80"/>
    <w:rsid w:val="00A54D31"/>
    <w:rsid w:val="00A571DC"/>
    <w:rsid w:val="00A60563"/>
    <w:rsid w:val="00A64044"/>
    <w:rsid w:val="00A709E9"/>
    <w:rsid w:val="00A74EB2"/>
    <w:rsid w:val="00A7689A"/>
    <w:rsid w:val="00A91536"/>
    <w:rsid w:val="00A94156"/>
    <w:rsid w:val="00A95E01"/>
    <w:rsid w:val="00A969AC"/>
    <w:rsid w:val="00A9747B"/>
    <w:rsid w:val="00AA1F63"/>
    <w:rsid w:val="00AA23C9"/>
    <w:rsid w:val="00AA3717"/>
    <w:rsid w:val="00AA5DE9"/>
    <w:rsid w:val="00AA7E3A"/>
    <w:rsid w:val="00AB2EBD"/>
    <w:rsid w:val="00AB5A41"/>
    <w:rsid w:val="00AB6E72"/>
    <w:rsid w:val="00AC4BC8"/>
    <w:rsid w:val="00AC4F84"/>
    <w:rsid w:val="00AC5916"/>
    <w:rsid w:val="00AD281C"/>
    <w:rsid w:val="00AD683F"/>
    <w:rsid w:val="00AE2C14"/>
    <w:rsid w:val="00AE7F9F"/>
    <w:rsid w:val="00AF2321"/>
    <w:rsid w:val="00B02518"/>
    <w:rsid w:val="00B0392F"/>
    <w:rsid w:val="00B060A2"/>
    <w:rsid w:val="00B07845"/>
    <w:rsid w:val="00B20A3A"/>
    <w:rsid w:val="00B248E5"/>
    <w:rsid w:val="00B31C8E"/>
    <w:rsid w:val="00B325A7"/>
    <w:rsid w:val="00B357F2"/>
    <w:rsid w:val="00B35EA3"/>
    <w:rsid w:val="00B4106F"/>
    <w:rsid w:val="00B41A0B"/>
    <w:rsid w:val="00B50DD1"/>
    <w:rsid w:val="00B513E0"/>
    <w:rsid w:val="00B617AA"/>
    <w:rsid w:val="00B65813"/>
    <w:rsid w:val="00B66172"/>
    <w:rsid w:val="00B67DCA"/>
    <w:rsid w:val="00B71198"/>
    <w:rsid w:val="00B7218F"/>
    <w:rsid w:val="00B82D66"/>
    <w:rsid w:val="00B83C86"/>
    <w:rsid w:val="00B90178"/>
    <w:rsid w:val="00B91650"/>
    <w:rsid w:val="00B92E63"/>
    <w:rsid w:val="00B92F11"/>
    <w:rsid w:val="00BA0184"/>
    <w:rsid w:val="00BB696D"/>
    <w:rsid w:val="00BD602F"/>
    <w:rsid w:val="00BE63ED"/>
    <w:rsid w:val="00BF0371"/>
    <w:rsid w:val="00BF0669"/>
    <w:rsid w:val="00C00DA9"/>
    <w:rsid w:val="00C02AB8"/>
    <w:rsid w:val="00C12FC9"/>
    <w:rsid w:val="00C25EA9"/>
    <w:rsid w:val="00C3114D"/>
    <w:rsid w:val="00C3557E"/>
    <w:rsid w:val="00C57A80"/>
    <w:rsid w:val="00C6184B"/>
    <w:rsid w:val="00C63D29"/>
    <w:rsid w:val="00C64659"/>
    <w:rsid w:val="00C66C92"/>
    <w:rsid w:val="00C77309"/>
    <w:rsid w:val="00C97E1F"/>
    <w:rsid w:val="00CA4845"/>
    <w:rsid w:val="00CB7EE4"/>
    <w:rsid w:val="00CC1289"/>
    <w:rsid w:val="00CC34DE"/>
    <w:rsid w:val="00CC3AF8"/>
    <w:rsid w:val="00CC6806"/>
    <w:rsid w:val="00CE0F8D"/>
    <w:rsid w:val="00CE70EA"/>
    <w:rsid w:val="00CF0570"/>
    <w:rsid w:val="00CF7E8E"/>
    <w:rsid w:val="00D1044B"/>
    <w:rsid w:val="00D125F2"/>
    <w:rsid w:val="00D162E6"/>
    <w:rsid w:val="00D323D7"/>
    <w:rsid w:val="00D376E7"/>
    <w:rsid w:val="00D3792F"/>
    <w:rsid w:val="00D42989"/>
    <w:rsid w:val="00D4467C"/>
    <w:rsid w:val="00D44D5E"/>
    <w:rsid w:val="00D47E9D"/>
    <w:rsid w:val="00D54685"/>
    <w:rsid w:val="00D55DFA"/>
    <w:rsid w:val="00D6436A"/>
    <w:rsid w:val="00D7117E"/>
    <w:rsid w:val="00D770AE"/>
    <w:rsid w:val="00D8136D"/>
    <w:rsid w:val="00D87498"/>
    <w:rsid w:val="00D9577F"/>
    <w:rsid w:val="00D9667B"/>
    <w:rsid w:val="00DA694E"/>
    <w:rsid w:val="00DB03C0"/>
    <w:rsid w:val="00DB0D36"/>
    <w:rsid w:val="00DB1272"/>
    <w:rsid w:val="00DB471F"/>
    <w:rsid w:val="00DC2762"/>
    <w:rsid w:val="00DC6461"/>
    <w:rsid w:val="00DC71BB"/>
    <w:rsid w:val="00DD7243"/>
    <w:rsid w:val="00DD7B15"/>
    <w:rsid w:val="00DE3ECA"/>
    <w:rsid w:val="00DF42B6"/>
    <w:rsid w:val="00E02F2B"/>
    <w:rsid w:val="00E0343D"/>
    <w:rsid w:val="00E10309"/>
    <w:rsid w:val="00E14D8C"/>
    <w:rsid w:val="00E15E35"/>
    <w:rsid w:val="00E257D0"/>
    <w:rsid w:val="00E33763"/>
    <w:rsid w:val="00E348D9"/>
    <w:rsid w:val="00E364C5"/>
    <w:rsid w:val="00E376C3"/>
    <w:rsid w:val="00E40DAB"/>
    <w:rsid w:val="00E43EC5"/>
    <w:rsid w:val="00E445B3"/>
    <w:rsid w:val="00E45F61"/>
    <w:rsid w:val="00E474FA"/>
    <w:rsid w:val="00E53C9B"/>
    <w:rsid w:val="00E626C9"/>
    <w:rsid w:val="00E62750"/>
    <w:rsid w:val="00E664F9"/>
    <w:rsid w:val="00E67576"/>
    <w:rsid w:val="00E7459E"/>
    <w:rsid w:val="00E830C7"/>
    <w:rsid w:val="00E864E8"/>
    <w:rsid w:val="00EA4387"/>
    <w:rsid w:val="00EA7F60"/>
    <w:rsid w:val="00EB5154"/>
    <w:rsid w:val="00EC4157"/>
    <w:rsid w:val="00ED1C9C"/>
    <w:rsid w:val="00ED7CFA"/>
    <w:rsid w:val="00EE5742"/>
    <w:rsid w:val="00EF2426"/>
    <w:rsid w:val="00F0229A"/>
    <w:rsid w:val="00F03841"/>
    <w:rsid w:val="00F04471"/>
    <w:rsid w:val="00F1177C"/>
    <w:rsid w:val="00F119DF"/>
    <w:rsid w:val="00F15F5F"/>
    <w:rsid w:val="00F24D4B"/>
    <w:rsid w:val="00F2524C"/>
    <w:rsid w:val="00F3290A"/>
    <w:rsid w:val="00F4339A"/>
    <w:rsid w:val="00F4532D"/>
    <w:rsid w:val="00F46EB0"/>
    <w:rsid w:val="00F55FFA"/>
    <w:rsid w:val="00F6648B"/>
    <w:rsid w:val="00F66B0A"/>
    <w:rsid w:val="00F76177"/>
    <w:rsid w:val="00F80A9E"/>
    <w:rsid w:val="00F84EBA"/>
    <w:rsid w:val="00F95696"/>
    <w:rsid w:val="00FA3129"/>
    <w:rsid w:val="00FA4ECA"/>
    <w:rsid w:val="00FA5E63"/>
    <w:rsid w:val="00FC175D"/>
    <w:rsid w:val="00FC54AF"/>
    <w:rsid w:val="00FD5FB2"/>
    <w:rsid w:val="00FD75CB"/>
    <w:rsid w:val="00FF3CF7"/>
    <w:rsid w:val="00FF54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F35CB7"/>
  <w15:chartTrackingRefBased/>
  <w15:docId w15:val="{26843A15-3D44-4D48-95C5-B97C441C72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HAns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87156F"/>
    <w:rPr>
      <w:lang w:val="hu-HU"/>
    </w:rPr>
  </w:style>
  <w:style w:type="paragraph" w:styleId="Cmsor1">
    <w:name w:val="heading 1"/>
    <w:aliases w:val="Thesis Címsor 1"/>
    <w:basedOn w:val="Norml"/>
    <w:next w:val="ThesisSzvegElsBekezds"/>
    <w:link w:val="Cmsor1Char"/>
    <w:uiPriority w:val="9"/>
    <w:qFormat/>
    <w:rsid w:val="007E7814"/>
    <w:pPr>
      <w:keepNext/>
      <w:keepLines/>
      <w:numPr>
        <w:numId w:val="13"/>
      </w:numPr>
      <w:spacing w:before="240" w:after="0" w:line="480" w:lineRule="auto"/>
      <w:ind w:left="567" w:hanging="567"/>
      <w:outlineLvl w:val="0"/>
    </w:pPr>
    <w:rPr>
      <w:rFonts w:ascii="Arial" w:eastAsiaTheme="majorEastAsia" w:hAnsi="Arial" w:cstheme="majorBidi"/>
      <w:b/>
      <w:sz w:val="28"/>
      <w:szCs w:val="32"/>
    </w:rPr>
  </w:style>
  <w:style w:type="paragraph" w:styleId="Cmsor2">
    <w:name w:val="heading 2"/>
    <w:aliases w:val="Thesis Címsor 2"/>
    <w:basedOn w:val="Norml"/>
    <w:next w:val="ThesisSzvegElsBekezds"/>
    <w:link w:val="Cmsor2Char"/>
    <w:uiPriority w:val="9"/>
    <w:unhideWhenUsed/>
    <w:qFormat/>
    <w:rsid w:val="007E7814"/>
    <w:pPr>
      <w:keepNext/>
      <w:keepLines/>
      <w:numPr>
        <w:ilvl w:val="1"/>
        <w:numId w:val="13"/>
      </w:numPr>
      <w:spacing w:before="40" w:after="0" w:line="480" w:lineRule="auto"/>
      <w:ind w:left="567" w:hanging="567"/>
      <w:outlineLvl w:val="1"/>
    </w:pPr>
    <w:rPr>
      <w:rFonts w:ascii="Arial" w:eastAsiaTheme="majorEastAsia" w:hAnsi="Arial" w:cstheme="majorBidi"/>
      <w:b/>
      <w:sz w:val="24"/>
      <w:szCs w:val="26"/>
    </w:rPr>
  </w:style>
  <w:style w:type="paragraph" w:styleId="Cmsor3">
    <w:name w:val="heading 3"/>
    <w:aliases w:val="Thesis Címsor 3"/>
    <w:basedOn w:val="Norml"/>
    <w:next w:val="ThesisSzvegElsBekezds"/>
    <w:link w:val="Cmsor3Char"/>
    <w:autoRedefine/>
    <w:uiPriority w:val="9"/>
    <w:unhideWhenUsed/>
    <w:qFormat/>
    <w:rsid w:val="007E7814"/>
    <w:pPr>
      <w:keepNext/>
      <w:keepLines/>
      <w:numPr>
        <w:ilvl w:val="2"/>
        <w:numId w:val="13"/>
      </w:numPr>
      <w:spacing w:after="0" w:line="360" w:lineRule="auto"/>
      <w:ind w:left="567" w:hanging="567"/>
      <w:outlineLvl w:val="2"/>
    </w:pPr>
    <w:rPr>
      <w:rFonts w:ascii="Arial" w:eastAsiaTheme="majorEastAsia" w:hAnsi="Arial" w:cstheme="majorBidi"/>
      <w:b/>
      <w:sz w:val="24"/>
      <w:szCs w:val="24"/>
    </w:rPr>
  </w:style>
  <w:style w:type="paragraph" w:styleId="Cmsor4">
    <w:name w:val="heading 4"/>
    <w:aliases w:val="Thesis Címsor 4"/>
    <w:basedOn w:val="Norml"/>
    <w:next w:val="ThesisSzvegElsBekezds"/>
    <w:link w:val="Cmsor4Char"/>
    <w:uiPriority w:val="9"/>
    <w:unhideWhenUsed/>
    <w:qFormat/>
    <w:rsid w:val="007E7814"/>
    <w:pPr>
      <w:keepNext/>
      <w:keepLines/>
      <w:numPr>
        <w:ilvl w:val="3"/>
        <w:numId w:val="13"/>
      </w:numPr>
      <w:spacing w:before="40" w:after="0" w:line="360" w:lineRule="auto"/>
      <w:ind w:left="567" w:hanging="567"/>
      <w:outlineLvl w:val="3"/>
    </w:pPr>
    <w:rPr>
      <w:rFonts w:ascii="Arial" w:eastAsiaTheme="majorEastAsia" w:hAnsi="Arial" w:cstheme="majorBidi"/>
      <w:b/>
      <w:iCs/>
      <w:sz w:val="24"/>
    </w:rPr>
  </w:style>
  <w:style w:type="paragraph" w:styleId="Cmsor5">
    <w:name w:val="heading 5"/>
    <w:basedOn w:val="Norml"/>
    <w:next w:val="Norml"/>
    <w:link w:val="Cmsor5Char"/>
    <w:uiPriority w:val="9"/>
    <w:unhideWhenUsed/>
    <w:qFormat/>
    <w:rsid w:val="007E7814"/>
    <w:pPr>
      <w:keepNext/>
      <w:keepLines/>
      <w:spacing w:before="40" w:after="0"/>
      <w:outlineLvl w:val="4"/>
    </w:pPr>
    <w:rPr>
      <w:rFonts w:asciiTheme="majorHAnsi" w:eastAsiaTheme="majorEastAsia" w:hAnsiTheme="majorHAnsi" w:cstheme="majorBidi"/>
      <w:color w:val="2E74B5" w:themeColor="accent1" w:themeShade="BF"/>
    </w:rPr>
  </w:style>
  <w:style w:type="paragraph" w:styleId="Cmsor6">
    <w:name w:val="heading 6"/>
    <w:basedOn w:val="Norml"/>
    <w:next w:val="Norml"/>
    <w:link w:val="Cmsor6Char"/>
    <w:uiPriority w:val="9"/>
    <w:semiHidden/>
    <w:unhideWhenUsed/>
    <w:qFormat/>
    <w:rsid w:val="007E7814"/>
    <w:pPr>
      <w:keepNext/>
      <w:keepLines/>
      <w:spacing w:before="40" w:after="0"/>
      <w:outlineLvl w:val="5"/>
    </w:pPr>
    <w:rPr>
      <w:rFonts w:asciiTheme="majorHAnsi" w:eastAsiaTheme="majorEastAsia" w:hAnsiTheme="majorHAnsi" w:cstheme="majorBidi"/>
      <w:color w:val="1F4D78" w:themeColor="accent1" w:themeShade="7F"/>
    </w:rPr>
  </w:style>
  <w:style w:type="paragraph" w:styleId="Cmsor7">
    <w:name w:val="heading 7"/>
    <w:basedOn w:val="Norml"/>
    <w:next w:val="Norml"/>
    <w:link w:val="Cmsor7Char"/>
    <w:uiPriority w:val="9"/>
    <w:semiHidden/>
    <w:unhideWhenUsed/>
    <w:qFormat/>
    <w:rsid w:val="00F03841"/>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Cmsor8">
    <w:name w:val="heading 8"/>
    <w:basedOn w:val="Norml"/>
    <w:next w:val="Norml"/>
    <w:link w:val="Cmsor8Char"/>
    <w:uiPriority w:val="9"/>
    <w:semiHidden/>
    <w:unhideWhenUsed/>
    <w:qFormat/>
    <w:rsid w:val="00F03841"/>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F03841"/>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customStyle="1" w:styleId="ThesisSzveg">
    <w:name w:val="Thesis Szöveg"/>
    <w:basedOn w:val="Norml"/>
    <w:qFormat/>
    <w:rsid w:val="0087156F"/>
    <w:pPr>
      <w:spacing w:line="360" w:lineRule="auto"/>
      <w:ind w:firstLine="720"/>
      <w:jc w:val="both"/>
    </w:pPr>
    <w:rPr>
      <w:rFonts w:ascii="Times New Roman" w:hAnsi="Times New Roman"/>
      <w:sz w:val="24"/>
    </w:rPr>
  </w:style>
  <w:style w:type="paragraph" w:customStyle="1" w:styleId="ThesisSzvegElsBekezds">
    <w:name w:val="Thesis Szöveg Első Bekezdés"/>
    <w:basedOn w:val="ThesisSzveg"/>
    <w:next w:val="ThesisSzveg"/>
    <w:autoRedefine/>
    <w:qFormat/>
    <w:rsid w:val="00C3557E"/>
    <w:pPr>
      <w:ind w:firstLine="0"/>
    </w:pPr>
  </w:style>
  <w:style w:type="character" w:customStyle="1" w:styleId="Cmsor1Char">
    <w:name w:val="Címsor 1 Char"/>
    <w:aliases w:val="Thesis Címsor 1 Char"/>
    <w:basedOn w:val="Bekezdsalapbettpusa"/>
    <w:link w:val="Cmsor1"/>
    <w:uiPriority w:val="9"/>
    <w:rsid w:val="007E7814"/>
    <w:rPr>
      <w:rFonts w:ascii="Arial" w:eastAsiaTheme="majorEastAsia" w:hAnsi="Arial" w:cstheme="majorBidi"/>
      <w:b/>
      <w:sz w:val="28"/>
      <w:szCs w:val="32"/>
      <w:lang w:val="hu-HU"/>
    </w:rPr>
  </w:style>
  <w:style w:type="character" w:customStyle="1" w:styleId="Cmsor2Char">
    <w:name w:val="Címsor 2 Char"/>
    <w:aliases w:val="Thesis Címsor 2 Char"/>
    <w:basedOn w:val="Bekezdsalapbettpusa"/>
    <w:link w:val="Cmsor2"/>
    <w:uiPriority w:val="9"/>
    <w:rsid w:val="007E7814"/>
    <w:rPr>
      <w:rFonts w:ascii="Arial" w:eastAsiaTheme="majorEastAsia" w:hAnsi="Arial" w:cstheme="majorBidi"/>
      <w:b/>
      <w:sz w:val="24"/>
      <w:szCs w:val="26"/>
      <w:lang w:val="hu-HU"/>
    </w:rPr>
  </w:style>
  <w:style w:type="character" w:customStyle="1" w:styleId="Cmsor3Char">
    <w:name w:val="Címsor 3 Char"/>
    <w:aliases w:val="Thesis Címsor 3 Char"/>
    <w:basedOn w:val="Bekezdsalapbettpusa"/>
    <w:link w:val="Cmsor3"/>
    <w:uiPriority w:val="9"/>
    <w:rsid w:val="007E7814"/>
    <w:rPr>
      <w:rFonts w:ascii="Arial" w:eastAsiaTheme="majorEastAsia" w:hAnsi="Arial" w:cstheme="majorBidi"/>
      <w:b/>
      <w:sz w:val="24"/>
      <w:szCs w:val="24"/>
      <w:lang w:val="hu-HU"/>
    </w:rPr>
  </w:style>
  <w:style w:type="character" w:customStyle="1" w:styleId="Cmsor4Char">
    <w:name w:val="Címsor 4 Char"/>
    <w:aliases w:val="Thesis Címsor 4 Char"/>
    <w:basedOn w:val="Bekezdsalapbettpusa"/>
    <w:link w:val="Cmsor4"/>
    <w:uiPriority w:val="9"/>
    <w:rsid w:val="007E7814"/>
    <w:rPr>
      <w:rFonts w:ascii="Arial" w:eastAsiaTheme="majorEastAsia" w:hAnsi="Arial" w:cstheme="majorBidi"/>
      <w:b/>
      <w:iCs/>
      <w:sz w:val="24"/>
      <w:lang w:val="hu-HU"/>
    </w:rPr>
  </w:style>
  <w:style w:type="character" w:customStyle="1" w:styleId="Cmsor5Char">
    <w:name w:val="Címsor 5 Char"/>
    <w:basedOn w:val="Bekezdsalapbettpusa"/>
    <w:link w:val="Cmsor5"/>
    <w:uiPriority w:val="9"/>
    <w:rsid w:val="0087156F"/>
    <w:rPr>
      <w:rFonts w:asciiTheme="majorHAnsi" w:eastAsiaTheme="majorEastAsia" w:hAnsiTheme="majorHAnsi" w:cstheme="majorBidi"/>
      <w:color w:val="2E74B5" w:themeColor="accent1" w:themeShade="BF"/>
    </w:rPr>
  </w:style>
  <w:style w:type="paragraph" w:customStyle="1" w:styleId="ThesisKpalrs">
    <w:name w:val="Thesis Képaláírás"/>
    <w:basedOn w:val="Norml"/>
    <w:next w:val="ThesisSzveg"/>
    <w:autoRedefine/>
    <w:qFormat/>
    <w:rsid w:val="007D2C37"/>
    <w:pPr>
      <w:spacing w:before="240" w:line="360" w:lineRule="auto"/>
      <w:jc w:val="center"/>
    </w:pPr>
    <w:rPr>
      <w:rFonts w:ascii="Times New Roman" w:hAnsi="Times New Roman"/>
      <w:sz w:val="20"/>
      <w:szCs w:val="20"/>
    </w:rPr>
  </w:style>
  <w:style w:type="paragraph" w:customStyle="1" w:styleId="ThesisH1">
    <w:name w:val="Thesis H1"/>
    <w:basedOn w:val="Cmsor1"/>
    <w:next w:val="ThesisSzvegElsBekezds"/>
    <w:link w:val="ThesisH1Char"/>
    <w:qFormat/>
    <w:rsid w:val="00883FCB"/>
    <w:pPr>
      <w:numPr>
        <w:numId w:val="0"/>
      </w:numPr>
      <w:jc w:val="center"/>
    </w:pPr>
  </w:style>
  <w:style w:type="paragraph" w:customStyle="1" w:styleId="ThesisH2">
    <w:name w:val="Thesis H2"/>
    <w:basedOn w:val="Cmsor2"/>
    <w:next w:val="ThesisSzvegElsBekezds"/>
    <w:qFormat/>
    <w:rsid w:val="008C768E"/>
    <w:pPr>
      <w:numPr>
        <w:ilvl w:val="0"/>
        <w:numId w:val="0"/>
      </w:numPr>
    </w:pPr>
    <w:rPr>
      <w:sz w:val="27"/>
    </w:rPr>
  </w:style>
  <w:style w:type="paragraph" w:customStyle="1" w:styleId="Stlus1">
    <w:name w:val="Stílus1"/>
    <w:basedOn w:val="ThesisH2"/>
    <w:rsid w:val="00F03841"/>
    <w:pPr>
      <w:numPr>
        <w:numId w:val="3"/>
      </w:numPr>
    </w:pPr>
  </w:style>
  <w:style w:type="character" w:customStyle="1" w:styleId="Cmsor6Char">
    <w:name w:val="Címsor 6 Char"/>
    <w:basedOn w:val="Bekezdsalapbettpusa"/>
    <w:link w:val="Cmsor6"/>
    <w:uiPriority w:val="9"/>
    <w:semiHidden/>
    <w:rsid w:val="00F03841"/>
    <w:rPr>
      <w:rFonts w:asciiTheme="majorHAnsi" w:eastAsiaTheme="majorEastAsia" w:hAnsiTheme="majorHAnsi" w:cstheme="majorBidi"/>
      <w:color w:val="1F4D78" w:themeColor="accent1" w:themeShade="7F"/>
    </w:rPr>
  </w:style>
  <w:style w:type="character" w:customStyle="1" w:styleId="Cmsor7Char">
    <w:name w:val="Címsor 7 Char"/>
    <w:basedOn w:val="Bekezdsalapbettpusa"/>
    <w:link w:val="Cmsor7"/>
    <w:uiPriority w:val="9"/>
    <w:semiHidden/>
    <w:rsid w:val="00F03841"/>
    <w:rPr>
      <w:rFonts w:asciiTheme="majorHAnsi" w:eastAsiaTheme="majorEastAsia" w:hAnsiTheme="majorHAnsi" w:cstheme="majorBidi"/>
      <w:i/>
      <w:iCs/>
      <w:color w:val="1F4D78" w:themeColor="accent1" w:themeShade="7F"/>
    </w:rPr>
  </w:style>
  <w:style w:type="character" w:customStyle="1" w:styleId="Cmsor8Char">
    <w:name w:val="Címsor 8 Char"/>
    <w:basedOn w:val="Bekezdsalapbettpusa"/>
    <w:link w:val="Cmsor8"/>
    <w:uiPriority w:val="9"/>
    <w:semiHidden/>
    <w:rsid w:val="00F03841"/>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F03841"/>
    <w:rPr>
      <w:rFonts w:asciiTheme="majorHAnsi" w:eastAsiaTheme="majorEastAsia" w:hAnsiTheme="majorHAnsi" w:cstheme="majorBidi"/>
      <w:i/>
      <w:iCs/>
      <w:color w:val="272727" w:themeColor="text1" w:themeTint="D8"/>
      <w:sz w:val="21"/>
      <w:szCs w:val="21"/>
    </w:rPr>
  </w:style>
  <w:style w:type="paragraph" w:styleId="lfej">
    <w:name w:val="header"/>
    <w:basedOn w:val="Norml"/>
    <w:link w:val="lfejChar"/>
    <w:uiPriority w:val="99"/>
    <w:unhideWhenUsed/>
    <w:rsid w:val="008C768E"/>
    <w:pPr>
      <w:tabs>
        <w:tab w:val="center" w:pos="4703"/>
        <w:tab w:val="right" w:pos="9406"/>
      </w:tabs>
      <w:spacing w:after="0" w:line="240" w:lineRule="auto"/>
    </w:pPr>
  </w:style>
  <w:style w:type="character" w:customStyle="1" w:styleId="lfejChar">
    <w:name w:val="Élőfej Char"/>
    <w:basedOn w:val="Bekezdsalapbettpusa"/>
    <w:link w:val="lfej"/>
    <w:uiPriority w:val="99"/>
    <w:rsid w:val="008C768E"/>
  </w:style>
  <w:style w:type="paragraph" w:styleId="llb">
    <w:name w:val="footer"/>
    <w:basedOn w:val="Norml"/>
    <w:link w:val="llbChar"/>
    <w:uiPriority w:val="99"/>
    <w:unhideWhenUsed/>
    <w:rsid w:val="008C768E"/>
    <w:pPr>
      <w:tabs>
        <w:tab w:val="center" w:pos="4703"/>
        <w:tab w:val="right" w:pos="9406"/>
      </w:tabs>
      <w:spacing w:after="0" w:line="240" w:lineRule="auto"/>
    </w:pPr>
  </w:style>
  <w:style w:type="character" w:customStyle="1" w:styleId="llbChar">
    <w:name w:val="Élőláb Char"/>
    <w:basedOn w:val="Bekezdsalapbettpusa"/>
    <w:link w:val="llb"/>
    <w:uiPriority w:val="99"/>
    <w:rsid w:val="008C768E"/>
  </w:style>
  <w:style w:type="paragraph" w:styleId="Tartalomjegyzkcmsora">
    <w:name w:val="TOC Heading"/>
    <w:basedOn w:val="Cmsor1"/>
    <w:next w:val="Norml"/>
    <w:uiPriority w:val="39"/>
    <w:unhideWhenUsed/>
    <w:rsid w:val="00AA7E3A"/>
    <w:pPr>
      <w:numPr>
        <w:numId w:val="0"/>
      </w:numPr>
      <w:spacing w:line="259" w:lineRule="auto"/>
      <w:outlineLvl w:val="9"/>
    </w:pPr>
    <w:rPr>
      <w:rFonts w:asciiTheme="majorHAnsi" w:hAnsiTheme="majorHAnsi"/>
      <w:b w:val="0"/>
      <w:color w:val="2E74B5" w:themeColor="accent1" w:themeShade="BF"/>
      <w:sz w:val="32"/>
    </w:rPr>
  </w:style>
  <w:style w:type="paragraph" w:styleId="TJ1">
    <w:name w:val="toc 1"/>
    <w:basedOn w:val="Norml"/>
    <w:next w:val="Norml"/>
    <w:autoRedefine/>
    <w:uiPriority w:val="39"/>
    <w:unhideWhenUsed/>
    <w:rsid w:val="00AA7E3A"/>
    <w:pPr>
      <w:spacing w:after="100"/>
    </w:pPr>
  </w:style>
  <w:style w:type="paragraph" w:styleId="TJ2">
    <w:name w:val="toc 2"/>
    <w:basedOn w:val="Norml"/>
    <w:next w:val="Norml"/>
    <w:autoRedefine/>
    <w:uiPriority w:val="39"/>
    <w:unhideWhenUsed/>
    <w:rsid w:val="00AA7E3A"/>
    <w:pPr>
      <w:spacing w:after="100"/>
      <w:ind w:left="220"/>
    </w:pPr>
  </w:style>
  <w:style w:type="character" w:styleId="Hiperhivatkozs">
    <w:name w:val="Hyperlink"/>
    <w:basedOn w:val="Bekezdsalapbettpusa"/>
    <w:uiPriority w:val="99"/>
    <w:unhideWhenUsed/>
    <w:rsid w:val="00AA7E3A"/>
    <w:rPr>
      <w:color w:val="0563C1" w:themeColor="hyperlink"/>
      <w:u w:val="single"/>
    </w:rPr>
  </w:style>
  <w:style w:type="paragraph" w:customStyle="1" w:styleId="ThesisHX">
    <w:name w:val="Thesis HX"/>
    <w:basedOn w:val="ThesisH1"/>
    <w:next w:val="ThesisSzvegElsBekezds"/>
    <w:link w:val="ThesisHXChar"/>
    <w:qFormat/>
    <w:rsid w:val="00AA7E3A"/>
    <w:rPr>
      <w:i/>
      <w:sz w:val="24"/>
    </w:rPr>
  </w:style>
  <w:style w:type="character" w:customStyle="1" w:styleId="ThesisH1Char">
    <w:name w:val="Thesis H1 Char"/>
    <w:basedOn w:val="Cmsor1Char"/>
    <w:link w:val="ThesisH1"/>
    <w:rsid w:val="00AA7E3A"/>
    <w:rPr>
      <w:rFonts w:ascii="Arial" w:eastAsiaTheme="majorEastAsia" w:hAnsi="Arial" w:cstheme="majorBidi"/>
      <w:b/>
      <w:sz w:val="28"/>
      <w:szCs w:val="32"/>
      <w:lang w:val="hu-HU"/>
    </w:rPr>
  </w:style>
  <w:style w:type="character" w:customStyle="1" w:styleId="ThesisHXChar">
    <w:name w:val="Thesis HX Char"/>
    <w:basedOn w:val="ThesisH1Char"/>
    <w:link w:val="ThesisHX"/>
    <w:rsid w:val="00AA7E3A"/>
    <w:rPr>
      <w:rFonts w:ascii="Arial" w:eastAsiaTheme="majorEastAsia" w:hAnsi="Arial" w:cstheme="majorBidi"/>
      <w:b/>
      <w:i/>
      <w:sz w:val="24"/>
      <w:szCs w:val="32"/>
      <w:lang w:val="hu-HU"/>
    </w:rPr>
  </w:style>
  <w:style w:type="paragraph" w:styleId="Kpalrs">
    <w:name w:val="caption"/>
    <w:basedOn w:val="Norml"/>
    <w:next w:val="Norml"/>
    <w:uiPriority w:val="35"/>
    <w:unhideWhenUsed/>
    <w:qFormat/>
    <w:rsid w:val="00613EEB"/>
    <w:pPr>
      <w:spacing w:after="200" w:line="240" w:lineRule="auto"/>
    </w:pPr>
    <w:rPr>
      <w:i/>
      <w:iCs/>
      <w:color w:val="44546A" w:themeColor="text2"/>
      <w:sz w:val="18"/>
      <w:szCs w:val="18"/>
    </w:rPr>
  </w:style>
  <w:style w:type="character" w:styleId="Helyrzszveg">
    <w:name w:val="Placeholder Text"/>
    <w:basedOn w:val="Bekezdsalapbettpusa"/>
    <w:uiPriority w:val="99"/>
    <w:semiHidden/>
    <w:rsid w:val="003B446E"/>
    <w:rPr>
      <w:color w:val="808080"/>
    </w:rPr>
  </w:style>
  <w:style w:type="paragraph" w:styleId="TJ3">
    <w:name w:val="toc 3"/>
    <w:basedOn w:val="Norml"/>
    <w:next w:val="Norml"/>
    <w:autoRedefine/>
    <w:uiPriority w:val="39"/>
    <w:unhideWhenUsed/>
    <w:rsid w:val="00964772"/>
    <w:pPr>
      <w:spacing w:after="100"/>
      <w:ind w:left="440"/>
    </w:pPr>
  </w:style>
  <w:style w:type="paragraph" w:styleId="Nincstrkz">
    <w:name w:val="No Spacing"/>
    <w:uiPriority w:val="1"/>
    <w:qFormat/>
    <w:rsid w:val="00DC2762"/>
    <w:pPr>
      <w:spacing w:after="0" w:line="240" w:lineRule="auto"/>
    </w:pPr>
    <w:rPr>
      <w:lang w:val="hu-HU"/>
    </w:rPr>
  </w:style>
  <w:style w:type="paragraph" w:styleId="Kiemeltidzet">
    <w:name w:val="Intense Quote"/>
    <w:aliases w:val="Thesis Felsorolás"/>
    <w:basedOn w:val="ThesisSzvegElsBekezds"/>
    <w:next w:val="ThesisSzvegElsBekezds"/>
    <w:link w:val="KiemeltidzetChar"/>
    <w:uiPriority w:val="30"/>
    <w:qFormat/>
    <w:rsid w:val="003E5879"/>
    <w:pPr>
      <w:numPr>
        <w:numId w:val="7"/>
      </w:numPr>
      <w:spacing w:after="0"/>
      <w:ind w:left="720" w:firstLine="0"/>
      <w:jc w:val="left"/>
    </w:pPr>
    <w:rPr>
      <w:iCs/>
    </w:rPr>
  </w:style>
  <w:style w:type="character" w:customStyle="1" w:styleId="KiemeltidzetChar">
    <w:name w:val="Kiemelt idézet Char"/>
    <w:aliases w:val="Thesis Felsorolás Char"/>
    <w:basedOn w:val="Bekezdsalapbettpusa"/>
    <w:link w:val="Kiemeltidzet"/>
    <w:uiPriority w:val="30"/>
    <w:rsid w:val="003E5879"/>
    <w:rPr>
      <w:rFonts w:ascii="Times New Roman" w:hAnsi="Times New Roman"/>
      <w:iCs/>
      <w:sz w:val="24"/>
      <w:lang w:val="hu-HU"/>
    </w:rPr>
  </w:style>
  <w:style w:type="paragraph" w:styleId="brajegyzk">
    <w:name w:val="table of figures"/>
    <w:basedOn w:val="Norml"/>
    <w:next w:val="Norml"/>
    <w:uiPriority w:val="99"/>
    <w:unhideWhenUsed/>
    <w:rsid w:val="00E257D0"/>
    <w:pPr>
      <w:spacing w:after="0"/>
    </w:pPr>
  </w:style>
  <w:style w:type="character" w:customStyle="1" w:styleId="apple-converted-space">
    <w:name w:val="apple-converted-space"/>
    <w:basedOn w:val="Bekezdsalapbettpusa"/>
    <w:rsid w:val="00535835"/>
  </w:style>
  <w:style w:type="table" w:styleId="Rcsostblzat">
    <w:name w:val="Table Grid"/>
    <w:basedOn w:val="Normltblzat"/>
    <w:uiPriority w:val="39"/>
    <w:rsid w:val="00201A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uborkszveg">
    <w:name w:val="Balloon Text"/>
    <w:basedOn w:val="Norml"/>
    <w:link w:val="BuborkszvegChar"/>
    <w:uiPriority w:val="99"/>
    <w:semiHidden/>
    <w:unhideWhenUsed/>
    <w:rsid w:val="005B7CA3"/>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5B7CA3"/>
    <w:rPr>
      <w:rFonts w:ascii="Segoe UI" w:hAnsi="Segoe UI" w:cs="Segoe UI"/>
      <w:sz w:val="18"/>
      <w:szCs w:val="18"/>
      <w:lang w:val="hu-HU"/>
    </w:rPr>
  </w:style>
  <w:style w:type="character" w:styleId="HTML-kd">
    <w:name w:val="HTML Code"/>
    <w:basedOn w:val="Bekezdsalapbettpusa"/>
    <w:uiPriority w:val="99"/>
    <w:semiHidden/>
    <w:unhideWhenUsed/>
    <w:rsid w:val="005B5AED"/>
    <w:rPr>
      <w:rFonts w:ascii="Courier New" w:eastAsia="Times New Roman" w:hAnsi="Courier New" w:cs="Courier New"/>
      <w:sz w:val="20"/>
      <w:szCs w:val="20"/>
    </w:rPr>
  </w:style>
  <w:style w:type="paragraph" w:styleId="Listaszerbekezds">
    <w:name w:val="List Paragraph"/>
    <w:basedOn w:val="Norml"/>
    <w:uiPriority w:val="34"/>
    <w:qFormat/>
    <w:rsid w:val="00220F0F"/>
    <w:pPr>
      <w:ind w:left="720"/>
      <w:contextualSpacing/>
    </w:pPr>
  </w:style>
  <w:style w:type="paragraph" w:styleId="Jegyzetszveg">
    <w:name w:val="annotation text"/>
    <w:basedOn w:val="Norml"/>
    <w:link w:val="JegyzetszvegChar"/>
    <w:uiPriority w:val="99"/>
    <w:semiHidden/>
    <w:unhideWhenUsed/>
    <w:rsid w:val="00927D1C"/>
    <w:pPr>
      <w:spacing w:line="240" w:lineRule="auto"/>
    </w:pPr>
    <w:rPr>
      <w:sz w:val="20"/>
      <w:szCs w:val="20"/>
    </w:rPr>
  </w:style>
  <w:style w:type="character" w:customStyle="1" w:styleId="JegyzetszvegChar">
    <w:name w:val="Jegyzetszöveg Char"/>
    <w:basedOn w:val="Bekezdsalapbettpusa"/>
    <w:link w:val="Jegyzetszveg"/>
    <w:uiPriority w:val="99"/>
    <w:semiHidden/>
    <w:rsid w:val="00927D1C"/>
    <w:rPr>
      <w:sz w:val="20"/>
      <w:szCs w:val="20"/>
      <w:lang w:val="hu-HU"/>
    </w:rPr>
  </w:style>
  <w:style w:type="character" w:styleId="Jegyzethivatkozs">
    <w:name w:val="annotation reference"/>
    <w:basedOn w:val="Bekezdsalapbettpusa"/>
    <w:uiPriority w:val="99"/>
    <w:semiHidden/>
    <w:unhideWhenUsed/>
    <w:rsid w:val="00927D1C"/>
    <w:rPr>
      <w:sz w:val="16"/>
      <w:szCs w:val="16"/>
    </w:rPr>
  </w:style>
  <w:style w:type="paragraph" w:styleId="Megjegyzstrgya">
    <w:name w:val="annotation subject"/>
    <w:basedOn w:val="Jegyzetszveg"/>
    <w:next w:val="Jegyzetszveg"/>
    <w:link w:val="MegjegyzstrgyaChar"/>
    <w:uiPriority w:val="99"/>
    <w:semiHidden/>
    <w:unhideWhenUsed/>
    <w:rsid w:val="00443005"/>
    <w:rPr>
      <w:b/>
      <w:bCs/>
    </w:rPr>
  </w:style>
  <w:style w:type="character" w:customStyle="1" w:styleId="MegjegyzstrgyaChar">
    <w:name w:val="Megjegyzés tárgya Char"/>
    <w:basedOn w:val="JegyzetszvegChar"/>
    <w:link w:val="Megjegyzstrgya"/>
    <w:uiPriority w:val="99"/>
    <w:semiHidden/>
    <w:rsid w:val="00443005"/>
    <w:rPr>
      <w:b/>
      <w:bCs/>
      <w:sz w:val="20"/>
      <w:szCs w:val="20"/>
      <w:lang w:val="hu-HU"/>
    </w:rPr>
  </w:style>
  <w:style w:type="paragraph" w:styleId="Lbjegyzetszveg">
    <w:name w:val="footnote text"/>
    <w:basedOn w:val="Norml"/>
    <w:link w:val="LbjegyzetszvegChar"/>
    <w:uiPriority w:val="99"/>
    <w:semiHidden/>
    <w:unhideWhenUsed/>
    <w:rsid w:val="00011456"/>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011456"/>
    <w:rPr>
      <w:sz w:val="20"/>
      <w:szCs w:val="20"/>
      <w:lang w:val="hu-HU"/>
    </w:rPr>
  </w:style>
  <w:style w:type="character" w:styleId="Lbjegyzet-hivatkozs">
    <w:name w:val="footnote reference"/>
    <w:basedOn w:val="Bekezdsalapbettpusa"/>
    <w:uiPriority w:val="99"/>
    <w:semiHidden/>
    <w:unhideWhenUsed/>
    <w:rsid w:val="0001145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5928980">
      <w:bodyDiv w:val="1"/>
      <w:marLeft w:val="0"/>
      <w:marRight w:val="0"/>
      <w:marTop w:val="0"/>
      <w:marBottom w:val="0"/>
      <w:divBdr>
        <w:top w:val="none" w:sz="0" w:space="0" w:color="auto"/>
        <w:left w:val="none" w:sz="0" w:space="0" w:color="auto"/>
        <w:bottom w:val="none" w:sz="0" w:space="0" w:color="auto"/>
        <w:right w:val="none" w:sz="0" w:space="0" w:color="auto"/>
      </w:divBdr>
    </w:div>
    <w:div w:id="212889906">
      <w:bodyDiv w:val="1"/>
      <w:marLeft w:val="0"/>
      <w:marRight w:val="0"/>
      <w:marTop w:val="0"/>
      <w:marBottom w:val="0"/>
      <w:divBdr>
        <w:top w:val="none" w:sz="0" w:space="0" w:color="auto"/>
        <w:left w:val="none" w:sz="0" w:space="0" w:color="auto"/>
        <w:bottom w:val="none" w:sz="0" w:space="0" w:color="auto"/>
        <w:right w:val="none" w:sz="0" w:space="0" w:color="auto"/>
      </w:divBdr>
    </w:div>
    <w:div w:id="289017323">
      <w:bodyDiv w:val="1"/>
      <w:marLeft w:val="0"/>
      <w:marRight w:val="0"/>
      <w:marTop w:val="0"/>
      <w:marBottom w:val="0"/>
      <w:divBdr>
        <w:top w:val="none" w:sz="0" w:space="0" w:color="auto"/>
        <w:left w:val="none" w:sz="0" w:space="0" w:color="auto"/>
        <w:bottom w:val="none" w:sz="0" w:space="0" w:color="auto"/>
        <w:right w:val="none" w:sz="0" w:space="0" w:color="auto"/>
      </w:divBdr>
    </w:div>
    <w:div w:id="388773107">
      <w:bodyDiv w:val="1"/>
      <w:marLeft w:val="0"/>
      <w:marRight w:val="0"/>
      <w:marTop w:val="0"/>
      <w:marBottom w:val="0"/>
      <w:divBdr>
        <w:top w:val="none" w:sz="0" w:space="0" w:color="auto"/>
        <w:left w:val="none" w:sz="0" w:space="0" w:color="auto"/>
        <w:bottom w:val="none" w:sz="0" w:space="0" w:color="auto"/>
        <w:right w:val="none" w:sz="0" w:space="0" w:color="auto"/>
      </w:divBdr>
    </w:div>
    <w:div w:id="532042257">
      <w:bodyDiv w:val="1"/>
      <w:marLeft w:val="0"/>
      <w:marRight w:val="0"/>
      <w:marTop w:val="0"/>
      <w:marBottom w:val="0"/>
      <w:divBdr>
        <w:top w:val="none" w:sz="0" w:space="0" w:color="auto"/>
        <w:left w:val="none" w:sz="0" w:space="0" w:color="auto"/>
        <w:bottom w:val="none" w:sz="0" w:space="0" w:color="auto"/>
        <w:right w:val="none" w:sz="0" w:space="0" w:color="auto"/>
      </w:divBdr>
    </w:div>
    <w:div w:id="961765337">
      <w:bodyDiv w:val="1"/>
      <w:marLeft w:val="0"/>
      <w:marRight w:val="0"/>
      <w:marTop w:val="0"/>
      <w:marBottom w:val="0"/>
      <w:divBdr>
        <w:top w:val="none" w:sz="0" w:space="0" w:color="auto"/>
        <w:left w:val="none" w:sz="0" w:space="0" w:color="auto"/>
        <w:bottom w:val="none" w:sz="0" w:space="0" w:color="auto"/>
        <w:right w:val="none" w:sz="0" w:space="0" w:color="auto"/>
      </w:divBdr>
    </w:div>
    <w:div w:id="1374765880">
      <w:bodyDiv w:val="1"/>
      <w:marLeft w:val="0"/>
      <w:marRight w:val="0"/>
      <w:marTop w:val="0"/>
      <w:marBottom w:val="0"/>
      <w:divBdr>
        <w:top w:val="none" w:sz="0" w:space="0" w:color="auto"/>
        <w:left w:val="none" w:sz="0" w:space="0" w:color="auto"/>
        <w:bottom w:val="none" w:sz="0" w:space="0" w:color="auto"/>
        <w:right w:val="none" w:sz="0" w:space="0" w:color="auto"/>
      </w:divBdr>
    </w:div>
    <w:div w:id="1379627620">
      <w:bodyDiv w:val="1"/>
      <w:marLeft w:val="0"/>
      <w:marRight w:val="0"/>
      <w:marTop w:val="0"/>
      <w:marBottom w:val="0"/>
      <w:divBdr>
        <w:top w:val="none" w:sz="0" w:space="0" w:color="auto"/>
        <w:left w:val="none" w:sz="0" w:space="0" w:color="auto"/>
        <w:bottom w:val="none" w:sz="0" w:space="0" w:color="auto"/>
        <w:right w:val="none" w:sz="0" w:space="0" w:color="auto"/>
      </w:divBdr>
    </w:div>
    <w:div w:id="1568342223">
      <w:bodyDiv w:val="1"/>
      <w:marLeft w:val="0"/>
      <w:marRight w:val="0"/>
      <w:marTop w:val="0"/>
      <w:marBottom w:val="0"/>
      <w:divBdr>
        <w:top w:val="none" w:sz="0" w:space="0" w:color="auto"/>
        <w:left w:val="none" w:sz="0" w:space="0" w:color="auto"/>
        <w:bottom w:val="none" w:sz="0" w:space="0" w:color="auto"/>
        <w:right w:val="none" w:sz="0" w:space="0" w:color="auto"/>
      </w:divBdr>
    </w:div>
    <w:div w:id="1708216738">
      <w:bodyDiv w:val="1"/>
      <w:marLeft w:val="0"/>
      <w:marRight w:val="0"/>
      <w:marTop w:val="0"/>
      <w:marBottom w:val="0"/>
      <w:divBdr>
        <w:top w:val="none" w:sz="0" w:space="0" w:color="auto"/>
        <w:left w:val="none" w:sz="0" w:space="0" w:color="auto"/>
        <w:bottom w:val="none" w:sz="0" w:space="0" w:color="auto"/>
        <w:right w:val="none" w:sz="0" w:space="0" w:color="auto"/>
      </w:divBdr>
    </w:div>
    <w:div w:id="1723403403">
      <w:bodyDiv w:val="1"/>
      <w:marLeft w:val="0"/>
      <w:marRight w:val="0"/>
      <w:marTop w:val="0"/>
      <w:marBottom w:val="0"/>
      <w:divBdr>
        <w:top w:val="none" w:sz="0" w:space="0" w:color="auto"/>
        <w:left w:val="none" w:sz="0" w:space="0" w:color="auto"/>
        <w:bottom w:val="none" w:sz="0" w:space="0" w:color="auto"/>
        <w:right w:val="none" w:sz="0" w:space="0" w:color="auto"/>
      </w:divBdr>
    </w:div>
    <w:div w:id="1785921563">
      <w:bodyDiv w:val="1"/>
      <w:marLeft w:val="0"/>
      <w:marRight w:val="0"/>
      <w:marTop w:val="0"/>
      <w:marBottom w:val="0"/>
      <w:divBdr>
        <w:top w:val="none" w:sz="0" w:space="0" w:color="auto"/>
        <w:left w:val="none" w:sz="0" w:space="0" w:color="auto"/>
        <w:bottom w:val="none" w:sz="0" w:space="0" w:color="auto"/>
        <w:right w:val="none" w:sz="0" w:space="0" w:color="auto"/>
      </w:divBdr>
    </w:div>
    <w:div w:id="1827162925">
      <w:bodyDiv w:val="1"/>
      <w:marLeft w:val="0"/>
      <w:marRight w:val="0"/>
      <w:marTop w:val="0"/>
      <w:marBottom w:val="0"/>
      <w:divBdr>
        <w:top w:val="none" w:sz="0" w:space="0" w:color="auto"/>
        <w:left w:val="none" w:sz="0" w:space="0" w:color="auto"/>
        <w:bottom w:val="none" w:sz="0" w:space="0" w:color="auto"/>
        <w:right w:val="none" w:sz="0" w:space="0" w:color="auto"/>
      </w:divBdr>
    </w:div>
    <w:div w:id="2048869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emf"/><Relationship Id="rId21" Type="http://schemas.openxmlformats.org/officeDocument/2006/relationships/oleObject" Target="file:///C:\Users\Rozsenich\Documents\THESIS\Diagrams\foglalasvisszaigazolas.vsdx"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1.png"/><Relationship Id="rId68" Type="http://schemas.openxmlformats.org/officeDocument/2006/relationships/image" Target="media/image36.png"/><Relationship Id="rId16" Type="http://schemas.openxmlformats.org/officeDocument/2006/relationships/header" Target="header7.xml"/><Relationship Id="rId11" Type="http://schemas.openxmlformats.org/officeDocument/2006/relationships/header" Target="header3.xml"/><Relationship Id="rId24" Type="http://schemas.openxmlformats.org/officeDocument/2006/relationships/image" Target="media/image4.emf"/><Relationship Id="rId32" Type="http://schemas.openxmlformats.org/officeDocument/2006/relationships/image" Target="media/image8.emf"/><Relationship Id="rId37" Type="http://schemas.openxmlformats.org/officeDocument/2006/relationships/header" Target="header10.xml"/><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2.emf"/><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42.png"/><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29.png"/><Relationship Id="rId19" Type="http://schemas.openxmlformats.org/officeDocument/2006/relationships/oleObject" Target="file:///C:\Users\Rozsenich\Documents\THESIS\Diagrams\szobafoglalas.vsdx" TargetMode="External"/><Relationship Id="rId14" Type="http://schemas.openxmlformats.org/officeDocument/2006/relationships/header" Target="header5.xml"/><Relationship Id="rId22" Type="http://schemas.openxmlformats.org/officeDocument/2006/relationships/image" Target="media/image3.emf"/><Relationship Id="rId27" Type="http://schemas.openxmlformats.org/officeDocument/2006/relationships/package" Target="embeddings/Microsoft_Visio_Drawing2.vsdx"/><Relationship Id="rId30" Type="http://schemas.openxmlformats.org/officeDocument/2006/relationships/image" Target="media/image7.emf"/><Relationship Id="rId35" Type="http://schemas.openxmlformats.org/officeDocument/2006/relationships/oleObject" Target="file:///C:\Users\Rozsenich\Documents\THESIS\Diagrams\room_nlp_object_extra3.vsdx" TargetMode="External"/><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header" Target="header14.xml"/><Relationship Id="rId8" Type="http://schemas.openxmlformats.org/officeDocument/2006/relationships/header" Target="header1.xml"/><Relationship Id="rId51" Type="http://schemas.openxmlformats.org/officeDocument/2006/relationships/header" Target="header12.xml"/><Relationship Id="rId72" Type="http://schemas.openxmlformats.org/officeDocument/2006/relationships/image" Target="media/image40.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eader" Target="header8.xml"/><Relationship Id="rId25" Type="http://schemas.openxmlformats.org/officeDocument/2006/relationships/package" Target="embeddings/Microsoft_Visio_Drawing1.vsdx"/><Relationship Id="rId33" Type="http://schemas.openxmlformats.org/officeDocument/2006/relationships/oleObject" Target="file:///C:\Users\Rozsenich\Documents\THESIS\Diagrams\room_nlp_object_extra2.vsdx" TargetMode="External"/><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image" Target="media/image2.emf"/><Relationship Id="rId41" Type="http://schemas.openxmlformats.org/officeDocument/2006/relationships/image" Target="media/image13.png"/><Relationship Id="rId54" Type="http://schemas.openxmlformats.org/officeDocument/2006/relationships/oleObject" Target="file:///C:\Users\Rozsenich\Documents\THESIS\Diagrams\models.vsdx" TargetMode="External"/><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oleObject" Target="file:///C:\Users\Rozsenich\Documents\THESIS\Diagrams\smartfiltering.vsdx" TargetMode="External"/><Relationship Id="rId28" Type="http://schemas.openxmlformats.org/officeDocument/2006/relationships/image" Target="media/image6.emf"/><Relationship Id="rId36" Type="http://schemas.openxmlformats.org/officeDocument/2006/relationships/header" Target="header9.xml"/><Relationship Id="rId49" Type="http://schemas.openxmlformats.org/officeDocument/2006/relationships/image" Target="media/image21.png"/><Relationship Id="rId57" Type="http://schemas.openxmlformats.org/officeDocument/2006/relationships/image" Target="media/image25.png"/><Relationship Id="rId10" Type="http://schemas.openxmlformats.org/officeDocument/2006/relationships/header" Target="header2.xml"/><Relationship Id="rId31" Type="http://schemas.openxmlformats.org/officeDocument/2006/relationships/oleObject" Target="file:///C:\Users\Rozsenich\Documents\THESIS\Diagrams\room_nlp_object_extra1.vsdx" TargetMode="External"/><Relationship Id="rId44" Type="http://schemas.openxmlformats.org/officeDocument/2006/relationships/image" Target="media/image16.png"/><Relationship Id="rId52" Type="http://schemas.openxmlformats.org/officeDocument/2006/relationships/header" Target="header13.xml"/><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hu.wikipedia.org/w/index.php?title=Pierre_Louis_Maupertuis&amp;action=edit&amp;redlink=1" TargetMode="External"/><Relationship Id="rId18" Type="http://schemas.openxmlformats.org/officeDocument/2006/relationships/image" Target="media/image1.emf"/><Relationship Id="rId39" Type="http://schemas.openxmlformats.org/officeDocument/2006/relationships/image" Target="media/image11.png"/><Relationship Id="rId34" Type="http://schemas.openxmlformats.org/officeDocument/2006/relationships/image" Target="media/image9.emf"/><Relationship Id="rId50" Type="http://schemas.openxmlformats.org/officeDocument/2006/relationships/header" Target="header11.xml"/><Relationship Id="rId55" Type="http://schemas.openxmlformats.org/officeDocument/2006/relationships/image" Target="media/image23.png"/><Relationship Id="rId76"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oleObject" Target="file:///C:\Users\Rozsenich\Documents\THESIS\Diagrams\room_nlp_object.vsdx"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B3EAF2-0F11-454F-AD41-4DCDE7649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4344</TotalTime>
  <Pages>94</Pages>
  <Words>18471</Words>
  <Characters>105285</Characters>
  <Application>Microsoft Office Word</Application>
  <DocSecurity>0</DocSecurity>
  <Lines>877</Lines>
  <Paragraphs>247</Paragraphs>
  <ScaleCrop>false</ScaleCrop>
  <HeadingPairs>
    <vt:vector size="2" baseType="variant">
      <vt:variant>
        <vt:lpstr>Cím</vt:lpstr>
      </vt:variant>
      <vt:variant>
        <vt:i4>1</vt:i4>
      </vt:variant>
    </vt:vector>
  </HeadingPairs>
  <TitlesOfParts>
    <vt:vector size="1" baseType="lpstr">
      <vt:lpstr>Vendéglátói szálláshelyek csoportos foglalását megvalósító rendszer</vt:lpstr>
    </vt:vector>
  </TitlesOfParts>
  <Manager>Márton Frits</Manager>
  <Company>University of Pannonia, Veszprém</Company>
  <LinksUpToDate>false</LinksUpToDate>
  <CharactersWithSpaces>123509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Vendéglátói szálláshelyek csoportos foglalását megvalósító rendszer</dc:title>
  <dc:subject/>
  <dc:creator>Balázs Rozsenich</dc:creator>
  <cp:keywords/>
  <dc:description/>
  <cp:lastModifiedBy>Balázs Rozsenich</cp:lastModifiedBy>
  <cp:revision>222</cp:revision>
  <cp:lastPrinted>2015-04-13T13:15:00Z</cp:lastPrinted>
  <dcterms:created xsi:type="dcterms:W3CDTF">2015-04-07T11:27:00Z</dcterms:created>
  <dcterms:modified xsi:type="dcterms:W3CDTF">2015-04-20T10:43:00Z</dcterms:modified>
  <cp:contentStatus/>
</cp:coreProperties>
</file>