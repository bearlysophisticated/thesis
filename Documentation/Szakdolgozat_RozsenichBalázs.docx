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88098"/>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88099"/>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88100"/>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88101"/>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88102"/>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88103"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7E49AE13" w14:textId="77777777" w:rsidR="00B20A3A" w:rsidRPr="00B20A3A" w:rsidRDefault="00AA7E3A">
          <w:pPr>
            <w:pStyle w:val="TJ1"/>
            <w:tabs>
              <w:tab w:val="right" w:leader="dot" w:pos="7928"/>
            </w:tabs>
            <w:rPr>
              <w:rFonts w:ascii="Times New Roman" w:eastAsiaTheme="minorEastAsia" w:hAnsi="Times New Roman" w:cs="Times New Roman"/>
              <w:noProof/>
              <w:sz w:val="24"/>
              <w:szCs w:val="24"/>
              <w:lang w:val="en-US"/>
            </w:rPr>
          </w:pPr>
          <w:r w:rsidRPr="00B20A3A">
            <w:rPr>
              <w:rFonts w:ascii="Times New Roman" w:hAnsi="Times New Roman" w:cs="Times New Roman"/>
              <w:sz w:val="24"/>
              <w:szCs w:val="24"/>
            </w:rPr>
            <w:fldChar w:fldCharType="begin"/>
          </w:r>
          <w:r w:rsidRPr="00B20A3A">
            <w:rPr>
              <w:rFonts w:ascii="Times New Roman" w:hAnsi="Times New Roman" w:cs="Times New Roman"/>
              <w:sz w:val="24"/>
              <w:szCs w:val="24"/>
            </w:rPr>
            <w:instrText xml:space="preserve"> TOC \o "1-3" \h \z \u </w:instrText>
          </w:r>
          <w:r w:rsidRPr="00B20A3A">
            <w:rPr>
              <w:rFonts w:ascii="Times New Roman" w:hAnsi="Times New Roman" w:cs="Times New Roman"/>
              <w:sz w:val="24"/>
              <w:szCs w:val="24"/>
            </w:rPr>
            <w:fldChar w:fldCharType="separate"/>
          </w:r>
          <w:hyperlink w:anchor="_Toc417288098" w:history="1">
            <w:r w:rsidR="00B20A3A" w:rsidRPr="00B20A3A">
              <w:rPr>
                <w:rStyle w:val="Hiperhivatkozs"/>
                <w:rFonts w:ascii="Times New Roman" w:hAnsi="Times New Roman" w:cs="Times New Roman"/>
                <w:noProof/>
                <w:sz w:val="24"/>
                <w:szCs w:val="24"/>
              </w:rPr>
              <w:t>Feladatkiírás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_Toc417288098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w:t>
            </w:r>
            <w:r w:rsidR="00B20A3A" w:rsidRPr="00B20A3A">
              <w:rPr>
                <w:rFonts w:ascii="Times New Roman" w:hAnsi="Times New Roman" w:cs="Times New Roman"/>
                <w:noProof/>
                <w:webHidden/>
                <w:sz w:val="24"/>
                <w:szCs w:val="24"/>
              </w:rPr>
              <w:fldChar w:fldCharType="end"/>
            </w:r>
          </w:hyperlink>
        </w:p>
        <w:p w14:paraId="6BA8085C"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099" w:history="1">
            <w:r w:rsidRPr="00B20A3A">
              <w:rPr>
                <w:rStyle w:val="Hiperhivatkozs"/>
                <w:rFonts w:ascii="Times New Roman" w:hAnsi="Times New Roman" w:cs="Times New Roman"/>
                <w:noProof/>
                <w:sz w:val="24"/>
                <w:szCs w:val="24"/>
              </w:rPr>
              <w:t>Nyilatkozat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_Toc417288099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w:t>
            </w:r>
            <w:r w:rsidRPr="00B20A3A">
              <w:rPr>
                <w:rFonts w:ascii="Times New Roman" w:hAnsi="Times New Roman" w:cs="Times New Roman"/>
                <w:noProof/>
                <w:webHidden/>
                <w:sz w:val="24"/>
                <w:szCs w:val="24"/>
              </w:rPr>
              <w:fldChar w:fldCharType="end"/>
            </w:r>
          </w:hyperlink>
        </w:p>
        <w:p w14:paraId="28559C32"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00" w:history="1">
            <w:r w:rsidRPr="00B20A3A">
              <w:rPr>
                <w:rStyle w:val="Hiperhivatkozs"/>
                <w:rFonts w:ascii="Times New Roman" w:hAnsi="Times New Roman" w:cs="Times New Roman"/>
                <w:noProof/>
                <w:sz w:val="24"/>
                <w:szCs w:val="24"/>
              </w:rPr>
              <w:t>Köszönetnyilvánítás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w:t>
            </w:r>
            <w:r w:rsidRPr="00B20A3A">
              <w:rPr>
                <w:rFonts w:ascii="Times New Roman" w:hAnsi="Times New Roman" w:cs="Times New Roman"/>
                <w:noProof/>
                <w:webHidden/>
                <w:sz w:val="24"/>
                <w:szCs w:val="24"/>
              </w:rPr>
              <w:fldChar w:fldCharType="end"/>
            </w:r>
          </w:hyperlink>
        </w:p>
        <w:p w14:paraId="7755FDDB"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01" w:history="1">
            <w:r w:rsidRPr="00B20A3A">
              <w:rPr>
                <w:rStyle w:val="Hiperhivatkozs"/>
                <w:rFonts w:ascii="Times New Roman" w:hAnsi="Times New Roman" w:cs="Times New Roman"/>
                <w:noProof/>
                <w:sz w:val="24"/>
                <w:szCs w:val="24"/>
              </w:rPr>
              <w:t>TARTALMI ÖSSZEFOGLALÓ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5</w:t>
            </w:r>
            <w:r w:rsidRPr="00B20A3A">
              <w:rPr>
                <w:rFonts w:ascii="Times New Roman" w:hAnsi="Times New Roman" w:cs="Times New Roman"/>
                <w:noProof/>
                <w:webHidden/>
                <w:sz w:val="24"/>
                <w:szCs w:val="24"/>
              </w:rPr>
              <w:fldChar w:fldCharType="end"/>
            </w:r>
          </w:hyperlink>
        </w:p>
        <w:p w14:paraId="38F8B6A4"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02" w:history="1">
            <w:r w:rsidRPr="00B20A3A">
              <w:rPr>
                <w:rStyle w:val="Hiperhivatkozs"/>
                <w:rFonts w:ascii="Times New Roman" w:hAnsi="Times New Roman" w:cs="Times New Roman"/>
                <w:noProof/>
                <w:sz w:val="24"/>
                <w:szCs w:val="24"/>
              </w:rPr>
              <w:t>ABSTRACT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w:t>
            </w:r>
            <w:r w:rsidRPr="00B20A3A">
              <w:rPr>
                <w:rFonts w:ascii="Times New Roman" w:hAnsi="Times New Roman" w:cs="Times New Roman"/>
                <w:noProof/>
                <w:webHidden/>
                <w:sz w:val="24"/>
                <w:szCs w:val="24"/>
              </w:rPr>
              <w:fldChar w:fldCharType="end"/>
            </w:r>
          </w:hyperlink>
        </w:p>
        <w:p w14:paraId="388383A0"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03" w:history="1">
            <w:r w:rsidRPr="00B20A3A">
              <w:rPr>
                <w:rStyle w:val="Hiperhivatkozs"/>
                <w:rFonts w:ascii="Times New Roman" w:hAnsi="Times New Roman" w:cs="Times New Roman"/>
                <w:noProof/>
                <w:sz w:val="24"/>
                <w:szCs w:val="24"/>
              </w:rPr>
              <w:t>Tartalomjegyzék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w:t>
            </w:r>
            <w:r w:rsidRPr="00B20A3A">
              <w:rPr>
                <w:rFonts w:ascii="Times New Roman" w:hAnsi="Times New Roman" w:cs="Times New Roman"/>
                <w:noProof/>
                <w:webHidden/>
                <w:sz w:val="24"/>
                <w:szCs w:val="24"/>
              </w:rPr>
              <w:fldChar w:fldCharType="end"/>
            </w:r>
          </w:hyperlink>
        </w:p>
        <w:p w14:paraId="285D66FF"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04" w:history="1">
            <w:r w:rsidRPr="00B20A3A">
              <w:rPr>
                <w:rStyle w:val="Hiperhivatkozs"/>
                <w:rFonts w:ascii="Times New Roman" w:hAnsi="Times New Roman" w:cs="Times New Roman"/>
                <w:noProof/>
                <w:sz w:val="24"/>
                <w:szCs w:val="24"/>
              </w:rPr>
              <w:t>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Bevezetés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10</w:t>
            </w:r>
            <w:r w:rsidRPr="00B20A3A">
              <w:rPr>
                <w:rFonts w:ascii="Times New Roman" w:hAnsi="Times New Roman" w:cs="Times New Roman"/>
                <w:noProof/>
                <w:webHidden/>
                <w:sz w:val="24"/>
                <w:szCs w:val="24"/>
              </w:rPr>
              <w:fldChar w:fldCharType="end"/>
            </w:r>
          </w:hyperlink>
        </w:p>
        <w:p w14:paraId="2244FE42"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5" w:history="1">
            <w:r w:rsidRPr="00B20A3A">
              <w:rPr>
                <w:rStyle w:val="Hiperhivatkozs"/>
                <w:rFonts w:ascii="Times New Roman" w:hAnsi="Times New Roman" w:cs="Times New Roman"/>
                <w:noProof/>
                <w:sz w:val="24"/>
                <w:szCs w:val="24"/>
              </w:rPr>
              <w:t>1.1.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 probléma és megoldása</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10</w:t>
            </w:r>
            <w:r w:rsidRPr="00B20A3A">
              <w:rPr>
                <w:rFonts w:ascii="Times New Roman" w:hAnsi="Times New Roman" w:cs="Times New Roman"/>
                <w:noProof/>
                <w:webHidden/>
                <w:sz w:val="24"/>
                <w:szCs w:val="24"/>
              </w:rPr>
              <w:fldChar w:fldCharType="end"/>
            </w:r>
          </w:hyperlink>
        </w:p>
        <w:p w14:paraId="4BDAF79A"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06" w:history="1">
            <w:r w:rsidRPr="00B20A3A">
              <w:rPr>
                <w:rStyle w:val="Hiperhivatkozs"/>
                <w:rFonts w:ascii="Times New Roman" w:hAnsi="Times New Roman" w:cs="Times New Roman"/>
                <w:noProof/>
                <w:sz w:val="24"/>
                <w:szCs w:val="24"/>
              </w:rPr>
              <w:t>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Szálláskereső portálok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12</w:t>
            </w:r>
            <w:r w:rsidRPr="00B20A3A">
              <w:rPr>
                <w:rFonts w:ascii="Times New Roman" w:hAnsi="Times New Roman" w:cs="Times New Roman"/>
                <w:noProof/>
                <w:webHidden/>
                <w:sz w:val="24"/>
                <w:szCs w:val="24"/>
              </w:rPr>
              <w:fldChar w:fldCharType="end"/>
            </w:r>
          </w:hyperlink>
        </w:p>
        <w:p w14:paraId="2A59AFAE"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7" w:history="1">
            <w:r w:rsidRPr="00B20A3A">
              <w:rPr>
                <w:rStyle w:val="Hiperhivatkozs"/>
                <w:rFonts w:ascii="Times New Roman" w:hAnsi="Times New Roman" w:cs="Times New Roman"/>
                <w:noProof/>
                <w:sz w:val="24"/>
                <w:szCs w:val="24"/>
              </w:rPr>
              <w:t>2.1.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Szallas.hu</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12</w:t>
            </w:r>
            <w:r w:rsidRPr="00B20A3A">
              <w:rPr>
                <w:rFonts w:ascii="Times New Roman" w:hAnsi="Times New Roman" w:cs="Times New Roman"/>
                <w:noProof/>
                <w:webHidden/>
                <w:sz w:val="24"/>
                <w:szCs w:val="24"/>
              </w:rPr>
              <w:fldChar w:fldCharType="end"/>
            </w:r>
          </w:hyperlink>
        </w:p>
        <w:p w14:paraId="4DB56CCB"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8" w:history="1">
            <w:r w:rsidRPr="00B20A3A">
              <w:rPr>
                <w:rStyle w:val="Hiperhivatkozs"/>
                <w:rFonts w:ascii="Times New Roman" w:hAnsi="Times New Roman" w:cs="Times New Roman"/>
                <w:noProof/>
                <w:sz w:val="24"/>
                <w:szCs w:val="24"/>
              </w:rPr>
              <w:t>2.2.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Booking.com</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12</w:t>
            </w:r>
            <w:r w:rsidRPr="00B20A3A">
              <w:rPr>
                <w:rFonts w:ascii="Times New Roman" w:hAnsi="Times New Roman" w:cs="Times New Roman"/>
                <w:noProof/>
                <w:webHidden/>
                <w:sz w:val="24"/>
                <w:szCs w:val="24"/>
              </w:rPr>
              <w:fldChar w:fldCharType="end"/>
            </w:r>
          </w:hyperlink>
        </w:p>
        <w:p w14:paraId="441B85A2"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9" w:history="1">
            <w:r w:rsidRPr="00B20A3A">
              <w:rPr>
                <w:rStyle w:val="Hiperhivatkozs"/>
                <w:rFonts w:ascii="Times New Roman" w:hAnsi="Times New Roman" w:cs="Times New Roman"/>
                <w:noProof/>
                <w:sz w:val="24"/>
                <w:szCs w:val="24"/>
              </w:rPr>
              <w:t>2.3.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Trivago.hu</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_Toc417288109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13</w:t>
            </w:r>
            <w:r w:rsidRPr="00B20A3A">
              <w:rPr>
                <w:rFonts w:ascii="Times New Roman" w:hAnsi="Times New Roman" w:cs="Times New Roman"/>
                <w:noProof/>
                <w:webHidden/>
                <w:sz w:val="24"/>
                <w:szCs w:val="24"/>
              </w:rPr>
              <w:fldChar w:fldCharType="end"/>
            </w:r>
          </w:hyperlink>
        </w:p>
        <w:p w14:paraId="6EE2622E"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0" w:history="1">
            <w:r w:rsidRPr="00B20A3A">
              <w:rPr>
                <w:rStyle w:val="Hiperhivatkozs"/>
                <w:rFonts w:ascii="Times New Roman" w:hAnsi="Times New Roman" w:cs="Times New Roman"/>
                <w:noProof/>
                <w:sz w:val="24"/>
                <w:szCs w:val="24"/>
              </w:rPr>
              <w:t>2.4.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Konklúzió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13</w:t>
            </w:r>
            <w:r w:rsidRPr="00B20A3A">
              <w:rPr>
                <w:rFonts w:ascii="Times New Roman" w:hAnsi="Times New Roman" w:cs="Times New Roman"/>
                <w:noProof/>
                <w:webHidden/>
                <w:sz w:val="24"/>
                <w:szCs w:val="24"/>
              </w:rPr>
              <w:fldChar w:fldCharType="end"/>
            </w:r>
          </w:hyperlink>
        </w:p>
        <w:p w14:paraId="7DDD5FBD"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1" w:history="1">
            <w:r w:rsidRPr="00B20A3A">
              <w:rPr>
                <w:rStyle w:val="Hiperhivatkozs"/>
                <w:rFonts w:ascii="Times New Roman" w:hAnsi="Times New Roman" w:cs="Times New Roman"/>
                <w:noProof/>
                <w:sz w:val="24"/>
                <w:szCs w:val="24"/>
              </w:rPr>
              <w:t>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Matematikai optimalizálás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14</w:t>
            </w:r>
            <w:r w:rsidRPr="00B20A3A">
              <w:rPr>
                <w:rFonts w:ascii="Times New Roman" w:hAnsi="Times New Roman" w:cs="Times New Roman"/>
                <w:noProof/>
                <w:webHidden/>
                <w:sz w:val="24"/>
                <w:szCs w:val="24"/>
              </w:rPr>
              <w:fldChar w:fldCharType="end"/>
            </w:r>
          </w:hyperlink>
        </w:p>
        <w:p w14:paraId="30AEDE8E"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2" w:history="1">
            <w:r w:rsidRPr="00B20A3A">
              <w:rPr>
                <w:rStyle w:val="Hiperhivatkozs"/>
                <w:rFonts w:ascii="Times New Roman" w:hAnsi="Times New Roman" w:cs="Times New Roman"/>
                <w:noProof/>
                <w:sz w:val="24"/>
                <w:szCs w:val="24"/>
              </w:rPr>
              <w:t>3.1.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 matematikai optimalizálás története</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14</w:t>
            </w:r>
            <w:r w:rsidRPr="00B20A3A">
              <w:rPr>
                <w:rFonts w:ascii="Times New Roman" w:hAnsi="Times New Roman" w:cs="Times New Roman"/>
                <w:noProof/>
                <w:webHidden/>
                <w:sz w:val="24"/>
                <w:szCs w:val="24"/>
              </w:rPr>
              <w:fldChar w:fldCharType="end"/>
            </w:r>
          </w:hyperlink>
        </w:p>
        <w:p w14:paraId="3F9CC208"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3" w:history="1">
            <w:r w:rsidRPr="00B20A3A">
              <w:rPr>
                <w:rStyle w:val="Hiperhivatkozs"/>
                <w:rFonts w:ascii="Times New Roman" w:hAnsi="Times New Roman" w:cs="Times New Roman"/>
                <w:noProof/>
                <w:sz w:val="24"/>
                <w:szCs w:val="24"/>
              </w:rPr>
              <w:t>3.2.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Matematikai optimalizálási feladat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18</w:t>
            </w:r>
            <w:r w:rsidRPr="00B20A3A">
              <w:rPr>
                <w:rFonts w:ascii="Times New Roman" w:hAnsi="Times New Roman" w:cs="Times New Roman"/>
                <w:noProof/>
                <w:webHidden/>
                <w:sz w:val="24"/>
                <w:szCs w:val="24"/>
              </w:rPr>
              <w:fldChar w:fldCharType="end"/>
            </w:r>
          </w:hyperlink>
        </w:p>
        <w:p w14:paraId="7BCC7B94"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4" w:history="1">
            <w:r w:rsidRPr="00B20A3A">
              <w:rPr>
                <w:rStyle w:val="Hiperhivatkozs"/>
                <w:rFonts w:ascii="Times New Roman" w:hAnsi="Times New Roman" w:cs="Times New Roman"/>
                <w:noProof/>
                <w:sz w:val="24"/>
                <w:szCs w:val="24"/>
              </w:rPr>
              <w:t>3.3.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Lineáris optimalizálási feladat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19</w:t>
            </w:r>
            <w:r w:rsidRPr="00B20A3A">
              <w:rPr>
                <w:rFonts w:ascii="Times New Roman" w:hAnsi="Times New Roman" w:cs="Times New Roman"/>
                <w:noProof/>
                <w:webHidden/>
                <w:sz w:val="24"/>
                <w:szCs w:val="24"/>
              </w:rPr>
              <w:fldChar w:fldCharType="end"/>
            </w:r>
          </w:hyperlink>
        </w:p>
        <w:p w14:paraId="6EADD253"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5" w:history="1">
            <w:r w:rsidRPr="00B20A3A">
              <w:rPr>
                <w:rStyle w:val="Hiperhivatkozs"/>
                <w:rFonts w:ascii="Times New Roman" w:hAnsi="Times New Roman" w:cs="Times New Roman"/>
                <w:noProof/>
                <w:sz w:val="24"/>
                <w:szCs w:val="24"/>
              </w:rPr>
              <w:t>3.4.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Nemlineáris optimalizálási feladat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20</w:t>
            </w:r>
            <w:r w:rsidRPr="00B20A3A">
              <w:rPr>
                <w:rFonts w:ascii="Times New Roman" w:hAnsi="Times New Roman" w:cs="Times New Roman"/>
                <w:noProof/>
                <w:webHidden/>
                <w:sz w:val="24"/>
                <w:szCs w:val="24"/>
              </w:rPr>
              <w:fldChar w:fldCharType="end"/>
            </w:r>
          </w:hyperlink>
        </w:p>
        <w:p w14:paraId="1D6ABA35"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6" w:history="1">
            <w:r w:rsidRPr="00B20A3A">
              <w:rPr>
                <w:rStyle w:val="Hiperhivatkozs"/>
                <w:rFonts w:ascii="Times New Roman" w:hAnsi="Times New Roman" w:cs="Times New Roman"/>
                <w:noProof/>
                <w:sz w:val="24"/>
                <w:szCs w:val="24"/>
              </w:rPr>
              <w:t>3.5.</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Alkalmazási területek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20</w:t>
            </w:r>
            <w:r w:rsidRPr="00B20A3A">
              <w:rPr>
                <w:rFonts w:ascii="Times New Roman" w:hAnsi="Times New Roman" w:cs="Times New Roman"/>
                <w:noProof/>
                <w:webHidden/>
                <w:sz w:val="24"/>
                <w:szCs w:val="24"/>
              </w:rPr>
              <w:fldChar w:fldCharType="end"/>
            </w:r>
          </w:hyperlink>
        </w:p>
        <w:p w14:paraId="22764711"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7" w:history="1">
            <w:r w:rsidRPr="00B20A3A">
              <w:rPr>
                <w:rStyle w:val="Hiperhivatkozs"/>
                <w:rFonts w:ascii="Times New Roman" w:hAnsi="Times New Roman" w:cs="Times New Roman"/>
                <w:noProof/>
                <w:sz w:val="24"/>
                <w:szCs w:val="24"/>
              </w:rPr>
              <w:t>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Ruby on Rails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21</w:t>
            </w:r>
            <w:r w:rsidRPr="00B20A3A">
              <w:rPr>
                <w:rFonts w:ascii="Times New Roman" w:hAnsi="Times New Roman" w:cs="Times New Roman"/>
                <w:noProof/>
                <w:webHidden/>
                <w:sz w:val="24"/>
                <w:szCs w:val="24"/>
              </w:rPr>
              <w:fldChar w:fldCharType="end"/>
            </w:r>
          </w:hyperlink>
        </w:p>
        <w:p w14:paraId="2E91196A"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8" w:history="1">
            <w:r w:rsidRPr="00B20A3A">
              <w:rPr>
                <w:rStyle w:val="Hiperhivatkozs"/>
                <w:rFonts w:ascii="Times New Roman" w:hAnsi="Times New Roman" w:cs="Times New Roman"/>
                <w:noProof/>
                <w:sz w:val="24"/>
                <w:szCs w:val="24"/>
              </w:rPr>
              <w:t>5.</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Specifikáció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24</w:t>
            </w:r>
            <w:r w:rsidRPr="00B20A3A">
              <w:rPr>
                <w:rFonts w:ascii="Times New Roman" w:hAnsi="Times New Roman" w:cs="Times New Roman"/>
                <w:noProof/>
                <w:webHidden/>
                <w:sz w:val="24"/>
                <w:szCs w:val="24"/>
              </w:rPr>
              <w:fldChar w:fldCharType="end"/>
            </w:r>
          </w:hyperlink>
        </w:p>
        <w:p w14:paraId="0F88C0DE"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9" w:history="1">
            <w:r w:rsidRPr="00B20A3A">
              <w:rPr>
                <w:rStyle w:val="Hiperhivatkozs"/>
                <w:rFonts w:ascii="Times New Roman" w:hAnsi="Times New Roman" w:cs="Times New Roman"/>
                <w:noProof/>
                <w:sz w:val="24"/>
                <w:szCs w:val="24"/>
              </w:rPr>
              <w:t>5.1.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Szereplők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_Toc417288119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24</w:t>
            </w:r>
            <w:r w:rsidRPr="00B20A3A">
              <w:rPr>
                <w:rFonts w:ascii="Times New Roman" w:hAnsi="Times New Roman" w:cs="Times New Roman"/>
                <w:noProof/>
                <w:webHidden/>
                <w:sz w:val="24"/>
                <w:szCs w:val="24"/>
              </w:rPr>
              <w:fldChar w:fldCharType="end"/>
            </w:r>
          </w:hyperlink>
        </w:p>
        <w:p w14:paraId="0C5BB176"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20" w:history="1">
            <w:r w:rsidRPr="00B20A3A">
              <w:rPr>
                <w:rStyle w:val="Hiperhivatkozs"/>
                <w:rFonts w:ascii="Times New Roman" w:hAnsi="Times New Roman" w:cs="Times New Roman"/>
                <w:noProof/>
                <w:sz w:val="24"/>
                <w:szCs w:val="24"/>
              </w:rPr>
              <w:t>5.2.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Funkcionális követelmények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24</w:t>
            </w:r>
            <w:r w:rsidRPr="00B20A3A">
              <w:rPr>
                <w:rFonts w:ascii="Times New Roman" w:hAnsi="Times New Roman" w:cs="Times New Roman"/>
                <w:noProof/>
                <w:webHidden/>
                <w:sz w:val="24"/>
                <w:szCs w:val="24"/>
              </w:rPr>
              <w:fldChar w:fldCharType="end"/>
            </w:r>
          </w:hyperlink>
        </w:p>
        <w:p w14:paraId="34B3A0CF"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1" w:history="1">
            <w:r w:rsidRPr="00B20A3A">
              <w:rPr>
                <w:rStyle w:val="Hiperhivatkozs"/>
                <w:rFonts w:ascii="Times New Roman" w:hAnsi="Times New Roman" w:cs="Times New Roman"/>
                <w:noProof/>
                <w:sz w:val="24"/>
                <w:szCs w:val="24"/>
              </w:rPr>
              <w:t>5.2.1.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Felhasználói fiókok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24</w:t>
            </w:r>
            <w:r w:rsidRPr="00B20A3A">
              <w:rPr>
                <w:rFonts w:ascii="Times New Roman" w:hAnsi="Times New Roman" w:cs="Times New Roman"/>
                <w:noProof/>
                <w:webHidden/>
                <w:sz w:val="24"/>
                <w:szCs w:val="24"/>
              </w:rPr>
              <w:fldChar w:fldCharType="end"/>
            </w:r>
          </w:hyperlink>
        </w:p>
        <w:p w14:paraId="6A2CEDBA"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2" w:history="1">
            <w:r w:rsidRPr="00B20A3A">
              <w:rPr>
                <w:rStyle w:val="Hiperhivatkozs"/>
                <w:rFonts w:ascii="Times New Roman" w:hAnsi="Times New Roman" w:cs="Times New Roman"/>
                <w:noProof/>
                <w:sz w:val="24"/>
                <w:szCs w:val="24"/>
              </w:rPr>
              <w:t>5.2.2.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Szobák szűrése</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24</w:t>
            </w:r>
            <w:r w:rsidRPr="00B20A3A">
              <w:rPr>
                <w:rFonts w:ascii="Times New Roman" w:hAnsi="Times New Roman" w:cs="Times New Roman"/>
                <w:noProof/>
                <w:webHidden/>
                <w:sz w:val="24"/>
                <w:szCs w:val="24"/>
              </w:rPr>
              <w:fldChar w:fldCharType="end"/>
            </w:r>
          </w:hyperlink>
        </w:p>
        <w:p w14:paraId="58A8F22E"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3" w:history="1">
            <w:r w:rsidRPr="00B20A3A">
              <w:rPr>
                <w:rStyle w:val="Hiperhivatkozs"/>
                <w:rFonts w:ascii="Times New Roman" w:hAnsi="Times New Roman" w:cs="Times New Roman"/>
                <w:noProof/>
                <w:sz w:val="24"/>
                <w:szCs w:val="24"/>
              </w:rPr>
              <w:t>5.2.3.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Szobafoglalás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645FA0FB"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4" w:history="1">
            <w:r w:rsidRPr="00B20A3A">
              <w:rPr>
                <w:rStyle w:val="Hiperhivatkozs"/>
                <w:rFonts w:ascii="Times New Roman" w:hAnsi="Times New Roman" w:cs="Times New Roman"/>
                <w:noProof/>
                <w:sz w:val="24"/>
                <w:szCs w:val="24"/>
              </w:rPr>
              <w:t>5.2.4.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Értékelés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43AFA7F5"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5" w:history="1">
            <w:r w:rsidRPr="00B20A3A">
              <w:rPr>
                <w:rStyle w:val="Hiperhivatkozs"/>
                <w:rFonts w:ascii="Times New Roman" w:hAnsi="Times New Roman" w:cs="Times New Roman"/>
                <w:noProof/>
                <w:sz w:val="24"/>
                <w:szCs w:val="24"/>
              </w:rPr>
              <w:t>5.2.5.</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Intelligens keresés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44CB35A0"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6" w:history="1">
            <w:r w:rsidRPr="00B20A3A">
              <w:rPr>
                <w:rStyle w:val="Hiperhivatkozs"/>
                <w:rFonts w:ascii="Times New Roman" w:hAnsi="Times New Roman" w:cs="Times New Roman"/>
                <w:noProof/>
                <w:sz w:val="24"/>
                <w:szCs w:val="24"/>
              </w:rPr>
              <w:t>5.2.6.</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Törzsadatok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42D509E0"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7" w:history="1">
            <w:r w:rsidRPr="00B20A3A">
              <w:rPr>
                <w:rStyle w:val="Hiperhivatkozs"/>
                <w:rFonts w:ascii="Times New Roman" w:hAnsi="Times New Roman" w:cs="Times New Roman"/>
                <w:noProof/>
                <w:sz w:val="24"/>
                <w:szCs w:val="24"/>
              </w:rPr>
              <w:t>5.2.7.</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Tartós címek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01E8AC8C"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28" w:history="1">
            <w:r w:rsidRPr="00B20A3A">
              <w:rPr>
                <w:rStyle w:val="Hiperhivatkozs"/>
                <w:rFonts w:ascii="Times New Roman" w:hAnsi="Times New Roman" w:cs="Times New Roman"/>
                <w:noProof/>
                <w:sz w:val="24"/>
                <w:szCs w:val="24"/>
              </w:rPr>
              <w:t>5.3.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Célcsoport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25</w:t>
            </w:r>
            <w:r w:rsidRPr="00B20A3A">
              <w:rPr>
                <w:rFonts w:ascii="Times New Roman" w:hAnsi="Times New Roman" w:cs="Times New Roman"/>
                <w:noProof/>
                <w:webHidden/>
                <w:sz w:val="24"/>
                <w:szCs w:val="24"/>
              </w:rPr>
              <w:fldChar w:fldCharType="end"/>
            </w:r>
          </w:hyperlink>
        </w:p>
        <w:p w14:paraId="563025FD"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29" w:history="1">
            <w:r w:rsidRPr="00B20A3A">
              <w:rPr>
                <w:rStyle w:val="Hiperhivatkozs"/>
                <w:rFonts w:ascii="Times New Roman" w:hAnsi="Times New Roman" w:cs="Times New Roman"/>
                <w:noProof/>
                <w:sz w:val="24"/>
                <w:szCs w:val="24"/>
              </w:rPr>
              <w:t>6.</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Tervezés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_Toc417288129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27</w:t>
            </w:r>
            <w:r w:rsidRPr="00B20A3A">
              <w:rPr>
                <w:rFonts w:ascii="Times New Roman" w:hAnsi="Times New Roman" w:cs="Times New Roman"/>
                <w:noProof/>
                <w:webHidden/>
                <w:sz w:val="24"/>
                <w:szCs w:val="24"/>
              </w:rPr>
              <w:fldChar w:fldCharType="end"/>
            </w:r>
          </w:hyperlink>
        </w:p>
        <w:p w14:paraId="102E3E6C"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0" w:history="1">
            <w:r w:rsidRPr="00B20A3A">
              <w:rPr>
                <w:rStyle w:val="Hiperhivatkozs"/>
                <w:rFonts w:ascii="Times New Roman" w:hAnsi="Times New Roman" w:cs="Times New Roman"/>
                <w:noProof/>
                <w:sz w:val="24"/>
                <w:szCs w:val="24"/>
              </w:rPr>
              <w:t>6.1.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 rendszerben megjelenő fő folyamatok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27</w:t>
            </w:r>
            <w:r w:rsidRPr="00B20A3A">
              <w:rPr>
                <w:rFonts w:ascii="Times New Roman" w:hAnsi="Times New Roman" w:cs="Times New Roman"/>
                <w:noProof/>
                <w:webHidden/>
                <w:sz w:val="24"/>
                <w:szCs w:val="24"/>
              </w:rPr>
              <w:fldChar w:fldCharType="end"/>
            </w:r>
          </w:hyperlink>
        </w:p>
        <w:p w14:paraId="591D61BE"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1" w:history="1">
            <w:r w:rsidRPr="00B20A3A">
              <w:rPr>
                <w:rStyle w:val="Hiperhivatkozs"/>
                <w:rFonts w:ascii="Times New Roman" w:hAnsi="Times New Roman" w:cs="Times New Roman"/>
                <w:noProof/>
                <w:sz w:val="24"/>
                <w:szCs w:val="24"/>
              </w:rPr>
              <w:t>6.1.1.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Szobafoglalás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27</w:t>
            </w:r>
            <w:r w:rsidRPr="00B20A3A">
              <w:rPr>
                <w:rFonts w:ascii="Times New Roman" w:hAnsi="Times New Roman" w:cs="Times New Roman"/>
                <w:noProof/>
                <w:webHidden/>
                <w:sz w:val="24"/>
                <w:szCs w:val="24"/>
              </w:rPr>
              <w:fldChar w:fldCharType="end"/>
            </w:r>
          </w:hyperlink>
        </w:p>
        <w:p w14:paraId="573B8BD1"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2" w:history="1">
            <w:r w:rsidRPr="00B20A3A">
              <w:rPr>
                <w:rStyle w:val="Hiperhivatkozs"/>
                <w:rFonts w:ascii="Times New Roman" w:hAnsi="Times New Roman" w:cs="Times New Roman"/>
                <w:noProof/>
                <w:sz w:val="24"/>
                <w:szCs w:val="24"/>
              </w:rPr>
              <w:t>6.1.2.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Foglalás visszaigazolás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28</w:t>
            </w:r>
            <w:r w:rsidRPr="00B20A3A">
              <w:rPr>
                <w:rFonts w:ascii="Times New Roman" w:hAnsi="Times New Roman" w:cs="Times New Roman"/>
                <w:noProof/>
                <w:webHidden/>
                <w:sz w:val="24"/>
                <w:szCs w:val="24"/>
              </w:rPr>
              <w:fldChar w:fldCharType="end"/>
            </w:r>
          </w:hyperlink>
        </w:p>
        <w:p w14:paraId="226FA9F1"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3" w:history="1">
            <w:r w:rsidRPr="00B20A3A">
              <w:rPr>
                <w:rStyle w:val="Hiperhivatkozs"/>
                <w:rFonts w:ascii="Times New Roman" w:hAnsi="Times New Roman" w:cs="Times New Roman"/>
                <w:noProof/>
                <w:sz w:val="24"/>
                <w:szCs w:val="24"/>
              </w:rPr>
              <w:t>6.1.3.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Intelligens keresés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28</w:t>
            </w:r>
            <w:r w:rsidRPr="00B20A3A">
              <w:rPr>
                <w:rFonts w:ascii="Times New Roman" w:hAnsi="Times New Roman" w:cs="Times New Roman"/>
                <w:noProof/>
                <w:webHidden/>
                <w:sz w:val="24"/>
                <w:szCs w:val="24"/>
              </w:rPr>
              <w:fldChar w:fldCharType="end"/>
            </w:r>
          </w:hyperlink>
        </w:p>
        <w:p w14:paraId="30D7544C"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4" w:history="1">
            <w:r w:rsidRPr="00B20A3A">
              <w:rPr>
                <w:rStyle w:val="Hiperhivatkozs"/>
                <w:rFonts w:ascii="Times New Roman" w:hAnsi="Times New Roman" w:cs="Times New Roman"/>
                <w:noProof/>
                <w:sz w:val="24"/>
                <w:szCs w:val="24"/>
              </w:rPr>
              <w:t>6.2.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Nemlineáris optimalizálási modell</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29</w:t>
            </w:r>
            <w:r w:rsidRPr="00B20A3A">
              <w:rPr>
                <w:rFonts w:ascii="Times New Roman" w:hAnsi="Times New Roman" w:cs="Times New Roman"/>
                <w:noProof/>
                <w:webHidden/>
                <w:sz w:val="24"/>
                <w:szCs w:val="24"/>
              </w:rPr>
              <w:fldChar w:fldCharType="end"/>
            </w:r>
          </w:hyperlink>
        </w:p>
        <w:p w14:paraId="4FC9C7F7"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5" w:history="1">
            <w:r w:rsidRPr="00B20A3A">
              <w:rPr>
                <w:rStyle w:val="Hiperhivatkozs"/>
                <w:rFonts w:ascii="Times New Roman" w:hAnsi="Times New Roman" w:cs="Times New Roman"/>
                <w:noProof/>
                <w:sz w:val="24"/>
                <w:szCs w:val="24"/>
              </w:rPr>
              <w:t>6.2.1.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Olcsó modell</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32</w:t>
            </w:r>
            <w:r w:rsidRPr="00B20A3A">
              <w:rPr>
                <w:rFonts w:ascii="Times New Roman" w:hAnsi="Times New Roman" w:cs="Times New Roman"/>
                <w:noProof/>
                <w:webHidden/>
                <w:sz w:val="24"/>
                <w:szCs w:val="24"/>
              </w:rPr>
              <w:fldChar w:fldCharType="end"/>
            </w:r>
          </w:hyperlink>
        </w:p>
        <w:p w14:paraId="0B093F34"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6" w:history="1">
            <w:r w:rsidRPr="00B20A3A">
              <w:rPr>
                <w:rStyle w:val="Hiperhivatkozs"/>
                <w:rFonts w:ascii="Times New Roman" w:hAnsi="Times New Roman" w:cs="Times New Roman"/>
                <w:noProof/>
                <w:sz w:val="24"/>
                <w:szCs w:val="24"/>
              </w:rPr>
              <w:t>6.2.2.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Közeli modell</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32</w:t>
            </w:r>
            <w:r w:rsidRPr="00B20A3A">
              <w:rPr>
                <w:rFonts w:ascii="Times New Roman" w:hAnsi="Times New Roman" w:cs="Times New Roman"/>
                <w:noProof/>
                <w:webHidden/>
                <w:sz w:val="24"/>
                <w:szCs w:val="24"/>
              </w:rPr>
              <w:fldChar w:fldCharType="end"/>
            </w:r>
          </w:hyperlink>
        </w:p>
        <w:p w14:paraId="7CCA53A7"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7" w:history="1">
            <w:r w:rsidRPr="00B20A3A">
              <w:rPr>
                <w:rStyle w:val="Hiperhivatkozs"/>
                <w:rFonts w:ascii="Times New Roman" w:hAnsi="Times New Roman" w:cs="Times New Roman"/>
                <w:noProof/>
                <w:sz w:val="24"/>
                <w:szCs w:val="24"/>
              </w:rPr>
              <w:t>6.2.3.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Olcsó és közeli modell</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33</w:t>
            </w:r>
            <w:r w:rsidRPr="00B20A3A">
              <w:rPr>
                <w:rFonts w:ascii="Times New Roman" w:hAnsi="Times New Roman" w:cs="Times New Roman"/>
                <w:noProof/>
                <w:webHidden/>
                <w:sz w:val="24"/>
                <w:szCs w:val="24"/>
              </w:rPr>
              <w:fldChar w:fldCharType="end"/>
            </w:r>
          </w:hyperlink>
        </w:p>
        <w:p w14:paraId="78F81C7C"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8" w:history="1">
            <w:r w:rsidRPr="00B20A3A">
              <w:rPr>
                <w:rStyle w:val="Hiperhivatkozs"/>
                <w:rFonts w:ascii="Times New Roman" w:hAnsi="Times New Roman" w:cs="Times New Roman"/>
                <w:noProof/>
                <w:sz w:val="24"/>
                <w:szCs w:val="24"/>
              </w:rPr>
              <w:t>6.3.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Adatbázis tervezet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34</w:t>
            </w:r>
            <w:r w:rsidRPr="00B20A3A">
              <w:rPr>
                <w:rFonts w:ascii="Times New Roman" w:hAnsi="Times New Roman" w:cs="Times New Roman"/>
                <w:noProof/>
                <w:webHidden/>
                <w:sz w:val="24"/>
                <w:szCs w:val="24"/>
              </w:rPr>
              <w:fldChar w:fldCharType="end"/>
            </w:r>
          </w:hyperlink>
        </w:p>
        <w:p w14:paraId="6169B3C3"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9" w:history="1">
            <w:r w:rsidRPr="00B20A3A">
              <w:rPr>
                <w:rStyle w:val="Hiperhivatkozs"/>
                <w:rFonts w:ascii="Times New Roman" w:hAnsi="Times New Roman" w:cs="Times New Roman"/>
                <w:noProof/>
                <w:sz w:val="24"/>
                <w:szCs w:val="24"/>
              </w:rPr>
              <w:t>6.4.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Technológia</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_Toc417288139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35</w:t>
            </w:r>
            <w:r w:rsidRPr="00B20A3A">
              <w:rPr>
                <w:rFonts w:ascii="Times New Roman" w:hAnsi="Times New Roman" w:cs="Times New Roman"/>
                <w:noProof/>
                <w:webHidden/>
                <w:sz w:val="24"/>
                <w:szCs w:val="24"/>
              </w:rPr>
              <w:fldChar w:fldCharType="end"/>
            </w:r>
          </w:hyperlink>
        </w:p>
        <w:p w14:paraId="2F221D47"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0" w:history="1">
            <w:r w:rsidRPr="00B20A3A">
              <w:rPr>
                <w:rStyle w:val="Hiperhivatkozs"/>
                <w:rFonts w:ascii="Times New Roman" w:hAnsi="Times New Roman" w:cs="Times New Roman"/>
                <w:noProof/>
                <w:sz w:val="24"/>
                <w:szCs w:val="24"/>
              </w:rPr>
              <w:t>6.4.1.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Keretrendszer</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35</w:t>
            </w:r>
            <w:r w:rsidRPr="00B20A3A">
              <w:rPr>
                <w:rFonts w:ascii="Times New Roman" w:hAnsi="Times New Roman" w:cs="Times New Roman"/>
                <w:noProof/>
                <w:webHidden/>
                <w:sz w:val="24"/>
                <w:szCs w:val="24"/>
              </w:rPr>
              <w:fldChar w:fldCharType="end"/>
            </w:r>
          </w:hyperlink>
        </w:p>
        <w:p w14:paraId="4AC9F3AD"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1" w:history="1">
            <w:r w:rsidRPr="00B20A3A">
              <w:rPr>
                <w:rStyle w:val="Hiperhivatkozs"/>
                <w:rFonts w:ascii="Times New Roman" w:hAnsi="Times New Roman" w:cs="Times New Roman"/>
                <w:noProof/>
                <w:sz w:val="24"/>
                <w:szCs w:val="24"/>
              </w:rPr>
              <w:t>6.4.2.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Adatbázis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36</w:t>
            </w:r>
            <w:r w:rsidRPr="00B20A3A">
              <w:rPr>
                <w:rFonts w:ascii="Times New Roman" w:hAnsi="Times New Roman" w:cs="Times New Roman"/>
                <w:noProof/>
                <w:webHidden/>
                <w:sz w:val="24"/>
                <w:szCs w:val="24"/>
              </w:rPr>
              <w:fldChar w:fldCharType="end"/>
            </w:r>
          </w:hyperlink>
        </w:p>
        <w:p w14:paraId="4096073E"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2" w:history="1">
            <w:r w:rsidRPr="00B20A3A">
              <w:rPr>
                <w:rStyle w:val="Hiperhivatkozs"/>
                <w:rFonts w:ascii="Times New Roman" w:hAnsi="Times New Roman" w:cs="Times New Roman"/>
                <w:noProof/>
                <w:sz w:val="24"/>
                <w:szCs w:val="24"/>
              </w:rPr>
              <w:t>6.4.3.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Optimalizálási modellezés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36</w:t>
            </w:r>
            <w:r w:rsidRPr="00B20A3A">
              <w:rPr>
                <w:rFonts w:ascii="Times New Roman" w:hAnsi="Times New Roman" w:cs="Times New Roman"/>
                <w:noProof/>
                <w:webHidden/>
                <w:sz w:val="24"/>
                <w:szCs w:val="24"/>
              </w:rPr>
              <w:fldChar w:fldCharType="end"/>
            </w:r>
          </w:hyperlink>
        </w:p>
        <w:p w14:paraId="56A0B5BB"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3" w:history="1">
            <w:r w:rsidRPr="00B20A3A">
              <w:rPr>
                <w:rStyle w:val="Hiperhivatkozs"/>
                <w:rFonts w:ascii="Times New Roman" w:hAnsi="Times New Roman" w:cs="Times New Roman"/>
                <w:noProof/>
                <w:sz w:val="24"/>
                <w:szCs w:val="24"/>
              </w:rPr>
              <w:t>6.4.4.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Nemlineáris megoldó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37</w:t>
            </w:r>
            <w:r w:rsidRPr="00B20A3A">
              <w:rPr>
                <w:rFonts w:ascii="Times New Roman" w:hAnsi="Times New Roman" w:cs="Times New Roman"/>
                <w:noProof/>
                <w:webHidden/>
                <w:sz w:val="24"/>
                <w:szCs w:val="24"/>
              </w:rPr>
              <w:fldChar w:fldCharType="end"/>
            </w:r>
          </w:hyperlink>
        </w:p>
        <w:p w14:paraId="6E68A976"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4" w:history="1">
            <w:r w:rsidRPr="00B20A3A">
              <w:rPr>
                <w:rStyle w:val="Hiperhivatkozs"/>
                <w:rFonts w:ascii="Times New Roman" w:hAnsi="Times New Roman" w:cs="Times New Roman"/>
                <w:noProof/>
                <w:sz w:val="24"/>
                <w:szCs w:val="24"/>
              </w:rPr>
              <w:t>6.4.5.</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Megjelenés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38</w:t>
            </w:r>
            <w:r w:rsidRPr="00B20A3A">
              <w:rPr>
                <w:rFonts w:ascii="Times New Roman" w:hAnsi="Times New Roman" w:cs="Times New Roman"/>
                <w:noProof/>
                <w:webHidden/>
                <w:sz w:val="24"/>
                <w:szCs w:val="24"/>
              </w:rPr>
              <w:fldChar w:fldCharType="end"/>
            </w:r>
          </w:hyperlink>
        </w:p>
        <w:p w14:paraId="403A0E9A"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5" w:history="1">
            <w:r w:rsidRPr="00B20A3A">
              <w:rPr>
                <w:rStyle w:val="Hiperhivatkozs"/>
                <w:rFonts w:ascii="Times New Roman" w:hAnsi="Times New Roman" w:cs="Times New Roman"/>
                <w:noProof/>
                <w:sz w:val="24"/>
                <w:szCs w:val="24"/>
              </w:rPr>
              <w:t>6.4.6.</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Autentikáció és autorizáció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39</w:t>
            </w:r>
            <w:r w:rsidRPr="00B20A3A">
              <w:rPr>
                <w:rFonts w:ascii="Times New Roman" w:hAnsi="Times New Roman" w:cs="Times New Roman"/>
                <w:noProof/>
                <w:webHidden/>
                <w:sz w:val="24"/>
                <w:szCs w:val="24"/>
              </w:rPr>
              <w:fldChar w:fldCharType="end"/>
            </w:r>
          </w:hyperlink>
        </w:p>
        <w:p w14:paraId="0E4EF1CE"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6" w:history="1">
            <w:r w:rsidRPr="00B20A3A">
              <w:rPr>
                <w:rStyle w:val="Hiperhivatkozs"/>
                <w:rFonts w:ascii="Times New Roman" w:hAnsi="Times New Roman" w:cs="Times New Roman"/>
                <w:noProof/>
                <w:sz w:val="24"/>
                <w:szCs w:val="24"/>
              </w:rPr>
              <w:t>6.4.7.</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Geolokáció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40</w:t>
            </w:r>
            <w:r w:rsidRPr="00B20A3A">
              <w:rPr>
                <w:rFonts w:ascii="Times New Roman" w:hAnsi="Times New Roman" w:cs="Times New Roman"/>
                <w:noProof/>
                <w:webHidden/>
                <w:sz w:val="24"/>
                <w:szCs w:val="24"/>
              </w:rPr>
              <w:fldChar w:fldCharType="end"/>
            </w:r>
          </w:hyperlink>
        </w:p>
        <w:p w14:paraId="059F26BC"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7" w:history="1">
            <w:r w:rsidRPr="00B20A3A">
              <w:rPr>
                <w:rStyle w:val="Hiperhivatkozs"/>
                <w:rFonts w:ascii="Times New Roman" w:hAnsi="Times New Roman" w:cs="Times New Roman"/>
                <w:noProof/>
                <w:sz w:val="24"/>
                <w:szCs w:val="24"/>
              </w:rPr>
              <w:t>6.4.8.</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Űrlapok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40</w:t>
            </w:r>
            <w:r w:rsidRPr="00B20A3A">
              <w:rPr>
                <w:rFonts w:ascii="Times New Roman" w:hAnsi="Times New Roman" w:cs="Times New Roman"/>
                <w:noProof/>
                <w:webHidden/>
                <w:sz w:val="24"/>
                <w:szCs w:val="24"/>
              </w:rPr>
              <w:fldChar w:fldCharType="end"/>
            </w:r>
          </w:hyperlink>
        </w:p>
        <w:p w14:paraId="459DA4EE" w14:textId="77777777" w:rsidR="00B20A3A" w:rsidRPr="00B20A3A" w:rsidRDefault="00B20A3A">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8" w:history="1">
            <w:r w:rsidRPr="00B20A3A">
              <w:rPr>
                <w:rStyle w:val="Hiperhivatkozs"/>
                <w:rFonts w:ascii="Times New Roman" w:hAnsi="Times New Roman" w:cs="Times New Roman"/>
                <w:noProof/>
                <w:sz w:val="24"/>
                <w:szCs w:val="24"/>
              </w:rPr>
              <w:t>6.4.9.</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Képek tárolása és megjelenítése</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41</w:t>
            </w:r>
            <w:r w:rsidRPr="00B20A3A">
              <w:rPr>
                <w:rFonts w:ascii="Times New Roman" w:hAnsi="Times New Roman" w:cs="Times New Roman"/>
                <w:noProof/>
                <w:webHidden/>
                <w:sz w:val="24"/>
                <w:szCs w:val="24"/>
              </w:rPr>
              <w:fldChar w:fldCharType="end"/>
            </w:r>
          </w:hyperlink>
        </w:p>
        <w:p w14:paraId="4BCD25DD"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49" w:history="1">
            <w:r w:rsidRPr="00B20A3A">
              <w:rPr>
                <w:rStyle w:val="Hiperhivatkozs"/>
                <w:rFonts w:ascii="Times New Roman" w:hAnsi="Times New Roman" w:cs="Times New Roman"/>
                <w:noProof/>
                <w:sz w:val="24"/>
                <w:szCs w:val="24"/>
              </w:rPr>
              <w:t>7.</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Megvalósítás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_Toc417288149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42</w:t>
            </w:r>
            <w:r w:rsidRPr="00B20A3A">
              <w:rPr>
                <w:rFonts w:ascii="Times New Roman" w:hAnsi="Times New Roman" w:cs="Times New Roman"/>
                <w:noProof/>
                <w:webHidden/>
                <w:sz w:val="24"/>
                <w:szCs w:val="24"/>
              </w:rPr>
              <w:fldChar w:fldCharType="end"/>
            </w:r>
          </w:hyperlink>
        </w:p>
        <w:p w14:paraId="18325C3D"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0" w:history="1">
            <w:r w:rsidRPr="00B20A3A">
              <w:rPr>
                <w:rStyle w:val="Hiperhivatkozs"/>
                <w:rFonts w:ascii="Times New Roman" w:hAnsi="Times New Roman" w:cs="Times New Roman"/>
                <w:noProof/>
                <w:sz w:val="24"/>
                <w:szCs w:val="24"/>
              </w:rPr>
              <w:t>7.1.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Adatbázis kapcsolat és modellek elkészítése</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42</w:t>
            </w:r>
            <w:r w:rsidRPr="00B20A3A">
              <w:rPr>
                <w:rFonts w:ascii="Times New Roman" w:hAnsi="Times New Roman" w:cs="Times New Roman"/>
                <w:noProof/>
                <w:webHidden/>
                <w:sz w:val="24"/>
                <w:szCs w:val="24"/>
              </w:rPr>
              <w:fldChar w:fldCharType="end"/>
            </w:r>
          </w:hyperlink>
        </w:p>
        <w:p w14:paraId="5F09588A"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1" w:history="1">
            <w:r w:rsidRPr="00B20A3A">
              <w:rPr>
                <w:rStyle w:val="Hiperhivatkozs"/>
                <w:rFonts w:ascii="Times New Roman" w:hAnsi="Times New Roman" w:cs="Times New Roman"/>
                <w:noProof/>
                <w:sz w:val="24"/>
                <w:szCs w:val="24"/>
              </w:rPr>
              <w:t>7.2.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Autentikáció és autorizáció</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46</w:t>
            </w:r>
            <w:r w:rsidRPr="00B20A3A">
              <w:rPr>
                <w:rFonts w:ascii="Times New Roman" w:hAnsi="Times New Roman" w:cs="Times New Roman"/>
                <w:noProof/>
                <w:webHidden/>
                <w:sz w:val="24"/>
                <w:szCs w:val="24"/>
              </w:rPr>
              <w:fldChar w:fldCharType="end"/>
            </w:r>
          </w:hyperlink>
        </w:p>
        <w:p w14:paraId="049691CF"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2" w:history="1">
            <w:r w:rsidRPr="00B20A3A">
              <w:rPr>
                <w:rStyle w:val="Hiperhivatkozs"/>
                <w:rFonts w:ascii="Times New Roman" w:hAnsi="Times New Roman" w:cs="Times New Roman"/>
                <w:noProof/>
                <w:sz w:val="24"/>
                <w:szCs w:val="24"/>
              </w:rPr>
              <w:t>7.3.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Szobák szűrése</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49</w:t>
            </w:r>
            <w:r w:rsidRPr="00B20A3A">
              <w:rPr>
                <w:rFonts w:ascii="Times New Roman" w:hAnsi="Times New Roman" w:cs="Times New Roman"/>
                <w:noProof/>
                <w:webHidden/>
                <w:sz w:val="24"/>
                <w:szCs w:val="24"/>
              </w:rPr>
              <w:fldChar w:fldCharType="end"/>
            </w:r>
          </w:hyperlink>
        </w:p>
        <w:p w14:paraId="1F64665A"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3" w:history="1">
            <w:r w:rsidRPr="00B20A3A">
              <w:rPr>
                <w:rStyle w:val="Hiperhivatkozs"/>
                <w:rFonts w:ascii="Times New Roman" w:hAnsi="Times New Roman" w:cs="Times New Roman"/>
                <w:noProof/>
                <w:sz w:val="24"/>
                <w:szCs w:val="24"/>
              </w:rPr>
              <w:t>7.4.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Intelligens keresés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52</w:t>
            </w:r>
            <w:r w:rsidRPr="00B20A3A">
              <w:rPr>
                <w:rFonts w:ascii="Times New Roman" w:hAnsi="Times New Roman" w:cs="Times New Roman"/>
                <w:noProof/>
                <w:webHidden/>
                <w:sz w:val="24"/>
                <w:szCs w:val="24"/>
              </w:rPr>
              <w:fldChar w:fldCharType="end"/>
            </w:r>
          </w:hyperlink>
        </w:p>
        <w:p w14:paraId="69B74E5A"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54" w:history="1">
            <w:r w:rsidRPr="00B20A3A">
              <w:rPr>
                <w:rStyle w:val="Hiperhivatkozs"/>
                <w:rFonts w:ascii="Times New Roman" w:hAnsi="Times New Roman" w:cs="Times New Roman"/>
                <w:noProof/>
                <w:sz w:val="24"/>
                <w:szCs w:val="24"/>
              </w:rPr>
              <w:t>8.</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Felületek és használat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61</w:t>
            </w:r>
            <w:r w:rsidRPr="00B20A3A">
              <w:rPr>
                <w:rFonts w:ascii="Times New Roman" w:hAnsi="Times New Roman" w:cs="Times New Roman"/>
                <w:noProof/>
                <w:webHidden/>
                <w:sz w:val="24"/>
                <w:szCs w:val="24"/>
              </w:rPr>
              <w:fldChar w:fldCharType="end"/>
            </w:r>
          </w:hyperlink>
        </w:p>
        <w:p w14:paraId="3845D3B9"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5" w:history="1">
            <w:r w:rsidRPr="00B20A3A">
              <w:rPr>
                <w:rStyle w:val="Hiperhivatkozs"/>
                <w:rFonts w:ascii="Times New Roman" w:hAnsi="Times New Roman" w:cs="Times New Roman"/>
                <w:noProof/>
                <w:sz w:val="24"/>
                <w:szCs w:val="24"/>
              </w:rPr>
              <w:t>8.1.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Menüsáv</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61</w:t>
            </w:r>
            <w:r w:rsidRPr="00B20A3A">
              <w:rPr>
                <w:rFonts w:ascii="Times New Roman" w:hAnsi="Times New Roman" w:cs="Times New Roman"/>
                <w:noProof/>
                <w:webHidden/>
                <w:sz w:val="24"/>
                <w:szCs w:val="24"/>
              </w:rPr>
              <w:fldChar w:fldCharType="end"/>
            </w:r>
          </w:hyperlink>
        </w:p>
        <w:p w14:paraId="69D831CD"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6" w:history="1">
            <w:r w:rsidRPr="00B20A3A">
              <w:rPr>
                <w:rStyle w:val="Hiperhivatkozs"/>
                <w:rFonts w:ascii="Times New Roman" w:hAnsi="Times New Roman" w:cs="Times New Roman"/>
                <w:noProof/>
                <w:sz w:val="24"/>
                <w:szCs w:val="24"/>
              </w:rPr>
              <w:t>8.2.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Szobák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63</w:t>
            </w:r>
            <w:r w:rsidRPr="00B20A3A">
              <w:rPr>
                <w:rFonts w:ascii="Times New Roman" w:hAnsi="Times New Roman" w:cs="Times New Roman"/>
                <w:noProof/>
                <w:webHidden/>
                <w:sz w:val="24"/>
                <w:szCs w:val="24"/>
              </w:rPr>
              <w:fldChar w:fldCharType="end"/>
            </w:r>
          </w:hyperlink>
        </w:p>
        <w:p w14:paraId="25FB7E42"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7" w:history="1">
            <w:r w:rsidRPr="00B20A3A">
              <w:rPr>
                <w:rStyle w:val="Hiperhivatkozs"/>
                <w:rFonts w:ascii="Times New Roman" w:hAnsi="Times New Roman" w:cs="Times New Roman"/>
                <w:noProof/>
                <w:sz w:val="24"/>
                <w:szCs w:val="24"/>
              </w:rPr>
              <w:t>8.3.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Szálláshelyek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66</w:t>
            </w:r>
            <w:r w:rsidRPr="00B20A3A">
              <w:rPr>
                <w:rFonts w:ascii="Times New Roman" w:hAnsi="Times New Roman" w:cs="Times New Roman"/>
                <w:noProof/>
                <w:webHidden/>
                <w:sz w:val="24"/>
                <w:szCs w:val="24"/>
              </w:rPr>
              <w:fldChar w:fldCharType="end"/>
            </w:r>
          </w:hyperlink>
        </w:p>
        <w:p w14:paraId="3C277C53"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8" w:history="1">
            <w:r w:rsidRPr="00B20A3A">
              <w:rPr>
                <w:rStyle w:val="Hiperhivatkozs"/>
                <w:rFonts w:ascii="Times New Roman" w:hAnsi="Times New Roman" w:cs="Times New Roman"/>
                <w:noProof/>
                <w:sz w:val="24"/>
                <w:szCs w:val="24"/>
              </w:rPr>
              <w:t>8.4.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Intelligens keresés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67</w:t>
            </w:r>
            <w:r w:rsidRPr="00B20A3A">
              <w:rPr>
                <w:rFonts w:ascii="Times New Roman" w:hAnsi="Times New Roman" w:cs="Times New Roman"/>
                <w:noProof/>
                <w:webHidden/>
                <w:sz w:val="24"/>
                <w:szCs w:val="24"/>
              </w:rPr>
              <w:fldChar w:fldCharType="end"/>
            </w:r>
          </w:hyperlink>
        </w:p>
        <w:p w14:paraId="51D94788"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9" w:history="1">
            <w:r w:rsidRPr="00B20A3A">
              <w:rPr>
                <w:rStyle w:val="Hiperhivatkozs"/>
                <w:rFonts w:ascii="Times New Roman" w:hAnsi="Times New Roman" w:cs="Times New Roman"/>
                <w:noProof/>
                <w:sz w:val="24"/>
                <w:szCs w:val="24"/>
              </w:rPr>
              <w:t>8.5.</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Kosár</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_Toc417288159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68</w:t>
            </w:r>
            <w:r w:rsidRPr="00B20A3A">
              <w:rPr>
                <w:rFonts w:ascii="Times New Roman" w:hAnsi="Times New Roman" w:cs="Times New Roman"/>
                <w:noProof/>
                <w:webHidden/>
                <w:sz w:val="24"/>
                <w:szCs w:val="24"/>
              </w:rPr>
              <w:fldChar w:fldCharType="end"/>
            </w:r>
          </w:hyperlink>
        </w:p>
        <w:p w14:paraId="1799FBE8"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0" w:history="1">
            <w:r w:rsidRPr="00B20A3A">
              <w:rPr>
                <w:rStyle w:val="Hiperhivatkozs"/>
                <w:rFonts w:ascii="Times New Roman" w:hAnsi="Times New Roman" w:cs="Times New Roman"/>
                <w:noProof/>
                <w:sz w:val="24"/>
                <w:szCs w:val="24"/>
              </w:rPr>
              <w:t>8.6.</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Foglalások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68</w:t>
            </w:r>
            <w:r w:rsidRPr="00B20A3A">
              <w:rPr>
                <w:rFonts w:ascii="Times New Roman" w:hAnsi="Times New Roman" w:cs="Times New Roman"/>
                <w:noProof/>
                <w:webHidden/>
                <w:sz w:val="24"/>
                <w:szCs w:val="24"/>
              </w:rPr>
              <w:fldChar w:fldCharType="end"/>
            </w:r>
          </w:hyperlink>
        </w:p>
        <w:p w14:paraId="0961C269"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1" w:history="1">
            <w:r w:rsidRPr="00B20A3A">
              <w:rPr>
                <w:rStyle w:val="Hiperhivatkozs"/>
                <w:rFonts w:ascii="Times New Roman" w:hAnsi="Times New Roman" w:cs="Times New Roman"/>
                <w:noProof/>
                <w:sz w:val="24"/>
                <w:szCs w:val="24"/>
              </w:rPr>
              <w:t>8.7.</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Adminisztrációs felületek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68</w:t>
            </w:r>
            <w:r w:rsidRPr="00B20A3A">
              <w:rPr>
                <w:rFonts w:ascii="Times New Roman" w:hAnsi="Times New Roman" w:cs="Times New Roman"/>
                <w:noProof/>
                <w:webHidden/>
                <w:sz w:val="24"/>
                <w:szCs w:val="24"/>
              </w:rPr>
              <w:fldChar w:fldCharType="end"/>
            </w:r>
          </w:hyperlink>
        </w:p>
        <w:p w14:paraId="066BE26E" w14:textId="77777777" w:rsidR="00B20A3A" w:rsidRPr="00B20A3A" w:rsidRDefault="00B20A3A">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62" w:history="1">
            <w:r w:rsidRPr="00B20A3A">
              <w:rPr>
                <w:rStyle w:val="Hiperhivatkozs"/>
                <w:rFonts w:ascii="Times New Roman" w:hAnsi="Times New Roman" w:cs="Times New Roman"/>
                <w:noProof/>
                <w:sz w:val="24"/>
                <w:szCs w:val="24"/>
              </w:rPr>
              <w:t>9.</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Tesztelés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69</w:t>
            </w:r>
            <w:r w:rsidRPr="00B20A3A">
              <w:rPr>
                <w:rFonts w:ascii="Times New Roman" w:hAnsi="Times New Roman" w:cs="Times New Roman"/>
                <w:noProof/>
                <w:webHidden/>
                <w:sz w:val="24"/>
                <w:szCs w:val="24"/>
              </w:rPr>
              <w:fldChar w:fldCharType="end"/>
            </w:r>
          </w:hyperlink>
        </w:p>
        <w:p w14:paraId="73DA56D9"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3" w:history="1">
            <w:r w:rsidRPr="00B20A3A">
              <w:rPr>
                <w:rStyle w:val="Hiperhivatkozs"/>
                <w:rFonts w:ascii="Times New Roman" w:hAnsi="Times New Roman" w:cs="Times New Roman"/>
                <w:noProof/>
                <w:sz w:val="24"/>
                <w:szCs w:val="24"/>
              </w:rPr>
              <w:t>9.1.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Tesztelési környezet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69</w:t>
            </w:r>
            <w:r w:rsidRPr="00B20A3A">
              <w:rPr>
                <w:rFonts w:ascii="Times New Roman" w:hAnsi="Times New Roman" w:cs="Times New Roman"/>
                <w:noProof/>
                <w:webHidden/>
                <w:sz w:val="24"/>
                <w:szCs w:val="24"/>
              </w:rPr>
              <w:fldChar w:fldCharType="end"/>
            </w:r>
          </w:hyperlink>
        </w:p>
        <w:p w14:paraId="1A42A836"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4" w:history="1">
            <w:r w:rsidRPr="00B20A3A">
              <w:rPr>
                <w:rStyle w:val="Hiperhivatkozs"/>
                <w:rFonts w:ascii="Times New Roman" w:hAnsi="Times New Roman" w:cs="Times New Roman"/>
                <w:noProof/>
                <w:sz w:val="24"/>
                <w:szCs w:val="24"/>
              </w:rPr>
              <w:t>9.2.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Teszt adatok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69</w:t>
            </w:r>
            <w:r w:rsidRPr="00B20A3A">
              <w:rPr>
                <w:rFonts w:ascii="Times New Roman" w:hAnsi="Times New Roman" w:cs="Times New Roman"/>
                <w:noProof/>
                <w:webHidden/>
                <w:sz w:val="24"/>
                <w:szCs w:val="24"/>
              </w:rPr>
              <w:fldChar w:fldCharType="end"/>
            </w:r>
          </w:hyperlink>
        </w:p>
        <w:p w14:paraId="0A3BF052"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5" w:history="1">
            <w:r w:rsidRPr="00B20A3A">
              <w:rPr>
                <w:rStyle w:val="Hiperhivatkozs"/>
                <w:rFonts w:ascii="Times New Roman" w:hAnsi="Times New Roman" w:cs="Times New Roman"/>
                <w:noProof/>
                <w:sz w:val="24"/>
                <w:szCs w:val="24"/>
              </w:rPr>
              <w:t>9.3.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Teszt eredmények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_Toc417288165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70</w:t>
            </w:r>
            <w:r w:rsidRPr="00B20A3A">
              <w:rPr>
                <w:rFonts w:ascii="Times New Roman" w:hAnsi="Times New Roman" w:cs="Times New Roman"/>
                <w:noProof/>
                <w:webHidden/>
                <w:sz w:val="24"/>
                <w:szCs w:val="24"/>
              </w:rPr>
              <w:fldChar w:fldCharType="end"/>
            </w:r>
          </w:hyperlink>
        </w:p>
        <w:p w14:paraId="387F1EF4" w14:textId="77777777" w:rsidR="00B20A3A" w:rsidRPr="00B20A3A" w:rsidRDefault="00B20A3A">
          <w:pPr>
            <w:pStyle w:val="TJ1"/>
            <w:tabs>
              <w:tab w:val="left" w:pos="660"/>
              <w:tab w:val="right" w:leader="dot" w:pos="7928"/>
            </w:tabs>
            <w:rPr>
              <w:rFonts w:ascii="Times New Roman" w:eastAsiaTheme="minorEastAsia" w:hAnsi="Times New Roman" w:cs="Times New Roman"/>
              <w:noProof/>
              <w:sz w:val="24"/>
              <w:szCs w:val="24"/>
              <w:lang w:val="en-US"/>
            </w:rPr>
          </w:pPr>
          <w:hyperlink w:anchor="_Toc417288166" w:history="1">
            <w:r w:rsidRPr="00B20A3A">
              <w:rPr>
                <w:rStyle w:val="Hiperhivatkozs"/>
                <w:rFonts w:ascii="Times New Roman" w:hAnsi="Times New Roman" w:cs="Times New Roman"/>
                <w:noProof/>
                <w:sz w:val="24"/>
                <w:szCs w:val="24"/>
              </w:rPr>
              <w:t>10.</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Összefoglalás</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_Toc417288166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71</w:t>
            </w:r>
            <w:r w:rsidRPr="00B20A3A">
              <w:rPr>
                <w:rFonts w:ascii="Times New Roman" w:hAnsi="Times New Roman" w:cs="Times New Roman"/>
                <w:noProof/>
                <w:webHidden/>
                <w:sz w:val="24"/>
                <w:szCs w:val="24"/>
              </w:rPr>
              <w:fldChar w:fldCharType="end"/>
            </w:r>
          </w:hyperlink>
        </w:p>
        <w:p w14:paraId="7FD35413"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67" w:history="1">
            <w:r w:rsidRPr="00B20A3A">
              <w:rPr>
                <w:rStyle w:val="Hiperhivatkozs"/>
                <w:rFonts w:ascii="Times New Roman" w:hAnsi="Times New Roman" w:cs="Times New Roman"/>
                <w:noProof/>
                <w:sz w:val="24"/>
                <w:szCs w:val="24"/>
              </w:rPr>
              <w:t>Irodalomjegyzék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_Toc417288167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72</w:t>
            </w:r>
            <w:r w:rsidRPr="00B20A3A">
              <w:rPr>
                <w:rFonts w:ascii="Times New Roman" w:hAnsi="Times New Roman" w:cs="Times New Roman"/>
                <w:noProof/>
                <w:webHidden/>
                <w:sz w:val="24"/>
                <w:szCs w:val="24"/>
              </w:rPr>
              <w:fldChar w:fldCharType="end"/>
            </w:r>
          </w:hyperlink>
        </w:p>
        <w:p w14:paraId="694D4A25"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68" w:history="1">
            <w:r w:rsidRPr="00B20A3A">
              <w:rPr>
                <w:rStyle w:val="Hiperhivatkozs"/>
                <w:rFonts w:ascii="Times New Roman" w:hAnsi="Times New Roman" w:cs="Times New Roman"/>
                <w:noProof/>
                <w:sz w:val="24"/>
                <w:szCs w:val="24"/>
              </w:rPr>
              <w:t>Ábrajegyzék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_Toc417288168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74</w:t>
            </w:r>
            <w:r w:rsidRPr="00B20A3A">
              <w:rPr>
                <w:rFonts w:ascii="Times New Roman" w:hAnsi="Times New Roman" w:cs="Times New Roman"/>
                <w:noProof/>
                <w:webHidden/>
                <w:sz w:val="24"/>
                <w:szCs w:val="24"/>
              </w:rPr>
              <w:fldChar w:fldCharType="end"/>
            </w:r>
          </w:hyperlink>
        </w:p>
        <w:p w14:paraId="55226759"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69" w:history="1">
            <w:r w:rsidRPr="00B20A3A">
              <w:rPr>
                <w:rStyle w:val="Hiperhivatkozs"/>
                <w:rFonts w:ascii="Times New Roman" w:hAnsi="Times New Roman" w:cs="Times New Roman"/>
                <w:noProof/>
                <w:sz w:val="24"/>
                <w:szCs w:val="24"/>
              </w:rPr>
              <w:t>Mellékletek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_Toc417288169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75</w:t>
            </w:r>
            <w:r w:rsidRPr="00B20A3A">
              <w:rPr>
                <w:rFonts w:ascii="Times New Roman" w:hAnsi="Times New Roman" w:cs="Times New Roman"/>
                <w:noProof/>
                <w:webHidden/>
                <w:sz w:val="24"/>
                <w:szCs w:val="24"/>
              </w:rPr>
              <w:fldChar w:fldCharType="end"/>
            </w:r>
          </w:hyperlink>
        </w:p>
        <w:p w14:paraId="23E3AF7B"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0" w:history="1">
            <w:r w:rsidRPr="00B20A3A">
              <w:rPr>
                <w:rStyle w:val="Hiperhivatkozs"/>
                <w:rFonts w:ascii="Times New Roman" w:hAnsi="Times New Roman" w:cs="Times New Roman"/>
                <w:noProof/>
                <w:sz w:val="24"/>
                <w:szCs w:val="24"/>
              </w:rPr>
              <w:t>[1]</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Adatbázis diagram</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_Toc417288170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75</w:t>
            </w:r>
            <w:r w:rsidRPr="00B20A3A">
              <w:rPr>
                <w:rFonts w:ascii="Times New Roman" w:hAnsi="Times New Roman" w:cs="Times New Roman"/>
                <w:noProof/>
                <w:webHidden/>
                <w:sz w:val="24"/>
                <w:szCs w:val="24"/>
              </w:rPr>
              <w:fldChar w:fldCharType="end"/>
            </w:r>
          </w:hyperlink>
        </w:p>
        <w:p w14:paraId="70CFB59B"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1" w:history="1">
            <w:r w:rsidRPr="00B20A3A">
              <w:rPr>
                <w:rStyle w:val="Hiperhivatkozs"/>
                <w:rFonts w:ascii="Times New Roman" w:hAnsi="Times New Roman" w:cs="Times New Roman"/>
                <w:noProof/>
                <w:sz w:val="24"/>
                <w:szCs w:val="24"/>
              </w:rPr>
              <w:t>[2]</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UrlHelper segédosztály</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_Toc417288171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76</w:t>
            </w:r>
            <w:r w:rsidRPr="00B20A3A">
              <w:rPr>
                <w:rFonts w:ascii="Times New Roman" w:hAnsi="Times New Roman" w:cs="Times New Roman"/>
                <w:noProof/>
                <w:webHidden/>
                <w:sz w:val="24"/>
                <w:szCs w:val="24"/>
              </w:rPr>
              <w:fldChar w:fldCharType="end"/>
            </w:r>
          </w:hyperlink>
        </w:p>
        <w:p w14:paraId="6B76F6CA"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2" w:history="1">
            <w:r w:rsidRPr="00B20A3A">
              <w:rPr>
                <w:rStyle w:val="Hiperhivatkozs"/>
                <w:rFonts w:ascii="Times New Roman" w:hAnsi="Times New Roman" w:cs="Times New Roman"/>
                <w:noProof/>
                <w:sz w:val="24"/>
                <w:szCs w:val="24"/>
              </w:rPr>
              <w:t>[3]</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FilterHelper segédosztály szobák szűrését megvalósító metódusai</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_Toc417288172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78</w:t>
            </w:r>
            <w:r w:rsidRPr="00B20A3A">
              <w:rPr>
                <w:rFonts w:ascii="Times New Roman" w:hAnsi="Times New Roman" w:cs="Times New Roman"/>
                <w:noProof/>
                <w:webHidden/>
                <w:sz w:val="24"/>
                <w:szCs w:val="24"/>
              </w:rPr>
              <w:fldChar w:fldCharType="end"/>
            </w:r>
          </w:hyperlink>
        </w:p>
        <w:p w14:paraId="4DE68A69" w14:textId="77777777" w:rsidR="00B20A3A" w:rsidRPr="00B20A3A" w:rsidRDefault="00B20A3A">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3" w:history="1">
            <w:r w:rsidRPr="00B20A3A">
              <w:rPr>
                <w:rStyle w:val="Hiperhivatkozs"/>
                <w:rFonts w:ascii="Times New Roman" w:hAnsi="Times New Roman" w:cs="Times New Roman"/>
                <w:noProof/>
                <w:sz w:val="24"/>
                <w:szCs w:val="24"/>
              </w:rPr>
              <w:t>[4]</w:t>
            </w:r>
            <w:r w:rsidRPr="00B20A3A">
              <w:rPr>
                <w:rFonts w:ascii="Times New Roman" w:eastAsiaTheme="minorEastAsia" w:hAnsi="Times New Roman" w:cs="Times New Roman"/>
                <w:noProof/>
                <w:sz w:val="24"/>
                <w:szCs w:val="24"/>
                <w:lang w:val="en-US"/>
              </w:rPr>
              <w:tab/>
            </w:r>
            <w:r w:rsidRPr="00B20A3A">
              <w:rPr>
                <w:rStyle w:val="Hiperhivatkozs"/>
                <w:rFonts w:ascii="Times New Roman" w:hAnsi="Times New Roman" w:cs="Times New Roman"/>
                <w:noProof/>
                <w:sz w:val="24"/>
                <w:szCs w:val="24"/>
              </w:rPr>
              <w:t>Tesztelési eredmények</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_Toc417288173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82</w:t>
            </w:r>
            <w:r w:rsidRPr="00B20A3A">
              <w:rPr>
                <w:rFonts w:ascii="Times New Roman" w:hAnsi="Times New Roman" w:cs="Times New Roman"/>
                <w:noProof/>
                <w:webHidden/>
                <w:sz w:val="24"/>
                <w:szCs w:val="24"/>
              </w:rPr>
              <w:fldChar w:fldCharType="end"/>
            </w:r>
          </w:hyperlink>
        </w:p>
        <w:p w14:paraId="2058AEB2" w14:textId="77777777" w:rsidR="00B20A3A" w:rsidRPr="00B20A3A" w:rsidRDefault="00B20A3A">
          <w:pPr>
            <w:pStyle w:val="TJ1"/>
            <w:tabs>
              <w:tab w:val="right" w:leader="dot" w:pos="7928"/>
            </w:tabs>
            <w:rPr>
              <w:rFonts w:ascii="Times New Roman" w:eastAsiaTheme="minorEastAsia" w:hAnsi="Times New Roman" w:cs="Times New Roman"/>
              <w:noProof/>
              <w:sz w:val="24"/>
              <w:szCs w:val="24"/>
              <w:lang w:val="en-US"/>
            </w:rPr>
          </w:pPr>
          <w:hyperlink w:anchor="_Toc417288174" w:history="1">
            <w:r w:rsidRPr="00B20A3A">
              <w:rPr>
                <w:rStyle w:val="Hiperhivatkozs"/>
                <w:rFonts w:ascii="Times New Roman" w:hAnsi="Times New Roman" w:cs="Times New Roman"/>
                <w:noProof/>
                <w:sz w:val="24"/>
                <w:szCs w:val="24"/>
              </w:rPr>
              <w:t>CD Melléklet</w:t>
            </w:r>
            <w:r w:rsidRPr="00B20A3A">
              <w:rPr>
                <w:rFonts w:ascii="Times New Roman" w:hAnsi="Times New Roman" w:cs="Times New Roman"/>
                <w:noProof/>
                <w:webHidden/>
                <w:sz w:val="24"/>
                <w:szCs w:val="24"/>
              </w:rPr>
              <w:tab/>
            </w:r>
            <w:r w:rsidRPr="00B20A3A">
              <w:rPr>
                <w:rFonts w:ascii="Times New Roman" w:hAnsi="Times New Roman" w:cs="Times New Roman"/>
                <w:noProof/>
                <w:webHidden/>
                <w:sz w:val="24"/>
                <w:szCs w:val="24"/>
              </w:rPr>
              <w:fldChar w:fldCharType="begin"/>
            </w:r>
            <w:r w:rsidRPr="00B20A3A">
              <w:rPr>
                <w:rFonts w:ascii="Times New Roman" w:hAnsi="Times New Roman" w:cs="Times New Roman"/>
                <w:noProof/>
                <w:webHidden/>
                <w:sz w:val="24"/>
                <w:szCs w:val="24"/>
              </w:rPr>
              <w:instrText xml:space="preserve"> PAGEREF _Toc417288174 \h </w:instrText>
            </w:r>
            <w:r w:rsidRPr="00B20A3A">
              <w:rPr>
                <w:rFonts w:ascii="Times New Roman" w:hAnsi="Times New Roman" w:cs="Times New Roman"/>
                <w:noProof/>
                <w:webHidden/>
                <w:sz w:val="24"/>
                <w:szCs w:val="24"/>
              </w:rPr>
            </w:r>
            <w:r w:rsidRPr="00B20A3A">
              <w:rPr>
                <w:rFonts w:ascii="Times New Roman" w:hAnsi="Times New Roman" w:cs="Times New Roman"/>
                <w:noProof/>
                <w:webHidden/>
                <w:sz w:val="24"/>
                <w:szCs w:val="24"/>
              </w:rPr>
              <w:fldChar w:fldCharType="separate"/>
            </w:r>
            <w:r w:rsidRPr="00B20A3A">
              <w:rPr>
                <w:rFonts w:ascii="Times New Roman" w:hAnsi="Times New Roman" w:cs="Times New Roman"/>
                <w:noProof/>
                <w:webHidden/>
                <w:sz w:val="24"/>
                <w:szCs w:val="24"/>
              </w:rPr>
              <w:t>85</w:t>
            </w:r>
            <w:r w:rsidRPr="00B20A3A">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B20A3A">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88104"/>
      <w:r w:rsidRPr="000C21EE">
        <w:lastRenderedPageBreak/>
        <w:t>Bevezetés</w:t>
      </w:r>
      <w:bookmarkEnd w:id="9"/>
      <w:bookmarkEnd w:id="10"/>
      <w:bookmarkEnd w:id="11"/>
    </w:p>
    <w:p w14:paraId="0F95CE2C" w14:textId="73F4206D"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88105"/>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4B6171D" w:rsidR="002B03D6" w:rsidRDefault="005B0978" w:rsidP="00C3557E">
      <w:pPr>
        <w:pStyle w:val="ThesisSzvegElsBekezds"/>
      </w:pPr>
      <w:r>
        <w:t xml:space="preserve">A csoportos turizmus jelentős </w:t>
      </w:r>
      <w:r w:rsidR="00F0229A">
        <w:t>szereppel bír a turizmusban, gondol</w:t>
      </w:r>
      <w:r w:rsidR="00B20A3A">
        <w:t>junk csak a tavasszal és ősszel</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08A1B5D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5936AA14"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88106"/>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88107"/>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88108"/>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88109"/>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88110"/>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88111"/>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88112"/>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88113"/>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B20A3A"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88114"/>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B20A3A"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88115"/>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88116"/>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88117"/>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88118"/>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88119"/>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88120"/>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88121"/>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88122"/>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88123"/>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88124"/>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88125"/>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88126"/>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88127"/>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88128"/>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88129"/>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88130"/>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88131"/>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17CDBDB3" w:rsidR="00036A18" w:rsidRDefault="00B20A3A"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6pt;height:258.7pt" o:ole="">
            <v:imagedata r:id="rId18" o:title=""/>
          </v:shape>
          <o:OLEObject Type="Link" ProgID="Visio.Drawing.15" ShapeID="_x0000_i1027"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w:t>
      </w:r>
      <w:r>
        <w:fldChar w:fldCharType="end"/>
      </w:r>
      <w:bookmarkStart w:id="52" w:name="_Toc417218011"/>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88132"/>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7C664808" w:rsidR="00036A18" w:rsidRDefault="00B20A3A" w:rsidP="00C3557E">
      <w:pPr>
        <w:pStyle w:val="ThesisSzvegElsBekezds"/>
      </w:pPr>
      <w:r>
        <w:object w:dxaOrig="6015" w:dyaOrig="5280" w14:anchorId="410B5B67">
          <v:shape id="_x0000_i1028" type="#_x0000_t75" style="width:338.25pt;height:295.55pt" o:ole="">
            <v:imagedata r:id="rId20" o:title=""/>
          </v:shape>
          <o:OLEObject Type="Link" ProgID="Visio.Drawing.15" ShapeID="_x0000_i1028"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2</w:t>
      </w:r>
      <w:r>
        <w:fldChar w:fldCharType="end"/>
      </w:r>
      <w:bookmarkStart w:id="54" w:name="_Toc417218012"/>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88133"/>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333C029E" w:rsidR="00036A18" w:rsidRDefault="00B20A3A" w:rsidP="00C3557E">
      <w:pPr>
        <w:pStyle w:val="ThesisSzvegElsBekezds"/>
      </w:pPr>
      <w:r>
        <w:object w:dxaOrig="7695" w:dyaOrig="4260" w14:anchorId="6BBE539C">
          <v:shape id="_x0000_i1029" type="#_x0000_t75" style="width:389.3pt;height:3in" o:ole="">
            <v:imagedata r:id="rId22" o:title=""/>
          </v:shape>
          <o:OLEObject Type="Link" ProgID="Visio.Drawing.15" ShapeID="_x0000_i1029"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3</w:t>
      </w:r>
      <w:r>
        <w:fldChar w:fldCharType="end"/>
      </w:r>
      <w:bookmarkStart w:id="56" w:name="_Toc417218013"/>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88134"/>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C3557E">
      <w:pPr>
        <w:pStyle w:val="ThesisSzvegElsBekezds"/>
      </w:pPr>
      <w:r>
        <w:object w:dxaOrig="8161" w:dyaOrig="600" w14:anchorId="7F9A75AA">
          <v:shape id="_x0000_i1025" type="#_x0000_t75" style="width:392.65pt;height:25.95pt" o:ole="">
            <v:imagedata r:id="rId24" o:title=""/>
          </v:shape>
          <o:OLEObject Type="Embed" ProgID="Visio.Drawing.15" ShapeID="_x0000_i1025" DrawAspect="Content" ObjectID="_1491031860"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4</w:t>
      </w:r>
      <w:r>
        <w:fldChar w:fldCharType="end"/>
      </w:r>
      <w:bookmarkStart w:id="61" w:name="_Toc417218014"/>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C3557E">
      <w:pPr>
        <w:pStyle w:val="ThesisSzvegElsBekezds"/>
      </w:pPr>
      <w:r>
        <w:object w:dxaOrig="5296" w:dyaOrig="600" w14:anchorId="63A0ED79">
          <v:shape id="_x0000_i1026" type="#_x0000_t75" style="width:267.05pt;height:27.65pt" o:ole="">
            <v:imagedata r:id="rId26" o:title=""/>
          </v:shape>
          <o:OLEObject Type="Embed" ProgID="Visio.Drawing.15" ShapeID="_x0000_i1026" DrawAspect="Content" ObjectID="_1491031861"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5</w:t>
      </w:r>
      <w:r>
        <w:fldChar w:fldCharType="end"/>
      </w:r>
      <w:bookmarkStart w:id="62" w:name="_Toc417218015"/>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B20A3A"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071644"/>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2BDAB5E7" w:rsidR="0033408E" w:rsidRDefault="00B20A3A"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6</w:t>
      </w:r>
      <w:r>
        <w:fldChar w:fldCharType="end"/>
      </w:r>
      <w:bookmarkStart w:id="66" w:name="_Toc417218016"/>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B20A3A"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071645"/>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88135"/>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670E26D6" w:rsidR="0033408E" w:rsidRDefault="00B20A3A"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7</w:t>
      </w:r>
      <w:r>
        <w:fldChar w:fldCharType="end"/>
      </w:r>
      <w:bookmarkStart w:id="70" w:name="_Toc417218017"/>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B20A3A"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071646"/>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88136"/>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270FE255" w:rsidR="003620FF" w:rsidRDefault="00B20A3A"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8</w:t>
      </w:r>
      <w:r>
        <w:fldChar w:fldCharType="end"/>
      </w:r>
      <w:bookmarkStart w:id="74" w:name="_Toc417218018"/>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B20A3A"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07164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88137"/>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20170DF1" w:rsidR="003620FF" w:rsidRDefault="00B20A3A" w:rsidP="00C3557E">
      <w:pPr>
        <w:pStyle w:val="ThesisSzvegElsBekezds"/>
      </w:pPr>
      <w:r>
        <w:object w:dxaOrig="7575" w:dyaOrig="1050" w14:anchorId="7FAF0D50">
          <v:shape id="_x0000_i1033" type="#_x0000_t75" style="width:389.3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9</w:t>
      </w:r>
      <w:r>
        <w:fldChar w:fldCharType="end"/>
      </w:r>
      <w:bookmarkStart w:id="79" w:name="_Toc417218019"/>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B20A3A"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07164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88138"/>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a  mellékletben található ábra mutatja be.</w:t>
      </w:r>
    </w:p>
    <w:p w14:paraId="246780C2" w14:textId="7F49DE31" w:rsidR="00530FAE" w:rsidRDefault="00C3557E" w:rsidP="00C3557E">
      <w:pPr>
        <w:pStyle w:val="ThesisSzveg"/>
      </w:pPr>
      <w:r>
        <w:t>Az adatbázisban négy tábla</w:t>
      </w:r>
      <w:r w:rsidR="00E53C9B">
        <w:t xml:space="preserve">, a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88139"/>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88140"/>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88141"/>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88142"/>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88143"/>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88144"/>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88145"/>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88146"/>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88147"/>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88148"/>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88149"/>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88150"/>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97" w:name="_Toc417288151"/>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98" w:name="_Toc417288152"/>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88153"/>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lastRenderedPageBreak/>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t xml:space="preserve">A metódus megnyitja a korábban létrehozott .raw_solution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88154"/>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88155"/>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w:t>
      </w:r>
      <w:r>
        <w:fldChar w:fldCharType="end"/>
      </w:r>
      <w:bookmarkStart w:id="102" w:name="_Toc417218021"/>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2</w:t>
      </w:r>
      <w:r>
        <w:fldChar w:fldCharType="end"/>
      </w:r>
      <w:bookmarkStart w:id="103" w:name="_Toc417218022"/>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3</w:t>
      </w:r>
      <w:r>
        <w:fldChar w:fldCharType="end"/>
      </w:r>
      <w:bookmarkStart w:id="104" w:name="_Toc417218023"/>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4</w:t>
      </w:r>
      <w:r>
        <w:fldChar w:fldCharType="end"/>
      </w:r>
      <w:bookmarkStart w:id="105" w:name="_Toc417218024"/>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88156"/>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5</w:t>
      </w:r>
      <w:r>
        <w:fldChar w:fldCharType="end"/>
      </w:r>
      <w:bookmarkStart w:id="107" w:name="_Toc417218025"/>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6</w:t>
      </w:r>
      <w:r>
        <w:fldChar w:fldCharType="end"/>
      </w:r>
      <w:bookmarkStart w:id="109" w:name="_Toc417218026"/>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7</w:t>
      </w:r>
      <w:r>
        <w:fldChar w:fldCharType="end"/>
      </w:r>
      <w:bookmarkStart w:id="111" w:name="_Toc417218027"/>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8</w:t>
      </w:r>
      <w:r>
        <w:fldChar w:fldCharType="end"/>
      </w:r>
      <w:bookmarkStart w:id="113" w:name="_Toc417218028"/>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9</w:t>
      </w:r>
      <w:r>
        <w:fldChar w:fldCharType="end"/>
      </w:r>
      <w:bookmarkStart w:id="115" w:name="_Toc417218029"/>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88157"/>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10</w:t>
      </w:r>
      <w:r>
        <w:fldChar w:fldCharType="end"/>
      </w:r>
      <w:bookmarkStart w:id="117" w:name="_Toc417218030"/>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88158"/>
      <w:r w:rsidRPr="00964772">
        <w:rPr>
          <w:szCs w:val="24"/>
        </w:rPr>
        <w:t>Intelligens keresés</w:t>
      </w:r>
      <w:bookmarkEnd w:id="118"/>
    </w:p>
    <w:p w14:paraId="18600CC0" w14:textId="77777777" w:rsidR="00530FAE" w:rsidRPr="00530FAE" w:rsidRDefault="00530FAE" w:rsidP="00C3557E">
      <w:pPr>
        <w:pStyle w:val="ThesisSzvegElsBekezds"/>
      </w:pPr>
    </w:p>
    <w:p w14:paraId="37D5DA79" w14:textId="53A2B157" w:rsidR="00965E6C" w:rsidRDefault="00965E6C" w:rsidP="00965E6C">
      <w:pPr>
        <w:pStyle w:val="Cmsor2"/>
        <w:rPr>
          <w:szCs w:val="24"/>
        </w:rPr>
      </w:pPr>
      <w:bookmarkStart w:id="119" w:name="_Toc417288159"/>
      <w:r w:rsidRPr="00964772">
        <w:rPr>
          <w:szCs w:val="24"/>
        </w:rPr>
        <w:lastRenderedPageBreak/>
        <w:t>Kosár</w:t>
      </w:r>
      <w:bookmarkEnd w:id="119"/>
    </w:p>
    <w:p w14:paraId="0EC8A252" w14:textId="77777777" w:rsidR="00B617AA" w:rsidRDefault="00B617AA" w:rsidP="00C3557E">
      <w:pPr>
        <w:pStyle w:val="ThesisSzvegElsBekezds"/>
      </w:pPr>
    </w:p>
    <w:p w14:paraId="4207E7AD" w14:textId="1486FD9F" w:rsidR="00B617AA" w:rsidRPr="00B617AA" w:rsidRDefault="00B617AA" w:rsidP="00B617AA">
      <w:pPr>
        <w:pStyle w:val="Cmsor2"/>
        <w:rPr>
          <w:szCs w:val="24"/>
        </w:rPr>
      </w:pPr>
      <w:bookmarkStart w:id="120" w:name="_Toc417288160"/>
      <w:r w:rsidRPr="00964772">
        <w:rPr>
          <w:szCs w:val="24"/>
        </w:rPr>
        <w:t>Foglalások</w:t>
      </w:r>
      <w:bookmarkEnd w:id="120"/>
    </w:p>
    <w:p w14:paraId="222B1AB1" w14:textId="77777777" w:rsidR="00530FAE" w:rsidRPr="00530FAE" w:rsidRDefault="00530FAE" w:rsidP="00C3557E">
      <w:pPr>
        <w:pStyle w:val="ThesisSzvegElsBekezds"/>
      </w:pPr>
    </w:p>
    <w:p w14:paraId="6AABBDC2" w14:textId="29269CFE" w:rsidR="00965E6C" w:rsidRDefault="00965E6C" w:rsidP="00965E6C">
      <w:pPr>
        <w:pStyle w:val="Cmsor2"/>
        <w:rPr>
          <w:szCs w:val="24"/>
        </w:rPr>
      </w:pPr>
      <w:bookmarkStart w:id="121" w:name="_Toc417288161"/>
      <w:r w:rsidRPr="00964772">
        <w:rPr>
          <w:szCs w:val="24"/>
        </w:rPr>
        <w:t>Adminisztrációs felületek</w:t>
      </w:r>
      <w:bookmarkEnd w:id="121"/>
    </w:p>
    <w:p w14:paraId="599BA3ED" w14:textId="77777777" w:rsidR="000726F6" w:rsidRDefault="000726F6" w:rsidP="00C3557E">
      <w:pPr>
        <w:pStyle w:val="ThesisSzvegElsBekezds"/>
        <w:sectPr w:rsidR="000726F6" w:rsidSect="00FD5FB2">
          <w:headerReference w:type="default" r:id="rId49"/>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2" w:name="_Toc417288162"/>
      <w:r w:rsidRPr="00964772">
        <w:lastRenderedPageBreak/>
        <w:t>Tesztelés</w:t>
      </w:r>
      <w:bookmarkEnd w:id="122"/>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3" w:name="_Toc417288163"/>
      <w:r w:rsidRPr="00964772">
        <w:rPr>
          <w:szCs w:val="24"/>
        </w:rPr>
        <w:t>Tesztelési környezet</w:t>
      </w:r>
      <w:bookmarkEnd w:id="123"/>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4" w:name="_Toc417288164"/>
      <w:r w:rsidRPr="00964772">
        <w:rPr>
          <w:szCs w:val="24"/>
        </w:rPr>
        <w:t>Teszt adatok</w:t>
      </w:r>
      <w:bookmarkEnd w:id="124"/>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5" w:name="_Toc417288165"/>
      <w:r w:rsidRPr="00964772">
        <w:rPr>
          <w:szCs w:val="24"/>
        </w:rPr>
        <w:lastRenderedPageBreak/>
        <w:t>Teszt eredmények</w:t>
      </w:r>
      <w:bookmarkEnd w:id="125"/>
    </w:p>
    <w:p w14:paraId="3598A9F9" w14:textId="71BB5DC4" w:rsidR="00B513E0" w:rsidRDefault="00B513E0" w:rsidP="00C3557E">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0"/>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6" w:name="_Toc417288166"/>
      <w:r w:rsidRPr="00964772">
        <w:lastRenderedPageBreak/>
        <w:t>Összefoglalás</w:t>
      </w:r>
      <w:bookmarkEnd w:id="126"/>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1"/>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7" w:name="_Toc417288167"/>
      <w:r w:rsidRPr="00964772">
        <w:rPr>
          <w:szCs w:val="24"/>
        </w:rPr>
        <w:lastRenderedPageBreak/>
        <w:t>Irodalomjegyzék</w:t>
      </w:r>
      <w:bookmarkEnd w:id="127"/>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8" w:name="_Toc417288168"/>
      <w:r>
        <w:lastRenderedPageBreak/>
        <w:t>Ábrajegyzék</w:t>
      </w:r>
      <w:bookmarkEnd w:id="128"/>
    </w:p>
    <w:p w14:paraId="70A00B96" w14:textId="77777777" w:rsidR="00810BC5" w:rsidRDefault="00E257D0">
      <w:pPr>
        <w:pStyle w:val="brajegyzk"/>
        <w:tabs>
          <w:tab w:val="right" w:leader="dot" w:pos="7928"/>
        </w:tabs>
        <w:rPr>
          <w:rFonts w:eastAsiaTheme="minorEastAsia" w:cstheme="minorBidi"/>
          <w:noProof/>
          <w:lang w:val="en-US"/>
        </w:rPr>
      </w:pPr>
      <w:r>
        <w:fldChar w:fldCharType="begin"/>
      </w:r>
      <w:r>
        <w:instrText xml:space="preserve"> TOC \f F \h \z \c "ábra" </w:instrText>
      </w:r>
      <w:r>
        <w:fldChar w:fldCharType="separate"/>
      </w:r>
      <w:hyperlink w:anchor="_Toc417218011" w:history="1">
        <w:r w:rsidR="00810BC5" w:rsidRPr="0057569C">
          <w:rPr>
            <w:rStyle w:val="Hiperhivatkozs"/>
            <w:noProof/>
          </w:rPr>
          <w:t>6.1 ábra Szobafoglalás folyamata</w:t>
        </w:r>
        <w:r w:rsidR="00810BC5">
          <w:rPr>
            <w:noProof/>
            <w:webHidden/>
          </w:rPr>
          <w:tab/>
        </w:r>
        <w:r w:rsidR="00810BC5">
          <w:rPr>
            <w:noProof/>
            <w:webHidden/>
          </w:rPr>
          <w:fldChar w:fldCharType="begin"/>
        </w:r>
        <w:r w:rsidR="00810BC5">
          <w:rPr>
            <w:noProof/>
            <w:webHidden/>
          </w:rPr>
          <w:instrText xml:space="preserve"> PAGEREF _Toc417218011 \h </w:instrText>
        </w:r>
        <w:r w:rsidR="00810BC5">
          <w:rPr>
            <w:noProof/>
            <w:webHidden/>
          </w:rPr>
        </w:r>
        <w:r w:rsidR="00810BC5">
          <w:rPr>
            <w:noProof/>
            <w:webHidden/>
          </w:rPr>
          <w:fldChar w:fldCharType="separate"/>
        </w:r>
        <w:r w:rsidR="00810BC5">
          <w:rPr>
            <w:noProof/>
            <w:webHidden/>
          </w:rPr>
          <w:t>27</w:t>
        </w:r>
        <w:r w:rsidR="00810BC5">
          <w:rPr>
            <w:noProof/>
            <w:webHidden/>
          </w:rPr>
          <w:fldChar w:fldCharType="end"/>
        </w:r>
      </w:hyperlink>
    </w:p>
    <w:p w14:paraId="46E95F52" w14:textId="77777777" w:rsidR="00810BC5" w:rsidRDefault="00B20A3A">
      <w:pPr>
        <w:pStyle w:val="brajegyzk"/>
        <w:tabs>
          <w:tab w:val="right" w:leader="dot" w:pos="7928"/>
        </w:tabs>
        <w:rPr>
          <w:rFonts w:eastAsiaTheme="minorEastAsia" w:cstheme="minorBidi"/>
          <w:noProof/>
          <w:lang w:val="en-US"/>
        </w:rPr>
      </w:pPr>
      <w:hyperlink w:anchor="_Toc417218012" w:history="1">
        <w:r w:rsidR="00810BC5" w:rsidRPr="0057569C">
          <w:rPr>
            <w:rStyle w:val="Hiperhivatkozs"/>
            <w:noProof/>
          </w:rPr>
          <w:t>6.2 ábra Foglalás visszaigazolás folyamata</w:t>
        </w:r>
        <w:r w:rsidR="00810BC5">
          <w:rPr>
            <w:noProof/>
            <w:webHidden/>
          </w:rPr>
          <w:tab/>
        </w:r>
        <w:r w:rsidR="00810BC5">
          <w:rPr>
            <w:noProof/>
            <w:webHidden/>
          </w:rPr>
          <w:fldChar w:fldCharType="begin"/>
        </w:r>
        <w:r w:rsidR="00810BC5">
          <w:rPr>
            <w:noProof/>
            <w:webHidden/>
          </w:rPr>
          <w:instrText xml:space="preserve"> PAGEREF _Toc417218012 \h </w:instrText>
        </w:r>
        <w:r w:rsidR="00810BC5">
          <w:rPr>
            <w:noProof/>
            <w:webHidden/>
          </w:rPr>
        </w:r>
        <w:r w:rsidR="00810BC5">
          <w:rPr>
            <w:noProof/>
            <w:webHidden/>
          </w:rPr>
          <w:fldChar w:fldCharType="separate"/>
        </w:r>
        <w:r w:rsidR="00810BC5">
          <w:rPr>
            <w:noProof/>
            <w:webHidden/>
          </w:rPr>
          <w:t>28</w:t>
        </w:r>
        <w:r w:rsidR="00810BC5">
          <w:rPr>
            <w:noProof/>
            <w:webHidden/>
          </w:rPr>
          <w:fldChar w:fldCharType="end"/>
        </w:r>
      </w:hyperlink>
    </w:p>
    <w:p w14:paraId="01FAA0F0" w14:textId="77777777" w:rsidR="00810BC5" w:rsidRDefault="00B20A3A">
      <w:pPr>
        <w:pStyle w:val="brajegyzk"/>
        <w:tabs>
          <w:tab w:val="right" w:leader="dot" w:pos="7928"/>
        </w:tabs>
        <w:rPr>
          <w:rFonts w:eastAsiaTheme="minorEastAsia" w:cstheme="minorBidi"/>
          <w:noProof/>
          <w:lang w:val="en-US"/>
        </w:rPr>
      </w:pPr>
      <w:hyperlink w:anchor="_Toc417218013" w:history="1">
        <w:r w:rsidR="00810BC5" w:rsidRPr="0057569C">
          <w:rPr>
            <w:rStyle w:val="Hiperhivatkozs"/>
            <w:noProof/>
          </w:rPr>
          <w:t>6.3 ábra Intelligens keresés háttérfolyamata</w:t>
        </w:r>
        <w:r w:rsidR="00810BC5">
          <w:rPr>
            <w:noProof/>
            <w:webHidden/>
          </w:rPr>
          <w:tab/>
        </w:r>
        <w:r w:rsidR="00810BC5">
          <w:rPr>
            <w:noProof/>
            <w:webHidden/>
          </w:rPr>
          <w:fldChar w:fldCharType="begin"/>
        </w:r>
        <w:r w:rsidR="00810BC5">
          <w:rPr>
            <w:noProof/>
            <w:webHidden/>
          </w:rPr>
          <w:instrText xml:space="preserve"> PAGEREF _Toc417218013 \h </w:instrText>
        </w:r>
        <w:r w:rsidR="00810BC5">
          <w:rPr>
            <w:noProof/>
            <w:webHidden/>
          </w:rPr>
        </w:r>
        <w:r w:rsidR="00810BC5">
          <w:rPr>
            <w:noProof/>
            <w:webHidden/>
          </w:rPr>
          <w:fldChar w:fldCharType="separate"/>
        </w:r>
        <w:r w:rsidR="00810BC5">
          <w:rPr>
            <w:noProof/>
            <w:webHidden/>
          </w:rPr>
          <w:t>29</w:t>
        </w:r>
        <w:r w:rsidR="00810BC5">
          <w:rPr>
            <w:noProof/>
            <w:webHidden/>
          </w:rPr>
          <w:fldChar w:fldCharType="end"/>
        </w:r>
      </w:hyperlink>
    </w:p>
    <w:p w14:paraId="06FCC9FE" w14:textId="77777777" w:rsidR="00810BC5" w:rsidRDefault="00B20A3A">
      <w:pPr>
        <w:pStyle w:val="brajegyzk"/>
        <w:tabs>
          <w:tab w:val="right" w:leader="dot" w:pos="7928"/>
        </w:tabs>
        <w:rPr>
          <w:rFonts w:eastAsiaTheme="minorEastAsia" w:cstheme="minorBidi"/>
          <w:noProof/>
          <w:lang w:val="en-US"/>
        </w:rPr>
      </w:pPr>
      <w:hyperlink w:anchor="_Toc417218014" w:history="1">
        <w:r w:rsidR="00810BC5" w:rsidRPr="0057569C">
          <w:rPr>
            <w:rStyle w:val="Hiperhivatkozs"/>
            <w:noProof/>
          </w:rPr>
          <w:t>6.4 ábra Árak kategorizálása (Ft)</w:t>
        </w:r>
        <w:r w:rsidR="00810BC5">
          <w:rPr>
            <w:noProof/>
            <w:webHidden/>
          </w:rPr>
          <w:tab/>
        </w:r>
        <w:r w:rsidR="00810BC5">
          <w:rPr>
            <w:noProof/>
            <w:webHidden/>
          </w:rPr>
          <w:fldChar w:fldCharType="begin"/>
        </w:r>
        <w:r w:rsidR="00810BC5">
          <w:rPr>
            <w:noProof/>
            <w:webHidden/>
          </w:rPr>
          <w:instrText xml:space="preserve"> PAGEREF _Toc417218014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2ADDCE99" w14:textId="77777777" w:rsidR="00810BC5" w:rsidRDefault="00B20A3A">
      <w:pPr>
        <w:pStyle w:val="brajegyzk"/>
        <w:tabs>
          <w:tab w:val="right" w:leader="dot" w:pos="7928"/>
        </w:tabs>
        <w:rPr>
          <w:rFonts w:eastAsiaTheme="minorEastAsia" w:cstheme="minorBidi"/>
          <w:noProof/>
          <w:lang w:val="en-US"/>
        </w:rPr>
      </w:pPr>
      <w:hyperlink w:anchor="_Toc417218015" w:history="1">
        <w:r w:rsidR="00810BC5" w:rsidRPr="0057569C">
          <w:rPr>
            <w:rStyle w:val="Hiperhivatkozs"/>
            <w:noProof/>
          </w:rPr>
          <w:t>6.5 ábra Távolságok kategorizálása (km)</w:t>
        </w:r>
        <w:r w:rsidR="00810BC5">
          <w:rPr>
            <w:noProof/>
            <w:webHidden/>
          </w:rPr>
          <w:tab/>
        </w:r>
        <w:r w:rsidR="00810BC5">
          <w:rPr>
            <w:noProof/>
            <w:webHidden/>
          </w:rPr>
          <w:fldChar w:fldCharType="begin"/>
        </w:r>
        <w:r w:rsidR="00810BC5">
          <w:rPr>
            <w:noProof/>
            <w:webHidden/>
          </w:rPr>
          <w:instrText xml:space="preserve"> PAGEREF _Toc417218015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1A4B8C55" w14:textId="77777777" w:rsidR="00810BC5" w:rsidRDefault="00B20A3A">
      <w:pPr>
        <w:pStyle w:val="brajegyzk"/>
        <w:tabs>
          <w:tab w:val="right" w:leader="dot" w:pos="7928"/>
        </w:tabs>
        <w:rPr>
          <w:rFonts w:eastAsiaTheme="minorEastAsia" w:cstheme="minorBidi"/>
          <w:noProof/>
          <w:lang w:val="en-US"/>
        </w:rPr>
      </w:pPr>
      <w:hyperlink w:anchor="_Toc417218016" w:history="1">
        <w:r w:rsidR="00810BC5" w:rsidRPr="0057569C">
          <w:rPr>
            <w:rStyle w:val="Hiperhivatkozs"/>
            <w:noProof/>
          </w:rPr>
          <w:t>6.6 ábra A modellben megjelenő szoba objektum és a hozzá kapcsolódó változó és paraméterek</w:t>
        </w:r>
        <w:r w:rsidR="00810BC5">
          <w:rPr>
            <w:noProof/>
            <w:webHidden/>
          </w:rPr>
          <w:tab/>
        </w:r>
        <w:r w:rsidR="00810BC5">
          <w:rPr>
            <w:noProof/>
            <w:webHidden/>
          </w:rPr>
          <w:fldChar w:fldCharType="begin"/>
        </w:r>
        <w:r w:rsidR="00810BC5">
          <w:rPr>
            <w:noProof/>
            <w:webHidden/>
          </w:rPr>
          <w:instrText xml:space="preserve"> PAGEREF _Toc417218016 \h </w:instrText>
        </w:r>
        <w:r w:rsidR="00810BC5">
          <w:rPr>
            <w:noProof/>
            <w:webHidden/>
          </w:rPr>
        </w:r>
        <w:r w:rsidR="00810BC5">
          <w:rPr>
            <w:noProof/>
            <w:webHidden/>
          </w:rPr>
          <w:fldChar w:fldCharType="separate"/>
        </w:r>
        <w:r w:rsidR="00810BC5">
          <w:rPr>
            <w:noProof/>
            <w:webHidden/>
          </w:rPr>
          <w:t>31</w:t>
        </w:r>
        <w:r w:rsidR="00810BC5">
          <w:rPr>
            <w:noProof/>
            <w:webHidden/>
          </w:rPr>
          <w:fldChar w:fldCharType="end"/>
        </w:r>
      </w:hyperlink>
    </w:p>
    <w:p w14:paraId="5F534B6B" w14:textId="77777777" w:rsidR="00810BC5" w:rsidRDefault="00B20A3A">
      <w:pPr>
        <w:pStyle w:val="brajegyzk"/>
        <w:tabs>
          <w:tab w:val="right" w:leader="dot" w:pos="7928"/>
        </w:tabs>
        <w:rPr>
          <w:rFonts w:eastAsiaTheme="minorEastAsia" w:cstheme="minorBidi"/>
          <w:noProof/>
          <w:lang w:val="en-US"/>
        </w:rPr>
      </w:pPr>
      <w:hyperlink w:anchor="_Toc417218017" w:history="1">
        <w:r w:rsidR="00810BC5" w:rsidRPr="0057569C">
          <w:rPr>
            <w:rStyle w:val="Hiperhivatkozs"/>
            <w:noProof/>
          </w:rPr>
          <w:t>6.7 ábra Az olcsó modellhez szükséges paraméterek</w:t>
        </w:r>
        <w:r w:rsidR="00810BC5">
          <w:rPr>
            <w:noProof/>
            <w:webHidden/>
          </w:rPr>
          <w:tab/>
        </w:r>
        <w:r w:rsidR="00810BC5">
          <w:rPr>
            <w:noProof/>
            <w:webHidden/>
          </w:rPr>
          <w:fldChar w:fldCharType="begin"/>
        </w:r>
        <w:r w:rsidR="00810BC5">
          <w:rPr>
            <w:noProof/>
            <w:webHidden/>
          </w:rPr>
          <w:instrText xml:space="preserve"> PAGEREF _Toc417218017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1981225A" w14:textId="77777777" w:rsidR="00810BC5" w:rsidRDefault="00B20A3A">
      <w:pPr>
        <w:pStyle w:val="brajegyzk"/>
        <w:tabs>
          <w:tab w:val="right" w:leader="dot" w:pos="7928"/>
        </w:tabs>
        <w:rPr>
          <w:rFonts w:eastAsiaTheme="minorEastAsia" w:cstheme="minorBidi"/>
          <w:noProof/>
          <w:lang w:val="en-US"/>
        </w:rPr>
      </w:pPr>
      <w:hyperlink w:anchor="_Toc417218018" w:history="1">
        <w:r w:rsidR="00810BC5" w:rsidRPr="0057569C">
          <w:rPr>
            <w:rStyle w:val="Hiperhivatkozs"/>
            <w:noProof/>
          </w:rPr>
          <w:t>6.8 ábra A közeli modellhez szükséges paraméterek</w:t>
        </w:r>
        <w:r w:rsidR="00810BC5">
          <w:rPr>
            <w:noProof/>
            <w:webHidden/>
          </w:rPr>
          <w:tab/>
        </w:r>
        <w:r w:rsidR="00810BC5">
          <w:rPr>
            <w:noProof/>
            <w:webHidden/>
          </w:rPr>
          <w:fldChar w:fldCharType="begin"/>
        </w:r>
        <w:r w:rsidR="00810BC5">
          <w:rPr>
            <w:noProof/>
            <w:webHidden/>
          </w:rPr>
          <w:instrText xml:space="preserve"> PAGEREF _Toc417218018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0A0F83A8" w14:textId="77777777" w:rsidR="00810BC5" w:rsidRDefault="00B20A3A">
      <w:pPr>
        <w:pStyle w:val="brajegyzk"/>
        <w:tabs>
          <w:tab w:val="right" w:leader="dot" w:pos="7928"/>
        </w:tabs>
        <w:rPr>
          <w:rFonts w:eastAsiaTheme="minorEastAsia" w:cstheme="minorBidi"/>
          <w:noProof/>
          <w:lang w:val="en-US"/>
        </w:rPr>
      </w:pPr>
      <w:hyperlink w:anchor="_Toc417218019" w:history="1">
        <w:r w:rsidR="00810BC5" w:rsidRPr="0057569C">
          <w:rPr>
            <w:rStyle w:val="Hiperhivatkozs"/>
            <w:noProof/>
          </w:rPr>
          <w:t>6.9 ábra Az olcsó és közeli modellhez szükséges paraméterek</w:t>
        </w:r>
        <w:r w:rsidR="00810BC5">
          <w:rPr>
            <w:noProof/>
            <w:webHidden/>
          </w:rPr>
          <w:tab/>
        </w:r>
        <w:r w:rsidR="00810BC5">
          <w:rPr>
            <w:noProof/>
            <w:webHidden/>
          </w:rPr>
          <w:fldChar w:fldCharType="begin"/>
        </w:r>
        <w:r w:rsidR="00810BC5">
          <w:rPr>
            <w:noProof/>
            <w:webHidden/>
          </w:rPr>
          <w:instrText xml:space="preserve"> PAGEREF _Toc417218019 \h </w:instrText>
        </w:r>
        <w:r w:rsidR="00810BC5">
          <w:rPr>
            <w:noProof/>
            <w:webHidden/>
          </w:rPr>
        </w:r>
        <w:r w:rsidR="00810BC5">
          <w:rPr>
            <w:noProof/>
            <w:webHidden/>
          </w:rPr>
          <w:fldChar w:fldCharType="separate"/>
        </w:r>
        <w:r w:rsidR="00810BC5">
          <w:rPr>
            <w:noProof/>
            <w:webHidden/>
          </w:rPr>
          <w:t>33</w:t>
        </w:r>
        <w:r w:rsidR="00810BC5">
          <w:rPr>
            <w:noProof/>
            <w:webHidden/>
          </w:rPr>
          <w:fldChar w:fldCharType="end"/>
        </w:r>
      </w:hyperlink>
    </w:p>
    <w:p w14:paraId="103A76E9" w14:textId="77777777" w:rsidR="00810BC5" w:rsidRDefault="00B20A3A">
      <w:pPr>
        <w:pStyle w:val="brajegyzk"/>
        <w:tabs>
          <w:tab w:val="right" w:leader="dot" w:pos="7928"/>
        </w:tabs>
        <w:rPr>
          <w:rFonts w:eastAsiaTheme="minorEastAsia" w:cstheme="minorBidi"/>
          <w:noProof/>
          <w:lang w:val="en-US"/>
        </w:rPr>
      </w:pPr>
      <w:hyperlink w:anchor="_Toc417218020" w:history="1">
        <w:r w:rsidR="00810BC5" w:rsidRPr="0057569C">
          <w:rPr>
            <w:rStyle w:val="Hiperhivatkozs"/>
            <w:noProof/>
          </w:rPr>
          <w:t>6.10 ábra Az adatbázis entitásai és kapcsolatuk</w:t>
        </w:r>
        <w:r w:rsidR="00810BC5">
          <w:rPr>
            <w:noProof/>
            <w:webHidden/>
          </w:rPr>
          <w:tab/>
        </w:r>
        <w:r w:rsidR="00810BC5">
          <w:rPr>
            <w:noProof/>
            <w:webHidden/>
          </w:rPr>
          <w:fldChar w:fldCharType="begin"/>
        </w:r>
        <w:r w:rsidR="00810BC5">
          <w:rPr>
            <w:noProof/>
            <w:webHidden/>
          </w:rPr>
          <w:instrText xml:space="preserve"> PAGEREF _Toc417218020 \h </w:instrText>
        </w:r>
        <w:r w:rsidR="00810BC5">
          <w:rPr>
            <w:noProof/>
            <w:webHidden/>
          </w:rPr>
        </w:r>
        <w:r w:rsidR="00810BC5">
          <w:rPr>
            <w:noProof/>
            <w:webHidden/>
          </w:rPr>
          <w:fldChar w:fldCharType="separate"/>
        </w:r>
        <w:r w:rsidR="00810BC5">
          <w:rPr>
            <w:noProof/>
            <w:webHidden/>
          </w:rPr>
          <w:t>35</w:t>
        </w:r>
        <w:r w:rsidR="00810BC5">
          <w:rPr>
            <w:noProof/>
            <w:webHidden/>
          </w:rPr>
          <w:fldChar w:fldCharType="end"/>
        </w:r>
      </w:hyperlink>
    </w:p>
    <w:p w14:paraId="2DF088EF" w14:textId="77777777" w:rsidR="00810BC5" w:rsidRDefault="00B20A3A">
      <w:pPr>
        <w:pStyle w:val="brajegyzk"/>
        <w:tabs>
          <w:tab w:val="right" w:leader="dot" w:pos="7928"/>
        </w:tabs>
        <w:rPr>
          <w:rFonts w:eastAsiaTheme="minorEastAsia" w:cstheme="minorBidi"/>
          <w:noProof/>
          <w:lang w:val="en-US"/>
        </w:rPr>
      </w:pPr>
      <w:hyperlink w:anchor="_Toc417218021" w:history="1">
        <w:r w:rsidR="00810BC5" w:rsidRPr="0057569C">
          <w:rPr>
            <w:rStyle w:val="Hiperhivatkozs"/>
            <w:noProof/>
          </w:rPr>
          <w:t>8.1 ábra Látogató számára látható menüsáv</w:t>
        </w:r>
        <w:r w:rsidR="00810BC5">
          <w:rPr>
            <w:noProof/>
            <w:webHidden/>
          </w:rPr>
          <w:tab/>
        </w:r>
        <w:r w:rsidR="00810BC5">
          <w:rPr>
            <w:noProof/>
            <w:webHidden/>
          </w:rPr>
          <w:fldChar w:fldCharType="begin"/>
        </w:r>
        <w:r w:rsidR="00810BC5">
          <w:rPr>
            <w:noProof/>
            <w:webHidden/>
          </w:rPr>
          <w:instrText xml:space="preserve"> PAGEREF _Toc417218021 \h </w:instrText>
        </w:r>
        <w:r w:rsidR="00810BC5">
          <w:rPr>
            <w:noProof/>
            <w:webHidden/>
          </w:rPr>
        </w:r>
        <w:r w:rsidR="00810BC5">
          <w:rPr>
            <w:noProof/>
            <w:webHidden/>
          </w:rPr>
          <w:fldChar w:fldCharType="separate"/>
        </w:r>
        <w:r w:rsidR="00810BC5">
          <w:rPr>
            <w:noProof/>
            <w:webHidden/>
          </w:rPr>
          <w:t>62</w:t>
        </w:r>
        <w:r w:rsidR="00810BC5">
          <w:rPr>
            <w:noProof/>
            <w:webHidden/>
          </w:rPr>
          <w:fldChar w:fldCharType="end"/>
        </w:r>
      </w:hyperlink>
    </w:p>
    <w:p w14:paraId="7FC20CD1" w14:textId="77777777" w:rsidR="00810BC5" w:rsidRDefault="00B20A3A">
      <w:pPr>
        <w:pStyle w:val="brajegyzk"/>
        <w:tabs>
          <w:tab w:val="right" w:leader="dot" w:pos="7928"/>
        </w:tabs>
        <w:rPr>
          <w:rFonts w:eastAsiaTheme="minorEastAsia" w:cstheme="minorBidi"/>
          <w:noProof/>
          <w:lang w:val="en-US"/>
        </w:rPr>
      </w:pPr>
      <w:hyperlink w:anchor="_Toc417218022" w:history="1">
        <w:r w:rsidR="00810BC5" w:rsidRPr="0057569C">
          <w:rPr>
            <w:rStyle w:val="Hiperhivatkozs"/>
            <w:noProof/>
          </w:rPr>
          <w:t>8.2 ábra Szálláskereső számára látható menüsáv</w:t>
        </w:r>
        <w:r w:rsidR="00810BC5">
          <w:rPr>
            <w:noProof/>
            <w:webHidden/>
          </w:rPr>
          <w:tab/>
        </w:r>
        <w:r w:rsidR="00810BC5">
          <w:rPr>
            <w:noProof/>
            <w:webHidden/>
          </w:rPr>
          <w:fldChar w:fldCharType="begin"/>
        </w:r>
        <w:r w:rsidR="00810BC5">
          <w:rPr>
            <w:noProof/>
            <w:webHidden/>
          </w:rPr>
          <w:instrText xml:space="preserve"> PAGEREF _Toc417218022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52729F84" w14:textId="77777777" w:rsidR="00810BC5" w:rsidRDefault="00B20A3A">
      <w:pPr>
        <w:pStyle w:val="brajegyzk"/>
        <w:tabs>
          <w:tab w:val="right" w:leader="dot" w:pos="7928"/>
        </w:tabs>
        <w:rPr>
          <w:rFonts w:eastAsiaTheme="minorEastAsia" w:cstheme="minorBidi"/>
          <w:noProof/>
          <w:lang w:val="en-US"/>
        </w:rPr>
      </w:pPr>
      <w:hyperlink w:anchor="_Toc417218023" w:history="1">
        <w:r w:rsidR="00810BC5" w:rsidRPr="0057569C">
          <w:rPr>
            <w:rStyle w:val="Hiperhivatkozs"/>
            <w:noProof/>
          </w:rPr>
          <w:t>8.3 ábra Szállásadó számára látható menüsáv</w:t>
        </w:r>
        <w:r w:rsidR="00810BC5">
          <w:rPr>
            <w:noProof/>
            <w:webHidden/>
          </w:rPr>
          <w:tab/>
        </w:r>
        <w:r w:rsidR="00810BC5">
          <w:rPr>
            <w:noProof/>
            <w:webHidden/>
          </w:rPr>
          <w:fldChar w:fldCharType="begin"/>
        </w:r>
        <w:r w:rsidR="00810BC5">
          <w:rPr>
            <w:noProof/>
            <w:webHidden/>
          </w:rPr>
          <w:instrText xml:space="preserve"> PAGEREF _Toc417218023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125E72E2" w14:textId="77777777" w:rsidR="00810BC5" w:rsidRDefault="00B20A3A">
      <w:pPr>
        <w:pStyle w:val="brajegyzk"/>
        <w:tabs>
          <w:tab w:val="right" w:leader="dot" w:pos="7928"/>
        </w:tabs>
        <w:rPr>
          <w:rFonts w:eastAsiaTheme="minorEastAsia" w:cstheme="minorBidi"/>
          <w:noProof/>
          <w:lang w:val="en-US"/>
        </w:rPr>
      </w:pPr>
      <w:hyperlink w:anchor="_Toc417218024" w:history="1">
        <w:r w:rsidR="00810BC5" w:rsidRPr="0057569C">
          <w:rPr>
            <w:rStyle w:val="Hiperhivatkozs"/>
            <w:noProof/>
          </w:rPr>
          <w:t>8.4 ábra Adminisztrátor számára látható menüsáv</w:t>
        </w:r>
        <w:r w:rsidR="00810BC5">
          <w:rPr>
            <w:noProof/>
            <w:webHidden/>
          </w:rPr>
          <w:tab/>
        </w:r>
        <w:r w:rsidR="00810BC5">
          <w:rPr>
            <w:noProof/>
            <w:webHidden/>
          </w:rPr>
          <w:fldChar w:fldCharType="begin"/>
        </w:r>
        <w:r w:rsidR="00810BC5">
          <w:rPr>
            <w:noProof/>
            <w:webHidden/>
          </w:rPr>
          <w:instrText xml:space="preserve"> PAGEREF _Toc417218024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4C69F91B" w14:textId="77777777" w:rsidR="00810BC5" w:rsidRDefault="00B20A3A">
      <w:pPr>
        <w:pStyle w:val="brajegyzk"/>
        <w:tabs>
          <w:tab w:val="right" w:leader="dot" w:pos="7928"/>
        </w:tabs>
        <w:rPr>
          <w:rFonts w:eastAsiaTheme="minorEastAsia" w:cstheme="minorBidi"/>
          <w:noProof/>
          <w:lang w:val="en-US"/>
        </w:rPr>
      </w:pPr>
      <w:hyperlink w:anchor="_Toc417218025" w:history="1">
        <w:r w:rsidR="00810BC5" w:rsidRPr="0057569C">
          <w:rPr>
            <w:rStyle w:val="Hiperhivatkozs"/>
            <w:noProof/>
          </w:rPr>
          <w:t>8.5 ábra Szobák listája</w:t>
        </w:r>
        <w:r w:rsidR="00810BC5">
          <w:rPr>
            <w:noProof/>
            <w:webHidden/>
          </w:rPr>
          <w:tab/>
        </w:r>
        <w:r w:rsidR="00810BC5">
          <w:rPr>
            <w:noProof/>
            <w:webHidden/>
          </w:rPr>
          <w:fldChar w:fldCharType="begin"/>
        </w:r>
        <w:r w:rsidR="00810BC5">
          <w:rPr>
            <w:noProof/>
            <w:webHidden/>
          </w:rPr>
          <w:instrText xml:space="preserve"> PAGEREF _Toc417218025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188652B5" w14:textId="77777777" w:rsidR="00810BC5" w:rsidRDefault="00B20A3A">
      <w:pPr>
        <w:pStyle w:val="brajegyzk"/>
        <w:tabs>
          <w:tab w:val="right" w:leader="dot" w:pos="7928"/>
        </w:tabs>
        <w:rPr>
          <w:rFonts w:eastAsiaTheme="minorEastAsia" w:cstheme="minorBidi"/>
          <w:noProof/>
          <w:lang w:val="en-US"/>
        </w:rPr>
      </w:pPr>
      <w:hyperlink w:anchor="_Toc417218026" w:history="1">
        <w:r w:rsidR="00810BC5" w:rsidRPr="0057569C">
          <w:rPr>
            <w:rStyle w:val="Hiperhivatkozs"/>
            <w:noProof/>
          </w:rPr>
          <w:t>8.6 ábra Szobák szűrési feltételeit tartalmazó panel</w:t>
        </w:r>
        <w:r w:rsidR="00810BC5">
          <w:rPr>
            <w:noProof/>
            <w:webHidden/>
          </w:rPr>
          <w:tab/>
        </w:r>
        <w:r w:rsidR="00810BC5">
          <w:rPr>
            <w:noProof/>
            <w:webHidden/>
          </w:rPr>
          <w:fldChar w:fldCharType="begin"/>
        </w:r>
        <w:r w:rsidR="00810BC5">
          <w:rPr>
            <w:noProof/>
            <w:webHidden/>
          </w:rPr>
          <w:instrText xml:space="preserve"> PAGEREF _Toc417218026 \h </w:instrText>
        </w:r>
        <w:r w:rsidR="00810BC5">
          <w:rPr>
            <w:noProof/>
            <w:webHidden/>
          </w:rPr>
        </w:r>
        <w:r w:rsidR="00810BC5">
          <w:rPr>
            <w:noProof/>
            <w:webHidden/>
          </w:rPr>
          <w:fldChar w:fldCharType="separate"/>
        </w:r>
        <w:r w:rsidR="00810BC5">
          <w:rPr>
            <w:noProof/>
            <w:webHidden/>
          </w:rPr>
          <w:t>65</w:t>
        </w:r>
        <w:r w:rsidR="00810BC5">
          <w:rPr>
            <w:noProof/>
            <w:webHidden/>
          </w:rPr>
          <w:fldChar w:fldCharType="end"/>
        </w:r>
      </w:hyperlink>
    </w:p>
    <w:p w14:paraId="741FB1AF" w14:textId="77777777" w:rsidR="00810BC5" w:rsidRDefault="00B20A3A">
      <w:pPr>
        <w:pStyle w:val="brajegyzk"/>
        <w:tabs>
          <w:tab w:val="right" w:leader="dot" w:pos="7928"/>
        </w:tabs>
        <w:rPr>
          <w:rFonts w:eastAsiaTheme="minorEastAsia" w:cstheme="minorBidi"/>
          <w:noProof/>
          <w:lang w:val="en-US"/>
        </w:rPr>
      </w:pPr>
      <w:hyperlink w:anchor="_Toc417218027" w:history="1">
        <w:r w:rsidR="00810BC5" w:rsidRPr="0057569C">
          <w:rPr>
            <w:rStyle w:val="Hiperhivatkozs"/>
            <w:noProof/>
          </w:rPr>
          <w:t>8.7 ábra Egy szoba részletes bemutató oldala</w:t>
        </w:r>
        <w:r w:rsidR="00810BC5">
          <w:rPr>
            <w:noProof/>
            <w:webHidden/>
          </w:rPr>
          <w:tab/>
        </w:r>
        <w:r w:rsidR="00810BC5">
          <w:rPr>
            <w:noProof/>
            <w:webHidden/>
          </w:rPr>
          <w:fldChar w:fldCharType="begin"/>
        </w:r>
        <w:r w:rsidR="00810BC5">
          <w:rPr>
            <w:noProof/>
            <w:webHidden/>
          </w:rPr>
          <w:instrText xml:space="preserve"> PAGEREF _Toc417218027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7EF06ECC" w14:textId="77777777" w:rsidR="00810BC5" w:rsidRDefault="00B20A3A">
      <w:pPr>
        <w:pStyle w:val="brajegyzk"/>
        <w:tabs>
          <w:tab w:val="right" w:leader="dot" w:pos="7928"/>
        </w:tabs>
        <w:rPr>
          <w:rFonts w:eastAsiaTheme="minorEastAsia" w:cstheme="minorBidi"/>
          <w:noProof/>
          <w:lang w:val="en-US"/>
        </w:rPr>
      </w:pPr>
      <w:hyperlink w:anchor="_Toc417218028" w:history="1">
        <w:r w:rsidR="00810BC5" w:rsidRPr="0057569C">
          <w:rPr>
            <w:rStyle w:val="Hiperhivatkozs"/>
            <w:noProof/>
          </w:rPr>
          <w:t>8.8 ábra A szálláskereső számára megjelenő szobafoglalási panel</w:t>
        </w:r>
        <w:r w:rsidR="00810BC5">
          <w:rPr>
            <w:noProof/>
            <w:webHidden/>
          </w:rPr>
          <w:tab/>
        </w:r>
        <w:r w:rsidR="00810BC5">
          <w:rPr>
            <w:noProof/>
            <w:webHidden/>
          </w:rPr>
          <w:fldChar w:fldCharType="begin"/>
        </w:r>
        <w:r w:rsidR="00810BC5">
          <w:rPr>
            <w:noProof/>
            <w:webHidden/>
          </w:rPr>
          <w:instrText xml:space="preserve"> PAGEREF _Toc417218028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68D77B6C" w14:textId="77777777" w:rsidR="00810BC5" w:rsidRDefault="00B20A3A">
      <w:pPr>
        <w:pStyle w:val="brajegyzk"/>
        <w:tabs>
          <w:tab w:val="right" w:leader="dot" w:pos="7928"/>
        </w:tabs>
        <w:rPr>
          <w:rFonts w:eastAsiaTheme="minorEastAsia" w:cstheme="minorBidi"/>
          <w:noProof/>
          <w:lang w:val="en-US"/>
        </w:rPr>
      </w:pPr>
      <w:hyperlink w:anchor="_Toc417218029" w:history="1">
        <w:r w:rsidR="00810BC5" w:rsidRPr="0057569C">
          <w:rPr>
            <w:rStyle w:val="Hiperhivatkozs"/>
            <w:noProof/>
          </w:rPr>
          <w:t>8.9 ábra Rögzített szobafoglalási panel</w:t>
        </w:r>
        <w:r w:rsidR="00810BC5">
          <w:rPr>
            <w:noProof/>
            <w:webHidden/>
          </w:rPr>
          <w:tab/>
        </w:r>
        <w:r w:rsidR="00810BC5">
          <w:rPr>
            <w:noProof/>
            <w:webHidden/>
          </w:rPr>
          <w:fldChar w:fldCharType="begin"/>
        </w:r>
        <w:r w:rsidR="00810BC5">
          <w:rPr>
            <w:noProof/>
            <w:webHidden/>
          </w:rPr>
          <w:instrText xml:space="preserve"> PAGEREF _Toc417218029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2DA6CD0E" w14:textId="77777777" w:rsidR="00810BC5" w:rsidRDefault="00B20A3A">
      <w:pPr>
        <w:pStyle w:val="brajegyzk"/>
        <w:tabs>
          <w:tab w:val="right" w:leader="dot" w:pos="7928"/>
        </w:tabs>
        <w:rPr>
          <w:rFonts w:eastAsiaTheme="minorEastAsia" w:cstheme="minorBidi"/>
          <w:noProof/>
          <w:lang w:val="en-US"/>
        </w:rPr>
      </w:pPr>
      <w:hyperlink w:anchor="_Toc417218030" w:history="1">
        <w:r w:rsidR="00810BC5" w:rsidRPr="0057569C">
          <w:rPr>
            <w:rStyle w:val="Hiperhivatkozs"/>
            <w:noProof/>
          </w:rPr>
          <w:t>8.10 ábra Szálláshelyek listája</w:t>
        </w:r>
        <w:r w:rsidR="00810BC5">
          <w:rPr>
            <w:noProof/>
            <w:webHidden/>
          </w:rPr>
          <w:tab/>
        </w:r>
        <w:r w:rsidR="00810BC5">
          <w:rPr>
            <w:noProof/>
            <w:webHidden/>
          </w:rPr>
          <w:fldChar w:fldCharType="begin"/>
        </w:r>
        <w:r w:rsidR="00810BC5">
          <w:rPr>
            <w:noProof/>
            <w:webHidden/>
          </w:rPr>
          <w:instrText xml:space="preserve"> PAGEREF _Toc417218030 \h </w:instrText>
        </w:r>
        <w:r w:rsidR="00810BC5">
          <w:rPr>
            <w:noProof/>
            <w:webHidden/>
          </w:rPr>
        </w:r>
        <w:r w:rsidR="00810BC5">
          <w:rPr>
            <w:noProof/>
            <w:webHidden/>
          </w:rPr>
          <w:fldChar w:fldCharType="separate"/>
        </w:r>
        <w:r w:rsidR="00810BC5">
          <w:rPr>
            <w:noProof/>
            <w:webHidden/>
          </w:rPr>
          <w:t>67</w:t>
        </w:r>
        <w:r w:rsidR="00810BC5">
          <w:rPr>
            <w:noProof/>
            <w:webHidden/>
          </w:rPr>
          <w:fldChar w:fldCharType="end"/>
        </w:r>
      </w:hyperlink>
    </w:p>
    <w:p w14:paraId="38D17F30" w14:textId="77777777" w:rsidR="002A1FFB" w:rsidRDefault="00E257D0" w:rsidP="00E257D0">
      <w:pPr>
        <w:pStyle w:val="brajegyzk"/>
        <w:tabs>
          <w:tab w:val="right" w:leader="dot" w:pos="8261"/>
        </w:tabs>
        <w:rPr>
          <w:noProof/>
        </w:rPr>
      </w:pPr>
      <w:r>
        <w:fldChar w:fldCharType="end"/>
      </w:r>
      <w:r>
        <w:fldChar w:fldCharType="begin"/>
      </w:r>
      <w:r>
        <w:instrText xml:space="preserve"> TOC \h \z \c "egyenlet" </w:instrText>
      </w:r>
      <w:r>
        <w:fldChar w:fldCharType="separate"/>
      </w:r>
    </w:p>
    <w:p w14:paraId="580920CA" w14:textId="77777777" w:rsidR="002A1FFB" w:rsidRDefault="00B20A3A">
      <w:pPr>
        <w:pStyle w:val="brajegyzk"/>
        <w:tabs>
          <w:tab w:val="right" w:leader="dot" w:pos="7928"/>
        </w:tabs>
        <w:rPr>
          <w:rFonts w:eastAsiaTheme="minorEastAsia" w:cstheme="minorBidi"/>
          <w:noProof/>
          <w:lang w:val="en-US"/>
        </w:rPr>
      </w:pPr>
      <w:hyperlink w:anchor="_Toc417071644" w:history="1">
        <w:r w:rsidR="002A1FFB" w:rsidRPr="00ED3058">
          <w:rPr>
            <w:rStyle w:val="Hiperhivatkozs"/>
            <w:noProof/>
          </w:rPr>
          <w:t>6.1 képlet Speciális relatív szórás képlet</w:t>
        </w:r>
        <w:r w:rsidR="002A1FFB">
          <w:rPr>
            <w:noProof/>
            <w:webHidden/>
          </w:rPr>
          <w:tab/>
        </w:r>
        <w:r w:rsidR="002A1FFB">
          <w:rPr>
            <w:noProof/>
            <w:webHidden/>
          </w:rPr>
          <w:fldChar w:fldCharType="begin"/>
        </w:r>
        <w:r w:rsidR="002A1FFB">
          <w:rPr>
            <w:noProof/>
            <w:webHidden/>
          </w:rPr>
          <w:instrText xml:space="preserve"> PAGEREF _Toc417071644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713BC2BE" w14:textId="77777777" w:rsidR="002A1FFB" w:rsidRDefault="00B20A3A">
      <w:pPr>
        <w:pStyle w:val="brajegyzk"/>
        <w:tabs>
          <w:tab w:val="right" w:leader="dot" w:pos="7928"/>
        </w:tabs>
        <w:rPr>
          <w:rFonts w:eastAsiaTheme="minorEastAsia" w:cstheme="minorBidi"/>
          <w:noProof/>
          <w:lang w:val="en-US"/>
        </w:rPr>
      </w:pPr>
      <w:hyperlink w:anchor="_Toc417071645" w:history="1">
        <w:r w:rsidR="002A1FFB" w:rsidRPr="00ED3058">
          <w:rPr>
            <w:rStyle w:val="Hiperhivatkozs"/>
            <w:noProof/>
          </w:rPr>
          <w:t>6.2 képlet Korlátozás a vendégek száma alapján</w:t>
        </w:r>
        <w:r w:rsidR="002A1FFB">
          <w:rPr>
            <w:noProof/>
            <w:webHidden/>
          </w:rPr>
          <w:tab/>
        </w:r>
        <w:r w:rsidR="002A1FFB">
          <w:rPr>
            <w:noProof/>
            <w:webHidden/>
          </w:rPr>
          <w:fldChar w:fldCharType="begin"/>
        </w:r>
        <w:r w:rsidR="002A1FFB">
          <w:rPr>
            <w:noProof/>
            <w:webHidden/>
          </w:rPr>
          <w:instrText xml:space="preserve"> PAGEREF _Toc417071645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1CAAD94E" w14:textId="77777777" w:rsidR="002A1FFB" w:rsidRDefault="00B20A3A">
      <w:pPr>
        <w:pStyle w:val="brajegyzk"/>
        <w:tabs>
          <w:tab w:val="right" w:leader="dot" w:pos="7928"/>
        </w:tabs>
        <w:rPr>
          <w:rFonts w:eastAsiaTheme="minorEastAsia" w:cstheme="minorBidi"/>
          <w:noProof/>
          <w:lang w:val="en-US"/>
        </w:rPr>
      </w:pPr>
      <w:hyperlink w:anchor="_Toc417071646" w:history="1">
        <w:r w:rsidR="002A1FFB" w:rsidRPr="00ED3058">
          <w:rPr>
            <w:rStyle w:val="Hiperhivatkozs"/>
            <w:noProof/>
          </w:rPr>
          <w:t>6.3 képlet Az olcsó modell célfüggvénye</w:t>
        </w:r>
        <w:r w:rsidR="002A1FFB">
          <w:rPr>
            <w:noProof/>
            <w:webHidden/>
          </w:rPr>
          <w:tab/>
        </w:r>
        <w:r w:rsidR="002A1FFB">
          <w:rPr>
            <w:noProof/>
            <w:webHidden/>
          </w:rPr>
          <w:fldChar w:fldCharType="begin"/>
        </w:r>
        <w:r w:rsidR="002A1FFB">
          <w:rPr>
            <w:noProof/>
            <w:webHidden/>
          </w:rPr>
          <w:instrText xml:space="preserve"> PAGEREF _Toc417071646 \h </w:instrText>
        </w:r>
        <w:r w:rsidR="002A1FFB">
          <w:rPr>
            <w:noProof/>
            <w:webHidden/>
          </w:rPr>
        </w:r>
        <w:r w:rsidR="002A1FFB">
          <w:rPr>
            <w:noProof/>
            <w:webHidden/>
          </w:rPr>
          <w:fldChar w:fldCharType="separate"/>
        </w:r>
        <w:r w:rsidR="002A1FFB">
          <w:rPr>
            <w:noProof/>
            <w:webHidden/>
          </w:rPr>
          <w:t>30</w:t>
        </w:r>
        <w:r w:rsidR="002A1FFB">
          <w:rPr>
            <w:noProof/>
            <w:webHidden/>
          </w:rPr>
          <w:fldChar w:fldCharType="end"/>
        </w:r>
      </w:hyperlink>
    </w:p>
    <w:p w14:paraId="615F3690" w14:textId="77777777" w:rsidR="002A1FFB" w:rsidRDefault="00B20A3A">
      <w:pPr>
        <w:pStyle w:val="brajegyzk"/>
        <w:tabs>
          <w:tab w:val="right" w:leader="dot" w:pos="7928"/>
        </w:tabs>
        <w:rPr>
          <w:rFonts w:eastAsiaTheme="minorEastAsia" w:cstheme="minorBidi"/>
          <w:noProof/>
          <w:lang w:val="en-US"/>
        </w:rPr>
      </w:pPr>
      <w:hyperlink w:anchor="_Toc417071647" w:history="1">
        <w:r w:rsidR="002A1FFB" w:rsidRPr="00ED3058">
          <w:rPr>
            <w:rStyle w:val="Hiperhivatkozs"/>
            <w:noProof/>
          </w:rPr>
          <w:t>6.4 képlet A közeli modell célfüggvénye</w:t>
        </w:r>
        <w:r w:rsidR="002A1FFB">
          <w:rPr>
            <w:noProof/>
            <w:webHidden/>
          </w:rPr>
          <w:tab/>
        </w:r>
        <w:r w:rsidR="002A1FFB">
          <w:rPr>
            <w:noProof/>
            <w:webHidden/>
          </w:rPr>
          <w:fldChar w:fldCharType="begin"/>
        </w:r>
        <w:r w:rsidR="002A1FFB">
          <w:rPr>
            <w:noProof/>
            <w:webHidden/>
          </w:rPr>
          <w:instrText xml:space="preserve"> PAGEREF _Toc417071647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1CBD191E" w14:textId="77777777" w:rsidR="002A1FFB" w:rsidRDefault="00B20A3A">
      <w:pPr>
        <w:pStyle w:val="brajegyzk"/>
        <w:tabs>
          <w:tab w:val="right" w:leader="dot" w:pos="7928"/>
        </w:tabs>
        <w:rPr>
          <w:rFonts w:eastAsiaTheme="minorEastAsia" w:cstheme="minorBidi"/>
          <w:noProof/>
          <w:lang w:val="en-US"/>
        </w:rPr>
      </w:pPr>
      <w:hyperlink w:anchor="_Toc417071648" w:history="1">
        <w:r w:rsidR="002A1FFB" w:rsidRPr="00ED3058">
          <w:rPr>
            <w:rStyle w:val="Hiperhivatkozs"/>
            <w:noProof/>
          </w:rPr>
          <w:t>6.5 Az olcsó és közeli modell célfüggvénye</w:t>
        </w:r>
        <w:r w:rsidR="002A1FFB">
          <w:rPr>
            <w:noProof/>
            <w:webHidden/>
          </w:rPr>
          <w:tab/>
        </w:r>
        <w:r w:rsidR="002A1FFB">
          <w:rPr>
            <w:noProof/>
            <w:webHidden/>
          </w:rPr>
          <w:fldChar w:fldCharType="begin"/>
        </w:r>
        <w:r w:rsidR="002A1FFB">
          <w:rPr>
            <w:noProof/>
            <w:webHidden/>
          </w:rPr>
          <w:instrText xml:space="preserve"> PAGEREF _Toc417071648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5B1FD2F2" w14:textId="77777777" w:rsidR="00E257D0" w:rsidRPr="00E257D0" w:rsidRDefault="00E257D0" w:rsidP="00E257D0">
      <w:pPr>
        <w:pStyle w:val="brajegyzk"/>
        <w:tabs>
          <w:tab w:val="right" w:leader="dot" w:pos="8261"/>
        </w:tabs>
      </w:pPr>
      <w: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9" w:name="_Toc417288169"/>
      <w:r w:rsidRPr="00964772">
        <w:rPr>
          <w:szCs w:val="24"/>
        </w:rPr>
        <w:lastRenderedPageBreak/>
        <w:t>Mellékletek</w:t>
      </w:r>
      <w:bookmarkEnd w:id="129"/>
    </w:p>
    <w:p w14:paraId="30B4B15E" w14:textId="7311E794" w:rsidR="00C3557E" w:rsidRDefault="00C3557E" w:rsidP="00C3557E">
      <w:pPr>
        <w:pStyle w:val="ThesisH2"/>
        <w:numPr>
          <w:ilvl w:val="0"/>
          <w:numId w:val="31"/>
        </w:numPr>
        <w:ind w:left="540" w:hanging="540"/>
      </w:pPr>
      <w:bookmarkStart w:id="130" w:name="_Toc417288170"/>
      <w:r>
        <w:t>Adatbázis diagram</w:t>
      </w:r>
      <w:bookmarkEnd w:id="130"/>
    </w:p>
    <w:p w14:paraId="2B659500" w14:textId="402EAD1C" w:rsidR="00C3557E" w:rsidRPr="00C3557E" w:rsidRDefault="00B20A3A" w:rsidP="00C3557E">
      <w:pPr>
        <w:pStyle w:val="ThesisSzvegElsBekezds"/>
      </w:pPr>
      <w:r>
        <w:object w:dxaOrig="16350" w:dyaOrig="25380" w14:anchorId="10EE1D04">
          <v:shape id="_x0000_i1034" type="#_x0000_t75" style="width:392.65pt;height:605.3pt" o:ole="">
            <v:imagedata r:id="rId52" o:title=""/>
          </v:shape>
          <o:OLEObject Type="Link" ProgID="Visio.Drawing.15" ShapeID="_x0000_i1034" DrawAspect="Content" r:id="rId53"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1" w:name="_Ref417215046"/>
      <w:bookmarkStart w:id="132" w:name="_Toc417288171"/>
      <w:r>
        <w:lastRenderedPageBreak/>
        <w:t>UrlHelper segédosztály</w:t>
      </w:r>
      <w:bookmarkEnd w:id="131"/>
      <w:bookmarkEnd w:id="132"/>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lastRenderedPageBreak/>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3" w:name="_Ref417215119"/>
      <w:bookmarkStart w:id="134" w:name="_Toc417288172"/>
      <w:r>
        <w:lastRenderedPageBreak/>
        <w:t>FilterHelper segédosztály szobák szűrését megvalósító metódusai</w:t>
      </w:r>
      <w:bookmarkEnd w:id="133"/>
      <w:bookmarkEnd w:id="134"/>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792D2742" w14:textId="3F6C9B69" w:rsidR="009C64A4" w:rsidRDefault="00F1177C" w:rsidP="00B4106F">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4492E7D5" w14:textId="77777777" w:rsidR="009C64A4" w:rsidRDefault="009C64A4">
      <w:pPr>
        <w:rPr>
          <w:rFonts w:ascii="Menlo" w:hAnsi="Menlo" w:cs="Menlo"/>
          <w:sz w:val="24"/>
          <w:szCs w:val="24"/>
          <w:lang w:val="en-US"/>
        </w:rPr>
      </w:pPr>
      <w:r>
        <w:rPr>
          <w:rFonts w:ascii="Menlo" w:hAnsi="Menlo" w:cs="Menlo"/>
          <w:sz w:val="24"/>
          <w:szCs w:val="24"/>
          <w:lang w:val="en-US"/>
        </w:rPr>
        <w:br w:type="page"/>
      </w:r>
    </w:p>
    <w:p w14:paraId="502E43AA" w14:textId="4C18574D" w:rsidR="00F1177C" w:rsidRDefault="00B4106F" w:rsidP="00C3557E">
      <w:pPr>
        <w:pStyle w:val="ThesisH2"/>
        <w:numPr>
          <w:ilvl w:val="0"/>
          <w:numId w:val="31"/>
        </w:numPr>
        <w:ind w:left="540" w:hanging="540"/>
      </w:pPr>
      <w:bookmarkStart w:id="135" w:name="_Ref417220361"/>
      <w:bookmarkStart w:id="136" w:name="_Toc417288173"/>
      <w:r>
        <w:lastRenderedPageBreak/>
        <w:t>Tesztelési eredmények</w:t>
      </w:r>
      <w:bookmarkEnd w:id="135"/>
      <w:bookmarkEnd w:id="136"/>
    </w:p>
    <w:p w14:paraId="2D3B38E5" w14:textId="6072C401" w:rsidR="009C64A4" w:rsidRDefault="009C64A4" w:rsidP="00C3557E">
      <w:pPr>
        <w:pStyle w:val="ThesisSzvegElsBekezds"/>
      </w:pPr>
      <w:r>
        <w:t>Az adatbázisba felvitt össze szálláshely elhelyezkedését mutatja be az alábbi ábra:</w:t>
      </w:r>
    </w:p>
    <w:p w14:paraId="54028640" w14:textId="2BBA53EA" w:rsidR="009C64A4" w:rsidRPr="009C64A4" w:rsidRDefault="002706AC" w:rsidP="002706AC">
      <w:pPr>
        <w:pStyle w:val="ThesisSzvegElsBekezds"/>
        <w:jc w:val="center"/>
      </w:pPr>
      <w:r>
        <w:rPr>
          <w:noProof/>
          <w:lang w:val="en-US"/>
        </w:rPr>
        <w:drawing>
          <wp:inline distT="0" distB="0" distL="0" distR="0" wp14:anchorId="26320662" wp14:editId="4D5D3C2E">
            <wp:extent cx="3359718" cy="25200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l_accommodation.png"/>
                    <pic:cNvPicPr/>
                  </pic:nvPicPr>
                  <pic:blipFill>
                    <a:blip r:embed="rId54">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74842BC6" w14:textId="4B12588A" w:rsidR="002706AC" w:rsidRDefault="002706AC" w:rsidP="002706AC">
      <w:pPr>
        <w:pStyle w:val="ThesisSzvegElsBekezds"/>
        <w:jc w:val="center"/>
      </w:pPr>
      <w:r>
        <w:rPr>
          <w:noProof/>
          <w:lang w:val="en-US"/>
        </w:rPr>
        <w:drawing>
          <wp:inline distT="0" distB="0" distL="0" distR="0" wp14:anchorId="440151FE" wp14:editId="35A9246A">
            <wp:extent cx="3357463" cy="25200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eap1.png"/>
                    <pic:cNvPicPr/>
                  </pic:nvPicPr>
                  <pic:blipFill>
                    <a:blip r:embed="rId55">
                      <a:extLst>
                        <a:ext uri="{28A0092B-C50C-407E-A947-70E740481C1C}">
                          <a14:useLocalDpi xmlns:a14="http://schemas.microsoft.com/office/drawing/2010/main" val="0"/>
                        </a:ext>
                      </a:extLst>
                    </a:blip>
                    <a:stretch>
                      <a:fillRect/>
                    </a:stretch>
                  </pic:blipFill>
                  <pic:spPr>
                    <a:xfrm>
                      <a:off x="0" y="0"/>
                      <a:ext cx="3357463" cy="2520000"/>
                    </a:xfrm>
                    <a:prstGeom prst="rect">
                      <a:avLst/>
                    </a:prstGeom>
                  </pic:spPr>
                </pic:pic>
              </a:graphicData>
            </a:graphic>
          </wp:inline>
        </w:drawing>
      </w:r>
    </w:p>
    <w:p w14:paraId="19DB87F4" w14:textId="77777777" w:rsidR="002706AC" w:rsidRDefault="002706AC">
      <w:pPr>
        <w:rPr>
          <w:rFonts w:ascii="Times New Roman" w:hAnsi="Times New Roman"/>
          <w:sz w:val="24"/>
        </w:rPr>
      </w:pPr>
      <w:r>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66CFA0D8" w:rsidR="009C64A4" w:rsidRPr="009C64A4" w:rsidRDefault="002706AC" w:rsidP="002706AC">
      <w:pPr>
        <w:pStyle w:val="ThesisSzvegElsBekezds"/>
        <w:jc w:val="center"/>
      </w:pPr>
      <w:r>
        <w:rPr>
          <w:noProof/>
          <w:lang w:val="en-US"/>
        </w:rPr>
        <w:drawing>
          <wp:inline distT="0" distB="0" distL="0" distR="0" wp14:anchorId="465A6CFD" wp14:editId="23440D7B">
            <wp:extent cx="3364239" cy="25200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ap2.png"/>
                    <pic:cNvPicPr/>
                  </pic:nvPicPr>
                  <pic:blipFill>
                    <a:blip r:embed="rId56">
                      <a:extLst>
                        <a:ext uri="{28A0092B-C50C-407E-A947-70E740481C1C}">
                          <a14:useLocalDpi xmlns:a14="http://schemas.microsoft.com/office/drawing/2010/main" val="0"/>
                        </a:ext>
                      </a:extLst>
                    </a:blip>
                    <a:stretch>
                      <a:fillRect/>
                    </a:stretch>
                  </pic:blipFill>
                  <pic:spPr>
                    <a:xfrm>
                      <a:off x="0" y="0"/>
                      <a:ext cx="3364239" cy="2520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79D00296" w:rsidR="000F6C21" w:rsidRPr="000F6C21" w:rsidRDefault="002706AC" w:rsidP="002706AC">
      <w:pPr>
        <w:pStyle w:val="ThesisSzvegElsBekezds"/>
        <w:jc w:val="center"/>
      </w:pPr>
      <w:bookmarkStart w:id="137" w:name="_GoBack"/>
      <w:r>
        <w:rPr>
          <w:noProof/>
          <w:lang w:val="en-US"/>
        </w:rPr>
        <w:drawing>
          <wp:inline distT="0" distB="0" distL="0" distR="0" wp14:anchorId="3C003BBD" wp14:editId="66DE62A8">
            <wp:extent cx="3359718" cy="252000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se1.png"/>
                    <pic:cNvPicPr/>
                  </pic:nvPicPr>
                  <pic:blipFill>
                    <a:blip r:embed="rId57">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bookmarkEnd w:id="137"/>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65279F0D" w:rsidR="00B4106F" w:rsidRPr="00B4106F" w:rsidRDefault="002706AC" w:rsidP="002706AC">
      <w:pPr>
        <w:pStyle w:val="ThesisSzvegElsBekezds"/>
        <w:jc w:val="center"/>
      </w:pPr>
      <w:r>
        <w:rPr>
          <w:noProof/>
          <w:lang w:val="en-US"/>
        </w:rPr>
        <w:drawing>
          <wp:inline distT="0" distB="0" distL="0" distR="0" wp14:anchorId="3C0DACEF" wp14:editId="23E5B44D">
            <wp:extent cx="3360001" cy="25200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se2.png"/>
                    <pic:cNvPicPr/>
                  </pic:nvPicPr>
                  <pic:blipFill>
                    <a:blip r:embed="rId58">
                      <a:extLst>
                        <a:ext uri="{28A0092B-C50C-407E-A947-70E740481C1C}">
                          <a14:useLocalDpi xmlns:a14="http://schemas.microsoft.com/office/drawing/2010/main" val="0"/>
                        </a:ext>
                      </a:extLst>
                    </a:blip>
                    <a:stretch>
                      <a:fillRect/>
                    </a:stretch>
                  </pic:blipFill>
                  <pic:spPr>
                    <a:xfrm>
                      <a:off x="0" y="0"/>
                      <a:ext cx="3360001" cy="2520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5A147A88" w:rsidR="00B4106F" w:rsidRPr="00B4106F" w:rsidRDefault="002706AC" w:rsidP="002706AC">
      <w:pPr>
        <w:pStyle w:val="ThesisSzvegElsBekezds"/>
        <w:jc w:val="center"/>
      </w:pPr>
      <w:r>
        <w:rPr>
          <w:noProof/>
          <w:lang w:val="en-US"/>
        </w:rPr>
        <w:drawing>
          <wp:inline distT="0" distB="0" distL="0" distR="0" wp14:anchorId="5EAD9A22" wp14:editId="59AE4F89">
            <wp:extent cx="3359718" cy="25200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se_and_cheap1.png"/>
                    <pic:cNvPicPr/>
                  </pic:nvPicPr>
                  <pic:blipFill>
                    <a:blip r:embed="rId59">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2A8EF03" w14:textId="38A79643" w:rsidR="00B4106F" w:rsidRPr="0099701D" w:rsidRDefault="002706AC" w:rsidP="002706AC">
      <w:pPr>
        <w:pStyle w:val="ThesisSzvegElsBekezds"/>
        <w:jc w:val="center"/>
      </w:pPr>
      <w:r>
        <w:rPr>
          <w:noProof/>
          <w:lang w:val="en-US"/>
        </w:rPr>
        <w:drawing>
          <wp:inline distT="0" distB="0" distL="0" distR="0" wp14:anchorId="103C5FC9" wp14:editId="0306B41E">
            <wp:extent cx="3359718" cy="252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ap_and_close2.png"/>
                    <pic:cNvPicPr/>
                  </pic:nvPicPr>
                  <pic:blipFill>
                    <a:blip r:embed="rId60">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4AB94590" w14:textId="77777777" w:rsidR="00AA7E3A" w:rsidRPr="00964772" w:rsidRDefault="00AA7E3A">
      <w:pPr>
        <w:rPr>
          <w:rFonts w:ascii="Times New Roman" w:hAnsi="Times New Roman"/>
          <w:sz w:val="24"/>
          <w:szCs w:val="24"/>
        </w:rPr>
      </w:pPr>
      <w:r w:rsidRPr="00964772">
        <w:rPr>
          <w:sz w:val="24"/>
          <w:szCs w:val="24"/>
        </w:rPr>
        <w:br w:type="page"/>
      </w:r>
    </w:p>
    <w:p w14:paraId="40AE85F8" w14:textId="77777777" w:rsidR="00AA7E3A" w:rsidRPr="00964772" w:rsidRDefault="00AA7E3A" w:rsidP="00AA7E3A">
      <w:pPr>
        <w:pStyle w:val="ThesisHX"/>
        <w:rPr>
          <w:szCs w:val="24"/>
        </w:rPr>
      </w:pPr>
      <w:bookmarkStart w:id="138" w:name="_Toc417288174"/>
      <w:r w:rsidRPr="00964772">
        <w:rPr>
          <w:szCs w:val="24"/>
        </w:rPr>
        <w:lastRenderedPageBreak/>
        <w:t>CD Melléklet</w:t>
      </w:r>
      <w:bookmarkEnd w:id="138"/>
    </w:p>
    <w:p w14:paraId="02566113" w14:textId="77777777" w:rsidR="00AA7E3A" w:rsidRPr="00964772" w:rsidRDefault="00AA7E3A" w:rsidP="00C3557E">
      <w:pPr>
        <w:pStyle w:val="ThesisSzvegElsBekezds"/>
      </w:pPr>
      <w:r w:rsidRPr="00964772">
        <w:t>dolgozat (pdf-ben és az eredeti szerkeszthető formában is), internetes hivatkozások letöltött anyagai, összes elkészített saját munka (pl programkód, fénykép stb.)</w:t>
      </w:r>
    </w:p>
    <w:sectPr w:rsidR="00AA7E3A" w:rsidRPr="00964772" w:rsidSect="00FD5FB2">
      <w:headerReference w:type="default" r:id="rId61"/>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AEAD5" w14:textId="77777777" w:rsidR="00EB666C" w:rsidRDefault="00EB666C" w:rsidP="008C768E">
      <w:pPr>
        <w:spacing w:after="0" w:line="240" w:lineRule="auto"/>
      </w:pPr>
      <w:r>
        <w:separator/>
      </w:r>
    </w:p>
  </w:endnote>
  <w:endnote w:type="continuationSeparator" w:id="0">
    <w:p w14:paraId="74D5E14A" w14:textId="77777777" w:rsidR="00EB666C" w:rsidRDefault="00EB666C"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B20A3A" w:rsidRDefault="00B20A3A">
        <w:pPr>
          <w:pStyle w:val="llb"/>
          <w:jc w:val="right"/>
        </w:pPr>
        <w:r>
          <w:fldChar w:fldCharType="begin"/>
        </w:r>
        <w:r>
          <w:instrText>PAGE   \* MERGEFORMAT</w:instrText>
        </w:r>
        <w:r>
          <w:fldChar w:fldCharType="separate"/>
        </w:r>
        <w:r w:rsidR="002706AC">
          <w:rPr>
            <w:noProof/>
          </w:rPr>
          <w:t>85</w:t>
        </w:r>
        <w:r>
          <w:fldChar w:fldCharType="end"/>
        </w:r>
      </w:p>
    </w:sdtContent>
  </w:sdt>
  <w:p w14:paraId="2E44FB20" w14:textId="77777777" w:rsidR="00B20A3A" w:rsidRDefault="00B20A3A">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29F09" w14:textId="77777777" w:rsidR="00EB666C" w:rsidRDefault="00EB666C" w:rsidP="008C768E">
      <w:pPr>
        <w:spacing w:after="0" w:line="240" w:lineRule="auto"/>
      </w:pPr>
      <w:r>
        <w:separator/>
      </w:r>
    </w:p>
  </w:footnote>
  <w:footnote w:type="continuationSeparator" w:id="0">
    <w:p w14:paraId="30B348D8" w14:textId="77777777" w:rsidR="00EB666C" w:rsidRDefault="00EB666C" w:rsidP="008C768E">
      <w:pPr>
        <w:spacing w:after="0" w:line="240" w:lineRule="auto"/>
      </w:pPr>
      <w:r>
        <w:continuationSeparator/>
      </w:r>
    </w:p>
  </w:footnote>
  <w:footnote w:id="1">
    <w:p w14:paraId="4C51DEB8" w14:textId="6E520800" w:rsidR="00B20A3A" w:rsidRDefault="00B20A3A">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B20A3A" w:rsidRDefault="00B20A3A"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B20A3A" w:rsidRDefault="00B20A3A"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B20A3A" w:rsidRDefault="00B20A3A" w:rsidP="000726F6">
    <w:pPr>
      <w:pStyle w:val="lfej"/>
      <w:jc w:val="center"/>
    </w:pPr>
    <w:r>
      <w:t>2 Szálláskereső portálok</w:t>
    </w:r>
  </w:p>
  <w:p w14:paraId="509B3BB4" w14:textId="77777777" w:rsidR="00B20A3A" w:rsidRDefault="00B20A3A">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B20A3A" w:rsidRPr="00933998" w:rsidRDefault="00B20A3A"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B20A3A" w:rsidRPr="00933998" w:rsidRDefault="00B20A3A"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B20A3A" w:rsidRPr="00933998" w:rsidRDefault="00B20A3A"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B20A3A" w:rsidRDefault="00B20A3A" w:rsidP="000726F6">
    <w:pPr>
      <w:pStyle w:val="lfej"/>
      <w:jc w:val="center"/>
    </w:pPr>
    <w:r>
      <w:t>3 Nemlineáris programozás</w:t>
    </w:r>
  </w:p>
  <w:p w14:paraId="207ABF60" w14:textId="77777777" w:rsidR="00B20A3A" w:rsidRDefault="00B20A3A">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B20A3A" w:rsidRPr="00933998" w:rsidRDefault="00B20A3A"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B20A3A" w:rsidRPr="00933998" w:rsidRDefault="00B20A3A"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4097"/>
    <w:rsid w:val="00046C6C"/>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4AB3"/>
    <w:rsid w:val="002120A3"/>
    <w:rsid w:val="002124F2"/>
    <w:rsid w:val="002131AC"/>
    <w:rsid w:val="00213230"/>
    <w:rsid w:val="00217914"/>
    <w:rsid w:val="00220F0F"/>
    <w:rsid w:val="00224135"/>
    <w:rsid w:val="00232F56"/>
    <w:rsid w:val="002331A3"/>
    <w:rsid w:val="00234F3F"/>
    <w:rsid w:val="00240B48"/>
    <w:rsid w:val="00261A3E"/>
    <w:rsid w:val="002706AC"/>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4B42"/>
    <w:rsid w:val="003A2931"/>
    <w:rsid w:val="003B446E"/>
    <w:rsid w:val="003B4E81"/>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15E3F"/>
    <w:rsid w:val="00524641"/>
    <w:rsid w:val="005260F0"/>
    <w:rsid w:val="00530FAE"/>
    <w:rsid w:val="00535021"/>
    <w:rsid w:val="00535835"/>
    <w:rsid w:val="005362C4"/>
    <w:rsid w:val="0053708F"/>
    <w:rsid w:val="005607F6"/>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EF7"/>
    <w:rsid w:val="006557D6"/>
    <w:rsid w:val="00657670"/>
    <w:rsid w:val="00657979"/>
    <w:rsid w:val="00662DE1"/>
    <w:rsid w:val="0066437E"/>
    <w:rsid w:val="006643DE"/>
    <w:rsid w:val="00664C0E"/>
    <w:rsid w:val="006837CF"/>
    <w:rsid w:val="00691F77"/>
    <w:rsid w:val="006A1DB1"/>
    <w:rsid w:val="006A5C5F"/>
    <w:rsid w:val="006A7FB4"/>
    <w:rsid w:val="006C0662"/>
    <w:rsid w:val="006C3248"/>
    <w:rsid w:val="006C5375"/>
    <w:rsid w:val="006D3EE2"/>
    <w:rsid w:val="006D703E"/>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5916"/>
    <w:rsid w:val="00AD281C"/>
    <w:rsid w:val="00AD683F"/>
    <w:rsid w:val="00AE2C14"/>
    <w:rsid w:val="00AE7F9F"/>
    <w:rsid w:val="00AF2321"/>
    <w:rsid w:val="00B02518"/>
    <w:rsid w:val="00B0392F"/>
    <w:rsid w:val="00B060A2"/>
    <w:rsid w:val="00B07845"/>
    <w:rsid w:val="00B20A3A"/>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B666C"/>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26" Type="http://schemas.openxmlformats.org/officeDocument/2006/relationships/image" Target="media/image5.emf"/><Relationship Id="rId39" Type="http://schemas.openxmlformats.org/officeDocument/2006/relationships/image" Target="media/image11.png"/><Relationship Id="rId21" Type="http://schemas.openxmlformats.org/officeDocument/2006/relationships/oleObject" Target="file:///C:\Users\Rozsenich\Documents\THESIS\Diagrams\foglalasvisszaigazolas.vsdx" TargetMode="External"/><Relationship Id="rId34" Type="http://schemas.openxmlformats.org/officeDocument/2006/relationships/image" Target="media/image9.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eader" Target="header12.xml"/><Relationship Id="rId55" Type="http://schemas.openxmlformats.org/officeDocument/2006/relationships/image" Target="media/image2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oleObject" Target="file:///C:\Users\Rozsenich\Documents\THESIS\Diagrams\room_nlp_object.vsdx" TargetMode="Externa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oleObject" Target="file:///C:\Users\Rozsenich\Documents\THESIS\Diagrams\models.vsdx" TargetMode="External"/><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image" Target="media/image21.emf"/><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95F4F-65C3-43A5-A9E3-0F6279019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86</Pages>
  <Words>17718</Words>
  <Characters>100999</Characters>
  <Application>Microsoft Office Word</Application>
  <DocSecurity>0</DocSecurity>
  <Lines>841</Lines>
  <Paragraphs>236</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118481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215</cp:revision>
  <cp:lastPrinted>2015-04-13T13:15:00Z</cp:lastPrinted>
  <dcterms:created xsi:type="dcterms:W3CDTF">2015-04-07T11:27:00Z</dcterms:created>
  <dcterms:modified xsi:type="dcterms:W3CDTF">2015-04-20T08:43:00Z</dcterms:modified>
  <cp:contentStatus/>
</cp:coreProperties>
</file>